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9C7736" w14:textId="77777777" w:rsidR="00CB7E31" w:rsidRDefault="00000000">
      <w:pPr>
        <w:rPr>
          <w:b/>
          <w:sz w:val="52"/>
        </w:rPr>
      </w:pPr>
      <w:r>
        <w:rPr>
          <w:b/>
          <w:noProof/>
          <w:sz w:val="52"/>
        </w:rPr>
        <w:drawing>
          <wp:anchor distT="0" distB="0" distL="0" distR="0" simplePos="0" relativeHeight="2" behindDoc="1" locked="0" layoutInCell="0" allowOverlap="1" wp14:anchorId="63B860FF" wp14:editId="336DF486">
            <wp:simplePos x="0" y="0"/>
            <wp:positionH relativeFrom="column">
              <wp:posOffset>-986155</wp:posOffset>
            </wp:positionH>
            <wp:positionV relativeFrom="paragraph">
              <wp:posOffset>-252095</wp:posOffset>
            </wp:positionV>
            <wp:extent cx="7555865" cy="10692130"/>
            <wp:effectExtent l="0" t="0" r="0" b="0"/>
            <wp:wrapNone/>
            <wp:docPr id="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8"/>
                    <pic:cNvPicPr>
                      <a:picLocks noChangeAspect="1" noChangeArrowheads="1"/>
                    </pic:cNvPicPr>
                  </pic:nvPicPr>
                  <pic:blipFill>
                    <a:blip r:embed="rId8"/>
                    <a:stretch>
                      <a:fillRect/>
                    </a:stretch>
                  </pic:blipFill>
                  <pic:spPr bwMode="auto">
                    <a:xfrm>
                      <a:off x="0" y="0"/>
                      <a:ext cx="7555865" cy="10692130"/>
                    </a:xfrm>
                    <a:prstGeom prst="rect">
                      <a:avLst/>
                    </a:prstGeom>
                  </pic:spPr>
                </pic:pic>
              </a:graphicData>
            </a:graphic>
          </wp:anchor>
        </w:drawing>
      </w:r>
    </w:p>
    <w:p w14:paraId="59962EB4" w14:textId="77777777" w:rsidR="00CB7E31" w:rsidRDefault="00000000">
      <w:pPr>
        <w:rPr>
          <w:b/>
          <w:sz w:val="48"/>
          <w:szCs w:val="20"/>
        </w:rPr>
      </w:pPr>
      <w:r>
        <w:rPr>
          <w:b/>
          <w:sz w:val="48"/>
          <w:szCs w:val="20"/>
        </w:rPr>
        <w:t>Aplicación de ciencia de datos en el sector de producción animal para la predicción y explicación de óptimos en ganado porcino</w:t>
      </w:r>
    </w:p>
    <w:p w14:paraId="718A924B" w14:textId="77777777" w:rsidR="00CB7E31" w:rsidRDefault="00CB7E31"/>
    <w:p w14:paraId="6C1B3E74" w14:textId="77777777" w:rsidR="00CB7E31" w:rsidRDefault="00CB7E31"/>
    <w:p w14:paraId="6C37E80A" w14:textId="77777777" w:rsidR="00CB7E31" w:rsidRDefault="00CB7E31"/>
    <w:p w14:paraId="37CDCA3C" w14:textId="77777777" w:rsidR="00CB7E31" w:rsidRDefault="00CB7E31"/>
    <w:p w14:paraId="6CD42A59" w14:textId="77777777" w:rsidR="00CB7E31" w:rsidRDefault="00CB7E31">
      <w:pPr>
        <w:pStyle w:val="Piedepgina"/>
        <w:rPr>
          <w:color w:val="FFFFFF" w:themeColor="background1"/>
          <w:sz w:val="20"/>
          <w:szCs w:val="20"/>
        </w:rPr>
      </w:pPr>
    </w:p>
    <w:p w14:paraId="22698E45" w14:textId="77777777" w:rsidR="00CB7E31" w:rsidRDefault="00CB7E31">
      <w:pPr>
        <w:pStyle w:val="Piedepgina"/>
        <w:rPr>
          <w:color w:val="FFFFFF" w:themeColor="background1"/>
          <w:sz w:val="20"/>
          <w:szCs w:val="20"/>
        </w:rPr>
      </w:pPr>
    </w:p>
    <w:p w14:paraId="4683C34F" w14:textId="77777777" w:rsidR="00CB7E31" w:rsidRDefault="00CB7E31">
      <w:pPr>
        <w:pStyle w:val="Piedepgina"/>
        <w:rPr>
          <w:color w:val="FFFFFF" w:themeColor="background1"/>
          <w:sz w:val="20"/>
          <w:szCs w:val="20"/>
        </w:rPr>
      </w:pPr>
    </w:p>
    <w:p w14:paraId="47E88A29" w14:textId="77777777" w:rsidR="00CB7E31" w:rsidRDefault="00CB7E31">
      <w:pPr>
        <w:pStyle w:val="Piedepgina"/>
        <w:rPr>
          <w:color w:val="FFFFFF" w:themeColor="background1"/>
          <w:sz w:val="20"/>
          <w:szCs w:val="20"/>
        </w:rPr>
      </w:pPr>
    </w:p>
    <w:p w14:paraId="3F092647" w14:textId="77777777" w:rsidR="00CB7E31" w:rsidRDefault="00CB7E31">
      <w:pPr>
        <w:pStyle w:val="Piedepgina"/>
        <w:rPr>
          <w:color w:val="FFFFFF" w:themeColor="background1"/>
          <w:sz w:val="20"/>
          <w:szCs w:val="20"/>
        </w:rPr>
      </w:pPr>
    </w:p>
    <w:tbl>
      <w:tblPr>
        <w:tblStyle w:val="Tablaconcuadrcula"/>
        <w:tblpPr w:leftFromText="141" w:rightFromText="141" w:vertAnchor="text" w:horzAnchor="margin" w:tblpX="-352" w:tblpY="7090"/>
        <w:tblW w:w="9771" w:type="dxa"/>
        <w:tblLayout w:type="fixed"/>
        <w:tblLook w:val="04A0" w:firstRow="1" w:lastRow="0" w:firstColumn="1" w:lastColumn="0" w:noHBand="0" w:noVBand="1"/>
      </w:tblPr>
      <w:tblGrid>
        <w:gridCol w:w="3364"/>
        <w:gridCol w:w="4832"/>
        <w:gridCol w:w="1575"/>
      </w:tblGrid>
      <w:tr w:rsidR="00CB7E31" w14:paraId="119737CF" w14:textId="77777777">
        <w:trPr>
          <w:trHeight w:val="2160"/>
        </w:trPr>
        <w:tc>
          <w:tcPr>
            <w:tcW w:w="3364" w:type="dxa"/>
            <w:tcBorders>
              <w:top w:val="nil"/>
              <w:left w:val="single" w:sz="48" w:space="0" w:color="FFFFFF"/>
              <w:bottom w:val="nil"/>
              <w:right w:val="single" w:sz="48" w:space="0" w:color="FFFFFF"/>
            </w:tcBorders>
          </w:tcPr>
          <w:p w14:paraId="5D0E5466" w14:textId="77777777" w:rsidR="00CB7E31" w:rsidRDefault="00000000">
            <w:pPr>
              <w:rPr>
                <w:color w:val="FFFFFF" w:themeColor="background1"/>
              </w:rPr>
            </w:pPr>
            <w:r>
              <w:rPr>
                <w:rFonts w:eastAsia="Calibri"/>
                <w:color w:val="FFFFFF" w:themeColor="background1"/>
                <w:sz w:val="20"/>
              </w:rPr>
              <w:t>Titulación:</w:t>
            </w:r>
          </w:p>
          <w:p w14:paraId="09C8A865" w14:textId="77777777" w:rsidR="00CB7E31" w:rsidRDefault="00000000">
            <w:pPr>
              <w:rPr>
                <w:color w:val="FFFFFF" w:themeColor="background1"/>
              </w:rPr>
            </w:pPr>
            <w:r>
              <w:rPr>
                <w:rFonts w:eastAsia="Calibri"/>
                <w:color w:val="FFFFFF" w:themeColor="background1"/>
                <w:sz w:val="20"/>
              </w:rPr>
              <w:t>Máster Big Data y Data Science</w:t>
            </w:r>
          </w:p>
          <w:p w14:paraId="71F0EE46" w14:textId="77777777" w:rsidR="00CB7E31" w:rsidRDefault="00000000">
            <w:pPr>
              <w:rPr>
                <w:color w:val="FFFFFF" w:themeColor="background1"/>
              </w:rPr>
            </w:pPr>
            <w:r>
              <w:rPr>
                <w:rFonts w:eastAsia="Calibri"/>
                <w:color w:val="FFFFFF" w:themeColor="background1"/>
                <w:sz w:val="20"/>
              </w:rPr>
              <w:t>2022 – 2023</w:t>
            </w:r>
          </w:p>
        </w:tc>
        <w:tc>
          <w:tcPr>
            <w:tcW w:w="4832" w:type="dxa"/>
            <w:tcBorders>
              <w:top w:val="nil"/>
              <w:left w:val="single" w:sz="48" w:space="0" w:color="FFFFFF"/>
              <w:bottom w:val="nil"/>
              <w:right w:val="single" w:sz="48" w:space="0" w:color="FFFFFF"/>
            </w:tcBorders>
          </w:tcPr>
          <w:p w14:paraId="42F1ED7D" w14:textId="77777777" w:rsidR="00CB7E31" w:rsidRDefault="00000000">
            <w:pPr>
              <w:rPr>
                <w:color w:val="FFFFFF" w:themeColor="background1"/>
              </w:rPr>
            </w:pPr>
            <w:r>
              <w:rPr>
                <w:rFonts w:eastAsia="Calibri"/>
                <w:color w:val="FFFFFF" w:themeColor="background1"/>
                <w:sz w:val="20"/>
              </w:rPr>
              <w:t>Alumno/a:</w:t>
            </w:r>
          </w:p>
          <w:p w14:paraId="5630AA34" w14:textId="77777777" w:rsidR="00CB7E31" w:rsidRDefault="00000000">
            <w:pPr>
              <w:rPr>
                <w:color w:val="FFFFFF" w:themeColor="background1"/>
              </w:rPr>
            </w:pPr>
            <w:r>
              <w:rPr>
                <w:rFonts w:eastAsia="Calibri"/>
                <w:color w:val="FFFFFF" w:themeColor="background1"/>
                <w:sz w:val="20"/>
              </w:rPr>
              <w:t>Cámara Gómez, Jose Eduardo</w:t>
            </w:r>
          </w:p>
          <w:p w14:paraId="23FE65E8" w14:textId="77777777" w:rsidR="00CB7E31" w:rsidRDefault="00000000">
            <w:pPr>
              <w:rPr>
                <w:color w:val="FFFFFF" w:themeColor="background1"/>
              </w:rPr>
            </w:pPr>
            <w:r>
              <w:rPr>
                <w:rFonts w:eastAsia="Calibri"/>
                <w:color w:val="FFFFFF" w:themeColor="background1"/>
                <w:sz w:val="20"/>
              </w:rPr>
              <w:t>D.N.I: 48393337A</w:t>
            </w:r>
          </w:p>
          <w:p w14:paraId="71984706" w14:textId="77777777" w:rsidR="00CB7E31" w:rsidRDefault="00CB7E31">
            <w:pPr>
              <w:rPr>
                <w:color w:val="FFFFFF" w:themeColor="background1"/>
              </w:rPr>
            </w:pPr>
          </w:p>
          <w:p w14:paraId="79E9B7E6" w14:textId="77777777" w:rsidR="00CB7E31" w:rsidRDefault="00000000">
            <w:pPr>
              <w:rPr>
                <w:color w:val="FFFFFF" w:themeColor="background1"/>
              </w:rPr>
            </w:pPr>
            <w:r>
              <w:rPr>
                <w:rFonts w:eastAsia="Calibri"/>
                <w:color w:val="FFFFFF" w:themeColor="background1"/>
                <w:sz w:val="20"/>
              </w:rPr>
              <w:t>Director/a de TFM: Benjamin Arroquia-Cuadros</w:t>
            </w:r>
          </w:p>
        </w:tc>
        <w:tc>
          <w:tcPr>
            <w:tcW w:w="1575" w:type="dxa"/>
            <w:tcBorders>
              <w:top w:val="nil"/>
              <w:left w:val="single" w:sz="48" w:space="0" w:color="FFFFFF"/>
              <w:bottom w:val="nil"/>
              <w:right w:val="nil"/>
            </w:tcBorders>
          </w:tcPr>
          <w:p w14:paraId="1640E32D" w14:textId="77777777" w:rsidR="00CB7E31" w:rsidRDefault="00000000">
            <w:pPr>
              <w:rPr>
                <w:color w:val="FFFFFF" w:themeColor="background1"/>
              </w:rPr>
            </w:pPr>
            <w:r>
              <w:rPr>
                <w:rFonts w:eastAsia="Calibri"/>
                <w:color w:val="FFFFFF" w:themeColor="background1"/>
                <w:sz w:val="20"/>
              </w:rPr>
              <w:t>Convocatoria:</w:t>
            </w:r>
          </w:p>
          <w:p w14:paraId="5257E91F" w14:textId="77777777" w:rsidR="00CB7E31" w:rsidRDefault="00000000">
            <w:pPr>
              <w:rPr>
                <w:color w:val="FFFFFF" w:themeColor="background1"/>
              </w:rPr>
            </w:pPr>
            <w:r>
              <w:rPr>
                <w:rFonts w:eastAsia="Calibri"/>
                <w:color w:val="FFFFFF" w:themeColor="background1"/>
                <w:sz w:val="20"/>
              </w:rPr>
              <w:t>Primera</w:t>
            </w:r>
          </w:p>
        </w:tc>
      </w:tr>
    </w:tbl>
    <w:p w14:paraId="7144C91A" w14:textId="10F642F4" w:rsidR="00CB7E31" w:rsidRDefault="00000000">
      <w:pPr>
        <w:pStyle w:val="Piedepgina"/>
        <w:rPr>
          <w:sz w:val="20"/>
          <w:szCs w:val="20"/>
        </w:rPr>
      </w:pPr>
      <w:r>
        <w:rPr>
          <w:sz w:val="20"/>
          <w:szCs w:val="20"/>
        </w:rPr>
        <w:t>0</w:t>
      </w:r>
      <w:ins w:id="0" w:author="Jose Eduardo VIU" w:date="2023-04-03T06:46:00Z">
        <w:r w:rsidR="00D96CF2">
          <w:rPr>
            <w:sz w:val="20"/>
            <w:szCs w:val="20"/>
          </w:rPr>
          <w:t>3</w:t>
        </w:r>
      </w:ins>
      <w:del w:id="1" w:author="Jose Eduardo VIU" w:date="2023-04-03T06:46:00Z">
        <w:r w:rsidDel="00D96CF2">
          <w:rPr>
            <w:sz w:val="20"/>
            <w:szCs w:val="20"/>
          </w:rPr>
          <w:delText>0</w:delText>
        </w:r>
      </w:del>
      <w:r>
        <w:rPr>
          <w:sz w:val="20"/>
          <w:szCs w:val="20"/>
        </w:rPr>
        <w:t xml:space="preserve"> </w:t>
      </w:r>
      <w:del w:id="2" w:author="Jose Eduardo VIU" w:date="2023-04-03T06:46:00Z">
        <w:r w:rsidDel="00D96CF2">
          <w:rPr>
            <w:sz w:val="20"/>
            <w:szCs w:val="20"/>
          </w:rPr>
          <w:delText xml:space="preserve">Mes </w:delText>
        </w:r>
      </w:del>
      <w:ins w:id="3" w:author="Jose Eduardo VIU" w:date="2023-04-03T06:46:00Z">
        <w:r w:rsidR="00D96CF2">
          <w:rPr>
            <w:sz w:val="20"/>
            <w:szCs w:val="20"/>
          </w:rPr>
          <w:t>Abril</w:t>
        </w:r>
        <w:r w:rsidR="00D96CF2">
          <w:rPr>
            <w:sz w:val="20"/>
            <w:szCs w:val="20"/>
          </w:rPr>
          <w:t xml:space="preserve"> </w:t>
        </w:r>
      </w:ins>
      <w:r>
        <w:rPr>
          <w:sz w:val="20"/>
          <w:szCs w:val="20"/>
        </w:rPr>
        <w:t>2023</w:t>
      </w:r>
    </w:p>
    <w:p w14:paraId="76E3E087" w14:textId="77777777" w:rsidR="00CB7E31" w:rsidRDefault="00CB7E31">
      <w:pPr>
        <w:sectPr w:rsidR="00CB7E31">
          <w:pgSz w:w="11906" w:h="16838"/>
          <w:pgMar w:top="708" w:right="1701" w:bottom="794" w:left="1701" w:header="0" w:footer="0" w:gutter="0"/>
          <w:pgNumType w:start="1"/>
          <w:cols w:space="720"/>
          <w:formProt w:val="0"/>
          <w:docGrid w:linePitch="360"/>
        </w:sectPr>
      </w:pPr>
    </w:p>
    <w:sdt>
      <w:sdtPr>
        <w:rPr>
          <w:rFonts w:ascii="Arial" w:eastAsiaTheme="minorHAnsi" w:hAnsi="Arial" w:cs="Arial"/>
          <w:b w:val="0"/>
          <w:bCs w:val="0"/>
          <w:spacing w:val="0"/>
          <w:sz w:val="22"/>
          <w:szCs w:val="22"/>
        </w:rPr>
        <w:id w:val="-348248489"/>
        <w:docPartObj>
          <w:docPartGallery w:val="Table of Contents"/>
          <w:docPartUnique/>
        </w:docPartObj>
      </w:sdtPr>
      <w:sdtContent>
        <w:p w14:paraId="1F29A570" w14:textId="77777777" w:rsidR="00CB7E31" w:rsidRDefault="00000000">
          <w:pPr>
            <w:pStyle w:val="Encabezadodelista"/>
          </w:pPr>
          <w:r>
            <w:t>Índice</w:t>
          </w:r>
        </w:p>
        <w:p w14:paraId="7DB2BAE5" w14:textId="02511A88" w:rsidR="00395639" w:rsidRDefault="00000000">
          <w:pPr>
            <w:pStyle w:val="TDC1"/>
            <w:rPr>
              <w:ins w:id="4" w:author="Jose Eduardo VIU" w:date="2023-04-03T06:46:00Z"/>
              <w:rFonts w:asciiTheme="minorHAnsi" w:eastAsiaTheme="minorEastAsia" w:hAnsiTheme="minorHAnsi" w:cstheme="minorBidi"/>
              <w:noProof/>
              <w:lang w:eastAsia="es-ES"/>
            </w:rPr>
          </w:pPr>
          <w:r>
            <w:fldChar w:fldCharType="begin"/>
          </w:r>
          <w:r>
            <w:rPr>
              <w:rStyle w:val="IndexLink"/>
              <w:webHidden/>
            </w:rPr>
            <w:instrText xml:space="preserve"> TOC \z \o "1-3" \u \h</w:instrText>
          </w:r>
          <w:r>
            <w:rPr>
              <w:rStyle w:val="IndexLink"/>
            </w:rPr>
            <w:fldChar w:fldCharType="separate"/>
          </w:r>
          <w:ins w:id="5" w:author="Jose Eduardo VIU" w:date="2023-04-03T06:46:00Z">
            <w:r w:rsidR="00395639" w:rsidRPr="00A83F98">
              <w:rPr>
                <w:rStyle w:val="Hipervnculo"/>
                <w:noProof/>
              </w:rPr>
              <w:fldChar w:fldCharType="begin"/>
            </w:r>
            <w:r w:rsidR="00395639" w:rsidRPr="00A83F98">
              <w:rPr>
                <w:rStyle w:val="Hipervnculo"/>
                <w:noProof/>
              </w:rPr>
              <w:instrText xml:space="preserve"> </w:instrText>
            </w:r>
            <w:r w:rsidR="00395639">
              <w:rPr>
                <w:noProof/>
              </w:rPr>
              <w:instrText>HYPERLINK \l "_Toc131396825"</w:instrText>
            </w:r>
            <w:r w:rsidR="00395639" w:rsidRPr="00A83F98">
              <w:rPr>
                <w:rStyle w:val="Hipervnculo"/>
                <w:noProof/>
              </w:rPr>
              <w:instrText xml:space="preserve"> </w:instrText>
            </w:r>
            <w:r w:rsidR="00395639" w:rsidRPr="00A83F98">
              <w:rPr>
                <w:rStyle w:val="Hipervnculo"/>
                <w:noProof/>
              </w:rPr>
            </w:r>
            <w:r w:rsidR="00395639" w:rsidRPr="00A83F98">
              <w:rPr>
                <w:rStyle w:val="Hipervnculo"/>
                <w:noProof/>
              </w:rPr>
              <w:fldChar w:fldCharType="separate"/>
            </w:r>
            <w:r w:rsidR="00395639" w:rsidRPr="00A83F98">
              <w:rPr>
                <w:rStyle w:val="Hipervnculo"/>
                <w:noProof/>
              </w:rPr>
              <w:t>Resumen</w:t>
            </w:r>
            <w:r w:rsidR="00395639">
              <w:rPr>
                <w:noProof/>
                <w:webHidden/>
              </w:rPr>
              <w:tab/>
            </w:r>
            <w:r w:rsidR="00395639">
              <w:rPr>
                <w:noProof/>
                <w:webHidden/>
              </w:rPr>
              <w:fldChar w:fldCharType="begin"/>
            </w:r>
            <w:r w:rsidR="00395639">
              <w:rPr>
                <w:noProof/>
                <w:webHidden/>
              </w:rPr>
              <w:instrText xml:space="preserve"> PAGEREF _Toc131396825 \h </w:instrText>
            </w:r>
            <w:r w:rsidR="00395639">
              <w:rPr>
                <w:noProof/>
                <w:webHidden/>
              </w:rPr>
            </w:r>
          </w:ins>
          <w:r w:rsidR="00395639">
            <w:rPr>
              <w:noProof/>
              <w:webHidden/>
            </w:rPr>
            <w:fldChar w:fldCharType="separate"/>
          </w:r>
          <w:ins w:id="6" w:author="Jose Eduardo VIU" w:date="2023-04-03T06:46:00Z">
            <w:r w:rsidR="00395639">
              <w:rPr>
                <w:noProof/>
                <w:webHidden/>
              </w:rPr>
              <w:t>6</w:t>
            </w:r>
            <w:r w:rsidR="00395639">
              <w:rPr>
                <w:noProof/>
                <w:webHidden/>
              </w:rPr>
              <w:fldChar w:fldCharType="end"/>
            </w:r>
            <w:r w:rsidR="00395639" w:rsidRPr="00A83F98">
              <w:rPr>
                <w:rStyle w:val="Hipervnculo"/>
                <w:noProof/>
              </w:rPr>
              <w:fldChar w:fldCharType="end"/>
            </w:r>
          </w:ins>
        </w:p>
        <w:p w14:paraId="4CB8DCCD" w14:textId="6E18A563" w:rsidR="00395639" w:rsidRDefault="00395639">
          <w:pPr>
            <w:pStyle w:val="TDC1"/>
            <w:tabs>
              <w:tab w:val="left" w:pos="440"/>
            </w:tabs>
            <w:rPr>
              <w:ins w:id="7" w:author="Jose Eduardo VIU" w:date="2023-04-03T06:46:00Z"/>
              <w:rFonts w:asciiTheme="minorHAnsi" w:eastAsiaTheme="minorEastAsia" w:hAnsiTheme="minorHAnsi" w:cstheme="minorBidi"/>
              <w:noProof/>
              <w:lang w:eastAsia="es-ES"/>
            </w:rPr>
          </w:pPr>
          <w:ins w:id="8" w:author="Jose Eduardo VIU" w:date="2023-04-03T06:46:00Z">
            <w:r w:rsidRPr="00A83F98">
              <w:rPr>
                <w:rStyle w:val="Hipervnculo"/>
                <w:noProof/>
              </w:rPr>
              <w:fldChar w:fldCharType="begin"/>
            </w:r>
            <w:r w:rsidRPr="00A83F98">
              <w:rPr>
                <w:rStyle w:val="Hipervnculo"/>
                <w:noProof/>
              </w:rPr>
              <w:instrText xml:space="preserve"> </w:instrText>
            </w:r>
            <w:r>
              <w:rPr>
                <w:noProof/>
              </w:rPr>
              <w:instrText>HYPERLINK \l "_Toc131396826"</w:instrText>
            </w:r>
            <w:r w:rsidRPr="00A83F98">
              <w:rPr>
                <w:rStyle w:val="Hipervnculo"/>
                <w:noProof/>
              </w:rPr>
              <w:instrText xml:space="preserve"> </w:instrText>
            </w:r>
            <w:r w:rsidRPr="00A83F98">
              <w:rPr>
                <w:rStyle w:val="Hipervnculo"/>
                <w:noProof/>
              </w:rPr>
            </w:r>
            <w:r w:rsidRPr="00A83F98">
              <w:rPr>
                <w:rStyle w:val="Hipervnculo"/>
                <w:noProof/>
              </w:rPr>
              <w:fldChar w:fldCharType="separate"/>
            </w:r>
            <w:r w:rsidRPr="00A83F98">
              <w:rPr>
                <w:rStyle w:val="Hipervnculo"/>
                <w:noProof/>
              </w:rPr>
              <w:t>1.</w:t>
            </w:r>
            <w:r>
              <w:rPr>
                <w:rFonts w:asciiTheme="minorHAnsi" w:eastAsiaTheme="minorEastAsia" w:hAnsiTheme="minorHAnsi" w:cstheme="minorBidi"/>
                <w:noProof/>
                <w:lang w:eastAsia="es-ES"/>
              </w:rPr>
              <w:tab/>
            </w:r>
            <w:r w:rsidRPr="00A83F98">
              <w:rPr>
                <w:rStyle w:val="Hipervnculo"/>
                <w:noProof/>
              </w:rPr>
              <w:t>Introducción</w:t>
            </w:r>
            <w:r>
              <w:rPr>
                <w:noProof/>
                <w:webHidden/>
              </w:rPr>
              <w:tab/>
            </w:r>
            <w:r>
              <w:rPr>
                <w:noProof/>
                <w:webHidden/>
              </w:rPr>
              <w:fldChar w:fldCharType="begin"/>
            </w:r>
            <w:r>
              <w:rPr>
                <w:noProof/>
                <w:webHidden/>
              </w:rPr>
              <w:instrText xml:space="preserve"> PAGEREF _Toc131396826 \h </w:instrText>
            </w:r>
            <w:r>
              <w:rPr>
                <w:noProof/>
                <w:webHidden/>
              </w:rPr>
            </w:r>
          </w:ins>
          <w:r>
            <w:rPr>
              <w:noProof/>
              <w:webHidden/>
            </w:rPr>
            <w:fldChar w:fldCharType="separate"/>
          </w:r>
          <w:ins w:id="9" w:author="Jose Eduardo VIU" w:date="2023-04-03T06:46:00Z">
            <w:r>
              <w:rPr>
                <w:noProof/>
                <w:webHidden/>
              </w:rPr>
              <w:t>7</w:t>
            </w:r>
            <w:r>
              <w:rPr>
                <w:noProof/>
                <w:webHidden/>
              </w:rPr>
              <w:fldChar w:fldCharType="end"/>
            </w:r>
            <w:r w:rsidRPr="00A83F98">
              <w:rPr>
                <w:rStyle w:val="Hipervnculo"/>
                <w:noProof/>
              </w:rPr>
              <w:fldChar w:fldCharType="end"/>
            </w:r>
          </w:ins>
        </w:p>
        <w:p w14:paraId="6AFB76D1" w14:textId="17ED64F9" w:rsidR="00395639" w:rsidRDefault="00395639">
          <w:pPr>
            <w:pStyle w:val="TDC1"/>
            <w:tabs>
              <w:tab w:val="left" w:pos="440"/>
            </w:tabs>
            <w:rPr>
              <w:ins w:id="10" w:author="Jose Eduardo VIU" w:date="2023-04-03T06:46:00Z"/>
              <w:rFonts w:asciiTheme="minorHAnsi" w:eastAsiaTheme="minorEastAsia" w:hAnsiTheme="minorHAnsi" w:cstheme="minorBidi"/>
              <w:noProof/>
              <w:lang w:eastAsia="es-ES"/>
            </w:rPr>
          </w:pPr>
          <w:ins w:id="11" w:author="Jose Eduardo VIU" w:date="2023-04-03T06:46:00Z">
            <w:r w:rsidRPr="00A83F98">
              <w:rPr>
                <w:rStyle w:val="Hipervnculo"/>
                <w:noProof/>
              </w:rPr>
              <w:fldChar w:fldCharType="begin"/>
            </w:r>
            <w:r w:rsidRPr="00A83F98">
              <w:rPr>
                <w:rStyle w:val="Hipervnculo"/>
                <w:noProof/>
              </w:rPr>
              <w:instrText xml:space="preserve"> </w:instrText>
            </w:r>
            <w:r>
              <w:rPr>
                <w:noProof/>
              </w:rPr>
              <w:instrText>HYPERLINK \l "_Toc131396827"</w:instrText>
            </w:r>
            <w:r w:rsidRPr="00A83F98">
              <w:rPr>
                <w:rStyle w:val="Hipervnculo"/>
                <w:noProof/>
              </w:rPr>
              <w:instrText xml:space="preserve"> </w:instrText>
            </w:r>
            <w:r w:rsidRPr="00A83F98">
              <w:rPr>
                <w:rStyle w:val="Hipervnculo"/>
                <w:noProof/>
              </w:rPr>
            </w:r>
            <w:r w:rsidRPr="00A83F98">
              <w:rPr>
                <w:rStyle w:val="Hipervnculo"/>
                <w:noProof/>
              </w:rPr>
              <w:fldChar w:fldCharType="separate"/>
            </w:r>
            <w:r w:rsidRPr="00A83F98">
              <w:rPr>
                <w:rStyle w:val="Hipervnculo"/>
                <w:noProof/>
              </w:rPr>
              <w:t>2.</w:t>
            </w:r>
            <w:r>
              <w:rPr>
                <w:rFonts w:asciiTheme="minorHAnsi" w:eastAsiaTheme="minorEastAsia" w:hAnsiTheme="minorHAnsi" w:cstheme="minorBidi"/>
                <w:noProof/>
                <w:lang w:eastAsia="es-ES"/>
              </w:rPr>
              <w:tab/>
            </w:r>
            <w:r w:rsidRPr="00A83F98">
              <w:rPr>
                <w:rStyle w:val="Hipervnculo"/>
                <w:noProof/>
              </w:rPr>
              <w:t>Objetivos</w:t>
            </w:r>
            <w:r>
              <w:rPr>
                <w:noProof/>
                <w:webHidden/>
              </w:rPr>
              <w:tab/>
            </w:r>
            <w:r>
              <w:rPr>
                <w:noProof/>
                <w:webHidden/>
              </w:rPr>
              <w:fldChar w:fldCharType="begin"/>
            </w:r>
            <w:r>
              <w:rPr>
                <w:noProof/>
                <w:webHidden/>
              </w:rPr>
              <w:instrText xml:space="preserve"> PAGEREF _Toc131396827 \h </w:instrText>
            </w:r>
            <w:r>
              <w:rPr>
                <w:noProof/>
                <w:webHidden/>
              </w:rPr>
            </w:r>
          </w:ins>
          <w:r>
            <w:rPr>
              <w:noProof/>
              <w:webHidden/>
            </w:rPr>
            <w:fldChar w:fldCharType="separate"/>
          </w:r>
          <w:ins w:id="12" w:author="Jose Eduardo VIU" w:date="2023-04-03T06:46:00Z">
            <w:r>
              <w:rPr>
                <w:noProof/>
                <w:webHidden/>
              </w:rPr>
              <w:t>9</w:t>
            </w:r>
            <w:r>
              <w:rPr>
                <w:noProof/>
                <w:webHidden/>
              </w:rPr>
              <w:fldChar w:fldCharType="end"/>
            </w:r>
            <w:r w:rsidRPr="00A83F98">
              <w:rPr>
                <w:rStyle w:val="Hipervnculo"/>
                <w:noProof/>
              </w:rPr>
              <w:fldChar w:fldCharType="end"/>
            </w:r>
          </w:ins>
        </w:p>
        <w:p w14:paraId="4C0A21AB" w14:textId="2C31F7D9" w:rsidR="00395639" w:rsidRDefault="00395639">
          <w:pPr>
            <w:pStyle w:val="TDC1"/>
            <w:tabs>
              <w:tab w:val="left" w:pos="440"/>
            </w:tabs>
            <w:rPr>
              <w:ins w:id="13" w:author="Jose Eduardo VIU" w:date="2023-04-03T06:46:00Z"/>
              <w:rFonts w:asciiTheme="minorHAnsi" w:eastAsiaTheme="minorEastAsia" w:hAnsiTheme="minorHAnsi" w:cstheme="minorBidi"/>
              <w:noProof/>
              <w:lang w:eastAsia="es-ES"/>
            </w:rPr>
          </w:pPr>
          <w:ins w:id="14" w:author="Jose Eduardo VIU" w:date="2023-04-03T06:46:00Z">
            <w:r w:rsidRPr="00A83F98">
              <w:rPr>
                <w:rStyle w:val="Hipervnculo"/>
                <w:noProof/>
              </w:rPr>
              <w:fldChar w:fldCharType="begin"/>
            </w:r>
            <w:r w:rsidRPr="00A83F98">
              <w:rPr>
                <w:rStyle w:val="Hipervnculo"/>
                <w:noProof/>
              </w:rPr>
              <w:instrText xml:space="preserve"> </w:instrText>
            </w:r>
            <w:r>
              <w:rPr>
                <w:noProof/>
              </w:rPr>
              <w:instrText>HYPERLINK \l "_Toc131396828"</w:instrText>
            </w:r>
            <w:r w:rsidRPr="00A83F98">
              <w:rPr>
                <w:rStyle w:val="Hipervnculo"/>
                <w:noProof/>
              </w:rPr>
              <w:instrText xml:space="preserve"> </w:instrText>
            </w:r>
            <w:r w:rsidRPr="00A83F98">
              <w:rPr>
                <w:rStyle w:val="Hipervnculo"/>
                <w:noProof/>
              </w:rPr>
            </w:r>
            <w:r w:rsidRPr="00A83F98">
              <w:rPr>
                <w:rStyle w:val="Hipervnculo"/>
                <w:noProof/>
              </w:rPr>
              <w:fldChar w:fldCharType="separate"/>
            </w:r>
            <w:r w:rsidRPr="00A83F98">
              <w:rPr>
                <w:rStyle w:val="Hipervnculo"/>
                <w:noProof/>
                <w:lang w:eastAsia="es-ES"/>
              </w:rPr>
              <w:t>3.</w:t>
            </w:r>
            <w:r>
              <w:rPr>
                <w:rFonts w:asciiTheme="minorHAnsi" w:eastAsiaTheme="minorEastAsia" w:hAnsiTheme="minorHAnsi" w:cstheme="minorBidi"/>
                <w:noProof/>
                <w:lang w:eastAsia="es-ES"/>
              </w:rPr>
              <w:tab/>
            </w:r>
            <w:r w:rsidRPr="00A83F98">
              <w:rPr>
                <w:rStyle w:val="Hipervnculo"/>
                <w:noProof/>
                <w:lang w:eastAsia="es-ES"/>
              </w:rPr>
              <w:t>Estado del Arte y Marco teórico</w:t>
            </w:r>
            <w:r>
              <w:rPr>
                <w:noProof/>
                <w:webHidden/>
              </w:rPr>
              <w:tab/>
            </w:r>
            <w:r>
              <w:rPr>
                <w:noProof/>
                <w:webHidden/>
              </w:rPr>
              <w:fldChar w:fldCharType="begin"/>
            </w:r>
            <w:r>
              <w:rPr>
                <w:noProof/>
                <w:webHidden/>
              </w:rPr>
              <w:instrText xml:space="preserve"> PAGEREF _Toc131396828 \h </w:instrText>
            </w:r>
            <w:r>
              <w:rPr>
                <w:noProof/>
                <w:webHidden/>
              </w:rPr>
            </w:r>
          </w:ins>
          <w:r>
            <w:rPr>
              <w:noProof/>
              <w:webHidden/>
            </w:rPr>
            <w:fldChar w:fldCharType="separate"/>
          </w:r>
          <w:ins w:id="15" w:author="Jose Eduardo VIU" w:date="2023-04-03T06:46:00Z">
            <w:r>
              <w:rPr>
                <w:noProof/>
                <w:webHidden/>
              </w:rPr>
              <w:t>10</w:t>
            </w:r>
            <w:r>
              <w:rPr>
                <w:noProof/>
                <w:webHidden/>
              </w:rPr>
              <w:fldChar w:fldCharType="end"/>
            </w:r>
            <w:r w:rsidRPr="00A83F98">
              <w:rPr>
                <w:rStyle w:val="Hipervnculo"/>
                <w:noProof/>
              </w:rPr>
              <w:fldChar w:fldCharType="end"/>
            </w:r>
          </w:ins>
        </w:p>
        <w:p w14:paraId="3BBA6CC5" w14:textId="4DE5A670" w:rsidR="00395639" w:rsidRDefault="00395639">
          <w:pPr>
            <w:pStyle w:val="TDC1"/>
            <w:tabs>
              <w:tab w:val="left" w:pos="440"/>
            </w:tabs>
            <w:rPr>
              <w:ins w:id="16" w:author="Jose Eduardo VIU" w:date="2023-04-03T06:46:00Z"/>
              <w:rFonts w:asciiTheme="minorHAnsi" w:eastAsiaTheme="minorEastAsia" w:hAnsiTheme="minorHAnsi" w:cstheme="minorBidi"/>
              <w:noProof/>
              <w:lang w:eastAsia="es-ES"/>
            </w:rPr>
          </w:pPr>
          <w:ins w:id="17" w:author="Jose Eduardo VIU" w:date="2023-04-03T06:46:00Z">
            <w:r w:rsidRPr="00A83F98">
              <w:rPr>
                <w:rStyle w:val="Hipervnculo"/>
                <w:noProof/>
              </w:rPr>
              <w:fldChar w:fldCharType="begin"/>
            </w:r>
            <w:r w:rsidRPr="00A83F98">
              <w:rPr>
                <w:rStyle w:val="Hipervnculo"/>
                <w:noProof/>
              </w:rPr>
              <w:instrText xml:space="preserve"> </w:instrText>
            </w:r>
            <w:r>
              <w:rPr>
                <w:noProof/>
              </w:rPr>
              <w:instrText>HYPERLINK \l "_Toc131396829"</w:instrText>
            </w:r>
            <w:r w:rsidRPr="00A83F98">
              <w:rPr>
                <w:rStyle w:val="Hipervnculo"/>
                <w:noProof/>
              </w:rPr>
              <w:instrText xml:space="preserve"> </w:instrText>
            </w:r>
            <w:r w:rsidRPr="00A83F98">
              <w:rPr>
                <w:rStyle w:val="Hipervnculo"/>
                <w:noProof/>
              </w:rPr>
            </w:r>
            <w:r w:rsidRPr="00A83F98">
              <w:rPr>
                <w:rStyle w:val="Hipervnculo"/>
                <w:noProof/>
              </w:rPr>
              <w:fldChar w:fldCharType="separate"/>
            </w:r>
            <w:r w:rsidRPr="00A83F98">
              <w:rPr>
                <w:rStyle w:val="Hipervnculo"/>
                <w:noProof/>
                <w:lang w:eastAsia="es-ES"/>
              </w:rPr>
              <w:t>4.</w:t>
            </w:r>
            <w:r>
              <w:rPr>
                <w:rFonts w:asciiTheme="minorHAnsi" w:eastAsiaTheme="minorEastAsia" w:hAnsiTheme="minorHAnsi" w:cstheme="minorBidi"/>
                <w:noProof/>
                <w:lang w:eastAsia="es-ES"/>
              </w:rPr>
              <w:tab/>
            </w:r>
            <w:r w:rsidRPr="00A83F98">
              <w:rPr>
                <w:rStyle w:val="Hipervnculo"/>
                <w:noProof/>
                <w:lang w:eastAsia="es-ES"/>
              </w:rPr>
              <w:t>Desarrollo del proyecto y resultados</w:t>
            </w:r>
            <w:r>
              <w:rPr>
                <w:noProof/>
                <w:webHidden/>
              </w:rPr>
              <w:tab/>
            </w:r>
            <w:r>
              <w:rPr>
                <w:noProof/>
                <w:webHidden/>
              </w:rPr>
              <w:fldChar w:fldCharType="begin"/>
            </w:r>
            <w:r>
              <w:rPr>
                <w:noProof/>
                <w:webHidden/>
              </w:rPr>
              <w:instrText xml:space="preserve"> PAGEREF _Toc131396829 \h </w:instrText>
            </w:r>
            <w:r>
              <w:rPr>
                <w:noProof/>
                <w:webHidden/>
              </w:rPr>
            </w:r>
          </w:ins>
          <w:r>
            <w:rPr>
              <w:noProof/>
              <w:webHidden/>
            </w:rPr>
            <w:fldChar w:fldCharType="separate"/>
          </w:r>
          <w:ins w:id="18" w:author="Jose Eduardo VIU" w:date="2023-04-03T06:46:00Z">
            <w:r>
              <w:rPr>
                <w:noProof/>
                <w:webHidden/>
              </w:rPr>
              <w:t>11</w:t>
            </w:r>
            <w:r>
              <w:rPr>
                <w:noProof/>
                <w:webHidden/>
              </w:rPr>
              <w:fldChar w:fldCharType="end"/>
            </w:r>
            <w:r w:rsidRPr="00A83F98">
              <w:rPr>
                <w:rStyle w:val="Hipervnculo"/>
                <w:noProof/>
              </w:rPr>
              <w:fldChar w:fldCharType="end"/>
            </w:r>
          </w:ins>
        </w:p>
        <w:p w14:paraId="79EB9EA0" w14:textId="31BCC067" w:rsidR="00395639" w:rsidRDefault="00395639">
          <w:pPr>
            <w:pStyle w:val="TDC2"/>
            <w:tabs>
              <w:tab w:val="left" w:pos="880"/>
              <w:tab w:val="right" w:leader="dot" w:pos="8494"/>
            </w:tabs>
            <w:rPr>
              <w:ins w:id="19" w:author="Jose Eduardo VIU" w:date="2023-04-03T06:46:00Z"/>
              <w:rFonts w:asciiTheme="minorHAnsi" w:eastAsiaTheme="minorEastAsia" w:hAnsiTheme="minorHAnsi" w:cstheme="minorBidi"/>
              <w:noProof/>
              <w:lang w:eastAsia="es-ES"/>
            </w:rPr>
          </w:pPr>
          <w:ins w:id="20" w:author="Jose Eduardo VIU" w:date="2023-04-03T06:46:00Z">
            <w:r w:rsidRPr="00A83F98">
              <w:rPr>
                <w:rStyle w:val="Hipervnculo"/>
                <w:noProof/>
              </w:rPr>
              <w:fldChar w:fldCharType="begin"/>
            </w:r>
            <w:r w:rsidRPr="00A83F98">
              <w:rPr>
                <w:rStyle w:val="Hipervnculo"/>
                <w:noProof/>
              </w:rPr>
              <w:instrText xml:space="preserve"> </w:instrText>
            </w:r>
            <w:r>
              <w:rPr>
                <w:noProof/>
              </w:rPr>
              <w:instrText>HYPERLINK \l "_Toc131396830"</w:instrText>
            </w:r>
            <w:r w:rsidRPr="00A83F98">
              <w:rPr>
                <w:rStyle w:val="Hipervnculo"/>
                <w:noProof/>
              </w:rPr>
              <w:instrText xml:space="preserve"> </w:instrText>
            </w:r>
            <w:r w:rsidRPr="00A83F98">
              <w:rPr>
                <w:rStyle w:val="Hipervnculo"/>
                <w:noProof/>
              </w:rPr>
            </w:r>
            <w:r w:rsidRPr="00A83F98">
              <w:rPr>
                <w:rStyle w:val="Hipervnculo"/>
                <w:noProof/>
              </w:rPr>
              <w:fldChar w:fldCharType="separate"/>
            </w:r>
            <w:r w:rsidRPr="00A83F98">
              <w:rPr>
                <w:rStyle w:val="Hipervnculo"/>
                <w:noProof/>
              </w:rPr>
              <w:t>4.1.</w:t>
            </w:r>
            <w:r>
              <w:rPr>
                <w:rFonts w:asciiTheme="minorHAnsi" w:eastAsiaTheme="minorEastAsia" w:hAnsiTheme="minorHAnsi" w:cstheme="minorBidi"/>
                <w:noProof/>
                <w:lang w:eastAsia="es-ES"/>
              </w:rPr>
              <w:tab/>
            </w:r>
            <w:r w:rsidRPr="00A83F98">
              <w:rPr>
                <w:rStyle w:val="Hipervnculo"/>
                <w:noProof/>
              </w:rPr>
              <w:t>Metodología</w:t>
            </w:r>
            <w:r>
              <w:rPr>
                <w:noProof/>
                <w:webHidden/>
              </w:rPr>
              <w:tab/>
            </w:r>
            <w:r>
              <w:rPr>
                <w:noProof/>
                <w:webHidden/>
              </w:rPr>
              <w:fldChar w:fldCharType="begin"/>
            </w:r>
            <w:r>
              <w:rPr>
                <w:noProof/>
                <w:webHidden/>
              </w:rPr>
              <w:instrText xml:space="preserve"> PAGEREF _Toc131396830 \h </w:instrText>
            </w:r>
            <w:r>
              <w:rPr>
                <w:noProof/>
                <w:webHidden/>
              </w:rPr>
            </w:r>
          </w:ins>
          <w:r>
            <w:rPr>
              <w:noProof/>
              <w:webHidden/>
            </w:rPr>
            <w:fldChar w:fldCharType="separate"/>
          </w:r>
          <w:ins w:id="21" w:author="Jose Eduardo VIU" w:date="2023-04-03T06:46:00Z">
            <w:r>
              <w:rPr>
                <w:noProof/>
                <w:webHidden/>
              </w:rPr>
              <w:t>12</w:t>
            </w:r>
            <w:r>
              <w:rPr>
                <w:noProof/>
                <w:webHidden/>
              </w:rPr>
              <w:fldChar w:fldCharType="end"/>
            </w:r>
            <w:r w:rsidRPr="00A83F98">
              <w:rPr>
                <w:rStyle w:val="Hipervnculo"/>
                <w:noProof/>
              </w:rPr>
              <w:fldChar w:fldCharType="end"/>
            </w:r>
          </w:ins>
        </w:p>
        <w:p w14:paraId="5F3150E4" w14:textId="0E2ED74F" w:rsidR="00395639" w:rsidRDefault="00395639">
          <w:pPr>
            <w:pStyle w:val="TDC2"/>
            <w:tabs>
              <w:tab w:val="left" w:pos="880"/>
              <w:tab w:val="right" w:leader="dot" w:pos="8494"/>
            </w:tabs>
            <w:rPr>
              <w:ins w:id="22" w:author="Jose Eduardo VIU" w:date="2023-04-03T06:46:00Z"/>
              <w:rFonts w:asciiTheme="minorHAnsi" w:eastAsiaTheme="minorEastAsia" w:hAnsiTheme="minorHAnsi" w:cstheme="minorBidi"/>
              <w:noProof/>
              <w:lang w:eastAsia="es-ES"/>
            </w:rPr>
          </w:pPr>
          <w:ins w:id="23" w:author="Jose Eduardo VIU" w:date="2023-04-03T06:46:00Z">
            <w:r w:rsidRPr="00A83F98">
              <w:rPr>
                <w:rStyle w:val="Hipervnculo"/>
                <w:noProof/>
              </w:rPr>
              <w:fldChar w:fldCharType="begin"/>
            </w:r>
            <w:r w:rsidRPr="00A83F98">
              <w:rPr>
                <w:rStyle w:val="Hipervnculo"/>
                <w:noProof/>
              </w:rPr>
              <w:instrText xml:space="preserve"> </w:instrText>
            </w:r>
            <w:r>
              <w:rPr>
                <w:noProof/>
              </w:rPr>
              <w:instrText>HYPERLINK \l "_Toc131396831"</w:instrText>
            </w:r>
            <w:r w:rsidRPr="00A83F98">
              <w:rPr>
                <w:rStyle w:val="Hipervnculo"/>
                <w:noProof/>
              </w:rPr>
              <w:instrText xml:space="preserve"> </w:instrText>
            </w:r>
            <w:r w:rsidRPr="00A83F98">
              <w:rPr>
                <w:rStyle w:val="Hipervnculo"/>
                <w:noProof/>
              </w:rPr>
            </w:r>
            <w:r w:rsidRPr="00A83F98">
              <w:rPr>
                <w:rStyle w:val="Hipervnculo"/>
                <w:noProof/>
              </w:rPr>
              <w:fldChar w:fldCharType="separate"/>
            </w:r>
            <w:r w:rsidRPr="00A83F98">
              <w:rPr>
                <w:rStyle w:val="Hipervnculo"/>
                <w:noProof/>
              </w:rPr>
              <w:t>4.2.</w:t>
            </w:r>
            <w:r>
              <w:rPr>
                <w:rFonts w:asciiTheme="minorHAnsi" w:eastAsiaTheme="minorEastAsia" w:hAnsiTheme="minorHAnsi" w:cstheme="minorBidi"/>
                <w:noProof/>
                <w:lang w:eastAsia="es-ES"/>
              </w:rPr>
              <w:tab/>
            </w:r>
            <w:r w:rsidRPr="00A83F98">
              <w:rPr>
                <w:rStyle w:val="Hipervnculo"/>
                <w:noProof/>
              </w:rPr>
              <w:t>Planteamiento del problema</w:t>
            </w:r>
            <w:r>
              <w:rPr>
                <w:noProof/>
                <w:webHidden/>
              </w:rPr>
              <w:tab/>
            </w:r>
            <w:r>
              <w:rPr>
                <w:noProof/>
                <w:webHidden/>
              </w:rPr>
              <w:fldChar w:fldCharType="begin"/>
            </w:r>
            <w:r>
              <w:rPr>
                <w:noProof/>
                <w:webHidden/>
              </w:rPr>
              <w:instrText xml:space="preserve"> PAGEREF _Toc131396831 \h </w:instrText>
            </w:r>
            <w:r>
              <w:rPr>
                <w:noProof/>
                <w:webHidden/>
              </w:rPr>
            </w:r>
          </w:ins>
          <w:r>
            <w:rPr>
              <w:noProof/>
              <w:webHidden/>
            </w:rPr>
            <w:fldChar w:fldCharType="separate"/>
          </w:r>
          <w:ins w:id="24" w:author="Jose Eduardo VIU" w:date="2023-04-03T06:46:00Z">
            <w:r>
              <w:rPr>
                <w:noProof/>
                <w:webHidden/>
              </w:rPr>
              <w:t>13</w:t>
            </w:r>
            <w:r>
              <w:rPr>
                <w:noProof/>
                <w:webHidden/>
              </w:rPr>
              <w:fldChar w:fldCharType="end"/>
            </w:r>
            <w:r w:rsidRPr="00A83F98">
              <w:rPr>
                <w:rStyle w:val="Hipervnculo"/>
                <w:noProof/>
              </w:rPr>
              <w:fldChar w:fldCharType="end"/>
            </w:r>
          </w:ins>
        </w:p>
        <w:p w14:paraId="01F922E8" w14:textId="1E95D338" w:rsidR="00395639" w:rsidRDefault="00395639">
          <w:pPr>
            <w:pStyle w:val="TDC2"/>
            <w:tabs>
              <w:tab w:val="left" w:pos="880"/>
              <w:tab w:val="right" w:leader="dot" w:pos="8494"/>
            </w:tabs>
            <w:rPr>
              <w:ins w:id="25" w:author="Jose Eduardo VIU" w:date="2023-04-03T06:46:00Z"/>
              <w:rFonts w:asciiTheme="minorHAnsi" w:eastAsiaTheme="minorEastAsia" w:hAnsiTheme="minorHAnsi" w:cstheme="minorBidi"/>
              <w:noProof/>
              <w:lang w:eastAsia="es-ES"/>
            </w:rPr>
          </w:pPr>
          <w:ins w:id="26" w:author="Jose Eduardo VIU" w:date="2023-04-03T06:46:00Z">
            <w:r w:rsidRPr="00A83F98">
              <w:rPr>
                <w:rStyle w:val="Hipervnculo"/>
                <w:noProof/>
              </w:rPr>
              <w:fldChar w:fldCharType="begin"/>
            </w:r>
            <w:r w:rsidRPr="00A83F98">
              <w:rPr>
                <w:rStyle w:val="Hipervnculo"/>
                <w:noProof/>
              </w:rPr>
              <w:instrText xml:space="preserve"> </w:instrText>
            </w:r>
            <w:r>
              <w:rPr>
                <w:noProof/>
              </w:rPr>
              <w:instrText>HYPERLINK \l "_Toc131396832"</w:instrText>
            </w:r>
            <w:r w:rsidRPr="00A83F98">
              <w:rPr>
                <w:rStyle w:val="Hipervnculo"/>
                <w:noProof/>
              </w:rPr>
              <w:instrText xml:space="preserve"> </w:instrText>
            </w:r>
            <w:r w:rsidRPr="00A83F98">
              <w:rPr>
                <w:rStyle w:val="Hipervnculo"/>
                <w:noProof/>
              </w:rPr>
            </w:r>
            <w:r w:rsidRPr="00A83F98">
              <w:rPr>
                <w:rStyle w:val="Hipervnculo"/>
                <w:noProof/>
              </w:rPr>
              <w:fldChar w:fldCharType="separate"/>
            </w:r>
            <w:r w:rsidRPr="00A83F98">
              <w:rPr>
                <w:rStyle w:val="Hipervnculo"/>
                <w:noProof/>
              </w:rPr>
              <w:t>4.3.</w:t>
            </w:r>
            <w:r>
              <w:rPr>
                <w:rFonts w:asciiTheme="minorHAnsi" w:eastAsiaTheme="minorEastAsia" w:hAnsiTheme="minorHAnsi" w:cstheme="minorBidi"/>
                <w:noProof/>
                <w:lang w:eastAsia="es-ES"/>
              </w:rPr>
              <w:tab/>
            </w:r>
            <w:r w:rsidRPr="00A83F98">
              <w:rPr>
                <w:rStyle w:val="Hipervnculo"/>
                <w:noProof/>
              </w:rPr>
              <w:t>Desarrollo del proyecto</w:t>
            </w:r>
            <w:r>
              <w:rPr>
                <w:noProof/>
                <w:webHidden/>
              </w:rPr>
              <w:tab/>
            </w:r>
            <w:r>
              <w:rPr>
                <w:noProof/>
                <w:webHidden/>
              </w:rPr>
              <w:fldChar w:fldCharType="begin"/>
            </w:r>
            <w:r>
              <w:rPr>
                <w:noProof/>
                <w:webHidden/>
              </w:rPr>
              <w:instrText xml:space="preserve"> PAGEREF _Toc131396832 \h </w:instrText>
            </w:r>
            <w:r>
              <w:rPr>
                <w:noProof/>
                <w:webHidden/>
              </w:rPr>
            </w:r>
          </w:ins>
          <w:r>
            <w:rPr>
              <w:noProof/>
              <w:webHidden/>
            </w:rPr>
            <w:fldChar w:fldCharType="separate"/>
          </w:r>
          <w:ins w:id="27" w:author="Jose Eduardo VIU" w:date="2023-04-03T06:46:00Z">
            <w:r>
              <w:rPr>
                <w:noProof/>
                <w:webHidden/>
              </w:rPr>
              <w:t>14</w:t>
            </w:r>
            <w:r>
              <w:rPr>
                <w:noProof/>
                <w:webHidden/>
              </w:rPr>
              <w:fldChar w:fldCharType="end"/>
            </w:r>
            <w:r w:rsidRPr="00A83F98">
              <w:rPr>
                <w:rStyle w:val="Hipervnculo"/>
                <w:noProof/>
              </w:rPr>
              <w:fldChar w:fldCharType="end"/>
            </w:r>
          </w:ins>
        </w:p>
        <w:p w14:paraId="4DBCDD38" w14:textId="74398DCC" w:rsidR="00395639" w:rsidRDefault="00395639">
          <w:pPr>
            <w:pStyle w:val="TDC3"/>
            <w:tabs>
              <w:tab w:val="left" w:pos="1320"/>
              <w:tab w:val="right" w:leader="dot" w:pos="8494"/>
            </w:tabs>
            <w:rPr>
              <w:ins w:id="28" w:author="Jose Eduardo VIU" w:date="2023-04-03T06:46:00Z"/>
              <w:rFonts w:asciiTheme="minorHAnsi" w:eastAsiaTheme="minorEastAsia" w:hAnsiTheme="minorHAnsi" w:cstheme="minorBidi"/>
              <w:noProof/>
              <w:lang w:eastAsia="es-ES"/>
            </w:rPr>
          </w:pPr>
          <w:ins w:id="29" w:author="Jose Eduardo VIU" w:date="2023-04-03T06:46:00Z">
            <w:r w:rsidRPr="00A83F98">
              <w:rPr>
                <w:rStyle w:val="Hipervnculo"/>
                <w:noProof/>
              </w:rPr>
              <w:fldChar w:fldCharType="begin"/>
            </w:r>
            <w:r w:rsidRPr="00A83F98">
              <w:rPr>
                <w:rStyle w:val="Hipervnculo"/>
                <w:noProof/>
              </w:rPr>
              <w:instrText xml:space="preserve"> </w:instrText>
            </w:r>
            <w:r>
              <w:rPr>
                <w:noProof/>
              </w:rPr>
              <w:instrText>HYPERLINK \l "_Toc131396833"</w:instrText>
            </w:r>
            <w:r w:rsidRPr="00A83F98">
              <w:rPr>
                <w:rStyle w:val="Hipervnculo"/>
                <w:noProof/>
              </w:rPr>
              <w:instrText xml:space="preserve"> </w:instrText>
            </w:r>
            <w:r w:rsidRPr="00A83F98">
              <w:rPr>
                <w:rStyle w:val="Hipervnculo"/>
                <w:noProof/>
              </w:rPr>
            </w:r>
            <w:r w:rsidRPr="00A83F98">
              <w:rPr>
                <w:rStyle w:val="Hipervnculo"/>
                <w:noProof/>
              </w:rPr>
              <w:fldChar w:fldCharType="separate"/>
            </w:r>
            <w:r w:rsidRPr="00A83F98">
              <w:rPr>
                <w:rStyle w:val="Hipervnculo"/>
                <w:noProof/>
              </w:rPr>
              <w:t>1.1.1.</w:t>
            </w:r>
            <w:r>
              <w:rPr>
                <w:rFonts w:asciiTheme="minorHAnsi" w:eastAsiaTheme="minorEastAsia" w:hAnsiTheme="minorHAnsi" w:cstheme="minorBidi"/>
                <w:noProof/>
                <w:lang w:eastAsia="es-ES"/>
              </w:rPr>
              <w:tab/>
            </w:r>
            <w:r w:rsidRPr="00A83F98">
              <w:rPr>
                <w:rStyle w:val="Hipervnculo"/>
                <w:noProof/>
              </w:rPr>
              <w:t>Resumen del proceso para cada modelo</w:t>
            </w:r>
            <w:r>
              <w:rPr>
                <w:noProof/>
                <w:webHidden/>
              </w:rPr>
              <w:tab/>
            </w:r>
            <w:r>
              <w:rPr>
                <w:noProof/>
                <w:webHidden/>
              </w:rPr>
              <w:fldChar w:fldCharType="begin"/>
            </w:r>
            <w:r>
              <w:rPr>
                <w:noProof/>
                <w:webHidden/>
              </w:rPr>
              <w:instrText xml:space="preserve"> PAGEREF _Toc131396833 \h </w:instrText>
            </w:r>
            <w:r>
              <w:rPr>
                <w:noProof/>
                <w:webHidden/>
              </w:rPr>
            </w:r>
          </w:ins>
          <w:r>
            <w:rPr>
              <w:noProof/>
              <w:webHidden/>
            </w:rPr>
            <w:fldChar w:fldCharType="separate"/>
          </w:r>
          <w:ins w:id="30" w:author="Jose Eduardo VIU" w:date="2023-04-03T06:46:00Z">
            <w:r>
              <w:rPr>
                <w:noProof/>
                <w:webHidden/>
              </w:rPr>
              <w:t>14</w:t>
            </w:r>
            <w:r>
              <w:rPr>
                <w:noProof/>
                <w:webHidden/>
              </w:rPr>
              <w:fldChar w:fldCharType="end"/>
            </w:r>
            <w:r w:rsidRPr="00A83F98">
              <w:rPr>
                <w:rStyle w:val="Hipervnculo"/>
                <w:noProof/>
              </w:rPr>
              <w:fldChar w:fldCharType="end"/>
            </w:r>
          </w:ins>
        </w:p>
        <w:p w14:paraId="617F9D5D" w14:textId="5AACECF9" w:rsidR="00395639" w:rsidRDefault="00395639">
          <w:pPr>
            <w:pStyle w:val="TDC3"/>
            <w:tabs>
              <w:tab w:val="left" w:pos="1320"/>
              <w:tab w:val="right" w:leader="dot" w:pos="8494"/>
            </w:tabs>
            <w:rPr>
              <w:ins w:id="31" w:author="Jose Eduardo VIU" w:date="2023-04-03T06:46:00Z"/>
              <w:rFonts w:asciiTheme="minorHAnsi" w:eastAsiaTheme="minorEastAsia" w:hAnsiTheme="minorHAnsi" w:cstheme="minorBidi"/>
              <w:noProof/>
              <w:lang w:eastAsia="es-ES"/>
            </w:rPr>
          </w:pPr>
          <w:ins w:id="32" w:author="Jose Eduardo VIU" w:date="2023-04-03T06:46:00Z">
            <w:r w:rsidRPr="00A83F98">
              <w:rPr>
                <w:rStyle w:val="Hipervnculo"/>
                <w:noProof/>
              </w:rPr>
              <w:fldChar w:fldCharType="begin"/>
            </w:r>
            <w:r w:rsidRPr="00A83F98">
              <w:rPr>
                <w:rStyle w:val="Hipervnculo"/>
                <w:noProof/>
              </w:rPr>
              <w:instrText xml:space="preserve"> </w:instrText>
            </w:r>
            <w:r>
              <w:rPr>
                <w:noProof/>
              </w:rPr>
              <w:instrText>HYPERLINK \l "_Toc131396834"</w:instrText>
            </w:r>
            <w:r w:rsidRPr="00A83F98">
              <w:rPr>
                <w:rStyle w:val="Hipervnculo"/>
                <w:noProof/>
              </w:rPr>
              <w:instrText xml:space="preserve"> </w:instrText>
            </w:r>
            <w:r w:rsidRPr="00A83F98">
              <w:rPr>
                <w:rStyle w:val="Hipervnculo"/>
                <w:noProof/>
              </w:rPr>
            </w:r>
            <w:r w:rsidRPr="00A83F98">
              <w:rPr>
                <w:rStyle w:val="Hipervnculo"/>
                <w:noProof/>
              </w:rPr>
              <w:fldChar w:fldCharType="separate"/>
            </w:r>
            <w:r w:rsidRPr="00A83F98">
              <w:rPr>
                <w:rStyle w:val="Hipervnculo"/>
                <w:noProof/>
              </w:rPr>
              <w:t>1.1.2.</w:t>
            </w:r>
            <w:r>
              <w:rPr>
                <w:rFonts w:asciiTheme="minorHAnsi" w:eastAsiaTheme="minorEastAsia" w:hAnsiTheme="minorHAnsi" w:cstheme="minorBidi"/>
                <w:noProof/>
                <w:lang w:eastAsia="es-ES"/>
              </w:rPr>
              <w:tab/>
            </w:r>
            <w:r w:rsidRPr="00A83F98">
              <w:rPr>
                <w:rStyle w:val="Hipervnculo"/>
                <w:noProof/>
              </w:rPr>
              <w:t>Preparación de Datos para regresión</w:t>
            </w:r>
            <w:r>
              <w:rPr>
                <w:noProof/>
                <w:webHidden/>
              </w:rPr>
              <w:tab/>
            </w:r>
            <w:r>
              <w:rPr>
                <w:noProof/>
                <w:webHidden/>
              </w:rPr>
              <w:fldChar w:fldCharType="begin"/>
            </w:r>
            <w:r>
              <w:rPr>
                <w:noProof/>
                <w:webHidden/>
              </w:rPr>
              <w:instrText xml:space="preserve"> PAGEREF _Toc131396834 \h </w:instrText>
            </w:r>
            <w:r>
              <w:rPr>
                <w:noProof/>
                <w:webHidden/>
              </w:rPr>
            </w:r>
          </w:ins>
          <w:r>
            <w:rPr>
              <w:noProof/>
              <w:webHidden/>
            </w:rPr>
            <w:fldChar w:fldCharType="separate"/>
          </w:r>
          <w:ins w:id="33" w:author="Jose Eduardo VIU" w:date="2023-04-03T06:46:00Z">
            <w:r>
              <w:rPr>
                <w:noProof/>
                <w:webHidden/>
              </w:rPr>
              <w:t>42</w:t>
            </w:r>
            <w:r>
              <w:rPr>
                <w:noProof/>
                <w:webHidden/>
              </w:rPr>
              <w:fldChar w:fldCharType="end"/>
            </w:r>
            <w:r w:rsidRPr="00A83F98">
              <w:rPr>
                <w:rStyle w:val="Hipervnculo"/>
                <w:noProof/>
              </w:rPr>
              <w:fldChar w:fldCharType="end"/>
            </w:r>
          </w:ins>
        </w:p>
        <w:p w14:paraId="77C4D877" w14:textId="46F64E46" w:rsidR="00395639" w:rsidRDefault="00395639">
          <w:pPr>
            <w:pStyle w:val="TDC3"/>
            <w:tabs>
              <w:tab w:val="left" w:pos="1320"/>
              <w:tab w:val="right" w:leader="dot" w:pos="8494"/>
            </w:tabs>
            <w:rPr>
              <w:ins w:id="34" w:author="Jose Eduardo VIU" w:date="2023-04-03T06:46:00Z"/>
              <w:rFonts w:asciiTheme="minorHAnsi" w:eastAsiaTheme="minorEastAsia" w:hAnsiTheme="minorHAnsi" w:cstheme="minorBidi"/>
              <w:noProof/>
              <w:lang w:eastAsia="es-ES"/>
            </w:rPr>
          </w:pPr>
          <w:ins w:id="35" w:author="Jose Eduardo VIU" w:date="2023-04-03T06:46:00Z">
            <w:r w:rsidRPr="00A83F98">
              <w:rPr>
                <w:rStyle w:val="Hipervnculo"/>
                <w:noProof/>
              </w:rPr>
              <w:fldChar w:fldCharType="begin"/>
            </w:r>
            <w:r w:rsidRPr="00A83F98">
              <w:rPr>
                <w:rStyle w:val="Hipervnculo"/>
                <w:noProof/>
              </w:rPr>
              <w:instrText xml:space="preserve"> </w:instrText>
            </w:r>
            <w:r>
              <w:rPr>
                <w:noProof/>
              </w:rPr>
              <w:instrText>HYPERLINK \l "_Toc131396835"</w:instrText>
            </w:r>
            <w:r w:rsidRPr="00A83F98">
              <w:rPr>
                <w:rStyle w:val="Hipervnculo"/>
                <w:noProof/>
              </w:rPr>
              <w:instrText xml:space="preserve"> </w:instrText>
            </w:r>
            <w:r w:rsidRPr="00A83F98">
              <w:rPr>
                <w:rStyle w:val="Hipervnculo"/>
                <w:noProof/>
              </w:rPr>
            </w:r>
            <w:r w:rsidRPr="00A83F98">
              <w:rPr>
                <w:rStyle w:val="Hipervnculo"/>
                <w:noProof/>
              </w:rPr>
              <w:fldChar w:fldCharType="separate"/>
            </w:r>
            <w:r w:rsidRPr="00A83F98">
              <w:rPr>
                <w:rStyle w:val="Hipervnculo"/>
                <w:noProof/>
              </w:rPr>
              <w:t>1.1.3.</w:t>
            </w:r>
            <w:r>
              <w:rPr>
                <w:rFonts w:asciiTheme="minorHAnsi" w:eastAsiaTheme="minorEastAsia" w:hAnsiTheme="minorHAnsi" w:cstheme="minorBidi"/>
                <w:noProof/>
                <w:lang w:eastAsia="es-ES"/>
              </w:rPr>
              <w:tab/>
            </w:r>
            <w:r w:rsidRPr="00A83F98">
              <w:rPr>
                <w:rStyle w:val="Hipervnculo"/>
                <w:noProof/>
              </w:rPr>
              <w:t>RandomForest</w:t>
            </w:r>
            <w:r>
              <w:rPr>
                <w:noProof/>
                <w:webHidden/>
              </w:rPr>
              <w:tab/>
            </w:r>
            <w:r>
              <w:rPr>
                <w:noProof/>
                <w:webHidden/>
              </w:rPr>
              <w:fldChar w:fldCharType="begin"/>
            </w:r>
            <w:r>
              <w:rPr>
                <w:noProof/>
                <w:webHidden/>
              </w:rPr>
              <w:instrText xml:space="preserve"> PAGEREF _Toc131396835 \h </w:instrText>
            </w:r>
            <w:r>
              <w:rPr>
                <w:noProof/>
                <w:webHidden/>
              </w:rPr>
            </w:r>
          </w:ins>
          <w:r>
            <w:rPr>
              <w:noProof/>
              <w:webHidden/>
            </w:rPr>
            <w:fldChar w:fldCharType="separate"/>
          </w:r>
          <w:ins w:id="36" w:author="Jose Eduardo VIU" w:date="2023-04-03T06:46:00Z">
            <w:r>
              <w:rPr>
                <w:noProof/>
                <w:webHidden/>
              </w:rPr>
              <w:t>46</w:t>
            </w:r>
            <w:r>
              <w:rPr>
                <w:noProof/>
                <w:webHidden/>
              </w:rPr>
              <w:fldChar w:fldCharType="end"/>
            </w:r>
            <w:r w:rsidRPr="00A83F98">
              <w:rPr>
                <w:rStyle w:val="Hipervnculo"/>
                <w:noProof/>
              </w:rPr>
              <w:fldChar w:fldCharType="end"/>
            </w:r>
          </w:ins>
        </w:p>
        <w:p w14:paraId="55B14BB5" w14:textId="2CD5FEAC" w:rsidR="00395639" w:rsidRDefault="00395639">
          <w:pPr>
            <w:pStyle w:val="TDC3"/>
            <w:tabs>
              <w:tab w:val="left" w:pos="1320"/>
              <w:tab w:val="right" w:leader="dot" w:pos="8494"/>
            </w:tabs>
            <w:rPr>
              <w:ins w:id="37" w:author="Jose Eduardo VIU" w:date="2023-04-03T06:46:00Z"/>
              <w:rFonts w:asciiTheme="minorHAnsi" w:eastAsiaTheme="minorEastAsia" w:hAnsiTheme="minorHAnsi" w:cstheme="minorBidi"/>
              <w:noProof/>
              <w:lang w:eastAsia="es-ES"/>
            </w:rPr>
          </w:pPr>
          <w:ins w:id="38" w:author="Jose Eduardo VIU" w:date="2023-04-03T06:46:00Z">
            <w:r w:rsidRPr="00A83F98">
              <w:rPr>
                <w:rStyle w:val="Hipervnculo"/>
                <w:noProof/>
              </w:rPr>
              <w:fldChar w:fldCharType="begin"/>
            </w:r>
            <w:r w:rsidRPr="00A83F98">
              <w:rPr>
                <w:rStyle w:val="Hipervnculo"/>
                <w:noProof/>
              </w:rPr>
              <w:instrText xml:space="preserve"> </w:instrText>
            </w:r>
            <w:r>
              <w:rPr>
                <w:noProof/>
              </w:rPr>
              <w:instrText>HYPERLINK \l "_Toc131396836"</w:instrText>
            </w:r>
            <w:r w:rsidRPr="00A83F98">
              <w:rPr>
                <w:rStyle w:val="Hipervnculo"/>
                <w:noProof/>
              </w:rPr>
              <w:instrText xml:space="preserve"> </w:instrText>
            </w:r>
            <w:r w:rsidRPr="00A83F98">
              <w:rPr>
                <w:rStyle w:val="Hipervnculo"/>
                <w:noProof/>
              </w:rPr>
            </w:r>
            <w:r w:rsidRPr="00A83F98">
              <w:rPr>
                <w:rStyle w:val="Hipervnculo"/>
                <w:noProof/>
              </w:rPr>
              <w:fldChar w:fldCharType="separate"/>
            </w:r>
            <w:r w:rsidRPr="00A83F98">
              <w:rPr>
                <w:rStyle w:val="Hipervnculo"/>
                <w:noProof/>
              </w:rPr>
              <w:t>1.1.4.</w:t>
            </w:r>
            <w:r>
              <w:rPr>
                <w:rFonts w:asciiTheme="minorHAnsi" w:eastAsiaTheme="minorEastAsia" w:hAnsiTheme="minorHAnsi" w:cstheme="minorBidi"/>
                <w:noProof/>
                <w:lang w:eastAsia="es-ES"/>
              </w:rPr>
              <w:tab/>
            </w:r>
            <w:r w:rsidRPr="00A83F98">
              <w:rPr>
                <w:rStyle w:val="Hipervnculo"/>
                <w:noProof/>
              </w:rPr>
              <w:t>LazyPredict</w:t>
            </w:r>
            <w:r>
              <w:rPr>
                <w:noProof/>
                <w:webHidden/>
              </w:rPr>
              <w:tab/>
            </w:r>
            <w:r>
              <w:rPr>
                <w:noProof/>
                <w:webHidden/>
              </w:rPr>
              <w:fldChar w:fldCharType="begin"/>
            </w:r>
            <w:r>
              <w:rPr>
                <w:noProof/>
                <w:webHidden/>
              </w:rPr>
              <w:instrText xml:space="preserve"> PAGEREF _Toc131396836 \h </w:instrText>
            </w:r>
            <w:r>
              <w:rPr>
                <w:noProof/>
                <w:webHidden/>
              </w:rPr>
            </w:r>
          </w:ins>
          <w:r>
            <w:rPr>
              <w:noProof/>
              <w:webHidden/>
            </w:rPr>
            <w:fldChar w:fldCharType="separate"/>
          </w:r>
          <w:ins w:id="39" w:author="Jose Eduardo VIU" w:date="2023-04-03T06:46:00Z">
            <w:r>
              <w:rPr>
                <w:noProof/>
                <w:webHidden/>
              </w:rPr>
              <w:t>50</w:t>
            </w:r>
            <w:r>
              <w:rPr>
                <w:noProof/>
                <w:webHidden/>
              </w:rPr>
              <w:fldChar w:fldCharType="end"/>
            </w:r>
            <w:r w:rsidRPr="00A83F98">
              <w:rPr>
                <w:rStyle w:val="Hipervnculo"/>
                <w:noProof/>
              </w:rPr>
              <w:fldChar w:fldCharType="end"/>
            </w:r>
          </w:ins>
        </w:p>
        <w:p w14:paraId="0DB24FF9" w14:textId="7F1E518A" w:rsidR="00395639" w:rsidRDefault="00395639">
          <w:pPr>
            <w:pStyle w:val="TDC3"/>
            <w:tabs>
              <w:tab w:val="left" w:pos="1320"/>
              <w:tab w:val="right" w:leader="dot" w:pos="8494"/>
            </w:tabs>
            <w:rPr>
              <w:ins w:id="40" w:author="Jose Eduardo VIU" w:date="2023-04-03T06:46:00Z"/>
              <w:rFonts w:asciiTheme="minorHAnsi" w:eastAsiaTheme="minorEastAsia" w:hAnsiTheme="minorHAnsi" w:cstheme="minorBidi"/>
              <w:noProof/>
              <w:lang w:eastAsia="es-ES"/>
            </w:rPr>
          </w:pPr>
          <w:ins w:id="41" w:author="Jose Eduardo VIU" w:date="2023-04-03T06:46:00Z">
            <w:r w:rsidRPr="00A83F98">
              <w:rPr>
                <w:rStyle w:val="Hipervnculo"/>
                <w:noProof/>
              </w:rPr>
              <w:fldChar w:fldCharType="begin"/>
            </w:r>
            <w:r w:rsidRPr="00A83F98">
              <w:rPr>
                <w:rStyle w:val="Hipervnculo"/>
                <w:noProof/>
              </w:rPr>
              <w:instrText xml:space="preserve"> </w:instrText>
            </w:r>
            <w:r>
              <w:rPr>
                <w:noProof/>
              </w:rPr>
              <w:instrText>HYPERLINK \l "_Toc131396837"</w:instrText>
            </w:r>
            <w:r w:rsidRPr="00A83F98">
              <w:rPr>
                <w:rStyle w:val="Hipervnculo"/>
                <w:noProof/>
              </w:rPr>
              <w:instrText xml:space="preserve"> </w:instrText>
            </w:r>
            <w:r w:rsidRPr="00A83F98">
              <w:rPr>
                <w:rStyle w:val="Hipervnculo"/>
                <w:noProof/>
              </w:rPr>
            </w:r>
            <w:r w:rsidRPr="00A83F98">
              <w:rPr>
                <w:rStyle w:val="Hipervnculo"/>
                <w:noProof/>
              </w:rPr>
              <w:fldChar w:fldCharType="separate"/>
            </w:r>
            <w:r w:rsidRPr="00A83F98">
              <w:rPr>
                <w:rStyle w:val="Hipervnculo"/>
                <w:noProof/>
              </w:rPr>
              <w:t>1.1.5.</w:t>
            </w:r>
            <w:r>
              <w:rPr>
                <w:rFonts w:asciiTheme="minorHAnsi" w:eastAsiaTheme="minorEastAsia" w:hAnsiTheme="minorHAnsi" w:cstheme="minorBidi"/>
                <w:noProof/>
                <w:lang w:eastAsia="es-ES"/>
              </w:rPr>
              <w:tab/>
            </w:r>
            <w:r w:rsidRPr="00A83F98">
              <w:rPr>
                <w:rStyle w:val="Hipervnculo"/>
                <w:noProof/>
              </w:rPr>
              <w:t>HistGradientBoostingRegressor</w:t>
            </w:r>
            <w:r>
              <w:rPr>
                <w:noProof/>
                <w:webHidden/>
              </w:rPr>
              <w:tab/>
            </w:r>
            <w:r>
              <w:rPr>
                <w:noProof/>
                <w:webHidden/>
              </w:rPr>
              <w:fldChar w:fldCharType="begin"/>
            </w:r>
            <w:r>
              <w:rPr>
                <w:noProof/>
                <w:webHidden/>
              </w:rPr>
              <w:instrText xml:space="preserve"> PAGEREF _Toc131396837 \h </w:instrText>
            </w:r>
            <w:r>
              <w:rPr>
                <w:noProof/>
                <w:webHidden/>
              </w:rPr>
            </w:r>
          </w:ins>
          <w:r>
            <w:rPr>
              <w:noProof/>
              <w:webHidden/>
            </w:rPr>
            <w:fldChar w:fldCharType="separate"/>
          </w:r>
          <w:ins w:id="42" w:author="Jose Eduardo VIU" w:date="2023-04-03T06:46:00Z">
            <w:r>
              <w:rPr>
                <w:noProof/>
                <w:webHidden/>
              </w:rPr>
              <w:t>52</w:t>
            </w:r>
            <w:r>
              <w:rPr>
                <w:noProof/>
                <w:webHidden/>
              </w:rPr>
              <w:fldChar w:fldCharType="end"/>
            </w:r>
            <w:r w:rsidRPr="00A83F98">
              <w:rPr>
                <w:rStyle w:val="Hipervnculo"/>
                <w:noProof/>
              </w:rPr>
              <w:fldChar w:fldCharType="end"/>
            </w:r>
          </w:ins>
        </w:p>
        <w:p w14:paraId="0CB2C88B" w14:textId="03F9A4CC" w:rsidR="00395639" w:rsidRDefault="00395639">
          <w:pPr>
            <w:pStyle w:val="TDC3"/>
            <w:tabs>
              <w:tab w:val="left" w:pos="1320"/>
              <w:tab w:val="right" w:leader="dot" w:pos="8494"/>
            </w:tabs>
            <w:rPr>
              <w:ins w:id="43" w:author="Jose Eduardo VIU" w:date="2023-04-03T06:46:00Z"/>
              <w:rFonts w:asciiTheme="minorHAnsi" w:eastAsiaTheme="minorEastAsia" w:hAnsiTheme="minorHAnsi" w:cstheme="minorBidi"/>
              <w:noProof/>
              <w:lang w:eastAsia="es-ES"/>
            </w:rPr>
          </w:pPr>
          <w:ins w:id="44" w:author="Jose Eduardo VIU" w:date="2023-04-03T06:46:00Z">
            <w:r w:rsidRPr="00A83F98">
              <w:rPr>
                <w:rStyle w:val="Hipervnculo"/>
                <w:noProof/>
              </w:rPr>
              <w:fldChar w:fldCharType="begin"/>
            </w:r>
            <w:r w:rsidRPr="00A83F98">
              <w:rPr>
                <w:rStyle w:val="Hipervnculo"/>
                <w:noProof/>
              </w:rPr>
              <w:instrText xml:space="preserve"> </w:instrText>
            </w:r>
            <w:r>
              <w:rPr>
                <w:noProof/>
              </w:rPr>
              <w:instrText>HYPERLINK \l "_Toc131396838"</w:instrText>
            </w:r>
            <w:r w:rsidRPr="00A83F98">
              <w:rPr>
                <w:rStyle w:val="Hipervnculo"/>
                <w:noProof/>
              </w:rPr>
              <w:instrText xml:space="preserve"> </w:instrText>
            </w:r>
            <w:r w:rsidRPr="00A83F98">
              <w:rPr>
                <w:rStyle w:val="Hipervnculo"/>
                <w:noProof/>
              </w:rPr>
            </w:r>
            <w:r w:rsidRPr="00A83F98">
              <w:rPr>
                <w:rStyle w:val="Hipervnculo"/>
                <w:noProof/>
              </w:rPr>
              <w:fldChar w:fldCharType="separate"/>
            </w:r>
            <w:r w:rsidRPr="00A83F98">
              <w:rPr>
                <w:rStyle w:val="Hipervnculo"/>
                <w:noProof/>
              </w:rPr>
              <w:t>1.1.6.</w:t>
            </w:r>
            <w:r>
              <w:rPr>
                <w:rFonts w:asciiTheme="minorHAnsi" w:eastAsiaTheme="minorEastAsia" w:hAnsiTheme="minorHAnsi" w:cstheme="minorBidi"/>
                <w:noProof/>
                <w:lang w:eastAsia="es-ES"/>
              </w:rPr>
              <w:tab/>
            </w:r>
            <w:r w:rsidRPr="00A83F98">
              <w:rPr>
                <w:rStyle w:val="Hipervnculo"/>
                <w:noProof/>
              </w:rPr>
              <w:t>KNeighborsRegressor</w:t>
            </w:r>
            <w:r>
              <w:rPr>
                <w:noProof/>
                <w:webHidden/>
              </w:rPr>
              <w:tab/>
            </w:r>
            <w:r>
              <w:rPr>
                <w:noProof/>
                <w:webHidden/>
              </w:rPr>
              <w:fldChar w:fldCharType="begin"/>
            </w:r>
            <w:r>
              <w:rPr>
                <w:noProof/>
                <w:webHidden/>
              </w:rPr>
              <w:instrText xml:space="preserve"> PAGEREF _Toc131396838 \h </w:instrText>
            </w:r>
            <w:r>
              <w:rPr>
                <w:noProof/>
                <w:webHidden/>
              </w:rPr>
            </w:r>
          </w:ins>
          <w:r>
            <w:rPr>
              <w:noProof/>
              <w:webHidden/>
            </w:rPr>
            <w:fldChar w:fldCharType="separate"/>
          </w:r>
          <w:ins w:id="45" w:author="Jose Eduardo VIU" w:date="2023-04-03T06:46:00Z">
            <w:r>
              <w:rPr>
                <w:noProof/>
                <w:webHidden/>
              </w:rPr>
              <w:t>54</w:t>
            </w:r>
            <w:r>
              <w:rPr>
                <w:noProof/>
                <w:webHidden/>
              </w:rPr>
              <w:fldChar w:fldCharType="end"/>
            </w:r>
            <w:r w:rsidRPr="00A83F98">
              <w:rPr>
                <w:rStyle w:val="Hipervnculo"/>
                <w:noProof/>
              </w:rPr>
              <w:fldChar w:fldCharType="end"/>
            </w:r>
          </w:ins>
        </w:p>
        <w:p w14:paraId="41C4421B" w14:textId="0AB32648" w:rsidR="00395639" w:rsidRDefault="00395639">
          <w:pPr>
            <w:pStyle w:val="TDC3"/>
            <w:tabs>
              <w:tab w:val="left" w:pos="1320"/>
              <w:tab w:val="right" w:leader="dot" w:pos="8494"/>
            </w:tabs>
            <w:rPr>
              <w:ins w:id="46" w:author="Jose Eduardo VIU" w:date="2023-04-03T06:46:00Z"/>
              <w:rFonts w:asciiTheme="minorHAnsi" w:eastAsiaTheme="minorEastAsia" w:hAnsiTheme="minorHAnsi" w:cstheme="minorBidi"/>
              <w:noProof/>
              <w:lang w:eastAsia="es-ES"/>
            </w:rPr>
          </w:pPr>
          <w:ins w:id="47" w:author="Jose Eduardo VIU" w:date="2023-04-03T06:46:00Z">
            <w:r w:rsidRPr="00A83F98">
              <w:rPr>
                <w:rStyle w:val="Hipervnculo"/>
                <w:noProof/>
              </w:rPr>
              <w:fldChar w:fldCharType="begin"/>
            </w:r>
            <w:r w:rsidRPr="00A83F98">
              <w:rPr>
                <w:rStyle w:val="Hipervnculo"/>
                <w:noProof/>
              </w:rPr>
              <w:instrText xml:space="preserve"> </w:instrText>
            </w:r>
            <w:r>
              <w:rPr>
                <w:noProof/>
              </w:rPr>
              <w:instrText>HYPERLINK \l "_Toc131396839"</w:instrText>
            </w:r>
            <w:r w:rsidRPr="00A83F98">
              <w:rPr>
                <w:rStyle w:val="Hipervnculo"/>
                <w:noProof/>
              </w:rPr>
              <w:instrText xml:space="preserve"> </w:instrText>
            </w:r>
            <w:r w:rsidRPr="00A83F98">
              <w:rPr>
                <w:rStyle w:val="Hipervnculo"/>
                <w:noProof/>
              </w:rPr>
            </w:r>
            <w:r w:rsidRPr="00A83F98">
              <w:rPr>
                <w:rStyle w:val="Hipervnculo"/>
                <w:noProof/>
              </w:rPr>
              <w:fldChar w:fldCharType="separate"/>
            </w:r>
            <w:r w:rsidRPr="00A83F98">
              <w:rPr>
                <w:rStyle w:val="Hipervnculo"/>
                <w:noProof/>
              </w:rPr>
              <w:t>1.1.7.</w:t>
            </w:r>
            <w:r>
              <w:rPr>
                <w:rFonts w:asciiTheme="minorHAnsi" w:eastAsiaTheme="minorEastAsia" w:hAnsiTheme="minorHAnsi" w:cstheme="minorBidi"/>
                <w:noProof/>
                <w:lang w:eastAsia="es-ES"/>
              </w:rPr>
              <w:tab/>
            </w:r>
            <w:r w:rsidRPr="00A83F98">
              <w:rPr>
                <w:rStyle w:val="Hipervnculo"/>
                <w:noProof/>
              </w:rPr>
              <w:t>Evaluación modelo final</w:t>
            </w:r>
            <w:r>
              <w:rPr>
                <w:noProof/>
                <w:webHidden/>
              </w:rPr>
              <w:tab/>
            </w:r>
            <w:r>
              <w:rPr>
                <w:noProof/>
                <w:webHidden/>
              </w:rPr>
              <w:fldChar w:fldCharType="begin"/>
            </w:r>
            <w:r>
              <w:rPr>
                <w:noProof/>
                <w:webHidden/>
              </w:rPr>
              <w:instrText xml:space="preserve"> PAGEREF _Toc131396839 \h </w:instrText>
            </w:r>
            <w:r>
              <w:rPr>
                <w:noProof/>
                <w:webHidden/>
              </w:rPr>
            </w:r>
          </w:ins>
          <w:r>
            <w:rPr>
              <w:noProof/>
              <w:webHidden/>
            </w:rPr>
            <w:fldChar w:fldCharType="separate"/>
          </w:r>
          <w:ins w:id="48" w:author="Jose Eduardo VIU" w:date="2023-04-03T06:46:00Z">
            <w:r>
              <w:rPr>
                <w:noProof/>
                <w:webHidden/>
              </w:rPr>
              <w:t>56</w:t>
            </w:r>
            <w:r>
              <w:rPr>
                <w:noProof/>
                <w:webHidden/>
              </w:rPr>
              <w:fldChar w:fldCharType="end"/>
            </w:r>
            <w:r w:rsidRPr="00A83F98">
              <w:rPr>
                <w:rStyle w:val="Hipervnculo"/>
                <w:noProof/>
              </w:rPr>
              <w:fldChar w:fldCharType="end"/>
            </w:r>
          </w:ins>
        </w:p>
        <w:p w14:paraId="2128D5D6" w14:textId="03A5BB25" w:rsidR="00395639" w:rsidRDefault="00395639">
          <w:pPr>
            <w:pStyle w:val="TDC3"/>
            <w:tabs>
              <w:tab w:val="left" w:pos="1320"/>
              <w:tab w:val="right" w:leader="dot" w:pos="8494"/>
            </w:tabs>
            <w:rPr>
              <w:ins w:id="49" w:author="Jose Eduardo VIU" w:date="2023-04-03T06:46:00Z"/>
              <w:rFonts w:asciiTheme="minorHAnsi" w:eastAsiaTheme="minorEastAsia" w:hAnsiTheme="minorHAnsi" w:cstheme="minorBidi"/>
              <w:noProof/>
              <w:lang w:eastAsia="es-ES"/>
            </w:rPr>
          </w:pPr>
          <w:ins w:id="50" w:author="Jose Eduardo VIU" w:date="2023-04-03T06:46:00Z">
            <w:r w:rsidRPr="00A83F98">
              <w:rPr>
                <w:rStyle w:val="Hipervnculo"/>
                <w:noProof/>
              </w:rPr>
              <w:fldChar w:fldCharType="begin"/>
            </w:r>
            <w:r w:rsidRPr="00A83F98">
              <w:rPr>
                <w:rStyle w:val="Hipervnculo"/>
                <w:noProof/>
              </w:rPr>
              <w:instrText xml:space="preserve"> </w:instrText>
            </w:r>
            <w:r>
              <w:rPr>
                <w:noProof/>
              </w:rPr>
              <w:instrText>HYPERLINK \l "_Toc131396840"</w:instrText>
            </w:r>
            <w:r w:rsidRPr="00A83F98">
              <w:rPr>
                <w:rStyle w:val="Hipervnculo"/>
                <w:noProof/>
              </w:rPr>
              <w:instrText xml:space="preserve"> </w:instrText>
            </w:r>
            <w:r w:rsidRPr="00A83F98">
              <w:rPr>
                <w:rStyle w:val="Hipervnculo"/>
                <w:noProof/>
              </w:rPr>
            </w:r>
            <w:r w:rsidRPr="00A83F98">
              <w:rPr>
                <w:rStyle w:val="Hipervnculo"/>
                <w:noProof/>
              </w:rPr>
              <w:fldChar w:fldCharType="separate"/>
            </w:r>
            <w:r w:rsidRPr="00A83F98">
              <w:rPr>
                <w:rStyle w:val="Hipervnculo"/>
                <w:noProof/>
              </w:rPr>
              <w:t>1.1.8.</w:t>
            </w:r>
            <w:r>
              <w:rPr>
                <w:rFonts w:asciiTheme="minorHAnsi" w:eastAsiaTheme="minorEastAsia" w:hAnsiTheme="minorHAnsi" w:cstheme="minorBidi"/>
                <w:noProof/>
                <w:lang w:eastAsia="es-ES"/>
              </w:rPr>
              <w:tab/>
            </w:r>
            <w:r w:rsidRPr="00A83F98">
              <w:rPr>
                <w:rStyle w:val="Hipervnculo"/>
                <w:noProof/>
              </w:rPr>
              <w:t>Implementación del modelo para producción</w:t>
            </w:r>
            <w:r>
              <w:rPr>
                <w:noProof/>
                <w:webHidden/>
              </w:rPr>
              <w:tab/>
            </w:r>
            <w:r>
              <w:rPr>
                <w:noProof/>
                <w:webHidden/>
              </w:rPr>
              <w:fldChar w:fldCharType="begin"/>
            </w:r>
            <w:r>
              <w:rPr>
                <w:noProof/>
                <w:webHidden/>
              </w:rPr>
              <w:instrText xml:space="preserve"> PAGEREF _Toc131396840 \h </w:instrText>
            </w:r>
            <w:r>
              <w:rPr>
                <w:noProof/>
                <w:webHidden/>
              </w:rPr>
            </w:r>
          </w:ins>
          <w:r>
            <w:rPr>
              <w:noProof/>
              <w:webHidden/>
            </w:rPr>
            <w:fldChar w:fldCharType="separate"/>
          </w:r>
          <w:ins w:id="51" w:author="Jose Eduardo VIU" w:date="2023-04-03T06:46:00Z">
            <w:r>
              <w:rPr>
                <w:noProof/>
                <w:webHidden/>
              </w:rPr>
              <w:t>57</w:t>
            </w:r>
            <w:r>
              <w:rPr>
                <w:noProof/>
                <w:webHidden/>
              </w:rPr>
              <w:fldChar w:fldCharType="end"/>
            </w:r>
            <w:r w:rsidRPr="00A83F98">
              <w:rPr>
                <w:rStyle w:val="Hipervnculo"/>
                <w:noProof/>
              </w:rPr>
              <w:fldChar w:fldCharType="end"/>
            </w:r>
          </w:ins>
        </w:p>
        <w:p w14:paraId="36A025EB" w14:textId="5AAD5A84" w:rsidR="00395639" w:rsidRDefault="00395639">
          <w:pPr>
            <w:pStyle w:val="TDC2"/>
            <w:tabs>
              <w:tab w:val="left" w:pos="880"/>
              <w:tab w:val="right" w:leader="dot" w:pos="8494"/>
            </w:tabs>
            <w:rPr>
              <w:ins w:id="52" w:author="Jose Eduardo VIU" w:date="2023-04-03T06:46:00Z"/>
              <w:rFonts w:asciiTheme="minorHAnsi" w:eastAsiaTheme="minorEastAsia" w:hAnsiTheme="minorHAnsi" w:cstheme="minorBidi"/>
              <w:noProof/>
              <w:lang w:eastAsia="es-ES"/>
            </w:rPr>
          </w:pPr>
          <w:ins w:id="53" w:author="Jose Eduardo VIU" w:date="2023-04-03T06:46:00Z">
            <w:r w:rsidRPr="00A83F98">
              <w:rPr>
                <w:rStyle w:val="Hipervnculo"/>
                <w:noProof/>
              </w:rPr>
              <w:fldChar w:fldCharType="begin"/>
            </w:r>
            <w:r w:rsidRPr="00A83F98">
              <w:rPr>
                <w:rStyle w:val="Hipervnculo"/>
                <w:noProof/>
              </w:rPr>
              <w:instrText xml:space="preserve"> </w:instrText>
            </w:r>
            <w:r>
              <w:rPr>
                <w:noProof/>
              </w:rPr>
              <w:instrText>HYPERLINK \l "_Toc131396841"</w:instrText>
            </w:r>
            <w:r w:rsidRPr="00A83F98">
              <w:rPr>
                <w:rStyle w:val="Hipervnculo"/>
                <w:noProof/>
              </w:rPr>
              <w:instrText xml:space="preserve"> </w:instrText>
            </w:r>
            <w:r w:rsidRPr="00A83F98">
              <w:rPr>
                <w:rStyle w:val="Hipervnculo"/>
                <w:noProof/>
              </w:rPr>
            </w:r>
            <w:r w:rsidRPr="00A83F98">
              <w:rPr>
                <w:rStyle w:val="Hipervnculo"/>
                <w:noProof/>
              </w:rPr>
              <w:fldChar w:fldCharType="separate"/>
            </w:r>
            <w:r w:rsidRPr="00A83F98">
              <w:rPr>
                <w:rStyle w:val="Hipervnculo"/>
                <w:noProof/>
              </w:rPr>
              <w:t>4.4.</w:t>
            </w:r>
            <w:r>
              <w:rPr>
                <w:rFonts w:asciiTheme="minorHAnsi" w:eastAsiaTheme="minorEastAsia" w:hAnsiTheme="minorHAnsi" w:cstheme="minorBidi"/>
                <w:noProof/>
                <w:lang w:eastAsia="es-ES"/>
              </w:rPr>
              <w:tab/>
            </w:r>
            <w:r w:rsidRPr="00A83F98">
              <w:rPr>
                <w:rStyle w:val="Hipervnculo"/>
                <w:noProof/>
              </w:rPr>
              <w:t>Resultados</w:t>
            </w:r>
            <w:r>
              <w:rPr>
                <w:noProof/>
                <w:webHidden/>
              </w:rPr>
              <w:tab/>
            </w:r>
            <w:r>
              <w:rPr>
                <w:noProof/>
                <w:webHidden/>
              </w:rPr>
              <w:fldChar w:fldCharType="begin"/>
            </w:r>
            <w:r>
              <w:rPr>
                <w:noProof/>
                <w:webHidden/>
              </w:rPr>
              <w:instrText xml:space="preserve"> PAGEREF _Toc131396841 \h </w:instrText>
            </w:r>
            <w:r>
              <w:rPr>
                <w:noProof/>
                <w:webHidden/>
              </w:rPr>
            </w:r>
          </w:ins>
          <w:r>
            <w:rPr>
              <w:noProof/>
              <w:webHidden/>
            </w:rPr>
            <w:fldChar w:fldCharType="separate"/>
          </w:r>
          <w:ins w:id="54" w:author="Jose Eduardo VIU" w:date="2023-04-03T06:46:00Z">
            <w:r>
              <w:rPr>
                <w:noProof/>
                <w:webHidden/>
              </w:rPr>
              <w:t>58</w:t>
            </w:r>
            <w:r>
              <w:rPr>
                <w:noProof/>
                <w:webHidden/>
              </w:rPr>
              <w:fldChar w:fldCharType="end"/>
            </w:r>
            <w:r w:rsidRPr="00A83F98">
              <w:rPr>
                <w:rStyle w:val="Hipervnculo"/>
                <w:noProof/>
              </w:rPr>
              <w:fldChar w:fldCharType="end"/>
            </w:r>
          </w:ins>
        </w:p>
        <w:p w14:paraId="38DB8489" w14:textId="62A196D6" w:rsidR="00395639" w:rsidRDefault="00395639">
          <w:pPr>
            <w:pStyle w:val="TDC1"/>
            <w:tabs>
              <w:tab w:val="left" w:pos="440"/>
            </w:tabs>
            <w:rPr>
              <w:ins w:id="55" w:author="Jose Eduardo VIU" w:date="2023-04-03T06:46:00Z"/>
              <w:rFonts w:asciiTheme="minorHAnsi" w:eastAsiaTheme="minorEastAsia" w:hAnsiTheme="minorHAnsi" w:cstheme="minorBidi"/>
              <w:noProof/>
              <w:lang w:eastAsia="es-ES"/>
            </w:rPr>
          </w:pPr>
          <w:ins w:id="56" w:author="Jose Eduardo VIU" w:date="2023-04-03T06:46:00Z">
            <w:r w:rsidRPr="00A83F98">
              <w:rPr>
                <w:rStyle w:val="Hipervnculo"/>
                <w:noProof/>
              </w:rPr>
              <w:fldChar w:fldCharType="begin"/>
            </w:r>
            <w:r w:rsidRPr="00A83F98">
              <w:rPr>
                <w:rStyle w:val="Hipervnculo"/>
                <w:noProof/>
              </w:rPr>
              <w:instrText xml:space="preserve"> </w:instrText>
            </w:r>
            <w:r>
              <w:rPr>
                <w:noProof/>
              </w:rPr>
              <w:instrText>HYPERLINK \l "_Toc131396842"</w:instrText>
            </w:r>
            <w:r w:rsidRPr="00A83F98">
              <w:rPr>
                <w:rStyle w:val="Hipervnculo"/>
                <w:noProof/>
              </w:rPr>
              <w:instrText xml:space="preserve"> </w:instrText>
            </w:r>
            <w:r w:rsidRPr="00A83F98">
              <w:rPr>
                <w:rStyle w:val="Hipervnculo"/>
                <w:noProof/>
              </w:rPr>
            </w:r>
            <w:r w:rsidRPr="00A83F98">
              <w:rPr>
                <w:rStyle w:val="Hipervnculo"/>
                <w:noProof/>
              </w:rPr>
              <w:fldChar w:fldCharType="separate"/>
            </w:r>
            <w:r w:rsidRPr="00A83F98">
              <w:rPr>
                <w:rStyle w:val="Hipervnculo"/>
                <w:noProof/>
                <w:lang w:eastAsia="es-ES"/>
              </w:rPr>
              <w:t>5.</w:t>
            </w:r>
            <w:r>
              <w:rPr>
                <w:rFonts w:asciiTheme="minorHAnsi" w:eastAsiaTheme="minorEastAsia" w:hAnsiTheme="minorHAnsi" w:cstheme="minorBidi"/>
                <w:noProof/>
                <w:lang w:eastAsia="es-ES"/>
              </w:rPr>
              <w:tab/>
            </w:r>
            <w:r w:rsidRPr="00A83F98">
              <w:rPr>
                <w:rStyle w:val="Hipervnculo"/>
                <w:noProof/>
                <w:lang w:eastAsia="es-ES"/>
              </w:rPr>
              <w:t>Conclusión y trabajos futuros</w:t>
            </w:r>
            <w:r>
              <w:rPr>
                <w:noProof/>
                <w:webHidden/>
              </w:rPr>
              <w:tab/>
            </w:r>
            <w:r>
              <w:rPr>
                <w:noProof/>
                <w:webHidden/>
              </w:rPr>
              <w:fldChar w:fldCharType="begin"/>
            </w:r>
            <w:r>
              <w:rPr>
                <w:noProof/>
                <w:webHidden/>
              </w:rPr>
              <w:instrText xml:space="preserve"> PAGEREF _Toc131396842 \h </w:instrText>
            </w:r>
            <w:r>
              <w:rPr>
                <w:noProof/>
                <w:webHidden/>
              </w:rPr>
            </w:r>
          </w:ins>
          <w:r>
            <w:rPr>
              <w:noProof/>
              <w:webHidden/>
            </w:rPr>
            <w:fldChar w:fldCharType="separate"/>
          </w:r>
          <w:ins w:id="57" w:author="Jose Eduardo VIU" w:date="2023-04-03T06:46:00Z">
            <w:r>
              <w:rPr>
                <w:noProof/>
                <w:webHidden/>
              </w:rPr>
              <w:t>59</w:t>
            </w:r>
            <w:r>
              <w:rPr>
                <w:noProof/>
                <w:webHidden/>
              </w:rPr>
              <w:fldChar w:fldCharType="end"/>
            </w:r>
            <w:r w:rsidRPr="00A83F98">
              <w:rPr>
                <w:rStyle w:val="Hipervnculo"/>
                <w:noProof/>
              </w:rPr>
              <w:fldChar w:fldCharType="end"/>
            </w:r>
          </w:ins>
        </w:p>
        <w:p w14:paraId="58783F47" w14:textId="179C01BA" w:rsidR="00395639" w:rsidRDefault="00395639">
          <w:pPr>
            <w:pStyle w:val="TDC1"/>
            <w:tabs>
              <w:tab w:val="left" w:pos="440"/>
            </w:tabs>
            <w:rPr>
              <w:ins w:id="58" w:author="Jose Eduardo VIU" w:date="2023-04-03T06:46:00Z"/>
              <w:rFonts w:asciiTheme="minorHAnsi" w:eastAsiaTheme="minorEastAsia" w:hAnsiTheme="minorHAnsi" w:cstheme="minorBidi"/>
              <w:noProof/>
              <w:lang w:eastAsia="es-ES"/>
            </w:rPr>
          </w:pPr>
          <w:ins w:id="59" w:author="Jose Eduardo VIU" w:date="2023-04-03T06:46:00Z">
            <w:r w:rsidRPr="00A83F98">
              <w:rPr>
                <w:rStyle w:val="Hipervnculo"/>
                <w:noProof/>
              </w:rPr>
              <w:fldChar w:fldCharType="begin"/>
            </w:r>
            <w:r w:rsidRPr="00A83F98">
              <w:rPr>
                <w:rStyle w:val="Hipervnculo"/>
                <w:noProof/>
              </w:rPr>
              <w:instrText xml:space="preserve"> </w:instrText>
            </w:r>
            <w:r>
              <w:rPr>
                <w:noProof/>
              </w:rPr>
              <w:instrText>HYPERLINK \l "_Toc131396843"</w:instrText>
            </w:r>
            <w:r w:rsidRPr="00A83F98">
              <w:rPr>
                <w:rStyle w:val="Hipervnculo"/>
                <w:noProof/>
              </w:rPr>
              <w:instrText xml:space="preserve"> </w:instrText>
            </w:r>
            <w:r w:rsidRPr="00A83F98">
              <w:rPr>
                <w:rStyle w:val="Hipervnculo"/>
                <w:noProof/>
              </w:rPr>
            </w:r>
            <w:r w:rsidRPr="00A83F98">
              <w:rPr>
                <w:rStyle w:val="Hipervnculo"/>
                <w:noProof/>
              </w:rPr>
              <w:fldChar w:fldCharType="separate"/>
            </w:r>
            <w:r w:rsidRPr="00A83F98">
              <w:rPr>
                <w:rStyle w:val="Hipervnculo"/>
                <w:noProof/>
                <w:lang w:eastAsia="es-ES"/>
              </w:rPr>
              <w:t>7.</w:t>
            </w:r>
            <w:r>
              <w:rPr>
                <w:rFonts w:asciiTheme="minorHAnsi" w:eastAsiaTheme="minorEastAsia" w:hAnsiTheme="minorHAnsi" w:cstheme="minorBidi"/>
                <w:noProof/>
                <w:lang w:eastAsia="es-ES"/>
              </w:rPr>
              <w:tab/>
            </w:r>
            <w:r w:rsidRPr="00A83F98">
              <w:rPr>
                <w:rStyle w:val="Hipervnculo"/>
                <w:noProof/>
                <w:lang w:eastAsia="es-ES"/>
              </w:rPr>
              <w:t>Referencias</w:t>
            </w:r>
            <w:r>
              <w:rPr>
                <w:noProof/>
                <w:webHidden/>
              </w:rPr>
              <w:tab/>
            </w:r>
            <w:r>
              <w:rPr>
                <w:noProof/>
                <w:webHidden/>
              </w:rPr>
              <w:fldChar w:fldCharType="begin"/>
            </w:r>
            <w:r>
              <w:rPr>
                <w:noProof/>
                <w:webHidden/>
              </w:rPr>
              <w:instrText xml:space="preserve"> PAGEREF _Toc131396843 \h </w:instrText>
            </w:r>
            <w:r>
              <w:rPr>
                <w:noProof/>
                <w:webHidden/>
              </w:rPr>
            </w:r>
          </w:ins>
          <w:r>
            <w:rPr>
              <w:noProof/>
              <w:webHidden/>
            </w:rPr>
            <w:fldChar w:fldCharType="separate"/>
          </w:r>
          <w:ins w:id="60" w:author="Jose Eduardo VIU" w:date="2023-04-03T06:46:00Z">
            <w:r>
              <w:rPr>
                <w:noProof/>
                <w:webHidden/>
              </w:rPr>
              <w:t>60</w:t>
            </w:r>
            <w:r>
              <w:rPr>
                <w:noProof/>
                <w:webHidden/>
              </w:rPr>
              <w:fldChar w:fldCharType="end"/>
            </w:r>
            <w:r w:rsidRPr="00A83F98">
              <w:rPr>
                <w:rStyle w:val="Hipervnculo"/>
                <w:noProof/>
              </w:rPr>
              <w:fldChar w:fldCharType="end"/>
            </w:r>
          </w:ins>
        </w:p>
        <w:p w14:paraId="182079E3" w14:textId="29736A77" w:rsidR="00395639" w:rsidRDefault="00395639">
          <w:pPr>
            <w:pStyle w:val="TDC1"/>
            <w:rPr>
              <w:ins w:id="61" w:author="Jose Eduardo VIU" w:date="2023-04-03T06:46:00Z"/>
              <w:rFonts w:asciiTheme="minorHAnsi" w:eastAsiaTheme="minorEastAsia" w:hAnsiTheme="minorHAnsi" w:cstheme="minorBidi"/>
              <w:noProof/>
              <w:lang w:eastAsia="es-ES"/>
            </w:rPr>
          </w:pPr>
          <w:ins w:id="62" w:author="Jose Eduardo VIU" w:date="2023-04-03T06:46:00Z">
            <w:r w:rsidRPr="00A83F98">
              <w:rPr>
                <w:rStyle w:val="Hipervnculo"/>
                <w:noProof/>
              </w:rPr>
              <w:fldChar w:fldCharType="begin"/>
            </w:r>
            <w:r w:rsidRPr="00A83F98">
              <w:rPr>
                <w:rStyle w:val="Hipervnculo"/>
                <w:noProof/>
              </w:rPr>
              <w:instrText xml:space="preserve"> </w:instrText>
            </w:r>
            <w:r>
              <w:rPr>
                <w:noProof/>
              </w:rPr>
              <w:instrText>HYPERLINK \l "_Toc131396844"</w:instrText>
            </w:r>
            <w:r w:rsidRPr="00A83F98">
              <w:rPr>
                <w:rStyle w:val="Hipervnculo"/>
                <w:noProof/>
              </w:rPr>
              <w:instrText xml:space="preserve"> </w:instrText>
            </w:r>
            <w:r w:rsidRPr="00A83F98">
              <w:rPr>
                <w:rStyle w:val="Hipervnculo"/>
                <w:noProof/>
              </w:rPr>
            </w:r>
            <w:r w:rsidRPr="00A83F98">
              <w:rPr>
                <w:rStyle w:val="Hipervnculo"/>
                <w:noProof/>
              </w:rPr>
              <w:fldChar w:fldCharType="separate"/>
            </w:r>
            <w:r w:rsidRPr="00A83F98">
              <w:rPr>
                <w:rStyle w:val="Hipervnculo"/>
                <w:noProof/>
                <w:lang w:eastAsia="es-ES"/>
              </w:rPr>
              <w:t>Glosario</w:t>
            </w:r>
            <w:r>
              <w:rPr>
                <w:noProof/>
                <w:webHidden/>
              </w:rPr>
              <w:tab/>
            </w:r>
            <w:r>
              <w:rPr>
                <w:noProof/>
                <w:webHidden/>
              </w:rPr>
              <w:fldChar w:fldCharType="begin"/>
            </w:r>
            <w:r>
              <w:rPr>
                <w:noProof/>
                <w:webHidden/>
              </w:rPr>
              <w:instrText xml:space="preserve"> PAGEREF _Toc131396844 \h </w:instrText>
            </w:r>
            <w:r>
              <w:rPr>
                <w:noProof/>
                <w:webHidden/>
              </w:rPr>
            </w:r>
          </w:ins>
          <w:r>
            <w:rPr>
              <w:noProof/>
              <w:webHidden/>
            </w:rPr>
            <w:fldChar w:fldCharType="separate"/>
          </w:r>
          <w:ins w:id="63" w:author="Jose Eduardo VIU" w:date="2023-04-03T06:46:00Z">
            <w:r>
              <w:rPr>
                <w:noProof/>
                <w:webHidden/>
              </w:rPr>
              <w:t>63</w:t>
            </w:r>
            <w:r>
              <w:rPr>
                <w:noProof/>
                <w:webHidden/>
              </w:rPr>
              <w:fldChar w:fldCharType="end"/>
            </w:r>
            <w:r w:rsidRPr="00A83F98">
              <w:rPr>
                <w:rStyle w:val="Hipervnculo"/>
                <w:noProof/>
              </w:rPr>
              <w:fldChar w:fldCharType="end"/>
            </w:r>
          </w:ins>
        </w:p>
        <w:p w14:paraId="30F0ACF1" w14:textId="12F6B1D1" w:rsidR="00395639" w:rsidRDefault="00395639">
          <w:pPr>
            <w:pStyle w:val="TDC1"/>
            <w:rPr>
              <w:ins w:id="64" w:author="Jose Eduardo VIU" w:date="2023-04-03T06:46:00Z"/>
              <w:rFonts w:asciiTheme="minorHAnsi" w:eastAsiaTheme="minorEastAsia" w:hAnsiTheme="minorHAnsi" w:cstheme="minorBidi"/>
              <w:noProof/>
              <w:lang w:eastAsia="es-ES"/>
            </w:rPr>
          </w:pPr>
          <w:ins w:id="65" w:author="Jose Eduardo VIU" w:date="2023-04-03T06:46:00Z">
            <w:r w:rsidRPr="00A83F98">
              <w:rPr>
                <w:rStyle w:val="Hipervnculo"/>
                <w:noProof/>
              </w:rPr>
              <w:fldChar w:fldCharType="begin"/>
            </w:r>
            <w:r w:rsidRPr="00A83F98">
              <w:rPr>
                <w:rStyle w:val="Hipervnculo"/>
                <w:noProof/>
              </w:rPr>
              <w:instrText xml:space="preserve"> </w:instrText>
            </w:r>
            <w:r>
              <w:rPr>
                <w:noProof/>
              </w:rPr>
              <w:instrText>HYPERLINK \l "_Toc131396845"</w:instrText>
            </w:r>
            <w:r w:rsidRPr="00A83F98">
              <w:rPr>
                <w:rStyle w:val="Hipervnculo"/>
                <w:noProof/>
              </w:rPr>
              <w:instrText xml:space="preserve"> </w:instrText>
            </w:r>
            <w:r w:rsidRPr="00A83F98">
              <w:rPr>
                <w:rStyle w:val="Hipervnculo"/>
                <w:noProof/>
              </w:rPr>
            </w:r>
            <w:r w:rsidRPr="00A83F98">
              <w:rPr>
                <w:rStyle w:val="Hipervnculo"/>
                <w:noProof/>
              </w:rPr>
              <w:fldChar w:fldCharType="separate"/>
            </w:r>
            <w:r w:rsidRPr="00A83F98">
              <w:rPr>
                <w:rStyle w:val="Hipervnculo"/>
                <w:noProof/>
                <w:lang w:eastAsia="es-ES"/>
              </w:rPr>
              <w:t>Apéndice I</w:t>
            </w:r>
            <w:r>
              <w:rPr>
                <w:noProof/>
                <w:webHidden/>
              </w:rPr>
              <w:tab/>
            </w:r>
            <w:r>
              <w:rPr>
                <w:noProof/>
                <w:webHidden/>
              </w:rPr>
              <w:fldChar w:fldCharType="begin"/>
            </w:r>
            <w:r>
              <w:rPr>
                <w:noProof/>
                <w:webHidden/>
              </w:rPr>
              <w:instrText xml:space="preserve"> PAGEREF _Toc131396845 \h </w:instrText>
            </w:r>
            <w:r>
              <w:rPr>
                <w:noProof/>
                <w:webHidden/>
              </w:rPr>
            </w:r>
          </w:ins>
          <w:r>
            <w:rPr>
              <w:noProof/>
              <w:webHidden/>
            </w:rPr>
            <w:fldChar w:fldCharType="separate"/>
          </w:r>
          <w:ins w:id="66" w:author="Jose Eduardo VIU" w:date="2023-04-03T06:46:00Z">
            <w:r>
              <w:rPr>
                <w:noProof/>
                <w:webHidden/>
              </w:rPr>
              <w:t>64</w:t>
            </w:r>
            <w:r>
              <w:rPr>
                <w:noProof/>
                <w:webHidden/>
              </w:rPr>
              <w:fldChar w:fldCharType="end"/>
            </w:r>
            <w:r w:rsidRPr="00A83F98">
              <w:rPr>
                <w:rStyle w:val="Hipervnculo"/>
                <w:noProof/>
              </w:rPr>
              <w:fldChar w:fldCharType="end"/>
            </w:r>
          </w:ins>
        </w:p>
        <w:p w14:paraId="1C276B3A" w14:textId="6AD260C5" w:rsidR="00395639" w:rsidRDefault="00395639">
          <w:pPr>
            <w:pStyle w:val="TDC2"/>
            <w:tabs>
              <w:tab w:val="left" w:pos="880"/>
              <w:tab w:val="right" w:leader="dot" w:pos="8494"/>
            </w:tabs>
            <w:rPr>
              <w:ins w:id="67" w:author="Jose Eduardo VIU" w:date="2023-04-03T06:46:00Z"/>
              <w:rFonts w:asciiTheme="minorHAnsi" w:eastAsiaTheme="minorEastAsia" w:hAnsiTheme="minorHAnsi" w:cstheme="minorBidi"/>
              <w:noProof/>
              <w:lang w:eastAsia="es-ES"/>
            </w:rPr>
          </w:pPr>
          <w:ins w:id="68" w:author="Jose Eduardo VIU" w:date="2023-04-03T06:46:00Z">
            <w:r w:rsidRPr="00A83F98">
              <w:rPr>
                <w:rStyle w:val="Hipervnculo"/>
                <w:noProof/>
              </w:rPr>
              <w:fldChar w:fldCharType="begin"/>
            </w:r>
            <w:r w:rsidRPr="00A83F98">
              <w:rPr>
                <w:rStyle w:val="Hipervnculo"/>
                <w:noProof/>
              </w:rPr>
              <w:instrText xml:space="preserve"> </w:instrText>
            </w:r>
            <w:r>
              <w:rPr>
                <w:noProof/>
              </w:rPr>
              <w:instrText>HYPERLINK \l "_Toc131396846"</w:instrText>
            </w:r>
            <w:r w:rsidRPr="00A83F98">
              <w:rPr>
                <w:rStyle w:val="Hipervnculo"/>
                <w:noProof/>
              </w:rPr>
              <w:instrText xml:space="preserve"> </w:instrText>
            </w:r>
            <w:r w:rsidRPr="00A83F98">
              <w:rPr>
                <w:rStyle w:val="Hipervnculo"/>
                <w:noProof/>
              </w:rPr>
            </w:r>
            <w:r w:rsidRPr="00A83F98">
              <w:rPr>
                <w:rStyle w:val="Hipervnculo"/>
                <w:noProof/>
              </w:rPr>
              <w:fldChar w:fldCharType="separate"/>
            </w:r>
            <w:r w:rsidRPr="00A83F98">
              <w:rPr>
                <w:rStyle w:val="Hipervnculo"/>
                <w:noProof/>
              </w:rPr>
              <w:t>1.1.</w:t>
            </w:r>
            <w:r>
              <w:rPr>
                <w:rFonts w:asciiTheme="minorHAnsi" w:eastAsiaTheme="minorEastAsia" w:hAnsiTheme="minorHAnsi" w:cstheme="minorBidi"/>
                <w:noProof/>
                <w:lang w:eastAsia="es-ES"/>
              </w:rPr>
              <w:tab/>
            </w:r>
            <w:r w:rsidRPr="00A83F98">
              <w:rPr>
                <w:rStyle w:val="Hipervnculo"/>
                <w:noProof/>
              </w:rPr>
              <w:t>GMD profiling Dataset 01</w:t>
            </w:r>
            <w:r>
              <w:rPr>
                <w:noProof/>
                <w:webHidden/>
              </w:rPr>
              <w:tab/>
            </w:r>
            <w:r>
              <w:rPr>
                <w:noProof/>
                <w:webHidden/>
              </w:rPr>
              <w:fldChar w:fldCharType="begin"/>
            </w:r>
            <w:r>
              <w:rPr>
                <w:noProof/>
                <w:webHidden/>
              </w:rPr>
              <w:instrText xml:space="preserve"> PAGEREF _Toc131396846 \h </w:instrText>
            </w:r>
            <w:r>
              <w:rPr>
                <w:noProof/>
                <w:webHidden/>
              </w:rPr>
            </w:r>
          </w:ins>
          <w:r>
            <w:rPr>
              <w:noProof/>
              <w:webHidden/>
            </w:rPr>
            <w:fldChar w:fldCharType="separate"/>
          </w:r>
          <w:ins w:id="69" w:author="Jose Eduardo VIU" w:date="2023-04-03T06:46:00Z">
            <w:r>
              <w:rPr>
                <w:noProof/>
                <w:webHidden/>
              </w:rPr>
              <w:t>64</w:t>
            </w:r>
            <w:r>
              <w:rPr>
                <w:noProof/>
                <w:webHidden/>
              </w:rPr>
              <w:fldChar w:fldCharType="end"/>
            </w:r>
            <w:r w:rsidRPr="00A83F98">
              <w:rPr>
                <w:rStyle w:val="Hipervnculo"/>
                <w:noProof/>
              </w:rPr>
              <w:fldChar w:fldCharType="end"/>
            </w:r>
          </w:ins>
        </w:p>
        <w:p w14:paraId="2F494319" w14:textId="766CBE72" w:rsidR="00395639" w:rsidRDefault="00395639">
          <w:pPr>
            <w:pStyle w:val="TDC2"/>
            <w:tabs>
              <w:tab w:val="left" w:pos="880"/>
              <w:tab w:val="right" w:leader="dot" w:pos="8494"/>
            </w:tabs>
            <w:rPr>
              <w:ins w:id="70" w:author="Jose Eduardo VIU" w:date="2023-04-03T06:46:00Z"/>
              <w:rFonts w:asciiTheme="minorHAnsi" w:eastAsiaTheme="minorEastAsia" w:hAnsiTheme="minorHAnsi" w:cstheme="minorBidi"/>
              <w:noProof/>
              <w:lang w:eastAsia="es-ES"/>
            </w:rPr>
          </w:pPr>
          <w:ins w:id="71" w:author="Jose Eduardo VIU" w:date="2023-04-03T06:46:00Z">
            <w:r w:rsidRPr="00A83F98">
              <w:rPr>
                <w:rStyle w:val="Hipervnculo"/>
                <w:noProof/>
              </w:rPr>
              <w:fldChar w:fldCharType="begin"/>
            </w:r>
            <w:r w:rsidRPr="00A83F98">
              <w:rPr>
                <w:rStyle w:val="Hipervnculo"/>
                <w:noProof/>
              </w:rPr>
              <w:instrText xml:space="preserve"> </w:instrText>
            </w:r>
            <w:r>
              <w:rPr>
                <w:noProof/>
              </w:rPr>
              <w:instrText>HYPERLINK \l "_Toc131396847"</w:instrText>
            </w:r>
            <w:r w:rsidRPr="00A83F98">
              <w:rPr>
                <w:rStyle w:val="Hipervnculo"/>
                <w:noProof/>
              </w:rPr>
              <w:instrText xml:space="preserve"> </w:instrText>
            </w:r>
            <w:r w:rsidRPr="00A83F98">
              <w:rPr>
                <w:rStyle w:val="Hipervnculo"/>
                <w:noProof/>
              </w:rPr>
            </w:r>
            <w:r w:rsidRPr="00A83F98">
              <w:rPr>
                <w:rStyle w:val="Hipervnculo"/>
                <w:noProof/>
              </w:rPr>
              <w:fldChar w:fldCharType="separate"/>
            </w:r>
            <w:r w:rsidRPr="00A83F98">
              <w:rPr>
                <w:rStyle w:val="Hipervnculo"/>
                <w:noProof/>
              </w:rPr>
              <w:t>1.2.</w:t>
            </w:r>
            <w:r>
              <w:rPr>
                <w:rFonts w:asciiTheme="minorHAnsi" w:eastAsiaTheme="minorEastAsia" w:hAnsiTheme="minorHAnsi" w:cstheme="minorBidi"/>
                <w:noProof/>
                <w:lang w:eastAsia="es-ES"/>
              </w:rPr>
              <w:tab/>
            </w:r>
            <w:r w:rsidRPr="00A83F98">
              <w:rPr>
                <w:rStyle w:val="Hipervnculo"/>
                <w:noProof/>
              </w:rPr>
              <w:t>TFM_Preparar_Dataset</w:t>
            </w:r>
            <w:r>
              <w:rPr>
                <w:noProof/>
                <w:webHidden/>
              </w:rPr>
              <w:tab/>
            </w:r>
            <w:r>
              <w:rPr>
                <w:noProof/>
                <w:webHidden/>
              </w:rPr>
              <w:fldChar w:fldCharType="begin"/>
            </w:r>
            <w:r>
              <w:rPr>
                <w:noProof/>
                <w:webHidden/>
              </w:rPr>
              <w:instrText xml:space="preserve"> PAGEREF _Toc131396847 \h </w:instrText>
            </w:r>
            <w:r>
              <w:rPr>
                <w:noProof/>
                <w:webHidden/>
              </w:rPr>
            </w:r>
          </w:ins>
          <w:r>
            <w:rPr>
              <w:noProof/>
              <w:webHidden/>
            </w:rPr>
            <w:fldChar w:fldCharType="separate"/>
          </w:r>
          <w:ins w:id="72" w:author="Jose Eduardo VIU" w:date="2023-04-03T06:46:00Z">
            <w:r>
              <w:rPr>
                <w:noProof/>
                <w:webHidden/>
              </w:rPr>
              <w:t>64</w:t>
            </w:r>
            <w:r>
              <w:rPr>
                <w:noProof/>
                <w:webHidden/>
              </w:rPr>
              <w:fldChar w:fldCharType="end"/>
            </w:r>
            <w:r w:rsidRPr="00A83F98">
              <w:rPr>
                <w:rStyle w:val="Hipervnculo"/>
                <w:noProof/>
              </w:rPr>
              <w:fldChar w:fldCharType="end"/>
            </w:r>
          </w:ins>
        </w:p>
        <w:p w14:paraId="289FE44F" w14:textId="6FAB89ED" w:rsidR="00395639" w:rsidRDefault="00395639">
          <w:pPr>
            <w:pStyle w:val="TDC2"/>
            <w:tabs>
              <w:tab w:val="left" w:pos="880"/>
              <w:tab w:val="right" w:leader="dot" w:pos="8494"/>
            </w:tabs>
            <w:rPr>
              <w:ins w:id="73" w:author="Jose Eduardo VIU" w:date="2023-04-03T06:46:00Z"/>
              <w:rFonts w:asciiTheme="minorHAnsi" w:eastAsiaTheme="minorEastAsia" w:hAnsiTheme="minorHAnsi" w:cstheme="minorBidi"/>
              <w:noProof/>
              <w:lang w:eastAsia="es-ES"/>
            </w:rPr>
          </w:pPr>
          <w:ins w:id="74" w:author="Jose Eduardo VIU" w:date="2023-04-03T06:46:00Z">
            <w:r w:rsidRPr="00A83F98">
              <w:rPr>
                <w:rStyle w:val="Hipervnculo"/>
                <w:noProof/>
              </w:rPr>
              <w:fldChar w:fldCharType="begin"/>
            </w:r>
            <w:r w:rsidRPr="00A83F98">
              <w:rPr>
                <w:rStyle w:val="Hipervnculo"/>
                <w:noProof/>
              </w:rPr>
              <w:instrText xml:space="preserve"> </w:instrText>
            </w:r>
            <w:r>
              <w:rPr>
                <w:noProof/>
              </w:rPr>
              <w:instrText>HYPERLINK \l "_Toc131396848"</w:instrText>
            </w:r>
            <w:r w:rsidRPr="00A83F98">
              <w:rPr>
                <w:rStyle w:val="Hipervnculo"/>
                <w:noProof/>
              </w:rPr>
              <w:instrText xml:space="preserve"> </w:instrText>
            </w:r>
            <w:r w:rsidRPr="00A83F98">
              <w:rPr>
                <w:rStyle w:val="Hipervnculo"/>
                <w:noProof/>
              </w:rPr>
            </w:r>
            <w:r w:rsidRPr="00A83F98">
              <w:rPr>
                <w:rStyle w:val="Hipervnculo"/>
                <w:noProof/>
              </w:rPr>
              <w:fldChar w:fldCharType="separate"/>
            </w:r>
            <w:r w:rsidRPr="00A83F98">
              <w:rPr>
                <w:rStyle w:val="Hipervnculo"/>
                <w:noProof/>
              </w:rPr>
              <w:t>1.3.</w:t>
            </w:r>
            <w:r>
              <w:rPr>
                <w:rFonts w:asciiTheme="minorHAnsi" w:eastAsiaTheme="minorEastAsia" w:hAnsiTheme="minorHAnsi" w:cstheme="minorBidi"/>
                <w:noProof/>
                <w:lang w:eastAsia="es-ES"/>
              </w:rPr>
              <w:tab/>
            </w:r>
            <w:r w:rsidRPr="00A83F98">
              <w:rPr>
                <w:rStyle w:val="Hipervnculo"/>
                <w:noProof/>
              </w:rPr>
              <w:t>Regresión RandomForest</w:t>
            </w:r>
            <w:r>
              <w:rPr>
                <w:noProof/>
                <w:webHidden/>
              </w:rPr>
              <w:tab/>
            </w:r>
            <w:r>
              <w:rPr>
                <w:noProof/>
                <w:webHidden/>
              </w:rPr>
              <w:fldChar w:fldCharType="begin"/>
            </w:r>
            <w:r>
              <w:rPr>
                <w:noProof/>
                <w:webHidden/>
              </w:rPr>
              <w:instrText xml:space="preserve"> PAGEREF _Toc131396848 \h </w:instrText>
            </w:r>
            <w:r>
              <w:rPr>
                <w:noProof/>
                <w:webHidden/>
              </w:rPr>
            </w:r>
          </w:ins>
          <w:r>
            <w:rPr>
              <w:noProof/>
              <w:webHidden/>
            </w:rPr>
            <w:fldChar w:fldCharType="separate"/>
          </w:r>
          <w:ins w:id="75" w:author="Jose Eduardo VIU" w:date="2023-04-03T06:46:00Z">
            <w:r>
              <w:rPr>
                <w:noProof/>
                <w:webHidden/>
              </w:rPr>
              <w:t>90</w:t>
            </w:r>
            <w:r>
              <w:rPr>
                <w:noProof/>
                <w:webHidden/>
              </w:rPr>
              <w:fldChar w:fldCharType="end"/>
            </w:r>
            <w:r w:rsidRPr="00A83F98">
              <w:rPr>
                <w:rStyle w:val="Hipervnculo"/>
                <w:noProof/>
              </w:rPr>
              <w:fldChar w:fldCharType="end"/>
            </w:r>
          </w:ins>
        </w:p>
        <w:p w14:paraId="19067674" w14:textId="406BEA90" w:rsidR="00395639" w:rsidRDefault="00395639">
          <w:pPr>
            <w:pStyle w:val="TDC2"/>
            <w:tabs>
              <w:tab w:val="left" w:pos="880"/>
              <w:tab w:val="right" w:leader="dot" w:pos="8494"/>
            </w:tabs>
            <w:rPr>
              <w:ins w:id="76" w:author="Jose Eduardo VIU" w:date="2023-04-03T06:46:00Z"/>
              <w:rFonts w:asciiTheme="minorHAnsi" w:eastAsiaTheme="minorEastAsia" w:hAnsiTheme="minorHAnsi" w:cstheme="minorBidi"/>
              <w:noProof/>
              <w:lang w:eastAsia="es-ES"/>
            </w:rPr>
          </w:pPr>
          <w:ins w:id="77" w:author="Jose Eduardo VIU" w:date="2023-04-03T06:46:00Z">
            <w:r w:rsidRPr="00A83F98">
              <w:rPr>
                <w:rStyle w:val="Hipervnculo"/>
                <w:noProof/>
              </w:rPr>
              <w:fldChar w:fldCharType="begin"/>
            </w:r>
            <w:r w:rsidRPr="00A83F98">
              <w:rPr>
                <w:rStyle w:val="Hipervnculo"/>
                <w:noProof/>
              </w:rPr>
              <w:instrText xml:space="preserve"> </w:instrText>
            </w:r>
            <w:r>
              <w:rPr>
                <w:noProof/>
              </w:rPr>
              <w:instrText>HYPERLINK \l "_Toc131396849"</w:instrText>
            </w:r>
            <w:r w:rsidRPr="00A83F98">
              <w:rPr>
                <w:rStyle w:val="Hipervnculo"/>
                <w:noProof/>
              </w:rPr>
              <w:instrText xml:space="preserve"> </w:instrText>
            </w:r>
            <w:r w:rsidRPr="00A83F98">
              <w:rPr>
                <w:rStyle w:val="Hipervnculo"/>
                <w:noProof/>
              </w:rPr>
            </w:r>
            <w:r w:rsidRPr="00A83F98">
              <w:rPr>
                <w:rStyle w:val="Hipervnculo"/>
                <w:noProof/>
              </w:rPr>
              <w:fldChar w:fldCharType="separate"/>
            </w:r>
            <w:r w:rsidRPr="00A83F98">
              <w:rPr>
                <w:rStyle w:val="Hipervnculo"/>
                <w:noProof/>
              </w:rPr>
              <w:t>1.4.</w:t>
            </w:r>
            <w:r>
              <w:rPr>
                <w:rFonts w:asciiTheme="minorHAnsi" w:eastAsiaTheme="minorEastAsia" w:hAnsiTheme="minorHAnsi" w:cstheme="minorBidi"/>
                <w:noProof/>
                <w:lang w:eastAsia="es-ES"/>
              </w:rPr>
              <w:tab/>
            </w:r>
            <w:r w:rsidRPr="00A83F98">
              <w:rPr>
                <w:rStyle w:val="Hipervnculo"/>
                <w:noProof/>
              </w:rPr>
              <w:t>HistGradientBoostingRegressor</w:t>
            </w:r>
            <w:r>
              <w:rPr>
                <w:noProof/>
                <w:webHidden/>
              </w:rPr>
              <w:tab/>
            </w:r>
            <w:r>
              <w:rPr>
                <w:noProof/>
                <w:webHidden/>
              </w:rPr>
              <w:fldChar w:fldCharType="begin"/>
            </w:r>
            <w:r>
              <w:rPr>
                <w:noProof/>
                <w:webHidden/>
              </w:rPr>
              <w:instrText xml:space="preserve"> PAGEREF _Toc131396849 \h </w:instrText>
            </w:r>
            <w:r>
              <w:rPr>
                <w:noProof/>
                <w:webHidden/>
              </w:rPr>
            </w:r>
          </w:ins>
          <w:r>
            <w:rPr>
              <w:noProof/>
              <w:webHidden/>
            </w:rPr>
            <w:fldChar w:fldCharType="separate"/>
          </w:r>
          <w:ins w:id="78" w:author="Jose Eduardo VIU" w:date="2023-04-03T06:46:00Z">
            <w:r>
              <w:rPr>
                <w:noProof/>
                <w:webHidden/>
              </w:rPr>
              <w:t>111</w:t>
            </w:r>
            <w:r>
              <w:rPr>
                <w:noProof/>
                <w:webHidden/>
              </w:rPr>
              <w:fldChar w:fldCharType="end"/>
            </w:r>
            <w:r w:rsidRPr="00A83F98">
              <w:rPr>
                <w:rStyle w:val="Hipervnculo"/>
                <w:noProof/>
              </w:rPr>
              <w:fldChar w:fldCharType="end"/>
            </w:r>
          </w:ins>
        </w:p>
        <w:p w14:paraId="27FB0C1F" w14:textId="4EA81E57" w:rsidR="00395639" w:rsidRDefault="00395639">
          <w:pPr>
            <w:pStyle w:val="TDC2"/>
            <w:tabs>
              <w:tab w:val="left" w:pos="880"/>
              <w:tab w:val="right" w:leader="dot" w:pos="8494"/>
            </w:tabs>
            <w:rPr>
              <w:ins w:id="79" w:author="Jose Eduardo VIU" w:date="2023-04-03T06:46:00Z"/>
              <w:rFonts w:asciiTheme="minorHAnsi" w:eastAsiaTheme="minorEastAsia" w:hAnsiTheme="minorHAnsi" w:cstheme="minorBidi"/>
              <w:noProof/>
              <w:lang w:eastAsia="es-ES"/>
            </w:rPr>
          </w:pPr>
          <w:ins w:id="80" w:author="Jose Eduardo VIU" w:date="2023-04-03T06:46:00Z">
            <w:r w:rsidRPr="00A83F98">
              <w:rPr>
                <w:rStyle w:val="Hipervnculo"/>
                <w:noProof/>
              </w:rPr>
              <w:fldChar w:fldCharType="begin"/>
            </w:r>
            <w:r w:rsidRPr="00A83F98">
              <w:rPr>
                <w:rStyle w:val="Hipervnculo"/>
                <w:noProof/>
              </w:rPr>
              <w:instrText xml:space="preserve"> </w:instrText>
            </w:r>
            <w:r>
              <w:rPr>
                <w:noProof/>
              </w:rPr>
              <w:instrText>HYPERLINK \l "_Toc131396850"</w:instrText>
            </w:r>
            <w:r w:rsidRPr="00A83F98">
              <w:rPr>
                <w:rStyle w:val="Hipervnculo"/>
                <w:noProof/>
              </w:rPr>
              <w:instrText xml:space="preserve"> </w:instrText>
            </w:r>
            <w:r w:rsidRPr="00A83F98">
              <w:rPr>
                <w:rStyle w:val="Hipervnculo"/>
                <w:noProof/>
              </w:rPr>
            </w:r>
            <w:r w:rsidRPr="00A83F98">
              <w:rPr>
                <w:rStyle w:val="Hipervnculo"/>
                <w:noProof/>
              </w:rPr>
              <w:fldChar w:fldCharType="separate"/>
            </w:r>
            <w:r w:rsidRPr="00A83F98">
              <w:rPr>
                <w:rStyle w:val="Hipervnculo"/>
                <w:noProof/>
              </w:rPr>
              <w:t>1.5.</w:t>
            </w:r>
            <w:r>
              <w:rPr>
                <w:rFonts w:asciiTheme="minorHAnsi" w:eastAsiaTheme="minorEastAsia" w:hAnsiTheme="minorHAnsi" w:cstheme="minorBidi"/>
                <w:noProof/>
                <w:lang w:eastAsia="es-ES"/>
              </w:rPr>
              <w:tab/>
            </w:r>
            <w:r w:rsidRPr="00A83F98">
              <w:rPr>
                <w:rStyle w:val="Hipervnculo"/>
                <w:noProof/>
              </w:rPr>
              <w:t>KNeighborsRegressor</w:t>
            </w:r>
            <w:r>
              <w:rPr>
                <w:noProof/>
                <w:webHidden/>
              </w:rPr>
              <w:tab/>
            </w:r>
            <w:r>
              <w:rPr>
                <w:noProof/>
                <w:webHidden/>
              </w:rPr>
              <w:fldChar w:fldCharType="begin"/>
            </w:r>
            <w:r>
              <w:rPr>
                <w:noProof/>
                <w:webHidden/>
              </w:rPr>
              <w:instrText xml:space="preserve"> PAGEREF _Toc131396850 \h </w:instrText>
            </w:r>
            <w:r>
              <w:rPr>
                <w:noProof/>
                <w:webHidden/>
              </w:rPr>
            </w:r>
          </w:ins>
          <w:r>
            <w:rPr>
              <w:noProof/>
              <w:webHidden/>
            </w:rPr>
            <w:fldChar w:fldCharType="separate"/>
          </w:r>
          <w:ins w:id="81" w:author="Jose Eduardo VIU" w:date="2023-04-03T06:46:00Z">
            <w:r>
              <w:rPr>
                <w:noProof/>
                <w:webHidden/>
              </w:rPr>
              <w:t>131</w:t>
            </w:r>
            <w:r>
              <w:rPr>
                <w:noProof/>
                <w:webHidden/>
              </w:rPr>
              <w:fldChar w:fldCharType="end"/>
            </w:r>
            <w:r w:rsidRPr="00A83F98">
              <w:rPr>
                <w:rStyle w:val="Hipervnculo"/>
                <w:noProof/>
              </w:rPr>
              <w:fldChar w:fldCharType="end"/>
            </w:r>
          </w:ins>
        </w:p>
        <w:p w14:paraId="650CBBC7" w14:textId="547A5B8E" w:rsidR="00395639" w:rsidRDefault="00395639">
          <w:pPr>
            <w:pStyle w:val="TDC1"/>
            <w:rPr>
              <w:ins w:id="82" w:author="Jose Eduardo VIU" w:date="2023-04-03T06:46:00Z"/>
              <w:rFonts w:asciiTheme="minorHAnsi" w:eastAsiaTheme="minorEastAsia" w:hAnsiTheme="minorHAnsi" w:cstheme="minorBidi"/>
              <w:noProof/>
              <w:lang w:eastAsia="es-ES"/>
            </w:rPr>
          </w:pPr>
          <w:ins w:id="83" w:author="Jose Eduardo VIU" w:date="2023-04-03T06:46:00Z">
            <w:r w:rsidRPr="00A83F98">
              <w:rPr>
                <w:rStyle w:val="Hipervnculo"/>
                <w:noProof/>
              </w:rPr>
              <w:fldChar w:fldCharType="begin"/>
            </w:r>
            <w:r w:rsidRPr="00A83F98">
              <w:rPr>
                <w:rStyle w:val="Hipervnculo"/>
                <w:noProof/>
              </w:rPr>
              <w:instrText xml:space="preserve"> </w:instrText>
            </w:r>
            <w:r>
              <w:rPr>
                <w:noProof/>
              </w:rPr>
              <w:instrText>HYPERLINK \l "_Toc131396851"</w:instrText>
            </w:r>
            <w:r w:rsidRPr="00A83F98">
              <w:rPr>
                <w:rStyle w:val="Hipervnculo"/>
                <w:noProof/>
              </w:rPr>
              <w:instrText xml:space="preserve"> </w:instrText>
            </w:r>
            <w:r w:rsidRPr="00A83F98">
              <w:rPr>
                <w:rStyle w:val="Hipervnculo"/>
                <w:noProof/>
              </w:rPr>
            </w:r>
            <w:r w:rsidRPr="00A83F98">
              <w:rPr>
                <w:rStyle w:val="Hipervnculo"/>
                <w:noProof/>
              </w:rPr>
              <w:fldChar w:fldCharType="separate"/>
            </w:r>
            <w:r w:rsidRPr="00A83F98">
              <w:rPr>
                <w:rStyle w:val="Hipervnculo"/>
                <w:noProof/>
                <w:lang w:eastAsia="es-ES"/>
              </w:rPr>
              <w:t>Anexos I</w:t>
            </w:r>
            <w:r>
              <w:rPr>
                <w:noProof/>
                <w:webHidden/>
              </w:rPr>
              <w:tab/>
            </w:r>
            <w:r>
              <w:rPr>
                <w:noProof/>
                <w:webHidden/>
              </w:rPr>
              <w:fldChar w:fldCharType="begin"/>
            </w:r>
            <w:r>
              <w:rPr>
                <w:noProof/>
                <w:webHidden/>
              </w:rPr>
              <w:instrText xml:space="preserve"> PAGEREF _Toc131396851 \h </w:instrText>
            </w:r>
            <w:r>
              <w:rPr>
                <w:noProof/>
                <w:webHidden/>
              </w:rPr>
            </w:r>
          </w:ins>
          <w:r>
            <w:rPr>
              <w:noProof/>
              <w:webHidden/>
            </w:rPr>
            <w:fldChar w:fldCharType="separate"/>
          </w:r>
          <w:ins w:id="84" w:author="Jose Eduardo VIU" w:date="2023-04-03T06:46:00Z">
            <w:r>
              <w:rPr>
                <w:noProof/>
                <w:webHidden/>
              </w:rPr>
              <w:t>141</w:t>
            </w:r>
            <w:r>
              <w:rPr>
                <w:noProof/>
                <w:webHidden/>
              </w:rPr>
              <w:fldChar w:fldCharType="end"/>
            </w:r>
            <w:r w:rsidRPr="00A83F98">
              <w:rPr>
                <w:rStyle w:val="Hipervnculo"/>
                <w:noProof/>
              </w:rPr>
              <w:fldChar w:fldCharType="end"/>
            </w:r>
          </w:ins>
        </w:p>
        <w:p w14:paraId="1BBC800C" w14:textId="348CBC2D" w:rsidR="00CB7E31" w:rsidDel="006D77E0" w:rsidRDefault="00000000" w:rsidP="00720926">
          <w:pPr>
            <w:pStyle w:val="TDC1"/>
            <w:rPr>
              <w:del w:id="85" w:author="Jose Eduardo VIU" w:date="2023-04-01T19:29:00Z"/>
              <w:rFonts w:asciiTheme="minorHAnsi" w:eastAsiaTheme="minorEastAsia" w:hAnsiTheme="minorHAnsi" w:cstheme="minorBidi"/>
              <w:noProof/>
              <w:lang w:eastAsia="es-ES"/>
            </w:rPr>
            <w:pPrChange w:id="86" w:author="Jose Eduardo VIU" w:date="2023-04-02T10:14:00Z">
              <w:pPr>
                <w:pStyle w:val="TDC1"/>
              </w:pPr>
            </w:pPrChange>
          </w:pPr>
          <w:del w:id="87" w:author="Jose Eduardo VIU" w:date="2023-04-01T19:29:00Z">
            <w:r w:rsidDel="006D77E0">
              <w:rPr>
                <w:rStyle w:val="IndexLink"/>
                <w:noProof/>
                <w:webHidden/>
              </w:rPr>
              <w:delText>Resumen</w:delText>
            </w:r>
            <w:r w:rsidDel="006D77E0">
              <w:rPr>
                <w:rStyle w:val="IndexLink"/>
                <w:noProof/>
              </w:rPr>
              <w:tab/>
              <w:delText>7</w:delText>
            </w:r>
          </w:del>
        </w:p>
        <w:p w14:paraId="29891557" w14:textId="789AB241" w:rsidR="00CB7E31" w:rsidDel="006D77E0" w:rsidRDefault="00000000" w:rsidP="00720926">
          <w:pPr>
            <w:pStyle w:val="TDC1"/>
            <w:rPr>
              <w:del w:id="88" w:author="Jose Eduardo VIU" w:date="2023-04-01T19:29:00Z"/>
              <w:rFonts w:asciiTheme="minorHAnsi" w:eastAsiaTheme="minorEastAsia" w:hAnsiTheme="minorHAnsi" w:cstheme="minorBidi"/>
              <w:noProof/>
              <w:lang w:eastAsia="es-ES"/>
            </w:rPr>
            <w:pPrChange w:id="89" w:author="Jose Eduardo VIU" w:date="2023-04-02T10:14:00Z">
              <w:pPr>
                <w:pStyle w:val="TDC1"/>
                <w:tabs>
                  <w:tab w:val="left" w:pos="440"/>
                </w:tabs>
              </w:pPr>
            </w:pPrChange>
          </w:pPr>
          <w:del w:id="90" w:author="Jose Eduardo VIU" w:date="2023-04-01T19:29:00Z">
            <w:r w:rsidDel="006D77E0">
              <w:rPr>
                <w:rStyle w:val="IndexLink"/>
                <w:noProof/>
                <w:webHidden/>
              </w:rPr>
              <w:delText>1.</w:delText>
            </w:r>
            <w:r w:rsidDel="006D77E0">
              <w:rPr>
                <w:rStyle w:val="IndexLink"/>
                <w:rFonts w:asciiTheme="minorHAnsi" w:eastAsiaTheme="minorEastAsia" w:hAnsiTheme="minorHAnsi" w:cstheme="minorBidi"/>
                <w:noProof/>
                <w:lang w:eastAsia="es-ES"/>
              </w:rPr>
              <w:tab/>
            </w:r>
            <w:r w:rsidDel="006D77E0">
              <w:rPr>
                <w:rStyle w:val="IndexLink"/>
                <w:noProof/>
              </w:rPr>
              <w:delText>Introducción</w:delText>
            </w:r>
            <w:r w:rsidDel="006D77E0">
              <w:rPr>
                <w:rStyle w:val="IndexLink"/>
                <w:noProof/>
              </w:rPr>
              <w:tab/>
              <w:delText>8</w:delText>
            </w:r>
          </w:del>
        </w:p>
        <w:p w14:paraId="0B04814D" w14:textId="75820768" w:rsidR="00CB7E31" w:rsidDel="006D77E0" w:rsidRDefault="00000000" w:rsidP="00720926">
          <w:pPr>
            <w:pStyle w:val="TDC1"/>
            <w:rPr>
              <w:del w:id="91" w:author="Jose Eduardo VIU" w:date="2023-04-01T19:29:00Z"/>
              <w:rFonts w:asciiTheme="minorHAnsi" w:eastAsiaTheme="minorEastAsia" w:hAnsiTheme="minorHAnsi" w:cstheme="minorBidi"/>
              <w:noProof/>
              <w:lang w:eastAsia="es-ES"/>
            </w:rPr>
            <w:pPrChange w:id="92" w:author="Jose Eduardo VIU" w:date="2023-04-02T10:14:00Z">
              <w:pPr>
                <w:pStyle w:val="TDC1"/>
                <w:tabs>
                  <w:tab w:val="left" w:pos="440"/>
                </w:tabs>
              </w:pPr>
            </w:pPrChange>
          </w:pPr>
          <w:del w:id="93" w:author="Jose Eduardo VIU" w:date="2023-04-01T19:29:00Z">
            <w:r w:rsidDel="006D77E0">
              <w:rPr>
                <w:rStyle w:val="IndexLink"/>
                <w:noProof/>
                <w:webHidden/>
              </w:rPr>
              <w:delText>3.</w:delText>
            </w:r>
            <w:r w:rsidDel="006D77E0">
              <w:rPr>
                <w:rStyle w:val="IndexLink"/>
                <w:rFonts w:asciiTheme="minorHAnsi" w:eastAsiaTheme="minorEastAsia" w:hAnsiTheme="minorHAnsi" w:cstheme="minorBidi"/>
                <w:noProof/>
                <w:lang w:eastAsia="es-ES"/>
              </w:rPr>
              <w:tab/>
            </w:r>
            <w:r w:rsidDel="006D77E0">
              <w:rPr>
                <w:rStyle w:val="IndexLink"/>
                <w:noProof/>
              </w:rPr>
              <w:delText>Objetivos</w:delText>
            </w:r>
            <w:r w:rsidDel="006D77E0">
              <w:rPr>
                <w:rStyle w:val="IndexLink"/>
                <w:noProof/>
              </w:rPr>
              <w:tab/>
              <w:delText>10</w:delText>
            </w:r>
          </w:del>
        </w:p>
        <w:p w14:paraId="46E12084" w14:textId="26CF5441" w:rsidR="00CB7E31" w:rsidDel="006D77E0" w:rsidRDefault="00000000" w:rsidP="00720926">
          <w:pPr>
            <w:pStyle w:val="TDC1"/>
            <w:rPr>
              <w:del w:id="94" w:author="Jose Eduardo VIU" w:date="2023-04-01T19:29:00Z"/>
              <w:rFonts w:asciiTheme="minorHAnsi" w:eastAsiaTheme="minorEastAsia" w:hAnsiTheme="minorHAnsi" w:cstheme="minorBidi"/>
              <w:noProof/>
              <w:lang w:eastAsia="es-ES"/>
            </w:rPr>
            <w:pPrChange w:id="95" w:author="Jose Eduardo VIU" w:date="2023-04-02T10:14:00Z">
              <w:pPr>
                <w:pStyle w:val="TDC1"/>
                <w:tabs>
                  <w:tab w:val="left" w:pos="440"/>
                </w:tabs>
              </w:pPr>
            </w:pPrChange>
          </w:pPr>
          <w:del w:id="96" w:author="Jose Eduardo VIU" w:date="2023-04-01T19:29:00Z">
            <w:r w:rsidDel="006D77E0">
              <w:rPr>
                <w:rStyle w:val="IndexLink"/>
                <w:noProof/>
                <w:webHidden/>
                <w:lang w:eastAsia="es-ES"/>
              </w:rPr>
              <w:delText>4.</w:delText>
            </w:r>
            <w:r w:rsidDel="006D77E0">
              <w:rPr>
                <w:rStyle w:val="IndexLink"/>
                <w:rFonts w:asciiTheme="minorHAnsi" w:eastAsiaTheme="minorEastAsia" w:hAnsiTheme="minorHAnsi" w:cstheme="minorBidi"/>
                <w:noProof/>
                <w:lang w:eastAsia="es-ES"/>
              </w:rPr>
              <w:tab/>
            </w:r>
            <w:r w:rsidDel="006D77E0">
              <w:rPr>
                <w:rStyle w:val="IndexLink"/>
                <w:noProof/>
                <w:lang w:eastAsia="es-ES"/>
              </w:rPr>
              <w:delText>Estado del Arte y Marco teórico</w:delText>
            </w:r>
            <w:r w:rsidDel="006D77E0">
              <w:rPr>
                <w:rStyle w:val="IndexLink"/>
                <w:noProof/>
              </w:rPr>
              <w:tab/>
              <w:delText>11</w:delText>
            </w:r>
          </w:del>
        </w:p>
        <w:p w14:paraId="45A954F9" w14:textId="3AECB612" w:rsidR="00CB7E31" w:rsidDel="006D77E0" w:rsidRDefault="00000000" w:rsidP="00720926">
          <w:pPr>
            <w:pStyle w:val="TDC1"/>
            <w:rPr>
              <w:del w:id="97" w:author="Jose Eduardo VIU" w:date="2023-04-01T19:29:00Z"/>
              <w:rFonts w:asciiTheme="minorHAnsi" w:eastAsiaTheme="minorEastAsia" w:hAnsiTheme="minorHAnsi" w:cstheme="minorBidi"/>
              <w:noProof/>
              <w:lang w:eastAsia="es-ES"/>
            </w:rPr>
            <w:pPrChange w:id="98" w:author="Jose Eduardo VIU" w:date="2023-04-02T10:14:00Z">
              <w:pPr>
                <w:pStyle w:val="TDC1"/>
                <w:tabs>
                  <w:tab w:val="left" w:pos="440"/>
                </w:tabs>
              </w:pPr>
            </w:pPrChange>
          </w:pPr>
          <w:del w:id="99" w:author="Jose Eduardo VIU" w:date="2023-04-01T19:29:00Z">
            <w:r w:rsidDel="006D77E0">
              <w:rPr>
                <w:rStyle w:val="IndexLink"/>
                <w:noProof/>
                <w:webHidden/>
                <w:lang w:eastAsia="es-ES"/>
              </w:rPr>
              <w:delText>5.</w:delText>
            </w:r>
            <w:r w:rsidDel="006D77E0">
              <w:rPr>
                <w:rStyle w:val="IndexLink"/>
                <w:rFonts w:asciiTheme="minorHAnsi" w:eastAsiaTheme="minorEastAsia" w:hAnsiTheme="minorHAnsi" w:cstheme="minorBidi"/>
                <w:noProof/>
                <w:lang w:eastAsia="es-ES"/>
              </w:rPr>
              <w:tab/>
            </w:r>
            <w:r w:rsidDel="006D77E0">
              <w:rPr>
                <w:rStyle w:val="IndexLink"/>
                <w:noProof/>
                <w:lang w:eastAsia="es-ES"/>
              </w:rPr>
              <w:delText>Desarrollo del proyecto y resultados</w:delText>
            </w:r>
            <w:r w:rsidDel="006D77E0">
              <w:rPr>
                <w:rStyle w:val="IndexLink"/>
                <w:noProof/>
              </w:rPr>
              <w:tab/>
              <w:delText>12</w:delText>
            </w:r>
          </w:del>
        </w:p>
        <w:p w14:paraId="0C2DB950" w14:textId="2CD26D2B" w:rsidR="00CB7E31" w:rsidDel="006D77E0" w:rsidRDefault="00000000" w:rsidP="00720926">
          <w:pPr>
            <w:pStyle w:val="TDC1"/>
            <w:rPr>
              <w:del w:id="100" w:author="Jose Eduardo VIU" w:date="2023-04-01T19:29:00Z"/>
              <w:rFonts w:asciiTheme="minorHAnsi" w:eastAsiaTheme="minorEastAsia" w:hAnsiTheme="minorHAnsi" w:cstheme="minorBidi"/>
              <w:noProof/>
              <w:lang w:eastAsia="es-ES"/>
            </w:rPr>
            <w:pPrChange w:id="101" w:author="Jose Eduardo VIU" w:date="2023-04-02T10:14:00Z">
              <w:pPr>
                <w:pStyle w:val="TDC2"/>
                <w:tabs>
                  <w:tab w:val="left" w:pos="880"/>
                  <w:tab w:val="right" w:leader="dot" w:pos="8494"/>
                </w:tabs>
              </w:pPr>
            </w:pPrChange>
          </w:pPr>
          <w:del w:id="102" w:author="Jose Eduardo VIU" w:date="2023-04-01T19:29:00Z">
            <w:r w:rsidDel="006D77E0">
              <w:rPr>
                <w:rStyle w:val="IndexLink"/>
                <w:noProof/>
                <w:webHidden/>
              </w:rPr>
              <w:delText>5.1.</w:delText>
            </w:r>
            <w:r w:rsidDel="006D77E0">
              <w:rPr>
                <w:rStyle w:val="IndexLink"/>
                <w:rFonts w:asciiTheme="minorHAnsi" w:eastAsiaTheme="minorEastAsia" w:hAnsiTheme="minorHAnsi" w:cstheme="minorBidi"/>
                <w:noProof/>
                <w:lang w:eastAsia="es-ES"/>
              </w:rPr>
              <w:tab/>
            </w:r>
            <w:r w:rsidDel="006D77E0">
              <w:rPr>
                <w:rStyle w:val="IndexLink"/>
                <w:noProof/>
              </w:rPr>
              <w:delText>Metodología</w:delText>
            </w:r>
            <w:r w:rsidDel="006D77E0">
              <w:rPr>
                <w:rStyle w:val="IndexLink"/>
                <w:noProof/>
              </w:rPr>
              <w:tab/>
              <w:delText>13</w:delText>
            </w:r>
          </w:del>
        </w:p>
        <w:p w14:paraId="512AF845" w14:textId="04501380" w:rsidR="00CB7E31" w:rsidDel="006D77E0" w:rsidRDefault="00000000" w:rsidP="00720926">
          <w:pPr>
            <w:pStyle w:val="TDC1"/>
            <w:rPr>
              <w:del w:id="103" w:author="Jose Eduardo VIU" w:date="2023-04-01T19:29:00Z"/>
              <w:rFonts w:asciiTheme="minorHAnsi" w:eastAsiaTheme="minorEastAsia" w:hAnsiTheme="minorHAnsi" w:cstheme="minorBidi"/>
              <w:noProof/>
              <w:lang w:eastAsia="es-ES"/>
            </w:rPr>
            <w:pPrChange w:id="104" w:author="Jose Eduardo VIU" w:date="2023-04-02T10:14:00Z">
              <w:pPr>
                <w:pStyle w:val="TDC2"/>
                <w:tabs>
                  <w:tab w:val="left" w:pos="880"/>
                  <w:tab w:val="right" w:leader="dot" w:pos="8494"/>
                </w:tabs>
              </w:pPr>
            </w:pPrChange>
          </w:pPr>
          <w:del w:id="105" w:author="Jose Eduardo VIU" w:date="2023-04-01T19:29:00Z">
            <w:r w:rsidDel="006D77E0">
              <w:rPr>
                <w:rStyle w:val="IndexLink"/>
                <w:noProof/>
                <w:webHidden/>
              </w:rPr>
              <w:delText>5.2.</w:delText>
            </w:r>
            <w:r w:rsidDel="006D77E0">
              <w:rPr>
                <w:rStyle w:val="IndexLink"/>
                <w:rFonts w:asciiTheme="minorHAnsi" w:eastAsiaTheme="minorEastAsia" w:hAnsiTheme="minorHAnsi" w:cstheme="minorBidi"/>
                <w:noProof/>
                <w:lang w:eastAsia="es-ES"/>
              </w:rPr>
              <w:tab/>
            </w:r>
            <w:r w:rsidDel="006D77E0">
              <w:rPr>
                <w:rStyle w:val="IndexLink"/>
                <w:noProof/>
              </w:rPr>
              <w:delText>Planteamiento del problema</w:delText>
            </w:r>
            <w:r w:rsidDel="006D77E0">
              <w:rPr>
                <w:rStyle w:val="IndexLink"/>
                <w:noProof/>
              </w:rPr>
              <w:tab/>
              <w:delText>14</w:delText>
            </w:r>
          </w:del>
        </w:p>
        <w:p w14:paraId="78835078" w14:textId="0AEA9310" w:rsidR="00CB7E31" w:rsidDel="006D77E0" w:rsidRDefault="00000000" w:rsidP="00720926">
          <w:pPr>
            <w:pStyle w:val="TDC1"/>
            <w:rPr>
              <w:del w:id="106" w:author="Jose Eduardo VIU" w:date="2023-04-01T19:29:00Z"/>
              <w:rFonts w:asciiTheme="minorHAnsi" w:eastAsiaTheme="minorEastAsia" w:hAnsiTheme="minorHAnsi" w:cstheme="minorBidi"/>
              <w:noProof/>
              <w:lang w:eastAsia="es-ES"/>
            </w:rPr>
            <w:pPrChange w:id="107" w:author="Jose Eduardo VIU" w:date="2023-04-02T10:14:00Z">
              <w:pPr>
                <w:pStyle w:val="TDC2"/>
                <w:tabs>
                  <w:tab w:val="left" w:pos="880"/>
                  <w:tab w:val="right" w:leader="dot" w:pos="8494"/>
                </w:tabs>
              </w:pPr>
            </w:pPrChange>
          </w:pPr>
          <w:del w:id="108" w:author="Jose Eduardo VIU" w:date="2023-04-01T19:29:00Z">
            <w:r w:rsidDel="006D77E0">
              <w:rPr>
                <w:rStyle w:val="IndexLink"/>
                <w:noProof/>
                <w:webHidden/>
              </w:rPr>
              <w:delText>5.3.</w:delText>
            </w:r>
            <w:r w:rsidDel="006D77E0">
              <w:rPr>
                <w:rStyle w:val="IndexLink"/>
                <w:rFonts w:asciiTheme="minorHAnsi" w:eastAsiaTheme="minorEastAsia" w:hAnsiTheme="minorHAnsi" w:cstheme="minorBidi"/>
                <w:noProof/>
                <w:lang w:eastAsia="es-ES"/>
              </w:rPr>
              <w:tab/>
            </w:r>
            <w:r w:rsidDel="006D77E0">
              <w:rPr>
                <w:rStyle w:val="IndexLink"/>
                <w:noProof/>
              </w:rPr>
              <w:delText>Desarrollo del proyecto</w:delText>
            </w:r>
            <w:r w:rsidDel="006D77E0">
              <w:rPr>
                <w:rStyle w:val="IndexLink"/>
                <w:noProof/>
              </w:rPr>
              <w:tab/>
              <w:delText>16</w:delText>
            </w:r>
          </w:del>
        </w:p>
        <w:p w14:paraId="60B310E4" w14:textId="1D161378" w:rsidR="00CB7E31" w:rsidDel="006D77E0" w:rsidRDefault="00000000" w:rsidP="00720926">
          <w:pPr>
            <w:pStyle w:val="TDC1"/>
            <w:rPr>
              <w:del w:id="109" w:author="Jose Eduardo VIU" w:date="2023-04-01T19:29:00Z"/>
              <w:rFonts w:asciiTheme="minorHAnsi" w:eastAsiaTheme="minorEastAsia" w:hAnsiTheme="minorHAnsi" w:cstheme="minorBidi"/>
              <w:noProof/>
              <w:lang w:eastAsia="es-ES"/>
            </w:rPr>
            <w:pPrChange w:id="110" w:author="Jose Eduardo VIU" w:date="2023-04-02T10:14:00Z">
              <w:pPr>
                <w:pStyle w:val="TDC3"/>
                <w:tabs>
                  <w:tab w:val="left" w:pos="1320"/>
                  <w:tab w:val="right" w:leader="dot" w:pos="8494"/>
                </w:tabs>
              </w:pPr>
            </w:pPrChange>
          </w:pPr>
          <w:del w:id="111" w:author="Jose Eduardo VIU" w:date="2023-04-01T19:29:00Z">
            <w:r w:rsidDel="006D77E0">
              <w:rPr>
                <w:rStyle w:val="IndexLink"/>
                <w:noProof/>
                <w:webHidden/>
              </w:rPr>
              <w:delText>1.1.1.</w:delText>
            </w:r>
            <w:r w:rsidDel="006D77E0">
              <w:rPr>
                <w:rStyle w:val="IndexLink"/>
                <w:rFonts w:asciiTheme="minorHAnsi" w:eastAsiaTheme="minorEastAsia" w:hAnsiTheme="minorHAnsi" w:cstheme="minorBidi"/>
                <w:noProof/>
                <w:lang w:eastAsia="es-ES"/>
              </w:rPr>
              <w:tab/>
            </w:r>
            <w:r w:rsidDel="006D77E0">
              <w:rPr>
                <w:rStyle w:val="IndexLink"/>
                <w:noProof/>
              </w:rPr>
              <w:delText>Resumen del proceso para cada modelo</w:delText>
            </w:r>
            <w:r w:rsidDel="006D77E0">
              <w:rPr>
                <w:rStyle w:val="IndexLink"/>
                <w:noProof/>
              </w:rPr>
              <w:tab/>
              <w:delText>16</w:delText>
            </w:r>
          </w:del>
        </w:p>
        <w:p w14:paraId="509BDA10" w14:textId="427127F6" w:rsidR="00CB7E31" w:rsidDel="006D77E0" w:rsidRDefault="00000000" w:rsidP="00720926">
          <w:pPr>
            <w:pStyle w:val="TDC1"/>
            <w:rPr>
              <w:del w:id="112" w:author="Jose Eduardo VIU" w:date="2023-04-01T19:29:00Z"/>
              <w:rFonts w:asciiTheme="minorHAnsi" w:eastAsiaTheme="minorEastAsia" w:hAnsiTheme="minorHAnsi" w:cstheme="minorBidi"/>
              <w:noProof/>
              <w:lang w:eastAsia="es-ES"/>
            </w:rPr>
            <w:pPrChange w:id="113" w:author="Jose Eduardo VIU" w:date="2023-04-02T10:14:00Z">
              <w:pPr>
                <w:pStyle w:val="TDC3"/>
                <w:tabs>
                  <w:tab w:val="left" w:pos="1320"/>
                  <w:tab w:val="right" w:leader="dot" w:pos="8494"/>
                </w:tabs>
              </w:pPr>
            </w:pPrChange>
          </w:pPr>
          <w:del w:id="114" w:author="Jose Eduardo VIU" w:date="2023-04-01T19:29:00Z">
            <w:r w:rsidDel="006D77E0">
              <w:rPr>
                <w:rStyle w:val="IndexLink"/>
                <w:noProof/>
                <w:webHidden/>
              </w:rPr>
              <w:delText>1.1.2.</w:delText>
            </w:r>
            <w:r w:rsidDel="006D77E0">
              <w:rPr>
                <w:rStyle w:val="IndexLink"/>
                <w:rFonts w:asciiTheme="minorHAnsi" w:eastAsiaTheme="minorEastAsia" w:hAnsiTheme="minorHAnsi" w:cstheme="minorBidi"/>
                <w:noProof/>
                <w:lang w:eastAsia="es-ES"/>
              </w:rPr>
              <w:tab/>
            </w:r>
            <w:r w:rsidDel="006D77E0">
              <w:rPr>
                <w:rStyle w:val="IndexLink"/>
                <w:noProof/>
              </w:rPr>
              <w:delText>Preparación de Datos para regresión</w:delText>
            </w:r>
            <w:r w:rsidDel="006D77E0">
              <w:rPr>
                <w:rStyle w:val="IndexLink"/>
                <w:noProof/>
              </w:rPr>
              <w:tab/>
              <w:delText>43</w:delText>
            </w:r>
          </w:del>
        </w:p>
        <w:p w14:paraId="06096C7C" w14:textId="012711C0" w:rsidR="00CB7E31" w:rsidDel="006D77E0" w:rsidRDefault="00000000" w:rsidP="00720926">
          <w:pPr>
            <w:pStyle w:val="TDC1"/>
            <w:rPr>
              <w:del w:id="115" w:author="Jose Eduardo VIU" w:date="2023-04-01T19:29:00Z"/>
              <w:rFonts w:asciiTheme="minorHAnsi" w:eastAsiaTheme="minorEastAsia" w:hAnsiTheme="minorHAnsi" w:cstheme="minorBidi"/>
              <w:noProof/>
              <w:lang w:eastAsia="es-ES"/>
            </w:rPr>
            <w:pPrChange w:id="116" w:author="Jose Eduardo VIU" w:date="2023-04-02T10:14:00Z">
              <w:pPr>
                <w:pStyle w:val="TDC3"/>
                <w:tabs>
                  <w:tab w:val="left" w:pos="1320"/>
                  <w:tab w:val="right" w:leader="dot" w:pos="8494"/>
                </w:tabs>
              </w:pPr>
            </w:pPrChange>
          </w:pPr>
          <w:del w:id="117" w:author="Jose Eduardo VIU" w:date="2023-04-01T19:29:00Z">
            <w:r w:rsidDel="006D77E0">
              <w:rPr>
                <w:rStyle w:val="IndexLink"/>
                <w:noProof/>
                <w:webHidden/>
              </w:rPr>
              <w:delText>1.1.3.</w:delText>
            </w:r>
            <w:r w:rsidDel="006D77E0">
              <w:rPr>
                <w:rStyle w:val="IndexLink"/>
                <w:rFonts w:asciiTheme="minorHAnsi" w:eastAsiaTheme="minorEastAsia" w:hAnsiTheme="minorHAnsi" w:cstheme="minorBidi"/>
                <w:noProof/>
                <w:lang w:eastAsia="es-ES"/>
              </w:rPr>
              <w:tab/>
            </w:r>
            <w:r w:rsidDel="006D77E0">
              <w:rPr>
                <w:rStyle w:val="IndexLink"/>
                <w:noProof/>
              </w:rPr>
              <w:delText>RandomForest</w:delText>
            </w:r>
            <w:r w:rsidDel="006D77E0">
              <w:rPr>
                <w:rStyle w:val="IndexLink"/>
                <w:noProof/>
              </w:rPr>
              <w:tab/>
              <w:delText>47</w:delText>
            </w:r>
          </w:del>
        </w:p>
        <w:p w14:paraId="32938E44" w14:textId="0112D0C4" w:rsidR="00CB7E31" w:rsidDel="006D77E0" w:rsidRDefault="00000000" w:rsidP="00720926">
          <w:pPr>
            <w:pStyle w:val="TDC1"/>
            <w:rPr>
              <w:del w:id="118" w:author="Jose Eduardo VIU" w:date="2023-04-01T19:29:00Z"/>
              <w:rFonts w:asciiTheme="minorHAnsi" w:eastAsiaTheme="minorEastAsia" w:hAnsiTheme="minorHAnsi" w:cstheme="minorBidi"/>
              <w:noProof/>
              <w:lang w:eastAsia="es-ES"/>
            </w:rPr>
            <w:pPrChange w:id="119" w:author="Jose Eduardo VIU" w:date="2023-04-02T10:14:00Z">
              <w:pPr>
                <w:pStyle w:val="TDC3"/>
                <w:tabs>
                  <w:tab w:val="left" w:pos="1320"/>
                  <w:tab w:val="right" w:leader="dot" w:pos="8494"/>
                </w:tabs>
              </w:pPr>
            </w:pPrChange>
          </w:pPr>
          <w:del w:id="120" w:author="Jose Eduardo VIU" w:date="2023-04-01T19:29:00Z">
            <w:r w:rsidDel="006D77E0">
              <w:rPr>
                <w:rStyle w:val="IndexLink"/>
                <w:noProof/>
                <w:webHidden/>
              </w:rPr>
              <w:delText>1.1.4.</w:delText>
            </w:r>
            <w:r w:rsidDel="006D77E0">
              <w:rPr>
                <w:rStyle w:val="IndexLink"/>
                <w:rFonts w:asciiTheme="minorHAnsi" w:eastAsiaTheme="minorEastAsia" w:hAnsiTheme="minorHAnsi" w:cstheme="minorBidi"/>
                <w:noProof/>
                <w:lang w:eastAsia="es-ES"/>
              </w:rPr>
              <w:tab/>
            </w:r>
            <w:r w:rsidDel="006D77E0">
              <w:rPr>
                <w:rStyle w:val="IndexLink"/>
                <w:noProof/>
              </w:rPr>
              <w:delText>LazyPredict</w:delText>
            </w:r>
            <w:r w:rsidDel="006D77E0">
              <w:rPr>
                <w:rStyle w:val="IndexLink"/>
                <w:noProof/>
              </w:rPr>
              <w:tab/>
              <w:delText>51</w:delText>
            </w:r>
          </w:del>
        </w:p>
        <w:p w14:paraId="61C5898A" w14:textId="6BCA6361" w:rsidR="00CB7E31" w:rsidDel="006D77E0" w:rsidRDefault="00000000" w:rsidP="00720926">
          <w:pPr>
            <w:pStyle w:val="TDC1"/>
            <w:rPr>
              <w:del w:id="121" w:author="Jose Eduardo VIU" w:date="2023-04-01T19:29:00Z"/>
              <w:rFonts w:asciiTheme="minorHAnsi" w:eastAsiaTheme="minorEastAsia" w:hAnsiTheme="minorHAnsi" w:cstheme="minorBidi"/>
              <w:noProof/>
              <w:lang w:eastAsia="es-ES"/>
            </w:rPr>
            <w:pPrChange w:id="122" w:author="Jose Eduardo VIU" w:date="2023-04-02T10:14:00Z">
              <w:pPr>
                <w:pStyle w:val="TDC3"/>
                <w:tabs>
                  <w:tab w:val="left" w:pos="1320"/>
                  <w:tab w:val="right" w:leader="dot" w:pos="8494"/>
                </w:tabs>
              </w:pPr>
            </w:pPrChange>
          </w:pPr>
          <w:del w:id="123" w:author="Jose Eduardo VIU" w:date="2023-04-01T19:29:00Z">
            <w:r w:rsidDel="006D77E0">
              <w:rPr>
                <w:rStyle w:val="IndexLink"/>
                <w:noProof/>
                <w:webHidden/>
              </w:rPr>
              <w:delText>1.1.5.</w:delText>
            </w:r>
            <w:r w:rsidDel="006D77E0">
              <w:rPr>
                <w:rStyle w:val="IndexLink"/>
                <w:rFonts w:asciiTheme="minorHAnsi" w:eastAsiaTheme="minorEastAsia" w:hAnsiTheme="minorHAnsi" w:cstheme="minorBidi"/>
                <w:noProof/>
                <w:lang w:eastAsia="es-ES"/>
              </w:rPr>
              <w:tab/>
            </w:r>
            <w:r w:rsidDel="006D77E0">
              <w:rPr>
                <w:rStyle w:val="IndexLink"/>
                <w:noProof/>
              </w:rPr>
              <w:delText>Evaluación modelo final</w:delText>
            </w:r>
            <w:r w:rsidDel="006D77E0">
              <w:rPr>
                <w:rStyle w:val="IndexLink"/>
                <w:noProof/>
              </w:rPr>
              <w:tab/>
              <w:delText>51</w:delText>
            </w:r>
          </w:del>
        </w:p>
        <w:p w14:paraId="723A4DDE" w14:textId="0B01B547" w:rsidR="00CB7E31" w:rsidDel="006D77E0" w:rsidRDefault="00000000" w:rsidP="00720926">
          <w:pPr>
            <w:pStyle w:val="TDC1"/>
            <w:rPr>
              <w:del w:id="124" w:author="Jose Eduardo VIU" w:date="2023-04-01T19:29:00Z"/>
              <w:rFonts w:asciiTheme="minorHAnsi" w:eastAsiaTheme="minorEastAsia" w:hAnsiTheme="minorHAnsi" w:cstheme="minorBidi"/>
              <w:noProof/>
              <w:lang w:eastAsia="es-ES"/>
            </w:rPr>
            <w:pPrChange w:id="125" w:author="Jose Eduardo VIU" w:date="2023-04-02T10:14:00Z">
              <w:pPr>
                <w:pStyle w:val="TDC3"/>
                <w:tabs>
                  <w:tab w:val="left" w:pos="1320"/>
                  <w:tab w:val="right" w:leader="dot" w:pos="8494"/>
                </w:tabs>
              </w:pPr>
            </w:pPrChange>
          </w:pPr>
          <w:del w:id="126" w:author="Jose Eduardo VIU" w:date="2023-04-01T19:29:00Z">
            <w:r w:rsidDel="006D77E0">
              <w:rPr>
                <w:rStyle w:val="IndexLink"/>
                <w:noProof/>
                <w:webHidden/>
              </w:rPr>
              <w:delText>1.1.6.</w:delText>
            </w:r>
            <w:r w:rsidDel="006D77E0">
              <w:rPr>
                <w:rStyle w:val="IndexLink"/>
                <w:rFonts w:asciiTheme="minorHAnsi" w:eastAsiaTheme="minorEastAsia" w:hAnsiTheme="minorHAnsi" w:cstheme="minorBidi"/>
                <w:noProof/>
                <w:lang w:eastAsia="es-ES"/>
              </w:rPr>
              <w:tab/>
            </w:r>
            <w:r w:rsidDel="006D77E0">
              <w:rPr>
                <w:rStyle w:val="IndexLink"/>
                <w:noProof/>
              </w:rPr>
              <w:delText>Desarrollo</w:delText>
            </w:r>
            <w:r w:rsidDel="006D77E0">
              <w:rPr>
                <w:rStyle w:val="IndexLink"/>
                <w:noProof/>
              </w:rPr>
              <w:tab/>
              <w:delText>52</w:delText>
            </w:r>
          </w:del>
        </w:p>
        <w:p w14:paraId="41CA3C94" w14:textId="155403F8" w:rsidR="00CB7E31" w:rsidDel="006D77E0" w:rsidRDefault="00000000" w:rsidP="00720926">
          <w:pPr>
            <w:pStyle w:val="TDC1"/>
            <w:rPr>
              <w:del w:id="127" w:author="Jose Eduardo VIU" w:date="2023-04-01T19:29:00Z"/>
              <w:rFonts w:asciiTheme="minorHAnsi" w:eastAsiaTheme="minorEastAsia" w:hAnsiTheme="minorHAnsi" w:cstheme="minorBidi"/>
              <w:noProof/>
              <w:lang w:eastAsia="es-ES"/>
            </w:rPr>
            <w:pPrChange w:id="128" w:author="Jose Eduardo VIU" w:date="2023-04-02T10:14:00Z">
              <w:pPr>
                <w:pStyle w:val="TDC2"/>
                <w:tabs>
                  <w:tab w:val="left" w:pos="880"/>
                  <w:tab w:val="right" w:leader="dot" w:pos="8494"/>
                </w:tabs>
              </w:pPr>
            </w:pPrChange>
          </w:pPr>
          <w:del w:id="129" w:author="Jose Eduardo VIU" w:date="2023-04-01T19:29:00Z">
            <w:r w:rsidDel="006D77E0">
              <w:rPr>
                <w:rStyle w:val="IndexLink"/>
                <w:noProof/>
                <w:webHidden/>
              </w:rPr>
              <w:delText>5.4.</w:delText>
            </w:r>
            <w:r w:rsidDel="006D77E0">
              <w:rPr>
                <w:rStyle w:val="IndexLink"/>
                <w:rFonts w:asciiTheme="minorHAnsi" w:eastAsiaTheme="minorEastAsia" w:hAnsiTheme="minorHAnsi" w:cstheme="minorBidi"/>
                <w:noProof/>
                <w:lang w:eastAsia="es-ES"/>
              </w:rPr>
              <w:tab/>
            </w:r>
            <w:r w:rsidDel="006D77E0">
              <w:rPr>
                <w:rStyle w:val="IndexLink"/>
                <w:noProof/>
              </w:rPr>
              <w:delText>Resultados</w:delText>
            </w:r>
            <w:r w:rsidDel="006D77E0">
              <w:rPr>
                <w:rStyle w:val="IndexLink"/>
                <w:noProof/>
              </w:rPr>
              <w:tab/>
              <w:delText>53</w:delText>
            </w:r>
          </w:del>
        </w:p>
        <w:p w14:paraId="0682C838" w14:textId="0F66DC2A" w:rsidR="00CB7E31" w:rsidDel="006D77E0" w:rsidRDefault="00000000" w:rsidP="00720926">
          <w:pPr>
            <w:pStyle w:val="TDC1"/>
            <w:rPr>
              <w:del w:id="130" w:author="Jose Eduardo VIU" w:date="2023-04-01T19:29:00Z"/>
              <w:rFonts w:asciiTheme="minorHAnsi" w:eastAsiaTheme="minorEastAsia" w:hAnsiTheme="minorHAnsi" w:cstheme="minorBidi"/>
              <w:noProof/>
              <w:lang w:eastAsia="es-ES"/>
            </w:rPr>
            <w:pPrChange w:id="131" w:author="Jose Eduardo VIU" w:date="2023-04-02T10:14:00Z">
              <w:pPr>
                <w:pStyle w:val="TDC1"/>
                <w:tabs>
                  <w:tab w:val="left" w:pos="440"/>
                </w:tabs>
              </w:pPr>
            </w:pPrChange>
          </w:pPr>
          <w:del w:id="132" w:author="Jose Eduardo VIU" w:date="2023-04-01T19:29:00Z">
            <w:r w:rsidDel="006D77E0">
              <w:rPr>
                <w:rStyle w:val="IndexLink"/>
                <w:noProof/>
                <w:webHidden/>
                <w:lang w:eastAsia="es-ES"/>
              </w:rPr>
              <w:delText>6.</w:delText>
            </w:r>
            <w:r w:rsidDel="006D77E0">
              <w:rPr>
                <w:rStyle w:val="IndexLink"/>
                <w:rFonts w:asciiTheme="minorHAnsi" w:eastAsiaTheme="minorEastAsia" w:hAnsiTheme="minorHAnsi" w:cstheme="minorBidi"/>
                <w:noProof/>
                <w:lang w:eastAsia="es-ES"/>
              </w:rPr>
              <w:tab/>
            </w:r>
            <w:r w:rsidDel="006D77E0">
              <w:rPr>
                <w:rStyle w:val="IndexLink"/>
                <w:noProof/>
                <w:lang w:eastAsia="es-ES"/>
              </w:rPr>
              <w:delText>Conclusión y trabajos futuros</w:delText>
            </w:r>
            <w:r w:rsidDel="006D77E0">
              <w:rPr>
                <w:rStyle w:val="IndexLink"/>
                <w:noProof/>
              </w:rPr>
              <w:tab/>
              <w:delText>54</w:delText>
            </w:r>
          </w:del>
        </w:p>
        <w:p w14:paraId="6247C6A3" w14:textId="2F6DAEF5" w:rsidR="00CB7E31" w:rsidDel="006D77E0" w:rsidRDefault="00000000" w:rsidP="00720926">
          <w:pPr>
            <w:pStyle w:val="TDC1"/>
            <w:rPr>
              <w:del w:id="133" w:author="Jose Eduardo VIU" w:date="2023-04-01T19:29:00Z"/>
              <w:rFonts w:asciiTheme="minorHAnsi" w:eastAsiaTheme="minorEastAsia" w:hAnsiTheme="minorHAnsi" w:cstheme="minorBidi"/>
              <w:noProof/>
              <w:lang w:eastAsia="es-ES"/>
            </w:rPr>
            <w:pPrChange w:id="134" w:author="Jose Eduardo VIU" w:date="2023-04-02T10:14:00Z">
              <w:pPr>
                <w:pStyle w:val="TDC1"/>
                <w:tabs>
                  <w:tab w:val="left" w:pos="440"/>
                </w:tabs>
              </w:pPr>
            </w:pPrChange>
          </w:pPr>
          <w:del w:id="135" w:author="Jose Eduardo VIU" w:date="2023-04-01T19:29:00Z">
            <w:r w:rsidDel="006D77E0">
              <w:rPr>
                <w:rStyle w:val="IndexLink"/>
                <w:noProof/>
                <w:webHidden/>
                <w:lang w:eastAsia="es-ES"/>
              </w:rPr>
              <w:delText>8.</w:delText>
            </w:r>
            <w:r w:rsidDel="006D77E0">
              <w:rPr>
                <w:rStyle w:val="IndexLink"/>
                <w:rFonts w:asciiTheme="minorHAnsi" w:eastAsiaTheme="minorEastAsia" w:hAnsiTheme="minorHAnsi" w:cstheme="minorBidi"/>
                <w:noProof/>
                <w:lang w:eastAsia="es-ES"/>
              </w:rPr>
              <w:tab/>
            </w:r>
            <w:r w:rsidDel="006D77E0">
              <w:rPr>
                <w:rStyle w:val="IndexLink"/>
                <w:noProof/>
                <w:lang w:eastAsia="es-ES"/>
              </w:rPr>
              <w:delText>Referencias</w:delText>
            </w:r>
            <w:r w:rsidDel="006D77E0">
              <w:rPr>
                <w:rStyle w:val="IndexLink"/>
                <w:noProof/>
              </w:rPr>
              <w:tab/>
              <w:delText>55</w:delText>
            </w:r>
          </w:del>
        </w:p>
        <w:p w14:paraId="769C4130" w14:textId="5B9FEE25" w:rsidR="00CB7E31" w:rsidDel="006D77E0" w:rsidRDefault="00000000" w:rsidP="00720926">
          <w:pPr>
            <w:pStyle w:val="TDC1"/>
            <w:rPr>
              <w:del w:id="136" w:author="Jose Eduardo VIU" w:date="2023-04-01T19:29:00Z"/>
              <w:rFonts w:asciiTheme="minorHAnsi" w:eastAsiaTheme="minorEastAsia" w:hAnsiTheme="minorHAnsi" w:cstheme="minorBidi"/>
              <w:noProof/>
              <w:lang w:eastAsia="es-ES"/>
            </w:rPr>
            <w:pPrChange w:id="137" w:author="Jose Eduardo VIU" w:date="2023-04-02T10:14:00Z">
              <w:pPr>
                <w:pStyle w:val="TDC1"/>
              </w:pPr>
            </w:pPrChange>
          </w:pPr>
          <w:del w:id="138" w:author="Jose Eduardo VIU" w:date="2023-04-01T19:29:00Z">
            <w:r w:rsidDel="006D77E0">
              <w:rPr>
                <w:rStyle w:val="IndexLink"/>
                <w:noProof/>
                <w:webHidden/>
                <w:lang w:eastAsia="es-ES"/>
              </w:rPr>
              <w:delText>Glosario</w:delText>
            </w:r>
            <w:r w:rsidDel="006D77E0">
              <w:rPr>
                <w:rStyle w:val="IndexLink"/>
                <w:noProof/>
              </w:rPr>
              <w:tab/>
              <w:delText>58</w:delText>
            </w:r>
          </w:del>
        </w:p>
        <w:p w14:paraId="637DD6CE" w14:textId="002DFD16" w:rsidR="00CB7E31" w:rsidDel="006D77E0" w:rsidRDefault="00000000" w:rsidP="00720926">
          <w:pPr>
            <w:pStyle w:val="TDC1"/>
            <w:rPr>
              <w:del w:id="139" w:author="Jose Eduardo VIU" w:date="2023-04-01T19:29:00Z"/>
              <w:rFonts w:asciiTheme="minorHAnsi" w:eastAsiaTheme="minorEastAsia" w:hAnsiTheme="minorHAnsi" w:cstheme="minorBidi"/>
              <w:noProof/>
              <w:lang w:eastAsia="es-ES"/>
            </w:rPr>
            <w:pPrChange w:id="140" w:author="Jose Eduardo VIU" w:date="2023-04-02T10:14:00Z">
              <w:pPr>
                <w:pStyle w:val="TDC1"/>
              </w:pPr>
            </w:pPrChange>
          </w:pPr>
          <w:del w:id="141" w:author="Jose Eduardo VIU" w:date="2023-04-01T19:29:00Z">
            <w:r w:rsidDel="006D77E0">
              <w:rPr>
                <w:rStyle w:val="IndexLink"/>
                <w:noProof/>
                <w:webHidden/>
                <w:lang w:eastAsia="es-ES"/>
              </w:rPr>
              <w:delText>Apéndice I</w:delText>
            </w:r>
            <w:r w:rsidDel="006D77E0">
              <w:rPr>
                <w:rStyle w:val="IndexLink"/>
                <w:noProof/>
              </w:rPr>
              <w:tab/>
              <w:delText>59</w:delText>
            </w:r>
          </w:del>
        </w:p>
        <w:p w14:paraId="6DA68D27" w14:textId="26E61677" w:rsidR="00CB7E31" w:rsidDel="006D77E0" w:rsidRDefault="00000000" w:rsidP="00720926">
          <w:pPr>
            <w:pStyle w:val="TDC1"/>
            <w:rPr>
              <w:del w:id="142" w:author="Jose Eduardo VIU" w:date="2023-04-01T19:29:00Z"/>
              <w:rFonts w:asciiTheme="minorHAnsi" w:eastAsiaTheme="minorEastAsia" w:hAnsiTheme="minorHAnsi" w:cstheme="minorBidi"/>
              <w:noProof/>
              <w:lang w:eastAsia="es-ES"/>
            </w:rPr>
            <w:pPrChange w:id="143" w:author="Jose Eduardo VIU" w:date="2023-04-02T10:14:00Z">
              <w:pPr>
                <w:pStyle w:val="TDC2"/>
                <w:tabs>
                  <w:tab w:val="left" w:pos="880"/>
                  <w:tab w:val="right" w:leader="dot" w:pos="8494"/>
                </w:tabs>
              </w:pPr>
            </w:pPrChange>
          </w:pPr>
          <w:del w:id="144" w:author="Jose Eduardo VIU" w:date="2023-04-01T19:29:00Z">
            <w:r w:rsidDel="006D77E0">
              <w:rPr>
                <w:rStyle w:val="IndexLink"/>
                <w:noProof/>
                <w:webHidden/>
              </w:rPr>
              <w:delText>1.1.</w:delText>
            </w:r>
            <w:r w:rsidDel="006D77E0">
              <w:rPr>
                <w:rStyle w:val="IndexLink"/>
                <w:rFonts w:asciiTheme="minorHAnsi" w:eastAsiaTheme="minorEastAsia" w:hAnsiTheme="minorHAnsi" w:cstheme="minorBidi"/>
                <w:noProof/>
                <w:lang w:eastAsia="es-ES"/>
              </w:rPr>
              <w:tab/>
            </w:r>
            <w:r w:rsidDel="006D77E0">
              <w:rPr>
                <w:rStyle w:val="IndexLink"/>
                <w:noProof/>
              </w:rPr>
              <w:delText>GMD profiling Dataset 01</w:delText>
            </w:r>
            <w:r w:rsidDel="006D77E0">
              <w:rPr>
                <w:rStyle w:val="IndexLink"/>
                <w:noProof/>
              </w:rPr>
              <w:tab/>
              <w:delText>59</w:delText>
            </w:r>
          </w:del>
        </w:p>
        <w:p w14:paraId="2981F5B9" w14:textId="66384803" w:rsidR="00CB7E31" w:rsidDel="006D77E0" w:rsidRDefault="00000000" w:rsidP="00720926">
          <w:pPr>
            <w:pStyle w:val="TDC1"/>
            <w:rPr>
              <w:del w:id="145" w:author="Jose Eduardo VIU" w:date="2023-04-01T19:29:00Z"/>
              <w:rFonts w:asciiTheme="minorHAnsi" w:eastAsiaTheme="minorEastAsia" w:hAnsiTheme="minorHAnsi" w:cstheme="minorBidi"/>
              <w:noProof/>
              <w:lang w:eastAsia="es-ES"/>
            </w:rPr>
            <w:pPrChange w:id="146" w:author="Jose Eduardo VIU" w:date="2023-04-02T10:14:00Z">
              <w:pPr>
                <w:pStyle w:val="TDC2"/>
                <w:tabs>
                  <w:tab w:val="left" w:pos="880"/>
                  <w:tab w:val="right" w:leader="dot" w:pos="8494"/>
                </w:tabs>
              </w:pPr>
            </w:pPrChange>
          </w:pPr>
          <w:del w:id="147" w:author="Jose Eduardo VIU" w:date="2023-04-01T19:29:00Z">
            <w:r w:rsidDel="006D77E0">
              <w:rPr>
                <w:rStyle w:val="IndexLink"/>
                <w:noProof/>
                <w:webHidden/>
              </w:rPr>
              <w:delText>1.2.</w:delText>
            </w:r>
            <w:r w:rsidDel="006D77E0">
              <w:rPr>
                <w:rStyle w:val="IndexLink"/>
                <w:rFonts w:asciiTheme="minorHAnsi" w:eastAsiaTheme="minorEastAsia" w:hAnsiTheme="minorHAnsi" w:cstheme="minorBidi"/>
                <w:noProof/>
                <w:lang w:eastAsia="es-ES"/>
              </w:rPr>
              <w:tab/>
            </w:r>
            <w:r w:rsidDel="006D77E0">
              <w:rPr>
                <w:rStyle w:val="IndexLink"/>
                <w:noProof/>
              </w:rPr>
              <w:delText>TFM_Preparar_Dataset</w:delText>
            </w:r>
            <w:r w:rsidDel="006D77E0">
              <w:rPr>
                <w:rStyle w:val="IndexLink"/>
                <w:noProof/>
              </w:rPr>
              <w:tab/>
              <w:delText>59</w:delText>
            </w:r>
          </w:del>
        </w:p>
        <w:p w14:paraId="79BC8B0D" w14:textId="4A47DDE6" w:rsidR="00CB7E31" w:rsidDel="006D77E0" w:rsidRDefault="00000000" w:rsidP="00720926">
          <w:pPr>
            <w:pStyle w:val="TDC1"/>
            <w:rPr>
              <w:del w:id="148" w:author="Jose Eduardo VIU" w:date="2023-04-01T19:29:00Z"/>
              <w:rFonts w:asciiTheme="minorHAnsi" w:eastAsiaTheme="minorEastAsia" w:hAnsiTheme="minorHAnsi" w:cstheme="minorBidi"/>
              <w:noProof/>
              <w:lang w:eastAsia="es-ES"/>
            </w:rPr>
            <w:pPrChange w:id="149" w:author="Jose Eduardo VIU" w:date="2023-04-02T10:14:00Z">
              <w:pPr>
                <w:pStyle w:val="TDC3"/>
                <w:tabs>
                  <w:tab w:val="left" w:pos="1320"/>
                  <w:tab w:val="right" w:leader="dot" w:pos="8494"/>
                </w:tabs>
              </w:pPr>
            </w:pPrChange>
          </w:pPr>
          <w:del w:id="150" w:author="Jose Eduardo VIU" w:date="2023-04-01T19:29:00Z">
            <w:r w:rsidDel="006D77E0">
              <w:rPr>
                <w:rStyle w:val="IndexLink"/>
                <w:noProof/>
                <w:webHidden/>
              </w:rPr>
              <w:delText>1.2.1.</w:delText>
            </w:r>
            <w:r w:rsidDel="006D77E0">
              <w:rPr>
                <w:rStyle w:val="IndexLink"/>
                <w:rFonts w:asciiTheme="minorHAnsi" w:eastAsiaTheme="minorEastAsia" w:hAnsiTheme="minorHAnsi" w:cstheme="minorBidi"/>
                <w:noProof/>
                <w:lang w:eastAsia="es-ES"/>
              </w:rPr>
              <w:tab/>
            </w:r>
            <w:r w:rsidDel="006D77E0">
              <w:rPr>
                <w:rStyle w:val="IndexLink"/>
                <w:noProof/>
              </w:rPr>
              <w:delText>Introducción</w:delText>
            </w:r>
            <w:r w:rsidDel="006D77E0">
              <w:rPr>
                <w:rStyle w:val="IndexLink"/>
                <w:noProof/>
              </w:rPr>
              <w:tab/>
              <w:delText>59</w:delText>
            </w:r>
          </w:del>
        </w:p>
        <w:p w14:paraId="512F718D" w14:textId="31B547F9" w:rsidR="00CB7E31" w:rsidDel="006D77E0" w:rsidRDefault="00000000" w:rsidP="00720926">
          <w:pPr>
            <w:pStyle w:val="TDC1"/>
            <w:rPr>
              <w:del w:id="151" w:author="Jose Eduardo VIU" w:date="2023-04-01T19:29:00Z"/>
              <w:rFonts w:asciiTheme="minorHAnsi" w:eastAsiaTheme="minorEastAsia" w:hAnsiTheme="minorHAnsi" w:cstheme="minorBidi"/>
              <w:noProof/>
              <w:lang w:eastAsia="es-ES"/>
            </w:rPr>
            <w:pPrChange w:id="152" w:author="Jose Eduardo VIU" w:date="2023-04-02T10:14:00Z">
              <w:pPr>
                <w:pStyle w:val="TDC3"/>
                <w:tabs>
                  <w:tab w:val="left" w:pos="1320"/>
                  <w:tab w:val="right" w:leader="dot" w:pos="8494"/>
                </w:tabs>
              </w:pPr>
            </w:pPrChange>
          </w:pPr>
          <w:del w:id="153" w:author="Jose Eduardo VIU" w:date="2023-04-01T19:29:00Z">
            <w:r w:rsidDel="006D77E0">
              <w:rPr>
                <w:rStyle w:val="IndexLink"/>
                <w:noProof/>
                <w:webHidden/>
              </w:rPr>
              <w:delText>1.2.2.</w:delText>
            </w:r>
            <w:r w:rsidDel="006D77E0">
              <w:rPr>
                <w:rStyle w:val="IndexLink"/>
                <w:rFonts w:asciiTheme="minorHAnsi" w:eastAsiaTheme="minorEastAsia" w:hAnsiTheme="minorHAnsi" w:cstheme="minorBidi"/>
                <w:noProof/>
                <w:lang w:eastAsia="es-ES"/>
              </w:rPr>
              <w:tab/>
            </w:r>
            <w:r w:rsidDel="006D77E0">
              <w:rPr>
                <w:rStyle w:val="IndexLink"/>
                <w:noProof/>
              </w:rPr>
              <w:delText>Carga y limpieza de dataset</w:delText>
            </w:r>
            <w:r w:rsidDel="006D77E0">
              <w:rPr>
                <w:rStyle w:val="IndexLink"/>
                <w:noProof/>
              </w:rPr>
              <w:tab/>
              <w:delText>60</w:delText>
            </w:r>
          </w:del>
        </w:p>
        <w:p w14:paraId="24240391" w14:textId="3A6A40C8" w:rsidR="00CB7E31" w:rsidDel="006D77E0" w:rsidRDefault="00000000" w:rsidP="00720926">
          <w:pPr>
            <w:pStyle w:val="TDC1"/>
            <w:rPr>
              <w:del w:id="154" w:author="Jose Eduardo VIU" w:date="2023-04-01T19:29:00Z"/>
              <w:rFonts w:asciiTheme="minorHAnsi" w:eastAsiaTheme="minorEastAsia" w:hAnsiTheme="minorHAnsi" w:cstheme="minorBidi"/>
              <w:noProof/>
              <w:lang w:eastAsia="es-ES"/>
            </w:rPr>
            <w:pPrChange w:id="155" w:author="Jose Eduardo VIU" w:date="2023-04-02T10:14:00Z">
              <w:pPr>
                <w:pStyle w:val="TDC3"/>
                <w:tabs>
                  <w:tab w:val="left" w:pos="1320"/>
                  <w:tab w:val="right" w:leader="dot" w:pos="8494"/>
                </w:tabs>
              </w:pPr>
            </w:pPrChange>
          </w:pPr>
          <w:del w:id="156" w:author="Jose Eduardo VIU" w:date="2023-04-01T19:29:00Z">
            <w:r w:rsidDel="006D77E0">
              <w:rPr>
                <w:rStyle w:val="IndexLink"/>
                <w:noProof/>
                <w:webHidden/>
              </w:rPr>
              <w:delText>1.2.3.</w:delText>
            </w:r>
            <w:r w:rsidDel="006D77E0">
              <w:rPr>
                <w:rStyle w:val="IndexLink"/>
                <w:rFonts w:asciiTheme="minorHAnsi" w:eastAsiaTheme="minorEastAsia" w:hAnsiTheme="minorHAnsi" w:cstheme="minorBidi"/>
                <w:noProof/>
                <w:lang w:eastAsia="es-ES"/>
              </w:rPr>
              <w:tab/>
            </w:r>
            <w:r w:rsidDel="006D77E0">
              <w:rPr>
                <w:rStyle w:val="IndexLink"/>
                <w:noProof/>
              </w:rPr>
              <w:delText>Cargar Dataset Inicial</w:delText>
            </w:r>
            <w:r w:rsidDel="006D77E0">
              <w:rPr>
                <w:rStyle w:val="IndexLink"/>
                <w:noProof/>
              </w:rPr>
              <w:tab/>
              <w:delText>60</w:delText>
            </w:r>
          </w:del>
        </w:p>
        <w:p w14:paraId="14A9A73F" w14:textId="4FD46B83" w:rsidR="00CB7E31" w:rsidDel="006D77E0" w:rsidRDefault="00000000" w:rsidP="00720926">
          <w:pPr>
            <w:pStyle w:val="TDC1"/>
            <w:rPr>
              <w:del w:id="157" w:author="Jose Eduardo VIU" w:date="2023-04-01T19:29:00Z"/>
              <w:rFonts w:asciiTheme="minorHAnsi" w:eastAsiaTheme="minorEastAsia" w:hAnsiTheme="minorHAnsi" w:cstheme="minorBidi"/>
              <w:noProof/>
              <w:lang w:eastAsia="es-ES"/>
            </w:rPr>
            <w:pPrChange w:id="158" w:author="Jose Eduardo VIU" w:date="2023-04-02T10:14:00Z">
              <w:pPr>
                <w:pStyle w:val="TDC3"/>
                <w:tabs>
                  <w:tab w:val="left" w:pos="1320"/>
                  <w:tab w:val="right" w:leader="dot" w:pos="8494"/>
                </w:tabs>
              </w:pPr>
            </w:pPrChange>
          </w:pPr>
          <w:del w:id="159" w:author="Jose Eduardo VIU" w:date="2023-04-01T19:29:00Z">
            <w:r w:rsidDel="006D77E0">
              <w:rPr>
                <w:rStyle w:val="IndexLink"/>
                <w:noProof/>
                <w:webHidden/>
              </w:rPr>
              <w:delText>1.2.4.</w:delText>
            </w:r>
            <w:r w:rsidDel="006D77E0">
              <w:rPr>
                <w:rStyle w:val="IndexLink"/>
                <w:rFonts w:asciiTheme="minorHAnsi" w:eastAsiaTheme="minorEastAsia" w:hAnsiTheme="minorHAnsi" w:cstheme="minorBidi"/>
                <w:noProof/>
                <w:lang w:eastAsia="es-ES"/>
              </w:rPr>
              <w:tab/>
            </w:r>
            <w:r w:rsidDel="006D77E0">
              <w:rPr>
                <w:rStyle w:val="IndexLink"/>
                <w:noProof/>
              </w:rPr>
              <w:delText>Datos Inconsistentes</w:delText>
            </w:r>
            <w:r w:rsidDel="006D77E0">
              <w:rPr>
                <w:rStyle w:val="IndexLink"/>
                <w:noProof/>
              </w:rPr>
              <w:tab/>
              <w:delText>86</w:delText>
            </w:r>
          </w:del>
        </w:p>
        <w:p w14:paraId="4B81DFFF" w14:textId="4A1B91F8" w:rsidR="00CB7E31" w:rsidDel="006D77E0" w:rsidRDefault="00000000" w:rsidP="00720926">
          <w:pPr>
            <w:pStyle w:val="TDC1"/>
            <w:rPr>
              <w:del w:id="160" w:author="Jose Eduardo VIU" w:date="2023-04-01T19:29:00Z"/>
              <w:rFonts w:asciiTheme="minorHAnsi" w:eastAsiaTheme="minorEastAsia" w:hAnsiTheme="minorHAnsi" w:cstheme="minorBidi"/>
              <w:noProof/>
              <w:lang w:eastAsia="es-ES"/>
            </w:rPr>
            <w:pPrChange w:id="161" w:author="Jose Eduardo VIU" w:date="2023-04-02T10:14:00Z">
              <w:pPr>
                <w:pStyle w:val="TDC3"/>
                <w:tabs>
                  <w:tab w:val="left" w:pos="1320"/>
                  <w:tab w:val="right" w:leader="dot" w:pos="8494"/>
                </w:tabs>
              </w:pPr>
            </w:pPrChange>
          </w:pPr>
          <w:del w:id="162" w:author="Jose Eduardo VIU" w:date="2023-04-01T19:29:00Z">
            <w:r w:rsidDel="006D77E0">
              <w:rPr>
                <w:rStyle w:val="IndexLink"/>
                <w:noProof/>
                <w:webHidden/>
              </w:rPr>
              <w:delText>1.2.5.</w:delText>
            </w:r>
            <w:r w:rsidDel="006D77E0">
              <w:rPr>
                <w:rStyle w:val="IndexLink"/>
                <w:rFonts w:asciiTheme="minorHAnsi" w:eastAsiaTheme="minorEastAsia" w:hAnsiTheme="minorHAnsi" w:cstheme="minorBidi"/>
                <w:noProof/>
                <w:lang w:eastAsia="es-ES"/>
              </w:rPr>
              <w:tab/>
            </w:r>
            <w:r w:rsidDel="006D77E0">
              <w:rPr>
                <w:rStyle w:val="IndexLink"/>
                <w:noProof/>
              </w:rPr>
              <w:delText>Conclusiones</w:delText>
            </w:r>
            <w:r w:rsidDel="006D77E0">
              <w:rPr>
                <w:rStyle w:val="IndexLink"/>
                <w:noProof/>
              </w:rPr>
              <w:tab/>
              <w:delText>88</w:delText>
            </w:r>
          </w:del>
        </w:p>
        <w:p w14:paraId="507B17BF" w14:textId="4B218294" w:rsidR="00CB7E31" w:rsidDel="006D77E0" w:rsidRDefault="00000000" w:rsidP="00720926">
          <w:pPr>
            <w:pStyle w:val="TDC1"/>
            <w:rPr>
              <w:del w:id="163" w:author="Jose Eduardo VIU" w:date="2023-04-01T19:29:00Z"/>
              <w:rFonts w:asciiTheme="minorHAnsi" w:eastAsiaTheme="minorEastAsia" w:hAnsiTheme="minorHAnsi" w:cstheme="minorBidi"/>
              <w:noProof/>
              <w:lang w:eastAsia="es-ES"/>
            </w:rPr>
            <w:pPrChange w:id="164" w:author="Jose Eduardo VIU" w:date="2023-04-02T10:14:00Z">
              <w:pPr>
                <w:pStyle w:val="TDC2"/>
                <w:tabs>
                  <w:tab w:val="left" w:pos="880"/>
                  <w:tab w:val="right" w:leader="dot" w:pos="8494"/>
                </w:tabs>
              </w:pPr>
            </w:pPrChange>
          </w:pPr>
          <w:del w:id="165" w:author="Jose Eduardo VIU" w:date="2023-04-01T19:29:00Z">
            <w:r w:rsidDel="006D77E0">
              <w:rPr>
                <w:rStyle w:val="IndexLink"/>
                <w:noProof/>
                <w:webHidden/>
              </w:rPr>
              <w:delText>1.3.</w:delText>
            </w:r>
            <w:r w:rsidDel="006D77E0">
              <w:rPr>
                <w:rStyle w:val="IndexLink"/>
                <w:rFonts w:asciiTheme="minorHAnsi" w:eastAsiaTheme="minorEastAsia" w:hAnsiTheme="minorHAnsi" w:cstheme="minorBidi"/>
                <w:noProof/>
                <w:lang w:eastAsia="es-ES"/>
              </w:rPr>
              <w:tab/>
            </w:r>
            <w:r w:rsidDel="006D77E0">
              <w:rPr>
                <w:rStyle w:val="IndexLink"/>
                <w:noProof/>
              </w:rPr>
              <w:delText>Regresión RandomForest</w:delText>
            </w:r>
            <w:r w:rsidDel="006D77E0">
              <w:rPr>
                <w:rStyle w:val="IndexLink"/>
                <w:noProof/>
              </w:rPr>
              <w:tab/>
              <w:delText>91</w:delText>
            </w:r>
          </w:del>
        </w:p>
        <w:p w14:paraId="1D4AD99F" w14:textId="41B88B16" w:rsidR="00CB7E31" w:rsidDel="006D77E0" w:rsidRDefault="00000000" w:rsidP="00720926">
          <w:pPr>
            <w:pStyle w:val="TDC1"/>
            <w:rPr>
              <w:del w:id="166" w:author="Jose Eduardo VIU" w:date="2023-04-01T19:29:00Z"/>
              <w:rFonts w:asciiTheme="minorHAnsi" w:eastAsiaTheme="minorEastAsia" w:hAnsiTheme="minorHAnsi" w:cstheme="minorBidi"/>
              <w:noProof/>
              <w:lang w:eastAsia="es-ES"/>
            </w:rPr>
            <w:pPrChange w:id="167" w:author="Jose Eduardo VIU" w:date="2023-04-02T10:14:00Z">
              <w:pPr>
                <w:pStyle w:val="TDC3"/>
                <w:tabs>
                  <w:tab w:val="left" w:pos="1320"/>
                  <w:tab w:val="right" w:leader="dot" w:pos="8494"/>
                </w:tabs>
              </w:pPr>
            </w:pPrChange>
          </w:pPr>
          <w:del w:id="168" w:author="Jose Eduardo VIU" w:date="2023-04-01T19:29:00Z">
            <w:r w:rsidDel="006D77E0">
              <w:rPr>
                <w:rStyle w:val="IndexLink"/>
                <w:noProof/>
                <w:webHidden/>
              </w:rPr>
              <w:delText>1.3.1.</w:delText>
            </w:r>
            <w:r w:rsidDel="006D77E0">
              <w:rPr>
                <w:rStyle w:val="IndexLink"/>
                <w:rFonts w:asciiTheme="minorHAnsi" w:eastAsiaTheme="minorEastAsia" w:hAnsiTheme="minorHAnsi" w:cstheme="minorBidi"/>
                <w:noProof/>
                <w:lang w:eastAsia="es-ES"/>
              </w:rPr>
              <w:tab/>
            </w:r>
            <w:r w:rsidDel="006D77E0">
              <w:rPr>
                <w:rStyle w:val="IndexLink"/>
                <w:noProof/>
              </w:rPr>
              <w:delText>Introducción</w:delText>
            </w:r>
            <w:r w:rsidDel="006D77E0">
              <w:rPr>
                <w:rStyle w:val="IndexLink"/>
                <w:noProof/>
              </w:rPr>
              <w:tab/>
              <w:delText>91</w:delText>
            </w:r>
          </w:del>
        </w:p>
        <w:p w14:paraId="5B8B7D6E" w14:textId="16C2C112" w:rsidR="00CB7E31" w:rsidDel="006D77E0" w:rsidRDefault="00000000" w:rsidP="00720926">
          <w:pPr>
            <w:pStyle w:val="TDC1"/>
            <w:rPr>
              <w:del w:id="169" w:author="Jose Eduardo VIU" w:date="2023-04-01T19:29:00Z"/>
              <w:rFonts w:asciiTheme="minorHAnsi" w:eastAsiaTheme="minorEastAsia" w:hAnsiTheme="minorHAnsi" w:cstheme="minorBidi"/>
              <w:noProof/>
              <w:lang w:eastAsia="es-ES"/>
            </w:rPr>
            <w:pPrChange w:id="170" w:author="Jose Eduardo VIU" w:date="2023-04-02T10:14:00Z">
              <w:pPr>
                <w:pStyle w:val="TDC3"/>
                <w:tabs>
                  <w:tab w:val="left" w:pos="1320"/>
                  <w:tab w:val="right" w:leader="dot" w:pos="8494"/>
                </w:tabs>
              </w:pPr>
            </w:pPrChange>
          </w:pPr>
          <w:del w:id="171" w:author="Jose Eduardo VIU" w:date="2023-04-01T19:29:00Z">
            <w:r w:rsidDel="006D77E0">
              <w:rPr>
                <w:rStyle w:val="IndexLink"/>
                <w:noProof/>
                <w:webHidden/>
              </w:rPr>
              <w:delText>1.3.2.</w:delText>
            </w:r>
            <w:r w:rsidDel="006D77E0">
              <w:rPr>
                <w:rStyle w:val="IndexLink"/>
                <w:rFonts w:asciiTheme="minorHAnsi" w:eastAsiaTheme="minorEastAsia" w:hAnsiTheme="minorHAnsi" w:cstheme="minorBidi"/>
                <w:noProof/>
                <w:lang w:eastAsia="es-ES"/>
              </w:rPr>
              <w:tab/>
            </w:r>
            <w:r w:rsidDel="006D77E0">
              <w:rPr>
                <w:rStyle w:val="IndexLink"/>
                <w:noProof/>
              </w:rPr>
              <w:delText>Preparación y selección de variables para modelos</w:delText>
            </w:r>
            <w:r w:rsidDel="006D77E0">
              <w:rPr>
                <w:rStyle w:val="IndexLink"/>
                <w:noProof/>
              </w:rPr>
              <w:tab/>
              <w:delText>92</w:delText>
            </w:r>
          </w:del>
        </w:p>
        <w:p w14:paraId="1157C88B" w14:textId="00CCCC7C" w:rsidR="00CB7E31" w:rsidDel="006D77E0" w:rsidRDefault="00000000" w:rsidP="00720926">
          <w:pPr>
            <w:pStyle w:val="TDC1"/>
            <w:rPr>
              <w:del w:id="172" w:author="Jose Eduardo VIU" w:date="2023-04-01T19:29:00Z"/>
              <w:rFonts w:asciiTheme="minorHAnsi" w:eastAsiaTheme="minorEastAsia" w:hAnsiTheme="minorHAnsi" w:cstheme="minorBidi"/>
              <w:noProof/>
              <w:lang w:eastAsia="es-ES"/>
            </w:rPr>
            <w:pPrChange w:id="173" w:author="Jose Eduardo VIU" w:date="2023-04-02T10:14:00Z">
              <w:pPr>
                <w:pStyle w:val="TDC3"/>
                <w:tabs>
                  <w:tab w:val="left" w:pos="1320"/>
                  <w:tab w:val="right" w:leader="dot" w:pos="8494"/>
                </w:tabs>
              </w:pPr>
            </w:pPrChange>
          </w:pPr>
          <w:del w:id="174" w:author="Jose Eduardo VIU" w:date="2023-04-01T19:29:00Z">
            <w:r w:rsidDel="006D77E0">
              <w:rPr>
                <w:rStyle w:val="IndexLink"/>
                <w:noProof/>
                <w:webHidden/>
              </w:rPr>
              <w:delText>1.3.3.</w:delText>
            </w:r>
            <w:r w:rsidDel="006D77E0">
              <w:rPr>
                <w:rStyle w:val="IndexLink"/>
                <w:rFonts w:asciiTheme="minorHAnsi" w:eastAsiaTheme="minorEastAsia" w:hAnsiTheme="minorHAnsi" w:cstheme="minorBidi"/>
                <w:noProof/>
                <w:lang w:eastAsia="es-ES"/>
              </w:rPr>
              <w:tab/>
            </w:r>
            <w:r w:rsidDel="006D77E0">
              <w:rPr>
                <w:rStyle w:val="IndexLink"/>
                <w:noProof/>
              </w:rPr>
              <w:delText>Modelo RandomForest</w:delText>
            </w:r>
            <w:r w:rsidDel="006D77E0">
              <w:rPr>
                <w:rStyle w:val="IndexLink"/>
                <w:noProof/>
              </w:rPr>
              <w:tab/>
              <w:delText>98</w:delText>
            </w:r>
          </w:del>
        </w:p>
        <w:p w14:paraId="6FB53F54" w14:textId="7D44C1CF" w:rsidR="00CB7E31" w:rsidDel="006D77E0" w:rsidRDefault="00000000" w:rsidP="00720926">
          <w:pPr>
            <w:pStyle w:val="TDC1"/>
            <w:rPr>
              <w:del w:id="175" w:author="Jose Eduardo VIU" w:date="2023-04-01T19:29:00Z"/>
              <w:rFonts w:asciiTheme="minorHAnsi" w:eastAsiaTheme="minorEastAsia" w:hAnsiTheme="minorHAnsi" w:cstheme="minorBidi"/>
              <w:noProof/>
              <w:lang w:eastAsia="es-ES"/>
            </w:rPr>
            <w:pPrChange w:id="176" w:author="Jose Eduardo VIU" w:date="2023-04-02T10:14:00Z">
              <w:pPr>
                <w:pStyle w:val="TDC3"/>
                <w:tabs>
                  <w:tab w:val="left" w:pos="1320"/>
                  <w:tab w:val="right" w:leader="dot" w:pos="8494"/>
                </w:tabs>
              </w:pPr>
            </w:pPrChange>
          </w:pPr>
          <w:del w:id="177" w:author="Jose Eduardo VIU" w:date="2023-04-01T19:29:00Z">
            <w:r w:rsidDel="006D77E0">
              <w:rPr>
                <w:rStyle w:val="IndexLink"/>
                <w:noProof/>
                <w:webHidden/>
              </w:rPr>
              <w:delText>1.3.4.</w:delText>
            </w:r>
            <w:r w:rsidDel="006D77E0">
              <w:rPr>
                <w:rStyle w:val="IndexLink"/>
                <w:rFonts w:asciiTheme="minorHAnsi" w:eastAsiaTheme="minorEastAsia" w:hAnsiTheme="minorHAnsi" w:cstheme="minorBidi"/>
                <w:noProof/>
                <w:lang w:eastAsia="es-ES"/>
              </w:rPr>
              <w:tab/>
            </w:r>
            <w:r w:rsidDel="006D77E0">
              <w:rPr>
                <w:rStyle w:val="IndexLink"/>
                <w:noProof/>
              </w:rPr>
              <w:delText>Optimización de Hiperparámetros</w:delText>
            </w:r>
            <w:r w:rsidDel="006D77E0">
              <w:rPr>
                <w:rStyle w:val="IndexLink"/>
                <w:noProof/>
              </w:rPr>
              <w:tab/>
              <w:delText>102</w:delText>
            </w:r>
          </w:del>
        </w:p>
        <w:p w14:paraId="174B7A9F" w14:textId="58EDACF7" w:rsidR="00CB7E31" w:rsidDel="006D77E0" w:rsidRDefault="00000000" w:rsidP="00720926">
          <w:pPr>
            <w:pStyle w:val="TDC1"/>
            <w:rPr>
              <w:del w:id="178" w:author="Jose Eduardo VIU" w:date="2023-04-01T19:29:00Z"/>
              <w:rFonts w:asciiTheme="minorHAnsi" w:eastAsiaTheme="minorEastAsia" w:hAnsiTheme="minorHAnsi" w:cstheme="minorBidi"/>
              <w:noProof/>
              <w:lang w:eastAsia="es-ES"/>
            </w:rPr>
            <w:pPrChange w:id="179" w:author="Jose Eduardo VIU" w:date="2023-04-02T10:14:00Z">
              <w:pPr>
                <w:pStyle w:val="TDC3"/>
                <w:tabs>
                  <w:tab w:val="left" w:pos="1320"/>
                  <w:tab w:val="right" w:leader="dot" w:pos="8494"/>
                </w:tabs>
              </w:pPr>
            </w:pPrChange>
          </w:pPr>
          <w:del w:id="180" w:author="Jose Eduardo VIU" w:date="2023-04-01T19:29:00Z">
            <w:r w:rsidDel="006D77E0">
              <w:rPr>
                <w:rStyle w:val="IndexLink"/>
                <w:noProof/>
                <w:webHidden/>
              </w:rPr>
              <w:delText>1.3.5.</w:delText>
            </w:r>
            <w:r w:rsidDel="006D77E0">
              <w:rPr>
                <w:rStyle w:val="IndexLink"/>
                <w:rFonts w:asciiTheme="minorHAnsi" w:eastAsiaTheme="minorEastAsia" w:hAnsiTheme="minorHAnsi" w:cstheme="minorBidi"/>
                <w:noProof/>
                <w:lang w:eastAsia="es-ES"/>
              </w:rPr>
              <w:tab/>
            </w:r>
            <w:r w:rsidDel="006D77E0">
              <w:rPr>
                <w:rStyle w:val="IndexLink"/>
                <w:noProof/>
              </w:rPr>
              <w:delText>Estimar mejores modelos con LazzyPredict</w:delText>
            </w:r>
            <w:r w:rsidDel="006D77E0">
              <w:rPr>
                <w:rStyle w:val="IndexLink"/>
                <w:noProof/>
              </w:rPr>
              <w:tab/>
              <w:delText>105</w:delText>
            </w:r>
          </w:del>
        </w:p>
        <w:p w14:paraId="45ABD80A" w14:textId="3819E07F" w:rsidR="00CB7E31" w:rsidDel="006D77E0" w:rsidRDefault="00000000" w:rsidP="00720926">
          <w:pPr>
            <w:pStyle w:val="TDC1"/>
            <w:rPr>
              <w:del w:id="181" w:author="Jose Eduardo VIU" w:date="2023-04-01T19:29:00Z"/>
              <w:rFonts w:asciiTheme="minorHAnsi" w:eastAsiaTheme="minorEastAsia" w:hAnsiTheme="minorHAnsi" w:cstheme="minorBidi"/>
              <w:noProof/>
              <w:lang w:eastAsia="es-ES"/>
            </w:rPr>
            <w:pPrChange w:id="182" w:author="Jose Eduardo VIU" w:date="2023-04-02T10:14:00Z">
              <w:pPr>
                <w:pStyle w:val="TDC1"/>
              </w:pPr>
            </w:pPrChange>
          </w:pPr>
          <w:del w:id="183" w:author="Jose Eduardo VIU" w:date="2023-04-01T19:29:00Z">
            <w:r w:rsidDel="006D77E0">
              <w:rPr>
                <w:rStyle w:val="IndexLink"/>
                <w:noProof/>
                <w:webHidden/>
                <w:lang w:eastAsia="es-ES"/>
              </w:rPr>
              <w:delText>Anexos I</w:delText>
            </w:r>
            <w:r w:rsidDel="006D77E0">
              <w:rPr>
                <w:rStyle w:val="IndexLink"/>
                <w:noProof/>
              </w:rPr>
              <w:tab/>
              <w:delText>117</w:delText>
            </w:r>
          </w:del>
        </w:p>
        <w:p w14:paraId="6C8BCCE6" w14:textId="77777777" w:rsidR="00CB7E31" w:rsidRDefault="00000000" w:rsidP="00720926">
          <w:pPr>
            <w:pStyle w:val="TDC1"/>
            <w:pPrChange w:id="184" w:author="Jose Eduardo VIU" w:date="2023-04-02T10:14:00Z">
              <w:pPr>
                <w:pStyle w:val="TDC1"/>
                <w:tabs>
                  <w:tab w:val="clear" w:pos="8494"/>
                  <w:tab w:val="right" w:leader="dot" w:pos="8504"/>
                </w:tabs>
              </w:pPr>
            </w:pPrChange>
          </w:pPr>
          <w:r>
            <w:fldChar w:fldCharType="end"/>
          </w:r>
        </w:p>
      </w:sdtContent>
    </w:sdt>
    <w:p w14:paraId="4A408884" w14:textId="25CBBB0E" w:rsidR="00CB7E31" w:rsidDel="00FE7368" w:rsidRDefault="00000000">
      <w:pPr>
        <w:shd w:val="clear" w:color="auto" w:fill="E5B8B7"/>
        <w:rPr>
          <w:del w:id="185" w:author="Jose Eduardo VIU" w:date="2023-04-02T11:30:00Z"/>
          <w:i/>
        </w:rPr>
      </w:pPr>
      <w:del w:id="186" w:author="Jose Eduardo VIU" w:date="2023-04-02T11:30:00Z">
        <w:r w:rsidDel="00FE7368">
          <w:rPr>
            <w:i/>
          </w:rPr>
          <w:delText>¡¡¡INFORMATIVO!!! (quitar)</w:delText>
        </w:r>
      </w:del>
    </w:p>
    <w:p w14:paraId="28C21EA0" w14:textId="3F30B991" w:rsidR="00CB7E31" w:rsidDel="00FE7368" w:rsidRDefault="00000000">
      <w:pPr>
        <w:shd w:val="clear" w:color="auto" w:fill="E5B8B7" w:themeFill="accent2" w:themeFillTint="66"/>
        <w:rPr>
          <w:del w:id="187" w:author="Jose Eduardo VIU" w:date="2023-04-02T11:30:00Z"/>
          <w:i/>
        </w:rPr>
      </w:pPr>
      <w:del w:id="188" w:author="Jose Eduardo VIU" w:date="2023-04-02T11:30:00Z">
        <w:r w:rsidDel="00FE7368">
          <w:rPr>
            <w:i/>
          </w:rPr>
          <w:delText xml:space="preserve">*Actualizar tabla de contenidos </w:delText>
        </w:r>
      </w:del>
    </w:p>
    <w:p w14:paraId="3A1D9E77" w14:textId="36BAD066" w:rsidR="00CB7E31" w:rsidDel="00FE7368" w:rsidRDefault="00000000">
      <w:pPr>
        <w:shd w:val="clear" w:color="auto" w:fill="E5B8B7" w:themeFill="accent2" w:themeFillTint="66"/>
        <w:rPr>
          <w:del w:id="189" w:author="Jose Eduardo VIU" w:date="2023-04-02T11:30:00Z"/>
          <w:i/>
        </w:rPr>
      </w:pPr>
      <w:del w:id="190" w:author="Jose Eduardo VIU" w:date="2023-04-02T11:30:00Z">
        <w:r w:rsidDel="00FE7368">
          <w:rPr>
            <w:i/>
          </w:rPr>
          <w:delText>*Hacer uso de salto de página para los nuevos apartados.</w:delText>
        </w:r>
      </w:del>
    </w:p>
    <w:p w14:paraId="1D5519DE" w14:textId="36ADC17C" w:rsidR="00CB7E31" w:rsidDel="00FE7368" w:rsidRDefault="00000000">
      <w:pPr>
        <w:shd w:val="clear" w:color="auto" w:fill="E5B8B7" w:themeFill="accent2" w:themeFillTint="66"/>
        <w:rPr>
          <w:del w:id="191" w:author="Jose Eduardo VIU" w:date="2023-04-02T11:30:00Z"/>
          <w:i/>
        </w:rPr>
      </w:pPr>
      <w:del w:id="192" w:author="Jose Eduardo VIU" w:date="2023-04-02T11:30:00Z">
        <w:r w:rsidDel="00FE7368">
          <w:rPr>
            <w:i/>
          </w:rPr>
          <w:delText>*Hacer uso de los estilos definidos: Normal, Título1, Título2, Título3.</w:delText>
        </w:r>
      </w:del>
    </w:p>
    <w:p w14:paraId="64CE1CEF" w14:textId="42E47A0E" w:rsidR="00CB7E31" w:rsidDel="00FE7368" w:rsidRDefault="00CB7E31">
      <w:pPr>
        <w:shd w:val="clear" w:color="auto" w:fill="E5B8B7" w:themeFill="accent2" w:themeFillTint="66"/>
        <w:rPr>
          <w:del w:id="193" w:author="Jose Eduardo VIU" w:date="2023-04-02T11:30:00Z"/>
          <w:i/>
        </w:rPr>
      </w:pPr>
    </w:p>
    <w:p w14:paraId="5238DB02" w14:textId="77777777" w:rsidR="00CB7E31" w:rsidRDefault="00CB7E31"/>
    <w:p w14:paraId="6A36C1ED" w14:textId="77777777" w:rsidR="00CB7E31" w:rsidRDefault="00000000">
      <w:pPr>
        <w:jc w:val="left"/>
        <w:rPr>
          <w:rFonts w:asciiTheme="majorHAnsi" w:eastAsiaTheme="majorEastAsia" w:hAnsiTheme="majorHAnsi" w:cstheme="majorBidi"/>
          <w:spacing w:val="-10"/>
          <w:sz w:val="56"/>
          <w:szCs w:val="56"/>
        </w:rPr>
      </w:pPr>
      <w:r>
        <w:br w:type="page"/>
      </w:r>
    </w:p>
    <w:p w14:paraId="51BA9802" w14:textId="77777777" w:rsidR="00CB7E31" w:rsidRDefault="00000000">
      <w:pPr>
        <w:pStyle w:val="Ttulo"/>
      </w:pPr>
      <w:r>
        <w:lastRenderedPageBreak/>
        <w:t>Índice de ilustraciones</w:t>
      </w:r>
    </w:p>
    <w:p w14:paraId="37931B77" w14:textId="071D607D" w:rsidR="00395639" w:rsidRDefault="00000000">
      <w:pPr>
        <w:pStyle w:val="Tabladeilustraciones"/>
        <w:tabs>
          <w:tab w:val="right" w:leader="dot" w:pos="8494"/>
        </w:tabs>
        <w:rPr>
          <w:ins w:id="194" w:author="Jose Eduardo VIU" w:date="2023-04-03T06:46:00Z"/>
          <w:rFonts w:asciiTheme="minorHAnsi" w:eastAsiaTheme="minorEastAsia" w:hAnsiTheme="minorHAnsi" w:cstheme="minorBidi"/>
          <w:noProof/>
          <w:lang w:eastAsia="es-ES"/>
        </w:rPr>
      </w:pPr>
      <w:r>
        <w:fldChar w:fldCharType="begin"/>
      </w:r>
      <w:r>
        <w:instrText xml:space="preserve"> TOC \c "Ilustración" </w:instrText>
      </w:r>
      <w:r>
        <w:fldChar w:fldCharType="separate"/>
      </w:r>
      <w:ins w:id="195" w:author="Jose Eduardo VIU" w:date="2023-04-03T06:46:00Z">
        <w:r w:rsidR="00395639">
          <w:rPr>
            <w:noProof/>
          </w:rPr>
          <w:t>Ilustración 1. Esquema de modelo CRISP-DM. Tomada de: (Ncr &amp; Clinton, 1999)</w:t>
        </w:r>
        <w:r w:rsidR="00395639">
          <w:rPr>
            <w:noProof/>
          </w:rPr>
          <w:tab/>
        </w:r>
        <w:r w:rsidR="00395639">
          <w:rPr>
            <w:noProof/>
          </w:rPr>
          <w:fldChar w:fldCharType="begin"/>
        </w:r>
        <w:r w:rsidR="00395639">
          <w:rPr>
            <w:noProof/>
          </w:rPr>
          <w:instrText xml:space="preserve"> PAGEREF _Toc131396852 \h </w:instrText>
        </w:r>
        <w:r w:rsidR="00395639">
          <w:rPr>
            <w:noProof/>
          </w:rPr>
        </w:r>
      </w:ins>
      <w:r w:rsidR="00395639">
        <w:rPr>
          <w:noProof/>
        </w:rPr>
        <w:fldChar w:fldCharType="separate"/>
      </w:r>
      <w:ins w:id="196" w:author="Jose Eduardo VIU" w:date="2023-04-03T06:46:00Z">
        <w:r w:rsidR="00395639">
          <w:rPr>
            <w:noProof/>
          </w:rPr>
          <w:t>11</w:t>
        </w:r>
        <w:r w:rsidR="00395639">
          <w:rPr>
            <w:noProof/>
          </w:rPr>
          <w:fldChar w:fldCharType="end"/>
        </w:r>
      </w:ins>
    </w:p>
    <w:p w14:paraId="21917408" w14:textId="3711D9E4" w:rsidR="00395639" w:rsidRDefault="00395639">
      <w:pPr>
        <w:pStyle w:val="Tabladeilustraciones"/>
        <w:tabs>
          <w:tab w:val="right" w:leader="dot" w:pos="8494"/>
        </w:tabs>
        <w:rPr>
          <w:ins w:id="197" w:author="Jose Eduardo VIU" w:date="2023-04-03T06:46:00Z"/>
          <w:rFonts w:asciiTheme="minorHAnsi" w:eastAsiaTheme="minorEastAsia" w:hAnsiTheme="minorHAnsi" w:cstheme="minorBidi"/>
          <w:noProof/>
          <w:lang w:eastAsia="es-ES"/>
        </w:rPr>
      </w:pPr>
      <w:ins w:id="198" w:author="Jose Eduardo VIU" w:date="2023-04-03T06:46:00Z">
        <w:r>
          <w:rPr>
            <w:noProof/>
          </w:rPr>
          <w:t>Ilustración 2. Puntos principales de CRISP-DM. Tomada de (Ncr &amp; Clinton, 1999)</w:t>
        </w:r>
        <w:r>
          <w:rPr>
            <w:noProof/>
          </w:rPr>
          <w:tab/>
        </w:r>
        <w:r>
          <w:rPr>
            <w:noProof/>
          </w:rPr>
          <w:fldChar w:fldCharType="begin"/>
        </w:r>
        <w:r>
          <w:rPr>
            <w:noProof/>
          </w:rPr>
          <w:instrText xml:space="preserve"> PAGEREF _Toc131396853 \h </w:instrText>
        </w:r>
        <w:r>
          <w:rPr>
            <w:noProof/>
          </w:rPr>
        </w:r>
      </w:ins>
      <w:r>
        <w:rPr>
          <w:noProof/>
        </w:rPr>
        <w:fldChar w:fldCharType="separate"/>
      </w:r>
      <w:ins w:id="199" w:author="Jose Eduardo VIU" w:date="2023-04-03T06:46:00Z">
        <w:r>
          <w:rPr>
            <w:noProof/>
          </w:rPr>
          <w:t>12</w:t>
        </w:r>
        <w:r>
          <w:rPr>
            <w:noProof/>
          </w:rPr>
          <w:fldChar w:fldCharType="end"/>
        </w:r>
      </w:ins>
    </w:p>
    <w:p w14:paraId="641D1B8A" w14:textId="43FAAAFF" w:rsidR="00395639" w:rsidRDefault="00395639">
      <w:pPr>
        <w:pStyle w:val="Tabladeilustraciones"/>
        <w:tabs>
          <w:tab w:val="right" w:leader="dot" w:pos="8494"/>
        </w:tabs>
        <w:rPr>
          <w:ins w:id="200" w:author="Jose Eduardo VIU" w:date="2023-04-03T06:46:00Z"/>
          <w:rFonts w:asciiTheme="minorHAnsi" w:eastAsiaTheme="minorEastAsia" w:hAnsiTheme="minorHAnsi" w:cstheme="minorBidi"/>
          <w:noProof/>
          <w:lang w:eastAsia="es-ES"/>
        </w:rPr>
      </w:pPr>
      <w:ins w:id="201" w:author="Jose Eduardo VIU" w:date="2023-04-03T06:46:00Z">
        <w:r>
          <w:rPr>
            <w:noProof/>
          </w:rPr>
          <w:t xml:space="preserve">Ilustración </w:t>
        </w:r>
        <w:r w:rsidRPr="009C0549">
          <w:rPr>
            <w:noProof/>
          </w:rPr>
          <w:t>3</w:t>
        </w:r>
        <w:r>
          <w:rPr>
            <w:noProof/>
          </w:rPr>
          <w:t>. Cronograma de desarrollo del TFM. Elaboración propia</w:t>
        </w:r>
        <w:r>
          <w:rPr>
            <w:noProof/>
          </w:rPr>
          <w:tab/>
        </w:r>
        <w:r>
          <w:rPr>
            <w:noProof/>
          </w:rPr>
          <w:fldChar w:fldCharType="begin"/>
        </w:r>
        <w:r>
          <w:rPr>
            <w:noProof/>
          </w:rPr>
          <w:instrText xml:space="preserve"> PAGEREF _Toc131396854 \h </w:instrText>
        </w:r>
        <w:r>
          <w:rPr>
            <w:noProof/>
          </w:rPr>
        </w:r>
      </w:ins>
      <w:r>
        <w:rPr>
          <w:noProof/>
        </w:rPr>
        <w:fldChar w:fldCharType="separate"/>
      </w:r>
      <w:ins w:id="202" w:author="Jose Eduardo VIU" w:date="2023-04-03T06:46:00Z">
        <w:r>
          <w:rPr>
            <w:noProof/>
          </w:rPr>
          <w:t>13</w:t>
        </w:r>
        <w:r>
          <w:rPr>
            <w:noProof/>
          </w:rPr>
          <w:fldChar w:fldCharType="end"/>
        </w:r>
      </w:ins>
    </w:p>
    <w:p w14:paraId="4BB665A8" w14:textId="75CE9AE7" w:rsidR="00395639" w:rsidRDefault="00395639">
      <w:pPr>
        <w:pStyle w:val="Tabladeilustraciones"/>
        <w:tabs>
          <w:tab w:val="right" w:leader="dot" w:pos="8494"/>
        </w:tabs>
        <w:rPr>
          <w:ins w:id="203" w:author="Jose Eduardo VIU" w:date="2023-04-03T06:46:00Z"/>
          <w:rFonts w:asciiTheme="minorHAnsi" w:eastAsiaTheme="minorEastAsia" w:hAnsiTheme="minorHAnsi" w:cstheme="minorBidi"/>
          <w:noProof/>
          <w:lang w:eastAsia="es-ES"/>
        </w:rPr>
      </w:pPr>
      <w:ins w:id="204" w:author="Jose Eduardo VIU" w:date="2023-04-03T06:46:00Z">
        <w:r>
          <w:rPr>
            <w:noProof/>
          </w:rPr>
          <w:t>Ilustración 4. Curva de Crecimiento del Cerdo. Tomada de (www.3tres3.com, 2010)</w:t>
        </w:r>
        <w:r>
          <w:rPr>
            <w:noProof/>
          </w:rPr>
          <w:tab/>
        </w:r>
        <w:r>
          <w:rPr>
            <w:noProof/>
          </w:rPr>
          <w:fldChar w:fldCharType="begin"/>
        </w:r>
        <w:r>
          <w:rPr>
            <w:noProof/>
          </w:rPr>
          <w:instrText xml:space="preserve"> PAGEREF _Toc131396855 \h </w:instrText>
        </w:r>
        <w:r>
          <w:rPr>
            <w:noProof/>
          </w:rPr>
        </w:r>
      </w:ins>
      <w:r>
        <w:rPr>
          <w:noProof/>
        </w:rPr>
        <w:fldChar w:fldCharType="separate"/>
      </w:r>
      <w:ins w:id="205" w:author="Jose Eduardo VIU" w:date="2023-04-03T06:46:00Z">
        <w:r>
          <w:rPr>
            <w:noProof/>
          </w:rPr>
          <w:t>15</w:t>
        </w:r>
        <w:r>
          <w:rPr>
            <w:noProof/>
          </w:rPr>
          <w:fldChar w:fldCharType="end"/>
        </w:r>
      </w:ins>
    </w:p>
    <w:p w14:paraId="2F66C6C8" w14:textId="36D78AB6" w:rsidR="00395639" w:rsidRDefault="00395639">
      <w:pPr>
        <w:pStyle w:val="Tabladeilustraciones"/>
        <w:tabs>
          <w:tab w:val="right" w:leader="dot" w:pos="8494"/>
        </w:tabs>
        <w:rPr>
          <w:ins w:id="206" w:author="Jose Eduardo VIU" w:date="2023-04-03T06:46:00Z"/>
          <w:rFonts w:asciiTheme="minorHAnsi" w:eastAsiaTheme="minorEastAsia" w:hAnsiTheme="minorHAnsi" w:cstheme="minorBidi"/>
          <w:noProof/>
          <w:lang w:eastAsia="es-ES"/>
        </w:rPr>
      </w:pPr>
      <w:ins w:id="207" w:author="Jose Eduardo VIU" w:date="2023-04-03T06:46:00Z">
        <w:r>
          <w:rPr>
            <w:noProof/>
          </w:rPr>
          <w:t>Ilustración 5. Estadísticas generales de dataset inicial. Generado con ydata-profiling.</w:t>
        </w:r>
        <w:r>
          <w:rPr>
            <w:noProof/>
          </w:rPr>
          <w:tab/>
        </w:r>
        <w:r>
          <w:rPr>
            <w:noProof/>
          </w:rPr>
          <w:fldChar w:fldCharType="begin"/>
        </w:r>
        <w:r>
          <w:rPr>
            <w:noProof/>
          </w:rPr>
          <w:instrText xml:space="preserve"> PAGEREF _Toc131396856 \h </w:instrText>
        </w:r>
        <w:r>
          <w:rPr>
            <w:noProof/>
          </w:rPr>
        </w:r>
      </w:ins>
      <w:r>
        <w:rPr>
          <w:noProof/>
        </w:rPr>
        <w:fldChar w:fldCharType="separate"/>
      </w:r>
      <w:ins w:id="208" w:author="Jose Eduardo VIU" w:date="2023-04-03T06:46:00Z">
        <w:r>
          <w:rPr>
            <w:noProof/>
          </w:rPr>
          <w:t>24</w:t>
        </w:r>
        <w:r>
          <w:rPr>
            <w:noProof/>
          </w:rPr>
          <w:fldChar w:fldCharType="end"/>
        </w:r>
      </w:ins>
    </w:p>
    <w:p w14:paraId="14E4BDF3" w14:textId="52868B19" w:rsidR="00395639" w:rsidRDefault="00395639">
      <w:pPr>
        <w:pStyle w:val="Tabladeilustraciones"/>
        <w:tabs>
          <w:tab w:val="right" w:leader="dot" w:pos="8494"/>
        </w:tabs>
        <w:rPr>
          <w:ins w:id="209" w:author="Jose Eduardo VIU" w:date="2023-04-03T06:46:00Z"/>
          <w:rFonts w:asciiTheme="minorHAnsi" w:eastAsiaTheme="minorEastAsia" w:hAnsiTheme="minorHAnsi" w:cstheme="minorBidi"/>
          <w:noProof/>
          <w:lang w:eastAsia="es-ES"/>
        </w:rPr>
      </w:pPr>
      <w:ins w:id="210" w:author="Jose Eduardo VIU" w:date="2023-04-03T06:46:00Z">
        <w:r>
          <w:rPr>
            <w:noProof/>
          </w:rPr>
          <w:t>Ilustración 6. Análisis preliminar de variable GMD. Generado con ydata-profiling.</w:t>
        </w:r>
        <w:r>
          <w:rPr>
            <w:noProof/>
          </w:rPr>
          <w:tab/>
        </w:r>
        <w:r>
          <w:rPr>
            <w:noProof/>
          </w:rPr>
          <w:fldChar w:fldCharType="begin"/>
        </w:r>
        <w:r>
          <w:rPr>
            <w:noProof/>
          </w:rPr>
          <w:instrText xml:space="preserve"> PAGEREF _Toc131396857 \h </w:instrText>
        </w:r>
        <w:r>
          <w:rPr>
            <w:noProof/>
          </w:rPr>
        </w:r>
      </w:ins>
      <w:r>
        <w:rPr>
          <w:noProof/>
        </w:rPr>
        <w:fldChar w:fldCharType="separate"/>
      </w:r>
      <w:ins w:id="211" w:author="Jose Eduardo VIU" w:date="2023-04-03T06:46:00Z">
        <w:r>
          <w:rPr>
            <w:noProof/>
          </w:rPr>
          <w:t>24</w:t>
        </w:r>
        <w:r>
          <w:rPr>
            <w:noProof/>
          </w:rPr>
          <w:fldChar w:fldCharType="end"/>
        </w:r>
      </w:ins>
    </w:p>
    <w:p w14:paraId="2657DE35" w14:textId="50A63782" w:rsidR="00395639" w:rsidRDefault="00395639">
      <w:pPr>
        <w:pStyle w:val="Tabladeilustraciones"/>
        <w:tabs>
          <w:tab w:val="right" w:leader="dot" w:pos="8494"/>
        </w:tabs>
        <w:rPr>
          <w:ins w:id="212" w:author="Jose Eduardo VIU" w:date="2023-04-03T06:46:00Z"/>
          <w:rFonts w:asciiTheme="minorHAnsi" w:eastAsiaTheme="minorEastAsia" w:hAnsiTheme="minorHAnsi" w:cstheme="minorBidi"/>
          <w:noProof/>
          <w:lang w:eastAsia="es-ES"/>
        </w:rPr>
      </w:pPr>
      <w:ins w:id="213" w:author="Jose Eduardo VIU" w:date="2023-04-03T06:46:00Z">
        <w:r>
          <w:rPr>
            <w:noProof/>
          </w:rPr>
          <w:t>Ilustración 7. Diagrama “boxplot-wiskers” de GMD por tipo ganado. Elaboración propia.</w:t>
        </w:r>
        <w:r>
          <w:rPr>
            <w:noProof/>
          </w:rPr>
          <w:tab/>
        </w:r>
        <w:r>
          <w:rPr>
            <w:noProof/>
          </w:rPr>
          <w:fldChar w:fldCharType="begin"/>
        </w:r>
        <w:r>
          <w:rPr>
            <w:noProof/>
          </w:rPr>
          <w:instrText xml:space="preserve"> PAGEREF _Toc131396858 \h </w:instrText>
        </w:r>
        <w:r>
          <w:rPr>
            <w:noProof/>
          </w:rPr>
        </w:r>
      </w:ins>
      <w:r>
        <w:rPr>
          <w:noProof/>
        </w:rPr>
        <w:fldChar w:fldCharType="separate"/>
      </w:r>
      <w:ins w:id="214" w:author="Jose Eduardo VIU" w:date="2023-04-03T06:46:00Z">
        <w:r>
          <w:rPr>
            <w:noProof/>
          </w:rPr>
          <w:t>25</w:t>
        </w:r>
        <w:r>
          <w:rPr>
            <w:noProof/>
          </w:rPr>
          <w:fldChar w:fldCharType="end"/>
        </w:r>
      </w:ins>
    </w:p>
    <w:p w14:paraId="13F4634F" w14:textId="1C9289D2" w:rsidR="00395639" w:rsidRDefault="00395639">
      <w:pPr>
        <w:pStyle w:val="Tabladeilustraciones"/>
        <w:tabs>
          <w:tab w:val="right" w:leader="dot" w:pos="8494"/>
        </w:tabs>
        <w:rPr>
          <w:ins w:id="215" w:author="Jose Eduardo VIU" w:date="2023-04-03T06:46:00Z"/>
          <w:rFonts w:asciiTheme="minorHAnsi" w:eastAsiaTheme="minorEastAsia" w:hAnsiTheme="minorHAnsi" w:cstheme="minorBidi"/>
          <w:noProof/>
          <w:lang w:eastAsia="es-ES"/>
        </w:rPr>
      </w:pPr>
      <w:ins w:id="216" w:author="Jose Eduardo VIU" w:date="2023-04-03T06:46:00Z">
        <w:r>
          <w:rPr>
            <w:noProof/>
          </w:rPr>
          <w:t>Ilustración 8. Boxplot para comportamiento de cttos por meses. Elaboración propia</w:t>
        </w:r>
        <w:r>
          <w:rPr>
            <w:noProof/>
          </w:rPr>
          <w:tab/>
        </w:r>
        <w:r>
          <w:rPr>
            <w:noProof/>
          </w:rPr>
          <w:fldChar w:fldCharType="begin"/>
        </w:r>
        <w:r>
          <w:rPr>
            <w:noProof/>
          </w:rPr>
          <w:instrText xml:space="preserve"> PAGEREF _Toc131396859 \h </w:instrText>
        </w:r>
        <w:r>
          <w:rPr>
            <w:noProof/>
          </w:rPr>
        </w:r>
      </w:ins>
      <w:r>
        <w:rPr>
          <w:noProof/>
        </w:rPr>
        <w:fldChar w:fldCharType="separate"/>
      </w:r>
      <w:ins w:id="217" w:author="Jose Eduardo VIU" w:date="2023-04-03T06:46:00Z">
        <w:r>
          <w:rPr>
            <w:noProof/>
          </w:rPr>
          <w:t>26</w:t>
        </w:r>
        <w:r>
          <w:rPr>
            <w:noProof/>
          </w:rPr>
          <w:fldChar w:fldCharType="end"/>
        </w:r>
      </w:ins>
    </w:p>
    <w:p w14:paraId="21928F30" w14:textId="2D970AB3" w:rsidR="00395639" w:rsidRDefault="00395639">
      <w:pPr>
        <w:pStyle w:val="Tabladeilustraciones"/>
        <w:tabs>
          <w:tab w:val="right" w:leader="dot" w:pos="8494"/>
        </w:tabs>
        <w:rPr>
          <w:ins w:id="218" w:author="Jose Eduardo VIU" w:date="2023-04-03T06:46:00Z"/>
          <w:rFonts w:asciiTheme="minorHAnsi" w:eastAsiaTheme="minorEastAsia" w:hAnsiTheme="minorHAnsi" w:cstheme="minorBidi"/>
          <w:noProof/>
          <w:lang w:eastAsia="es-ES"/>
        </w:rPr>
      </w:pPr>
      <w:ins w:id="219" w:author="Jose Eduardo VIU" w:date="2023-04-03T06:46:00Z">
        <w:r>
          <w:rPr>
            <w:noProof/>
          </w:rPr>
          <w:t>Ilustración 9. Boxplot para cttos agrupado por años. Elaboracion propia.</w:t>
        </w:r>
        <w:r>
          <w:rPr>
            <w:noProof/>
          </w:rPr>
          <w:tab/>
        </w:r>
        <w:r>
          <w:rPr>
            <w:noProof/>
          </w:rPr>
          <w:fldChar w:fldCharType="begin"/>
        </w:r>
        <w:r>
          <w:rPr>
            <w:noProof/>
          </w:rPr>
          <w:instrText xml:space="preserve"> PAGEREF _Toc131396860 \h </w:instrText>
        </w:r>
        <w:r>
          <w:rPr>
            <w:noProof/>
          </w:rPr>
        </w:r>
      </w:ins>
      <w:r>
        <w:rPr>
          <w:noProof/>
        </w:rPr>
        <w:fldChar w:fldCharType="separate"/>
      </w:r>
      <w:ins w:id="220" w:author="Jose Eduardo VIU" w:date="2023-04-03T06:46:00Z">
        <w:r>
          <w:rPr>
            <w:noProof/>
          </w:rPr>
          <w:t>27</w:t>
        </w:r>
        <w:r>
          <w:rPr>
            <w:noProof/>
          </w:rPr>
          <w:fldChar w:fldCharType="end"/>
        </w:r>
      </w:ins>
    </w:p>
    <w:p w14:paraId="0E8BF4D7" w14:textId="4515A9BB" w:rsidR="00395639" w:rsidRDefault="00395639">
      <w:pPr>
        <w:pStyle w:val="Tabladeilustraciones"/>
        <w:tabs>
          <w:tab w:val="right" w:leader="dot" w:pos="8494"/>
        </w:tabs>
        <w:rPr>
          <w:ins w:id="221" w:author="Jose Eduardo VIU" w:date="2023-04-03T06:46:00Z"/>
          <w:rFonts w:asciiTheme="minorHAnsi" w:eastAsiaTheme="minorEastAsia" w:hAnsiTheme="minorHAnsi" w:cstheme="minorBidi"/>
          <w:noProof/>
          <w:lang w:eastAsia="es-ES"/>
        </w:rPr>
      </w:pPr>
      <w:ins w:id="222" w:author="Jose Eduardo VIU" w:date="2023-04-03T06:46:00Z">
        <w:r>
          <w:rPr>
            <w:noProof/>
          </w:rPr>
          <w:t>Ilustración 10. Evolución de GMD por meses para los últimos años. Elaboración propia.</w:t>
        </w:r>
        <w:r>
          <w:rPr>
            <w:noProof/>
          </w:rPr>
          <w:tab/>
        </w:r>
        <w:r>
          <w:rPr>
            <w:noProof/>
          </w:rPr>
          <w:fldChar w:fldCharType="begin"/>
        </w:r>
        <w:r>
          <w:rPr>
            <w:noProof/>
          </w:rPr>
          <w:instrText xml:space="preserve"> PAGEREF _Toc131396861 \h </w:instrText>
        </w:r>
        <w:r>
          <w:rPr>
            <w:noProof/>
          </w:rPr>
        </w:r>
      </w:ins>
      <w:r>
        <w:rPr>
          <w:noProof/>
        </w:rPr>
        <w:fldChar w:fldCharType="separate"/>
      </w:r>
      <w:ins w:id="223" w:author="Jose Eduardo VIU" w:date="2023-04-03T06:46:00Z">
        <w:r>
          <w:rPr>
            <w:noProof/>
          </w:rPr>
          <w:t>27</w:t>
        </w:r>
        <w:r>
          <w:rPr>
            <w:noProof/>
          </w:rPr>
          <w:fldChar w:fldCharType="end"/>
        </w:r>
      </w:ins>
    </w:p>
    <w:p w14:paraId="2A3C8BC3" w14:textId="00936A2C" w:rsidR="00395639" w:rsidRDefault="00395639">
      <w:pPr>
        <w:pStyle w:val="Tabladeilustraciones"/>
        <w:tabs>
          <w:tab w:val="right" w:leader="dot" w:pos="8494"/>
        </w:tabs>
        <w:rPr>
          <w:ins w:id="224" w:author="Jose Eduardo VIU" w:date="2023-04-03T06:46:00Z"/>
          <w:rFonts w:asciiTheme="minorHAnsi" w:eastAsiaTheme="minorEastAsia" w:hAnsiTheme="minorHAnsi" w:cstheme="minorBidi"/>
          <w:noProof/>
          <w:lang w:eastAsia="es-ES"/>
        </w:rPr>
      </w:pPr>
      <w:ins w:id="225" w:author="Jose Eduardo VIU" w:date="2023-04-03T06:46:00Z">
        <w:r>
          <w:rPr>
            <w:noProof/>
          </w:rPr>
          <w:t>Ilustración 11. Descomposición de la serie temporal. Elaboración propia.</w:t>
        </w:r>
        <w:r>
          <w:rPr>
            <w:noProof/>
          </w:rPr>
          <w:tab/>
        </w:r>
        <w:r>
          <w:rPr>
            <w:noProof/>
          </w:rPr>
          <w:fldChar w:fldCharType="begin"/>
        </w:r>
        <w:r>
          <w:rPr>
            <w:noProof/>
          </w:rPr>
          <w:instrText xml:space="preserve"> PAGEREF _Toc131396862 \h </w:instrText>
        </w:r>
        <w:r>
          <w:rPr>
            <w:noProof/>
          </w:rPr>
        </w:r>
      </w:ins>
      <w:r>
        <w:rPr>
          <w:noProof/>
        </w:rPr>
        <w:fldChar w:fldCharType="separate"/>
      </w:r>
      <w:ins w:id="226" w:author="Jose Eduardo VIU" w:date="2023-04-03T06:46:00Z">
        <w:r>
          <w:rPr>
            <w:noProof/>
          </w:rPr>
          <w:t>28</w:t>
        </w:r>
        <w:r>
          <w:rPr>
            <w:noProof/>
          </w:rPr>
          <w:fldChar w:fldCharType="end"/>
        </w:r>
      </w:ins>
    </w:p>
    <w:p w14:paraId="6FCA7F65" w14:textId="465861A2" w:rsidR="00395639" w:rsidRDefault="00395639">
      <w:pPr>
        <w:pStyle w:val="Tabladeilustraciones"/>
        <w:tabs>
          <w:tab w:val="right" w:leader="dot" w:pos="8494"/>
        </w:tabs>
        <w:rPr>
          <w:ins w:id="227" w:author="Jose Eduardo VIU" w:date="2023-04-03T06:46:00Z"/>
          <w:rFonts w:asciiTheme="minorHAnsi" w:eastAsiaTheme="minorEastAsia" w:hAnsiTheme="minorHAnsi" w:cstheme="minorBidi"/>
          <w:noProof/>
          <w:lang w:eastAsia="es-ES"/>
        </w:rPr>
      </w:pPr>
      <w:ins w:id="228" w:author="Jose Eduardo VIU" w:date="2023-04-03T06:46:00Z">
        <w:r>
          <w:rPr>
            <w:noProof/>
          </w:rPr>
          <w:t>Ilustración 12. Boxplot con Outliers de GMD. Elaboración propia.</w:t>
        </w:r>
        <w:r>
          <w:rPr>
            <w:noProof/>
          </w:rPr>
          <w:tab/>
        </w:r>
        <w:r>
          <w:rPr>
            <w:noProof/>
          </w:rPr>
          <w:fldChar w:fldCharType="begin"/>
        </w:r>
        <w:r>
          <w:rPr>
            <w:noProof/>
          </w:rPr>
          <w:instrText xml:space="preserve"> PAGEREF _Toc131396863 \h </w:instrText>
        </w:r>
        <w:r>
          <w:rPr>
            <w:noProof/>
          </w:rPr>
        </w:r>
      </w:ins>
      <w:r>
        <w:rPr>
          <w:noProof/>
        </w:rPr>
        <w:fldChar w:fldCharType="separate"/>
      </w:r>
      <w:ins w:id="229" w:author="Jose Eduardo VIU" w:date="2023-04-03T06:46:00Z">
        <w:r>
          <w:rPr>
            <w:noProof/>
          </w:rPr>
          <w:t>30</w:t>
        </w:r>
        <w:r>
          <w:rPr>
            <w:noProof/>
          </w:rPr>
          <w:fldChar w:fldCharType="end"/>
        </w:r>
      </w:ins>
    </w:p>
    <w:p w14:paraId="46863170" w14:textId="2571BA65" w:rsidR="00395639" w:rsidRDefault="00395639">
      <w:pPr>
        <w:pStyle w:val="Tabladeilustraciones"/>
        <w:tabs>
          <w:tab w:val="right" w:leader="dot" w:pos="8494"/>
        </w:tabs>
        <w:rPr>
          <w:ins w:id="230" w:author="Jose Eduardo VIU" w:date="2023-04-03T06:46:00Z"/>
          <w:rFonts w:asciiTheme="minorHAnsi" w:eastAsiaTheme="minorEastAsia" w:hAnsiTheme="minorHAnsi" w:cstheme="minorBidi"/>
          <w:noProof/>
          <w:lang w:eastAsia="es-ES"/>
        </w:rPr>
      </w:pPr>
      <w:ins w:id="231" w:author="Jose Eduardo VIU" w:date="2023-04-03T06:46:00Z">
        <w:r>
          <w:rPr>
            <w:noProof/>
          </w:rPr>
          <w:t>Ilustración 13. Estadísticas generales de dataset inicial. Generado con ydata-profiling.</w:t>
        </w:r>
        <w:r>
          <w:rPr>
            <w:noProof/>
          </w:rPr>
          <w:tab/>
        </w:r>
        <w:r>
          <w:rPr>
            <w:noProof/>
          </w:rPr>
          <w:fldChar w:fldCharType="begin"/>
        </w:r>
        <w:r>
          <w:rPr>
            <w:noProof/>
          </w:rPr>
          <w:instrText xml:space="preserve"> PAGEREF _Toc131396864 \h </w:instrText>
        </w:r>
        <w:r>
          <w:rPr>
            <w:noProof/>
          </w:rPr>
        </w:r>
      </w:ins>
      <w:r>
        <w:rPr>
          <w:noProof/>
        </w:rPr>
        <w:fldChar w:fldCharType="separate"/>
      </w:r>
      <w:ins w:id="232" w:author="Jose Eduardo VIU" w:date="2023-04-03T06:46:00Z">
        <w:r>
          <w:rPr>
            <w:noProof/>
          </w:rPr>
          <w:t>31</w:t>
        </w:r>
        <w:r>
          <w:rPr>
            <w:noProof/>
          </w:rPr>
          <w:fldChar w:fldCharType="end"/>
        </w:r>
      </w:ins>
    </w:p>
    <w:p w14:paraId="25237752" w14:textId="4C118FB3" w:rsidR="00395639" w:rsidRDefault="00395639">
      <w:pPr>
        <w:pStyle w:val="Tabladeilustraciones"/>
        <w:tabs>
          <w:tab w:val="right" w:leader="dot" w:pos="8494"/>
        </w:tabs>
        <w:rPr>
          <w:ins w:id="233" w:author="Jose Eduardo VIU" w:date="2023-04-03T06:46:00Z"/>
          <w:rFonts w:asciiTheme="minorHAnsi" w:eastAsiaTheme="minorEastAsia" w:hAnsiTheme="minorHAnsi" w:cstheme="minorBidi"/>
          <w:noProof/>
          <w:lang w:eastAsia="es-ES"/>
        </w:rPr>
      </w:pPr>
      <w:ins w:id="234" w:author="Jose Eduardo VIU" w:date="2023-04-03T06:46:00Z">
        <w:r>
          <w:rPr>
            <w:noProof/>
          </w:rPr>
          <w:t>Ilustración 14 - Quitar atributos innecesarios del Dataset Inicial. Elaboración propia.</w:t>
        </w:r>
        <w:r>
          <w:rPr>
            <w:noProof/>
          </w:rPr>
          <w:tab/>
        </w:r>
        <w:r>
          <w:rPr>
            <w:noProof/>
          </w:rPr>
          <w:fldChar w:fldCharType="begin"/>
        </w:r>
        <w:r>
          <w:rPr>
            <w:noProof/>
          </w:rPr>
          <w:instrText xml:space="preserve"> PAGEREF _Toc131396865 \h </w:instrText>
        </w:r>
        <w:r>
          <w:rPr>
            <w:noProof/>
          </w:rPr>
        </w:r>
      </w:ins>
      <w:r>
        <w:rPr>
          <w:noProof/>
        </w:rPr>
        <w:fldChar w:fldCharType="separate"/>
      </w:r>
      <w:ins w:id="235" w:author="Jose Eduardo VIU" w:date="2023-04-03T06:46:00Z">
        <w:r>
          <w:rPr>
            <w:noProof/>
          </w:rPr>
          <w:t>32</w:t>
        </w:r>
        <w:r>
          <w:rPr>
            <w:noProof/>
          </w:rPr>
          <w:fldChar w:fldCharType="end"/>
        </w:r>
      </w:ins>
    </w:p>
    <w:p w14:paraId="5CA55243" w14:textId="6A9C1D5F" w:rsidR="00395639" w:rsidRDefault="00395639">
      <w:pPr>
        <w:pStyle w:val="Tabladeilustraciones"/>
        <w:tabs>
          <w:tab w:val="right" w:leader="dot" w:pos="8494"/>
        </w:tabs>
        <w:rPr>
          <w:ins w:id="236" w:author="Jose Eduardo VIU" w:date="2023-04-03T06:46:00Z"/>
          <w:rFonts w:asciiTheme="minorHAnsi" w:eastAsiaTheme="minorEastAsia" w:hAnsiTheme="minorHAnsi" w:cstheme="minorBidi"/>
          <w:noProof/>
          <w:lang w:eastAsia="es-ES"/>
        </w:rPr>
      </w:pPr>
      <w:ins w:id="237" w:author="Jose Eduardo VIU" w:date="2023-04-03T06:46:00Z">
        <w:r>
          <w:rPr>
            <w:noProof/>
          </w:rPr>
          <w:t>Ilustración 15. Distribución de valores de GMD. Elaboración propia.</w:t>
        </w:r>
        <w:r>
          <w:rPr>
            <w:noProof/>
          </w:rPr>
          <w:tab/>
        </w:r>
        <w:r>
          <w:rPr>
            <w:noProof/>
          </w:rPr>
          <w:fldChar w:fldCharType="begin"/>
        </w:r>
        <w:r>
          <w:rPr>
            <w:noProof/>
          </w:rPr>
          <w:instrText xml:space="preserve"> PAGEREF _Toc131396866 \h </w:instrText>
        </w:r>
        <w:r>
          <w:rPr>
            <w:noProof/>
          </w:rPr>
        </w:r>
      </w:ins>
      <w:r>
        <w:rPr>
          <w:noProof/>
        </w:rPr>
        <w:fldChar w:fldCharType="separate"/>
      </w:r>
      <w:ins w:id="238" w:author="Jose Eduardo VIU" w:date="2023-04-03T06:46:00Z">
        <w:r>
          <w:rPr>
            <w:noProof/>
          </w:rPr>
          <w:t>34</w:t>
        </w:r>
        <w:r>
          <w:rPr>
            <w:noProof/>
          </w:rPr>
          <w:fldChar w:fldCharType="end"/>
        </w:r>
      </w:ins>
    </w:p>
    <w:p w14:paraId="4D51CD80" w14:textId="2289F171" w:rsidR="00395639" w:rsidRDefault="00395639">
      <w:pPr>
        <w:pStyle w:val="Tabladeilustraciones"/>
        <w:tabs>
          <w:tab w:val="right" w:leader="dot" w:pos="8494"/>
        </w:tabs>
        <w:rPr>
          <w:ins w:id="239" w:author="Jose Eduardo VIU" w:date="2023-04-03T06:46:00Z"/>
          <w:rFonts w:asciiTheme="minorHAnsi" w:eastAsiaTheme="minorEastAsia" w:hAnsiTheme="minorHAnsi" w:cstheme="minorBidi"/>
          <w:noProof/>
          <w:lang w:eastAsia="es-ES"/>
        </w:rPr>
      </w:pPr>
      <w:ins w:id="240" w:author="Jose Eduardo VIU" w:date="2023-04-03T06:46:00Z">
        <w:r>
          <w:rPr>
            <w:noProof/>
          </w:rPr>
          <w:t>Ilustración 16. Eliminar outliers de GMD. Elaboración propia.</w:t>
        </w:r>
        <w:r>
          <w:rPr>
            <w:noProof/>
          </w:rPr>
          <w:tab/>
        </w:r>
        <w:r>
          <w:rPr>
            <w:noProof/>
          </w:rPr>
          <w:fldChar w:fldCharType="begin"/>
        </w:r>
        <w:r>
          <w:rPr>
            <w:noProof/>
          </w:rPr>
          <w:instrText xml:space="preserve"> PAGEREF _Toc131396867 \h </w:instrText>
        </w:r>
        <w:r>
          <w:rPr>
            <w:noProof/>
          </w:rPr>
        </w:r>
      </w:ins>
      <w:r>
        <w:rPr>
          <w:noProof/>
        </w:rPr>
        <w:fldChar w:fldCharType="separate"/>
      </w:r>
      <w:ins w:id="241" w:author="Jose Eduardo VIU" w:date="2023-04-03T06:46:00Z">
        <w:r>
          <w:rPr>
            <w:noProof/>
          </w:rPr>
          <w:t>34</w:t>
        </w:r>
        <w:r>
          <w:rPr>
            <w:noProof/>
          </w:rPr>
          <w:fldChar w:fldCharType="end"/>
        </w:r>
      </w:ins>
    </w:p>
    <w:p w14:paraId="56457653" w14:textId="0A5E00B5" w:rsidR="00395639" w:rsidRDefault="00395639">
      <w:pPr>
        <w:pStyle w:val="Tabladeilustraciones"/>
        <w:tabs>
          <w:tab w:val="right" w:leader="dot" w:pos="8494"/>
        </w:tabs>
        <w:rPr>
          <w:ins w:id="242" w:author="Jose Eduardo VIU" w:date="2023-04-03T06:46:00Z"/>
          <w:rFonts w:asciiTheme="minorHAnsi" w:eastAsiaTheme="minorEastAsia" w:hAnsiTheme="minorHAnsi" w:cstheme="minorBidi"/>
          <w:noProof/>
          <w:lang w:eastAsia="es-ES"/>
        </w:rPr>
      </w:pPr>
      <w:ins w:id="243" w:author="Jose Eduardo VIU" w:date="2023-04-03T06:46:00Z">
        <w:r>
          <w:rPr>
            <w:noProof/>
          </w:rPr>
          <w:t>Ilustración 17. Outliers de DiasMedios en Dataframe inicial. Elaboración propia.</w:t>
        </w:r>
        <w:r>
          <w:rPr>
            <w:noProof/>
          </w:rPr>
          <w:tab/>
        </w:r>
        <w:r>
          <w:rPr>
            <w:noProof/>
          </w:rPr>
          <w:fldChar w:fldCharType="begin"/>
        </w:r>
        <w:r>
          <w:rPr>
            <w:noProof/>
          </w:rPr>
          <w:instrText xml:space="preserve"> PAGEREF _Toc131396868 \h </w:instrText>
        </w:r>
        <w:r>
          <w:rPr>
            <w:noProof/>
          </w:rPr>
        </w:r>
      </w:ins>
      <w:r>
        <w:rPr>
          <w:noProof/>
        </w:rPr>
        <w:fldChar w:fldCharType="separate"/>
      </w:r>
      <w:ins w:id="244" w:author="Jose Eduardo VIU" w:date="2023-04-03T06:46:00Z">
        <w:r>
          <w:rPr>
            <w:noProof/>
          </w:rPr>
          <w:t>35</w:t>
        </w:r>
        <w:r>
          <w:rPr>
            <w:noProof/>
          </w:rPr>
          <w:fldChar w:fldCharType="end"/>
        </w:r>
      </w:ins>
    </w:p>
    <w:p w14:paraId="41D92B4A" w14:textId="6F576748" w:rsidR="00395639" w:rsidRDefault="00395639">
      <w:pPr>
        <w:pStyle w:val="Tabladeilustraciones"/>
        <w:tabs>
          <w:tab w:val="right" w:leader="dot" w:pos="8494"/>
        </w:tabs>
        <w:rPr>
          <w:ins w:id="245" w:author="Jose Eduardo VIU" w:date="2023-04-03T06:46:00Z"/>
          <w:rFonts w:asciiTheme="minorHAnsi" w:eastAsiaTheme="minorEastAsia" w:hAnsiTheme="minorHAnsi" w:cstheme="minorBidi"/>
          <w:noProof/>
          <w:lang w:eastAsia="es-ES"/>
        </w:rPr>
      </w:pPr>
      <w:ins w:id="246" w:author="Jose Eduardo VIU" w:date="2023-04-03T06:46:00Z">
        <w:r>
          <w:rPr>
            <w:noProof/>
          </w:rPr>
          <w:t>Ilustración 18. Eliminar outliers de DiasMedios. Elaboración propia.</w:t>
        </w:r>
        <w:r>
          <w:rPr>
            <w:noProof/>
          </w:rPr>
          <w:tab/>
        </w:r>
        <w:r>
          <w:rPr>
            <w:noProof/>
          </w:rPr>
          <w:fldChar w:fldCharType="begin"/>
        </w:r>
        <w:r>
          <w:rPr>
            <w:noProof/>
          </w:rPr>
          <w:instrText xml:space="preserve"> PAGEREF _Toc131396869 \h </w:instrText>
        </w:r>
        <w:r>
          <w:rPr>
            <w:noProof/>
          </w:rPr>
        </w:r>
      </w:ins>
      <w:r>
        <w:rPr>
          <w:noProof/>
        </w:rPr>
        <w:fldChar w:fldCharType="separate"/>
      </w:r>
      <w:ins w:id="247" w:author="Jose Eduardo VIU" w:date="2023-04-03T06:46:00Z">
        <w:r>
          <w:rPr>
            <w:noProof/>
          </w:rPr>
          <w:t>35</w:t>
        </w:r>
        <w:r>
          <w:rPr>
            <w:noProof/>
          </w:rPr>
          <w:fldChar w:fldCharType="end"/>
        </w:r>
      </w:ins>
    </w:p>
    <w:p w14:paraId="435E8741" w14:textId="0FF6CB45" w:rsidR="00395639" w:rsidRDefault="00395639">
      <w:pPr>
        <w:pStyle w:val="Tabladeilustraciones"/>
        <w:tabs>
          <w:tab w:val="right" w:leader="dot" w:pos="8494"/>
        </w:tabs>
        <w:rPr>
          <w:ins w:id="248" w:author="Jose Eduardo VIU" w:date="2023-04-03T06:46:00Z"/>
          <w:rFonts w:asciiTheme="minorHAnsi" w:eastAsiaTheme="minorEastAsia" w:hAnsiTheme="minorHAnsi" w:cstheme="minorBidi"/>
          <w:noProof/>
          <w:lang w:eastAsia="es-ES"/>
        </w:rPr>
      </w:pPr>
      <w:ins w:id="249" w:author="Jose Eduardo VIU" w:date="2023-04-03T06:46:00Z">
        <w:r>
          <w:rPr>
            <w:noProof/>
          </w:rPr>
          <w:t>Ilustración 19. Rellenar valores perdidos de localización GPS de granjas. Elaboración propia.</w:t>
        </w:r>
        <w:r>
          <w:rPr>
            <w:noProof/>
          </w:rPr>
          <w:tab/>
        </w:r>
        <w:r>
          <w:rPr>
            <w:noProof/>
          </w:rPr>
          <w:fldChar w:fldCharType="begin"/>
        </w:r>
        <w:r>
          <w:rPr>
            <w:noProof/>
          </w:rPr>
          <w:instrText xml:space="preserve"> PAGEREF _Toc131396870 \h </w:instrText>
        </w:r>
        <w:r>
          <w:rPr>
            <w:noProof/>
          </w:rPr>
        </w:r>
      </w:ins>
      <w:r>
        <w:rPr>
          <w:noProof/>
        </w:rPr>
        <w:fldChar w:fldCharType="separate"/>
      </w:r>
      <w:ins w:id="250" w:author="Jose Eduardo VIU" w:date="2023-04-03T06:46:00Z">
        <w:r>
          <w:rPr>
            <w:noProof/>
          </w:rPr>
          <w:t>36</w:t>
        </w:r>
        <w:r>
          <w:rPr>
            <w:noProof/>
          </w:rPr>
          <w:fldChar w:fldCharType="end"/>
        </w:r>
      </w:ins>
    </w:p>
    <w:p w14:paraId="1C77AC7F" w14:textId="64ADC01B" w:rsidR="00395639" w:rsidRDefault="00395639">
      <w:pPr>
        <w:pStyle w:val="Tabladeilustraciones"/>
        <w:tabs>
          <w:tab w:val="right" w:leader="dot" w:pos="8494"/>
        </w:tabs>
        <w:rPr>
          <w:ins w:id="251" w:author="Jose Eduardo VIU" w:date="2023-04-03T06:46:00Z"/>
          <w:rFonts w:asciiTheme="minorHAnsi" w:eastAsiaTheme="minorEastAsia" w:hAnsiTheme="minorHAnsi" w:cstheme="minorBidi"/>
          <w:noProof/>
          <w:lang w:eastAsia="es-ES"/>
        </w:rPr>
      </w:pPr>
      <w:ins w:id="252" w:author="Jose Eduardo VIU" w:date="2023-04-03T06:46:00Z">
        <w:r>
          <w:rPr>
            <w:noProof/>
          </w:rPr>
          <w:t>Ilustración 20. Rellenar valores perdidos de código postal. Elaboración propia.</w:t>
        </w:r>
        <w:r>
          <w:rPr>
            <w:noProof/>
          </w:rPr>
          <w:tab/>
        </w:r>
        <w:r>
          <w:rPr>
            <w:noProof/>
          </w:rPr>
          <w:fldChar w:fldCharType="begin"/>
        </w:r>
        <w:r>
          <w:rPr>
            <w:noProof/>
          </w:rPr>
          <w:instrText xml:space="preserve"> PAGEREF _Toc131396871 \h </w:instrText>
        </w:r>
        <w:r>
          <w:rPr>
            <w:noProof/>
          </w:rPr>
        </w:r>
      </w:ins>
      <w:r>
        <w:rPr>
          <w:noProof/>
        </w:rPr>
        <w:fldChar w:fldCharType="separate"/>
      </w:r>
      <w:ins w:id="253" w:author="Jose Eduardo VIU" w:date="2023-04-03T06:46:00Z">
        <w:r>
          <w:rPr>
            <w:noProof/>
          </w:rPr>
          <w:t>36</w:t>
        </w:r>
        <w:r>
          <w:rPr>
            <w:noProof/>
          </w:rPr>
          <w:fldChar w:fldCharType="end"/>
        </w:r>
      </w:ins>
    </w:p>
    <w:p w14:paraId="36213C7C" w14:textId="2384BBB7" w:rsidR="00395639" w:rsidRDefault="00395639">
      <w:pPr>
        <w:pStyle w:val="Tabladeilustraciones"/>
        <w:tabs>
          <w:tab w:val="right" w:leader="dot" w:pos="8494"/>
        </w:tabs>
        <w:rPr>
          <w:ins w:id="254" w:author="Jose Eduardo VIU" w:date="2023-04-03T06:46:00Z"/>
          <w:rFonts w:asciiTheme="minorHAnsi" w:eastAsiaTheme="minorEastAsia" w:hAnsiTheme="minorHAnsi" w:cstheme="minorBidi"/>
          <w:noProof/>
          <w:lang w:eastAsia="es-ES"/>
        </w:rPr>
      </w:pPr>
      <w:ins w:id="255" w:author="Jose Eduardo VIU" w:date="2023-04-03T06:46:00Z">
        <w:r>
          <w:rPr>
            <w:noProof/>
          </w:rPr>
          <w:t>Ilustración 21. Función para simplificar nombres de granjas. Elaboración propia.</w:t>
        </w:r>
        <w:r>
          <w:rPr>
            <w:noProof/>
          </w:rPr>
          <w:tab/>
        </w:r>
        <w:r>
          <w:rPr>
            <w:noProof/>
          </w:rPr>
          <w:fldChar w:fldCharType="begin"/>
        </w:r>
        <w:r>
          <w:rPr>
            <w:noProof/>
          </w:rPr>
          <w:instrText xml:space="preserve"> PAGEREF _Toc131396872 \h </w:instrText>
        </w:r>
        <w:r>
          <w:rPr>
            <w:noProof/>
          </w:rPr>
        </w:r>
      </w:ins>
      <w:r>
        <w:rPr>
          <w:noProof/>
        </w:rPr>
        <w:fldChar w:fldCharType="separate"/>
      </w:r>
      <w:ins w:id="256" w:author="Jose Eduardo VIU" w:date="2023-04-03T06:46:00Z">
        <w:r>
          <w:rPr>
            <w:noProof/>
          </w:rPr>
          <w:t>37</w:t>
        </w:r>
        <w:r>
          <w:rPr>
            <w:noProof/>
          </w:rPr>
          <w:fldChar w:fldCharType="end"/>
        </w:r>
      </w:ins>
    </w:p>
    <w:p w14:paraId="341A2B4D" w14:textId="5BAE9620" w:rsidR="00395639" w:rsidRDefault="00395639">
      <w:pPr>
        <w:pStyle w:val="Tabladeilustraciones"/>
        <w:tabs>
          <w:tab w:val="right" w:leader="dot" w:pos="8494"/>
        </w:tabs>
        <w:rPr>
          <w:ins w:id="257" w:author="Jose Eduardo VIU" w:date="2023-04-03T06:46:00Z"/>
          <w:rFonts w:asciiTheme="minorHAnsi" w:eastAsiaTheme="minorEastAsia" w:hAnsiTheme="minorHAnsi" w:cstheme="minorBidi"/>
          <w:noProof/>
          <w:lang w:eastAsia="es-ES"/>
        </w:rPr>
      </w:pPr>
      <w:ins w:id="258" w:author="Jose Eduardo VIU" w:date="2023-04-03T06:46:00Z">
        <w:r>
          <w:rPr>
            <w:noProof/>
          </w:rPr>
          <w:t>Ilustración 22. Corregir nombre de granjas. Elaboración propia.</w:t>
        </w:r>
        <w:r>
          <w:rPr>
            <w:noProof/>
          </w:rPr>
          <w:tab/>
        </w:r>
        <w:r>
          <w:rPr>
            <w:noProof/>
          </w:rPr>
          <w:fldChar w:fldCharType="begin"/>
        </w:r>
        <w:r>
          <w:rPr>
            <w:noProof/>
          </w:rPr>
          <w:instrText xml:space="preserve"> PAGEREF _Toc131396873 \h </w:instrText>
        </w:r>
        <w:r>
          <w:rPr>
            <w:noProof/>
          </w:rPr>
        </w:r>
      </w:ins>
      <w:r>
        <w:rPr>
          <w:noProof/>
        </w:rPr>
        <w:fldChar w:fldCharType="separate"/>
      </w:r>
      <w:ins w:id="259" w:author="Jose Eduardo VIU" w:date="2023-04-03T06:46:00Z">
        <w:r>
          <w:rPr>
            <w:noProof/>
          </w:rPr>
          <w:t>37</w:t>
        </w:r>
        <w:r>
          <w:rPr>
            <w:noProof/>
          </w:rPr>
          <w:fldChar w:fldCharType="end"/>
        </w:r>
      </w:ins>
    </w:p>
    <w:p w14:paraId="6AFC0309" w14:textId="25CBFCBB" w:rsidR="00395639" w:rsidRDefault="00395639">
      <w:pPr>
        <w:pStyle w:val="Tabladeilustraciones"/>
        <w:tabs>
          <w:tab w:val="right" w:leader="dot" w:pos="8494"/>
        </w:tabs>
        <w:rPr>
          <w:ins w:id="260" w:author="Jose Eduardo VIU" w:date="2023-04-03T06:46:00Z"/>
          <w:rFonts w:asciiTheme="minorHAnsi" w:eastAsiaTheme="minorEastAsia" w:hAnsiTheme="minorHAnsi" w:cstheme="minorBidi"/>
          <w:noProof/>
          <w:lang w:eastAsia="es-ES"/>
        </w:rPr>
      </w:pPr>
      <w:ins w:id="261" w:author="Jose Eduardo VIU" w:date="2023-04-03T06:46:00Z">
        <w:r>
          <w:rPr>
            <w:noProof/>
          </w:rPr>
          <w:t>Ilustración 23. Mostrar reducción de ocurrencias duplicadas de granjas. Elaboración propia.</w:t>
        </w:r>
        <w:r>
          <w:rPr>
            <w:noProof/>
          </w:rPr>
          <w:tab/>
        </w:r>
        <w:r>
          <w:rPr>
            <w:noProof/>
          </w:rPr>
          <w:fldChar w:fldCharType="begin"/>
        </w:r>
        <w:r>
          <w:rPr>
            <w:noProof/>
          </w:rPr>
          <w:instrText xml:space="preserve"> PAGEREF _Toc131396874 \h </w:instrText>
        </w:r>
        <w:r>
          <w:rPr>
            <w:noProof/>
          </w:rPr>
        </w:r>
      </w:ins>
      <w:r>
        <w:rPr>
          <w:noProof/>
        </w:rPr>
        <w:fldChar w:fldCharType="separate"/>
      </w:r>
      <w:ins w:id="262" w:author="Jose Eduardo VIU" w:date="2023-04-03T06:46:00Z">
        <w:r>
          <w:rPr>
            <w:noProof/>
          </w:rPr>
          <w:t>37</w:t>
        </w:r>
        <w:r>
          <w:rPr>
            <w:noProof/>
          </w:rPr>
          <w:fldChar w:fldCharType="end"/>
        </w:r>
      </w:ins>
    </w:p>
    <w:p w14:paraId="610D56D8" w14:textId="2C9ECA4E" w:rsidR="00395639" w:rsidRDefault="00395639">
      <w:pPr>
        <w:pStyle w:val="Tabladeilustraciones"/>
        <w:tabs>
          <w:tab w:val="right" w:leader="dot" w:pos="8494"/>
        </w:tabs>
        <w:rPr>
          <w:ins w:id="263" w:author="Jose Eduardo VIU" w:date="2023-04-03T06:46:00Z"/>
          <w:rFonts w:asciiTheme="minorHAnsi" w:eastAsiaTheme="minorEastAsia" w:hAnsiTheme="minorHAnsi" w:cstheme="minorBidi"/>
          <w:noProof/>
          <w:lang w:eastAsia="es-ES"/>
        </w:rPr>
      </w:pPr>
      <w:ins w:id="264" w:author="Jose Eduardo VIU" w:date="2023-04-03T06:46:00Z">
        <w:r>
          <w:rPr>
            <w:noProof/>
          </w:rPr>
          <w:t>Ilustración 24. Eliminar columna de nombre de granja no corregida. Elaboración propia.</w:t>
        </w:r>
        <w:r>
          <w:rPr>
            <w:noProof/>
          </w:rPr>
          <w:tab/>
        </w:r>
        <w:r>
          <w:rPr>
            <w:noProof/>
          </w:rPr>
          <w:fldChar w:fldCharType="begin"/>
        </w:r>
        <w:r>
          <w:rPr>
            <w:noProof/>
          </w:rPr>
          <w:instrText xml:space="preserve"> PAGEREF _Toc131396875 \h </w:instrText>
        </w:r>
        <w:r>
          <w:rPr>
            <w:noProof/>
          </w:rPr>
        </w:r>
      </w:ins>
      <w:r>
        <w:rPr>
          <w:noProof/>
        </w:rPr>
        <w:fldChar w:fldCharType="separate"/>
      </w:r>
      <w:ins w:id="265" w:author="Jose Eduardo VIU" w:date="2023-04-03T06:46:00Z">
        <w:r>
          <w:rPr>
            <w:noProof/>
          </w:rPr>
          <w:t>37</w:t>
        </w:r>
        <w:r>
          <w:rPr>
            <w:noProof/>
          </w:rPr>
          <w:fldChar w:fldCharType="end"/>
        </w:r>
      </w:ins>
    </w:p>
    <w:p w14:paraId="57C98FEF" w14:textId="19CB6D15" w:rsidR="00395639" w:rsidRDefault="00395639">
      <w:pPr>
        <w:pStyle w:val="Tabladeilustraciones"/>
        <w:tabs>
          <w:tab w:val="right" w:leader="dot" w:pos="8494"/>
        </w:tabs>
        <w:rPr>
          <w:ins w:id="266" w:author="Jose Eduardo VIU" w:date="2023-04-03T06:46:00Z"/>
          <w:rFonts w:asciiTheme="minorHAnsi" w:eastAsiaTheme="minorEastAsia" w:hAnsiTheme="minorHAnsi" w:cstheme="minorBidi"/>
          <w:noProof/>
          <w:lang w:eastAsia="es-ES"/>
        </w:rPr>
      </w:pPr>
      <w:ins w:id="267" w:author="Jose Eduardo VIU" w:date="2023-04-03T06:46:00Z">
        <w:r>
          <w:rPr>
            <w:noProof/>
          </w:rPr>
          <w:t>Ilustración 25. Calcular porcentaje de cada sexo en contratos. Elaboración propia.</w:t>
        </w:r>
        <w:r>
          <w:rPr>
            <w:noProof/>
          </w:rPr>
          <w:tab/>
        </w:r>
        <w:r>
          <w:rPr>
            <w:noProof/>
          </w:rPr>
          <w:fldChar w:fldCharType="begin"/>
        </w:r>
        <w:r>
          <w:rPr>
            <w:noProof/>
          </w:rPr>
          <w:instrText xml:space="preserve"> PAGEREF _Toc131396876 \h </w:instrText>
        </w:r>
        <w:r>
          <w:rPr>
            <w:noProof/>
          </w:rPr>
        </w:r>
      </w:ins>
      <w:r>
        <w:rPr>
          <w:noProof/>
        </w:rPr>
        <w:fldChar w:fldCharType="separate"/>
      </w:r>
      <w:ins w:id="268" w:author="Jose Eduardo VIU" w:date="2023-04-03T06:46:00Z">
        <w:r>
          <w:rPr>
            <w:noProof/>
          </w:rPr>
          <w:t>38</w:t>
        </w:r>
        <w:r>
          <w:rPr>
            <w:noProof/>
          </w:rPr>
          <w:fldChar w:fldCharType="end"/>
        </w:r>
      </w:ins>
    </w:p>
    <w:p w14:paraId="6AA39A24" w14:textId="4501D567" w:rsidR="00395639" w:rsidRDefault="00395639">
      <w:pPr>
        <w:pStyle w:val="Tabladeilustraciones"/>
        <w:tabs>
          <w:tab w:val="right" w:leader="dot" w:pos="8494"/>
        </w:tabs>
        <w:rPr>
          <w:ins w:id="269" w:author="Jose Eduardo VIU" w:date="2023-04-03T06:46:00Z"/>
          <w:rFonts w:asciiTheme="minorHAnsi" w:eastAsiaTheme="minorEastAsia" w:hAnsiTheme="minorHAnsi" w:cstheme="minorBidi"/>
          <w:noProof/>
          <w:lang w:eastAsia="es-ES"/>
        </w:rPr>
      </w:pPr>
      <w:ins w:id="270" w:author="Jose Eduardo VIU" w:date="2023-04-03T06:46:00Z">
        <w:r>
          <w:rPr>
            <w:noProof/>
          </w:rPr>
          <w:t>Ilustración 26. Añadir campos de semana y año de entrada en contrato. Elaboración propia.</w:t>
        </w:r>
        <w:r>
          <w:rPr>
            <w:noProof/>
          </w:rPr>
          <w:tab/>
        </w:r>
        <w:r>
          <w:rPr>
            <w:noProof/>
          </w:rPr>
          <w:fldChar w:fldCharType="begin"/>
        </w:r>
        <w:r>
          <w:rPr>
            <w:noProof/>
          </w:rPr>
          <w:instrText xml:space="preserve"> PAGEREF _Toc131396877 \h </w:instrText>
        </w:r>
        <w:r>
          <w:rPr>
            <w:noProof/>
          </w:rPr>
        </w:r>
      </w:ins>
      <w:r>
        <w:rPr>
          <w:noProof/>
        </w:rPr>
        <w:fldChar w:fldCharType="separate"/>
      </w:r>
      <w:ins w:id="271" w:author="Jose Eduardo VIU" w:date="2023-04-03T06:46:00Z">
        <w:r>
          <w:rPr>
            <w:noProof/>
          </w:rPr>
          <w:t>38</w:t>
        </w:r>
        <w:r>
          <w:rPr>
            <w:noProof/>
          </w:rPr>
          <w:fldChar w:fldCharType="end"/>
        </w:r>
      </w:ins>
    </w:p>
    <w:p w14:paraId="215D3A83" w14:textId="0F0CA349" w:rsidR="00395639" w:rsidRDefault="00395639">
      <w:pPr>
        <w:pStyle w:val="Tabladeilustraciones"/>
        <w:tabs>
          <w:tab w:val="right" w:leader="dot" w:pos="8494"/>
        </w:tabs>
        <w:rPr>
          <w:ins w:id="272" w:author="Jose Eduardo VIU" w:date="2023-04-03T06:46:00Z"/>
          <w:rFonts w:asciiTheme="minorHAnsi" w:eastAsiaTheme="minorEastAsia" w:hAnsiTheme="minorHAnsi" w:cstheme="minorBidi"/>
          <w:noProof/>
          <w:lang w:eastAsia="es-ES"/>
        </w:rPr>
      </w:pPr>
      <w:ins w:id="273" w:author="Jose Eduardo VIU" w:date="2023-04-03T06:46:00Z">
        <w:r>
          <w:rPr>
            <w:noProof/>
          </w:rPr>
          <w:t>Ilustración 27. Calcular consumo de pienso por cerda y día. Elaboración propia.</w:t>
        </w:r>
        <w:r>
          <w:rPr>
            <w:noProof/>
          </w:rPr>
          <w:tab/>
        </w:r>
        <w:r>
          <w:rPr>
            <w:noProof/>
          </w:rPr>
          <w:fldChar w:fldCharType="begin"/>
        </w:r>
        <w:r>
          <w:rPr>
            <w:noProof/>
          </w:rPr>
          <w:instrText xml:space="preserve"> PAGEREF _Toc131396878 \h </w:instrText>
        </w:r>
        <w:r>
          <w:rPr>
            <w:noProof/>
          </w:rPr>
        </w:r>
      </w:ins>
      <w:r>
        <w:rPr>
          <w:noProof/>
        </w:rPr>
        <w:fldChar w:fldCharType="separate"/>
      </w:r>
      <w:ins w:id="274" w:author="Jose Eduardo VIU" w:date="2023-04-03T06:46:00Z">
        <w:r>
          <w:rPr>
            <w:noProof/>
          </w:rPr>
          <w:t>39</w:t>
        </w:r>
        <w:r>
          <w:rPr>
            <w:noProof/>
          </w:rPr>
          <w:fldChar w:fldCharType="end"/>
        </w:r>
      </w:ins>
    </w:p>
    <w:p w14:paraId="109A687E" w14:textId="18899E17" w:rsidR="00395639" w:rsidRDefault="00395639">
      <w:pPr>
        <w:pStyle w:val="Tabladeilustraciones"/>
        <w:tabs>
          <w:tab w:val="right" w:leader="dot" w:pos="8494"/>
        </w:tabs>
        <w:rPr>
          <w:ins w:id="275" w:author="Jose Eduardo VIU" w:date="2023-04-03T06:46:00Z"/>
          <w:rFonts w:asciiTheme="minorHAnsi" w:eastAsiaTheme="minorEastAsia" w:hAnsiTheme="minorHAnsi" w:cstheme="minorBidi"/>
          <w:noProof/>
          <w:lang w:eastAsia="es-ES"/>
        </w:rPr>
      </w:pPr>
      <w:ins w:id="276" w:author="Jose Eduardo VIU" w:date="2023-04-03T06:46:00Z">
        <w:r>
          <w:rPr>
            <w:noProof/>
          </w:rPr>
          <w:t>Ilustración 28. Función para Graficar diferencias del modelo y la realidad. Elaboración propia.</w:t>
        </w:r>
        <w:r>
          <w:rPr>
            <w:noProof/>
          </w:rPr>
          <w:tab/>
        </w:r>
        <w:r>
          <w:rPr>
            <w:noProof/>
          </w:rPr>
          <w:fldChar w:fldCharType="begin"/>
        </w:r>
        <w:r>
          <w:rPr>
            <w:noProof/>
          </w:rPr>
          <w:instrText xml:space="preserve"> PAGEREF _Toc131396879 \h </w:instrText>
        </w:r>
        <w:r>
          <w:rPr>
            <w:noProof/>
          </w:rPr>
        </w:r>
      </w:ins>
      <w:r>
        <w:rPr>
          <w:noProof/>
        </w:rPr>
        <w:fldChar w:fldCharType="separate"/>
      </w:r>
      <w:ins w:id="277" w:author="Jose Eduardo VIU" w:date="2023-04-03T06:46:00Z">
        <w:r>
          <w:rPr>
            <w:noProof/>
          </w:rPr>
          <w:t>42</w:t>
        </w:r>
        <w:r>
          <w:rPr>
            <w:noProof/>
          </w:rPr>
          <w:fldChar w:fldCharType="end"/>
        </w:r>
      </w:ins>
    </w:p>
    <w:p w14:paraId="0EA76665" w14:textId="538F3E94" w:rsidR="00395639" w:rsidRDefault="00395639">
      <w:pPr>
        <w:pStyle w:val="Tabladeilustraciones"/>
        <w:tabs>
          <w:tab w:val="right" w:leader="dot" w:pos="8494"/>
        </w:tabs>
        <w:rPr>
          <w:ins w:id="278" w:author="Jose Eduardo VIU" w:date="2023-04-03T06:46:00Z"/>
          <w:rFonts w:asciiTheme="minorHAnsi" w:eastAsiaTheme="minorEastAsia" w:hAnsiTheme="minorHAnsi" w:cstheme="minorBidi"/>
          <w:noProof/>
          <w:lang w:eastAsia="es-ES"/>
        </w:rPr>
      </w:pPr>
      <w:ins w:id="279" w:author="Jose Eduardo VIU" w:date="2023-04-03T06:46:00Z">
        <w:r>
          <w:rPr>
            <w:noProof/>
          </w:rPr>
          <w:t>Ilustración 29. Comvet¡rtir en One Hot Encodig. Elaboración propia.</w:t>
        </w:r>
        <w:r>
          <w:rPr>
            <w:noProof/>
          </w:rPr>
          <w:tab/>
        </w:r>
        <w:r>
          <w:rPr>
            <w:noProof/>
          </w:rPr>
          <w:fldChar w:fldCharType="begin"/>
        </w:r>
        <w:r>
          <w:rPr>
            <w:noProof/>
          </w:rPr>
          <w:instrText xml:space="preserve"> PAGEREF _Toc131396880 \h </w:instrText>
        </w:r>
        <w:r>
          <w:rPr>
            <w:noProof/>
          </w:rPr>
        </w:r>
      </w:ins>
      <w:r>
        <w:rPr>
          <w:noProof/>
        </w:rPr>
        <w:fldChar w:fldCharType="separate"/>
      </w:r>
      <w:ins w:id="280" w:author="Jose Eduardo VIU" w:date="2023-04-03T06:46:00Z">
        <w:r>
          <w:rPr>
            <w:noProof/>
          </w:rPr>
          <w:t>43</w:t>
        </w:r>
        <w:r>
          <w:rPr>
            <w:noProof/>
          </w:rPr>
          <w:fldChar w:fldCharType="end"/>
        </w:r>
      </w:ins>
    </w:p>
    <w:p w14:paraId="470FE225" w14:textId="3728C550" w:rsidR="00395639" w:rsidRDefault="00395639">
      <w:pPr>
        <w:pStyle w:val="Tabladeilustraciones"/>
        <w:tabs>
          <w:tab w:val="right" w:leader="dot" w:pos="8494"/>
        </w:tabs>
        <w:rPr>
          <w:ins w:id="281" w:author="Jose Eduardo VIU" w:date="2023-04-03T06:46:00Z"/>
          <w:rFonts w:asciiTheme="minorHAnsi" w:eastAsiaTheme="minorEastAsia" w:hAnsiTheme="minorHAnsi" w:cstheme="minorBidi"/>
          <w:noProof/>
          <w:lang w:eastAsia="es-ES"/>
        </w:rPr>
      </w:pPr>
      <w:ins w:id="282" w:author="Jose Eduardo VIU" w:date="2023-04-03T06:46:00Z">
        <w:r>
          <w:rPr>
            <w:noProof/>
          </w:rPr>
          <w:t>Ilustración 30. Agrupar razas en 8 categorías. Elaboración propia.</w:t>
        </w:r>
        <w:r>
          <w:rPr>
            <w:noProof/>
          </w:rPr>
          <w:tab/>
        </w:r>
        <w:r>
          <w:rPr>
            <w:noProof/>
          </w:rPr>
          <w:fldChar w:fldCharType="begin"/>
        </w:r>
        <w:r>
          <w:rPr>
            <w:noProof/>
          </w:rPr>
          <w:instrText xml:space="preserve"> PAGEREF _Toc131396881 \h </w:instrText>
        </w:r>
        <w:r>
          <w:rPr>
            <w:noProof/>
          </w:rPr>
        </w:r>
      </w:ins>
      <w:r>
        <w:rPr>
          <w:noProof/>
        </w:rPr>
        <w:fldChar w:fldCharType="separate"/>
      </w:r>
      <w:ins w:id="283" w:author="Jose Eduardo VIU" w:date="2023-04-03T06:46:00Z">
        <w:r>
          <w:rPr>
            <w:noProof/>
          </w:rPr>
          <w:t>43</w:t>
        </w:r>
        <w:r>
          <w:rPr>
            <w:noProof/>
          </w:rPr>
          <w:fldChar w:fldCharType="end"/>
        </w:r>
      </w:ins>
    </w:p>
    <w:p w14:paraId="47637AC9" w14:textId="1F3BCCDE" w:rsidR="00395639" w:rsidRDefault="00395639">
      <w:pPr>
        <w:pStyle w:val="Tabladeilustraciones"/>
        <w:tabs>
          <w:tab w:val="right" w:leader="dot" w:pos="8494"/>
        </w:tabs>
        <w:rPr>
          <w:ins w:id="284" w:author="Jose Eduardo VIU" w:date="2023-04-03T06:46:00Z"/>
          <w:rFonts w:asciiTheme="minorHAnsi" w:eastAsiaTheme="minorEastAsia" w:hAnsiTheme="minorHAnsi" w:cstheme="minorBidi"/>
          <w:noProof/>
          <w:lang w:eastAsia="es-ES"/>
        </w:rPr>
      </w:pPr>
      <w:ins w:id="285" w:author="Jose Eduardo VIU" w:date="2023-04-03T06:46:00Z">
        <w:r>
          <w:rPr>
            <w:noProof/>
          </w:rPr>
          <w:t>Ilustración 31. Selección de variables para regresión. Elaboración propia.</w:t>
        </w:r>
        <w:r>
          <w:rPr>
            <w:noProof/>
          </w:rPr>
          <w:tab/>
        </w:r>
        <w:r>
          <w:rPr>
            <w:noProof/>
          </w:rPr>
          <w:fldChar w:fldCharType="begin"/>
        </w:r>
        <w:r>
          <w:rPr>
            <w:noProof/>
          </w:rPr>
          <w:instrText xml:space="preserve"> PAGEREF _Toc131396882 \h </w:instrText>
        </w:r>
        <w:r>
          <w:rPr>
            <w:noProof/>
          </w:rPr>
        </w:r>
      </w:ins>
      <w:r>
        <w:rPr>
          <w:noProof/>
        </w:rPr>
        <w:fldChar w:fldCharType="separate"/>
      </w:r>
      <w:ins w:id="286" w:author="Jose Eduardo VIU" w:date="2023-04-03T06:46:00Z">
        <w:r>
          <w:rPr>
            <w:noProof/>
          </w:rPr>
          <w:t>43</w:t>
        </w:r>
        <w:r>
          <w:rPr>
            <w:noProof/>
          </w:rPr>
          <w:fldChar w:fldCharType="end"/>
        </w:r>
      </w:ins>
    </w:p>
    <w:p w14:paraId="4E6A4696" w14:textId="48821015" w:rsidR="00395639" w:rsidRDefault="00395639">
      <w:pPr>
        <w:pStyle w:val="Tabladeilustraciones"/>
        <w:tabs>
          <w:tab w:val="right" w:leader="dot" w:pos="8494"/>
        </w:tabs>
        <w:rPr>
          <w:ins w:id="287" w:author="Jose Eduardo VIU" w:date="2023-04-03T06:46:00Z"/>
          <w:rFonts w:asciiTheme="minorHAnsi" w:eastAsiaTheme="minorEastAsia" w:hAnsiTheme="minorHAnsi" w:cstheme="minorBidi"/>
          <w:noProof/>
          <w:lang w:eastAsia="es-ES"/>
        </w:rPr>
      </w:pPr>
      <w:ins w:id="288" w:author="Jose Eduardo VIU" w:date="2023-04-03T06:46:00Z">
        <w:r>
          <w:rPr>
            <w:noProof/>
          </w:rPr>
          <w:t>Ilustración 32. Matriz de dispersión de las variables seleccionadas para regresión. Elaboración propia.</w:t>
        </w:r>
        <w:r>
          <w:rPr>
            <w:noProof/>
          </w:rPr>
          <w:tab/>
        </w:r>
        <w:r>
          <w:rPr>
            <w:noProof/>
          </w:rPr>
          <w:fldChar w:fldCharType="begin"/>
        </w:r>
        <w:r>
          <w:rPr>
            <w:noProof/>
          </w:rPr>
          <w:instrText xml:space="preserve"> PAGEREF _Toc131396883 \h </w:instrText>
        </w:r>
        <w:r>
          <w:rPr>
            <w:noProof/>
          </w:rPr>
        </w:r>
      </w:ins>
      <w:r>
        <w:rPr>
          <w:noProof/>
        </w:rPr>
        <w:fldChar w:fldCharType="separate"/>
      </w:r>
      <w:ins w:id="289" w:author="Jose Eduardo VIU" w:date="2023-04-03T06:46:00Z">
        <w:r>
          <w:rPr>
            <w:noProof/>
          </w:rPr>
          <w:t>4</w:t>
        </w:r>
        <w:r>
          <w:rPr>
            <w:noProof/>
          </w:rPr>
          <w:t>5</w:t>
        </w:r>
        <w:r>
          <w:rPr>
            <w:noProof/>
          </w:rPr>
          <w:fldChar w:fldCharType="end"/>
        </w:r>
      </w:ins>
    </w:p>
    <w:p w14:paraId="5E22D2F7" w14:textId="01039370" w:rsidR="00395639" w:rsidRDefault="00395639">
      <w:pPr>
        <w:pStyle w:val="Tabladeilustraciones"/>
        <w:tabs>
          <w:tab w:val="right" w:leader="dot" w:pos="8494"/>
        </w:tabs>
        <w:rPr>
          <w:ins w:id="290" w:author="Jose Eduardo VIU" w:date="2023-04-03T06:46:00Z"/>
          <w:rFonts w:asciiTheme="minorHAnsi" w:eastAsiaTheme="minorEastAsia" w:hAnsiTheme="minorHAnsi" w:cstheme="minorBidi"/>
          <w:noProof/>
          <w:lang w:eastAsia="es-ES"/>
        </w:rPr>
      </w:pPr>
      <w:ins w:id="291" w:author="Jose Eduardo VIU" w:date="2023-04-03T06:46:00Z">
        <w:r>
          <w:rPr>
            <w:noProof/>
          </w:rPr>
          <w:t>Ilustración 33. Matriz de correlaciones. Elaboración propia.</w:t>
        </w:r>
        <w:r>
          <w:rPr>
            <w:noProof/>
          </w:rPr>
          <w:tab/>
        </w:r>
        <w:r>
          <w:rPr>
            <w:noProof/>
          </w:rPr>
          <w:fldChar w:fldCharType="begin"/>
        </w:r>
        <w:r>
          <w:rPr>
            <w:noProof/>
          </w:rPr>
          <w:instrText xml:space="preserve"> PAGEREF _Toc131396884 \h </w:instrText>
        </w:r>
        <w:r>
          <w:rPr>
            <w:noProof/>
          </w:rPr>
        </w:r>
      </w:ins>
      <w:r>
        <w:rPr>
          <w:noProof/>
        </w:rPr>
        <w:fldChar w:fldCharType="separate"/>
      </w:r>
      <w:ins w:id="292" w:author="Jose Eduardo VIU" w:date="2023-04-03T06:46:00Z">
        <w:r>
          <w:rPr>
            <w:noProof/>
          </w:rPr>
          <w:t>45</w:t>
        </w:r>
        <w:r>
          <w:rPr>
            <w:noProof/>
          </w:rPr>
          <w:fldChar w:fldCharType="end"/>
        </w:r>
      </w:ins>
    </w:p>
    <w:p w14:paraId="79042BD6" w14:textId="574F5003" w:rsidR="00395639" w:rsidRDefault="00395639">
      <w:pPr>
        <w:pStyle w:val="Tabladeilustraciones"/>
        <w:tabs>
          <w:tab w:val="right" w:leader="dot" w:pos="8494"/>
        </w:tabs>
        <w:rPr>
          <w:ins w:id="293" w:author="Jose Eduardo VIU" w:date="2023-04-03T06:46:00Z"/>
          <w:rFonts w:asciiTheme="minorHAnsi" w:eastAsiaTheme="minorEastAsia" w:hAnsiTheme="minorHAnsi" w:cstheme="minorBidi"/>
          <w:noProof/>
          <w:lang w:eastAsia="es-ES"/>
        </w:rPr>
      </w:pPr>
      <w:ins w:id="294" w:author="Jose Eduardo VIU" w:date="2023-04-03T06:46:00Z">
        <w:r>
          <w:rPr>
            <w:noProof/>
          </w:rPr>
          <w:lastRenderedPageBreak/>
          <w:t>Ilustración 34. Correlación de atributos con GMD. Elaboración propia.</w:t>
        </w:r>
        <w:r>
          <w:rPr>
            <w:noProof/>
          </w:rPr>
          <w:tab/>
        </w:r>
        <w:r>
          <w:rPr>
            <w:noProof/>
          </w:rPr>
          <w:fldChar w:fldCharType="begin"/>
        </w:r>
        <w:r>
          <w:rPr>
            <w:noProof/>
          </w:rPr>
          <w:instrText xml:space="preserve"> PAGEREF _Toc131396885 \h </w:instrText>
        </w:r>
        <w:r>
          <w:rPr>
            <w:noProof/>
          </w:rPr>
        </w:r>
      </w:ins>
      <w:r>
        <w:rPr>
          <w:noProof/>
        </w:rPr>
        <w:fldChar w:fldCharType="separate"/>
      </w:r>
      <w:ins w:id="295" w:author="Jose Eduardo VIU" w:date="2023-04-03T06:46:00Z">
        <w:r>
          <w:rPr>
            <w:noProof/>
          </w:rPr>
          <w:t>46</w:t>
        </w:r>
        <w:r>
          <w:rPr>
            <w:noProof/>
          </w:rPr>
          <w:fldChar w:fldCharType="end"/>
        </w:r>
      </w:ins>
    </w:p>
    <w:p w14:paraId="3012B657" w14:textId="2156B516" w:rsidR="00395639" w:rsidRDefault="00395639">
      <w:pPr>
        <w:pStyle w:val="Tabladeilustraciones"/>
        <w:tabs>
          <w:tab w:val="right" w:leader="dot" w:pos="8494"/>
        </w:tabs>
        <w:rPr>
          <w:ins w:id="296" w:author="Jose Eduardo VIU" w:date="2023-04-03T06:46:00Z"/>
          <w:rFonts w:asciiTheme="minorHAnsi" w:eastAsiaTheme="minorEastAsia" w:hAnsiTheme="minorHAnsi" w:cstheme="minorBidi"/>
          <w:noProof/>
          <w:lang w:eastAsia="es-ES"/>
        </w:rPr>
      </w:pPr>
      <w:ins w:id="297" w:author="Jose Eduardo VIU" w:date="2023-04-03T06:46:00Z">
        <w:r>
          <w:rPr>
            <w:noProof/>
          </w:rPr>
          <w:t>Ilustración 35. Diferencias RandomForest v1. Elaboración propia.</w:t>
        </w:r>
        <w:r>
          <w:rPr>
            <w:noProof/>
          </w:rPr>
          <w:tab/>
        </w:r>
        <w:r>
          <w:rPr>
            <w:noProof/>
          </w:rPr>
          <w:fldChar w:fldCharType="begin"/>
        </w:r>
        <w:r>
          <w:rPr>
            <w:noProof/>
          </w:rPr>
          <w:instrText xml:space="preserve"> PAGEREF _Toc131396886 \h </w:instrText>
        </w:r>
        <w:r>
          <w:rPr>
            <w:noProof/>
          </w:rPr>
        </w:r>
      </w:ins>
      <w:r>
        <w:rPr>
          <w:noProof/>
        </w:rPr>
        <w:fldChar w:fldCharType="separate"/>
      </w:r>
      <w:ins w:id="298" w:author="Jose Eduardo VIU" w:date="2023-04-03T06:46:00Z">
        <w:r>
          <w:rPr>
            <w:noProof/>
          </w:rPr>
          <w:t>47</w:t>
        </w:r>
        <w:r>
          <w:rPr>
            <w:noProof/>
          </w:rPr>
          <w:fldChar w:fldCharType="end"/>
        </w:r>
      </w:ins>
    </w:p>
    <w:p w14:paraId="58E9FC59" w14:textId="1F1356C8" w:rsidR="00395639" w:rsidRDefault="00395639">
      <w:pPr>
        <w:pStyle w:val="Tabladeilustraciones"/>
        <w:tabs>
          <w:tab w:val="right" w:leader="dot" w:pos="8494"/>
        </w:tabs>
        <w:rPr>
          <w:ins w:id="299" w:author="Jose Eduardo VIU" w:date="2023-04-03T06:46:00Z"/>
          <w:rFonts w:asciiTheme="minorHAnsi" w:eastAsiaTheme="minorEastAsia" w:hAnsiTheme="minorHAnsi" w:cstheme="minorBidi"/>
          <w:noProof/>
          <w:lang w:eastAsia="es-ES"/>
        </w:rPr>
      </w:pPr>
      <w:ins w:id="300" w:author="Jose Eduardo VIU" w:date="2023-04-03T06:46:00Z">
        <w:r>
          <w:rPr>
            <w:noProof/>
          </w:rPr>
          <w:t>Ilustración 36. Hiperparámetros a optimizar en RandomForest. Elaboración propia.</w:t>
        </w:r>
        <w:r>
          <w:rPr>
            <w:noProof/>
          </w:rPr>
          <w:tab/>
        </w:r>
        <w:r>
          <w:rPr>
            <w:noProof/>
          </w:rPr>
          <w:fldChar w:fldCharType="begin"/>
        </w:r>
        <w:r>
          <w:rPr>
            <w:noProof/>
          </w:rPr>
          <w:instrText xml:space="preserve"> PAGEREF _Toc131396887 \h </w:instrText>
        </w:r>
        <w:r>
          <w:rPr>
            <w:noProof/>
          </w:rPr>
        </w:r>
      </w:ins>
      <w:r>
        <w:rPr>
          <w:noProof/>
        </w:rPr>
        <w:fldChar w:fldCharType="separate"/>
      </w:r>
      <w:ins w:id="301" w:author="Jose Eduardo VIU" w:date="2023-04-03T06:46:00Z">
        <w:r>
          <w:rPr>
            <w:noProof/>
          </w:rPr>
          <w:t>48</w:t>
        </w:r>
        <w:r>
          <w:rPr>
            <w:noProof/>
          </w:rPr>
          <w:fldChar w:fldCharType="end"/>
        </w:r>
      </w:ins>
    </w:p>
    <w:p w14:paraId="2382CCE2" w14:textId="767668E3" w:rsidR="00395639" w:rsidRDefault="00395639">
      <w:pPr>
        <w:pStyle w:val="Tabladeilustraciones"/>
        <w:tabs>
          <w:tab w:val="right" w:leader="dot" w:pos="8494"/>
        </w:tabs>
        <w:rPr>
          <w:ins w:id="302" w:author="Jose Eduardo VIU" w:date="2023-04-03T06:46:00Z"/>
          <w:rFonts w:asciiTheme="minorHAnsi" w:eastAsiaTheme="minorEastAsia" w:hAnsiTheme="minorHAnsi" w:cstheme="minorBidi"/>
          <w:noProof/>
          <w:lang w:eastAsia="es-ES"/>
        </w:rPr>
      </w:pPr>
      <w:ins w:id="303" w:author="Jose Eduardo VIU" w:date="2023-04-03T06:46:00Z">
        <w:r>
          <w:rPr>
            <w:noProof/>
          </w:rPr>
          <w:t>Ilustración 37. Búsqueda de hiperparámetros RandomForest. Elaboración propia.</w:t>
        </w:r>
        <w:r>
          <w:rPr>
            <w:noProof/>
          </w:rPr>
          <w:tab/>
        </w:r>
        <w:r>
          <w:rPr>
            <w:noProof/>
          </w:rPr>
          <w:fldChar w:fldCharType="begin"/>
        </w:r>
        <w:r>
          <w:rPr>
            <w:noProof/>
          </w:rPr>
          <w:instrText xml:space="preserve"> PAGEREF _Toc131396888 \h </w:instrText>
        </w:r>
        <w:r>
          <w:rPr>
            <w:noProof/>
          </w:rPr>
        </w:r>
      </w:ins>
      <w:r>
        <w:rPr>
          <w:noProof/>
        </w:rPr>
        <w:fldChar w:fldCharType="separate"/>
      </w:r>
      <w:ins w:id="304" w:author="Jose Eduardo VIU" w:date="2023-04-03T06:46:00Z">
        <w:r>
          <w:rPr>
            <w:noProof/>
          </w:rPr>
          <w:t>49</w:t>
        </w:r>
        <w:r>
          <w:rPr>
            <w:noProof/>
          </w:rPr>
          <w:fldChar w:fldCharType="end"/>
        </w:r>
      </w:ins>
    </w:p>
    <w:p w14:paraId="6BFAB8D0" w14:textId="699D73A7" w:rsidR="00395639" w:rsidRDefault="00395639">
      <w:pPr>
        <w:pStyle w:val="Tabladeilustraciones"/>
        <w:tabs>
          <w:tab w:val="right" w:leader="dot" w:pos="8494"/>
        </w:tabs>
        <w:rPr>
          <w:ins w:id="305" w:author="Jose Eduardo VIU" w:date="2023-04-03T06:46:00Z"/>
          <w:rFonts w:asciiTheme="minorHAnsi" w:eastAsiaTheme="minorEastAsia" w:hAnsiTheme="minorHAnsi" w:cstheme="minorBidi"/>
          <w:noProof/>
          <w:lang w:eastAsia="es-ES"/>
        </w:rPr>
      </w:pPr>
      <w:ins w:id="306" w:author="Jose Eduardo VIU" w:date="2023-04-03T06:46:00Z">
        <w:r>
          <w:rPr>
            <w:noProof/>
          </w:rPr>
          <w:t>Ilustración 38. Errores RandomForest con mejores parámetros. Elaboración propia.</w:t>
        </w:r>
        <w:r>
          <w:rPr>
            <w:noProof/>
          </w:rPr>
          <w:tab/>
        </w:r>
        <w:r>
          <w:rPr>
            <w:noProof/>
          </w:rPr>
          <w:fldChar w:fldCharType="begin"/>
        </w:r>
        <w:r>
          <w:rPr>
            <w:noProof/>
          </w:rPr>
          <w:instrText xml:space="preserve"> PAGEREF _Toc131396889 \h </w:instrText>
        </w:r>
        <w:r>
          <w:rPr>
            <w:noProof/>
          </w:rPr>
        </w:r>
      </w:ins>
      <w:r>
        <w:rPr>
          <w:noProof/>
        </w:rPr>
        <w:fldChar w:fldCharType="separate"/>
      </w:r>
      <w:ins w:id="307" w:author="Jose Eduardo VIU" w:date="2023-04-03T06:46:00Z">
        <w:r>
          <w:rPr>
            <w:noProof/>
          </w:rPr>
          <w:t>50</w:t>
        </w:r>
        <w:r>
          <w:rPr>
            <w:noProof/>
          </w:rPr>
          <w:fldChar w:fldCharType="end"/>
        </w:r>
      </w:ins>
    </w:p>
    <w:p w14:paraId="0C91050B" w14:textId="69888E42" w:rsidR="00395639" w:rsidRDefault="00395639">
      <w:pPr>
        <w:pStyle w:val="Tabladeilustraciones"/>
        <w:tabs>
          <w:tab w:val="right" w:leader="dot" w:pos="8494"/>
        </w:tabs>
        <w:rPr>
          <w:ins w:id="308" w:author="Jose Eduardo VIU" w:date="2023-04-03T06:46:00Z"/>
          <w:rFonts w:asciiTheme="minorHAnsi" w:eastAsiaTheme="minorEastAsia" w:hAnsiTheme="minorHAnsi" w:cstheme="minorBidi"/>
          <w:noProof/>
          <w:lang w:eastAsia="es-ES"/>
        </w:rPr>
      </w:pPr>
      <w:ins w:id="309" w:author="Jose Eduardo VIU" w:date="2023-04-03T06:46:00Z">
        <w:r>
          <w:rPr>
            <w:noProof/>
          </w:rPr>
          <w:t>Ilustración 39. Resultado de HistGradientBoostingRegressor en dataset del prproyecto. Elaboración propia.</w:t>
        </w:r>
        <w:r>
          <w:rPr>
            <w:noProof/>
          </w:rPr>
          <w:tab/>
        </w:r>
        <w:r>
          <w:rPr>
            <w:noProof/>
          </w:rPr>
          <w:fldChar w:fldCharType="begin"/>
        </w:r>
        <w:r>
          <w:rPr>
            <w:noProof/>
          </w:rPr>
          <w:instrText xml:space="preserve"> PAGEREF _Toc131396890 \h </w:instrText>
        </w:r>
        <w:r>
          <w:rPr>
            <w:noProof/>
          </w:rPr>
        </w:r>
      </w:ins>
      <w:r>
        <w:rPr>
          <w:noProof/>
        </w:rPr>
        <w:fldChar w:fldCharType="separate"/>
      </w:r>
      <w:ins w:id="310" w:author="Jose Eduardo VIU" w:date="2023-04-03T06:46:00Z">
        <w:r>
          <w:rPr>
            <w:noProof/>
          </w:rPr>
          <w:t>52</w:t>
        </w:r>
        <w:r>
          <w:rPr>
            <w:noProof/>
          </w:rPr>
          <w:fldChar w:fldCharType="end"/>
        </w:r>
      </w:ins>
    </w:p>
    <w:p w14:paraId="327B25AD" w14:textId="1C3E177E" w:rsidR="00395639" w:rsidRDefault="00395639">
      <w:pPr>
        <w:pStyle w:val="Tabladeilustraciones"/>
        <w:tabs>
          <w:tab w:val="right" w:leader="dot" w:pos="8494"/>
        </w:tabs>
        <w:rPr>
          <w:ins w:id="311" w:author="Jose Eduardo VIU" w:date="2023-04-03T06:46:00Z"/>
          <w:rFonts w:asciiTheme="minorHAnsi" w:eastAsiaTheme="minorEastAsia" w:hAnsiTheme="minorHAnsi" w:cstheme="minorBidi"/>
          <w:noProof/>
          <w:lang w:eastAsia="es-ES"/>
        </w:rPr>
      </w:pPr>
      <w:ins w:id="312" w:author="Jose Eduardo VIU" w:date="2023-04-03T06:46:00Z">
        <w:r>
          <w:rPr>
            <w:noProof/>
          </w:rPr>
          <w:t>Ilustración 40. Rangos de parámetros para la búsqueda aleatoria de la mejor combinación. Elaboración propia.</w:t>
        </w:r>
        <w:r>
          <w:rPr>
            <w:noProof/>
          </w:rPr>
          <w:tab/>
        </w:r>
        <w:r>
          <w:rPr>
            <w:noProof/>
          </w:rPr>
          <w:fldChar w:fldCharType="begin"/>
        </w:r>
        <w:r>
          <w:rPr>
            <w:noProof/>
          </w:rPr>
          <w:instrText xml:space="preserve"> PAGEREF _Toc131396891 \h </w:instrText>
        </w:r>
        <w:r>
          <w:rPr>
            <w:noProof/>
          </w:rPr>
        </w:r>
      </w:ins>
      <w:r>
        <w:rPr>
          <w:noProof/>
        </w:rPr>
        <w:fldChar w:fldCharType="separate"/>
      </w:r>
      <w:ins w:id="313" w:author="Jose Eduardo VIU" w:date="2023-04-03T06:46:00Z">
        <w:r>
          <w:rPr>
            <w:noProof/>
          </w:rPr>
          <w:t>53</w:t>
        </w:r>
        <w:r>
          <w:rPr>
            <w:noProof/>
          </w:rPr>
          <w:fldChar w:fldCharType="end"/>
        </w:r>
      </w:ins>
    </w:p>
    <w:p w14:paraId="39613DE8" w14:textId="50114E73" w:rsidR="00395639" w:rsidRDefault="00395639">
      <w:pPr>
        <w:pStyle w:val="Tabladeilustraciones"/>
        <w:tabs>
          <w:tab w:val="right" w:leader="dot" w:pos="8494"/>
        </w:tabs>
        <w:rPr>
          <w:ins w:id="314" w:author="Jose Eduardo VIU" w:date="2023-04-03T06:46:00Z"/>
          <w:rFonts w:asciiTheme="minorHAnsi" w:eastAsiaTheme="minorEastAsia" w:hAnsiTheme="minorHAnsi" w:cstheme="minorBidi"/>
          <w:noProof/>
          <w:lang w:eastAsia="es-ES"/>
        </w:rPr>
      </w:pPr>
      <w:ins w:id="315" w:author="Jose Eduardo VIU" w:date="2023-04-03T06:46:00Z">
        <w:r>
          <w:rPr>
            <w:noProof/>
          </w:rPr>
          <w:t>Ilustración 41. Errores de KNeightborsRegressor. Elaboración propia.</w:t>
        </w:r>
        <w:r>
          <w:rPr>
            <w:noProof/>
          </w:rPr>
          <w:tab/>
        </w:r>
        <w:r>
          <w:rPr>
            <w:noProof/>
          </w:rPr>
          <w:fldChar w:fldCharType="begin"/>
        </w:r>
        <w:r>
          <w:rPr>
            <w:noProof/>
          </w:rPr>
          <w:instrText xml:space="preserve"> PAGEREF _Toc131396892 \h </w:instrText>
        </w:r>
        <w:r>
          <w:rPr>
            <w:noProof/>
          </w:rPr>
        </w:r>
      </w:ins>
      <w:r>
        <w:rPr>
          <w:noProof/>
        </w:rPr>
        <w:fldChar w:fldCharType="separate"/>
      </w:r>
      <w:ins w:id="316" w:author="Jose Eduardo VIU" w:date="2023-04-03T06:46:00Z">
        <w:r>
          <w:rPr>
            <w:noProof/>
          </w:rPr>
          <w:t>55</w:t>
        </w:r>
        <w:r>
          <w:rPr>
            <w:noProof/>
          </w:rPr>
          <w:fldChar w:fldCharType="end"/>
        </w:r>
      </w:ins>
    </w:p>
    <w:p w14:paraId="6290C1E0" w14:textId="390D9974" w:rsidR="00395639" w:rsidRDefault="00395639">
      <w:pPr>
        <w:pStyle w:val="Tabladeilustraciones"/>
        <w:tabs>
          <w:tab w:val="right" w:leader="dot" w:pos="8494"/>
        </w:tabs>
        <w:rPr>
          <w:ins w:id="317" w:author="Jose Eduardo VIU" w:date="2023-04-03T06:46:00Z"/>
          <w:rFonts w:asciiTheme="minorHAnsi" w:eastAsiaTheme="minorEastAsia" w:hAnsiTheme="minorHAnsi" w:cstheme="minorBidi"/>
          <w:noProof/>
          <w:lang w:eastAsia="es-ES"/>
        </w:rPr>
      </w:pPr>
      <w:ins w:id="318" w:author="Jose Eduardo VIU" w:date="2023-04-03T06:46:00Z">
        <w:r>
          <w:rPr>
            <w:noProof/>
          </w:rPr>
          <w:t>Ilustración 42. Comparativa de valor de R2 para KNN según nº vecinos. Elaboración propia.</w:t>
        </w:r>
        <w:r>
          <w:rPr>
            <w:noProof/>
          </w:rPr>
          <w:tab/>
        </w:r>
        <w:r>
          <w:rPr>
            <w:noProof/>
          </w:rPr>
          <w:fldChar w:fldCharType="begin"/>
        </w:r>
        <w:r>
          <w:rPr>
            <w:noProof/>
          </w:rPr>
          <w:instrText xml:space="preserve"> PAGEREF _Toc131396893 \h </w:instrText>
        </w:r>
        <w:r>
          <w:rPr>
            <w:noProof/>
          </w:rPr>
        </w:r>
      </w:ins>
      <w:r>
        <w:rPr>
          <w:noProof/>
        </w:rPr>
        <w:fldChar w:fldCharType="separate"/>
      </w:r>
      <w:ins w:id="319" w:author="Jose Eduardo VIU" w:date="2023-04-03T06:46:00Z">
        <w:r>
          <w:rPr>
            <w:noProof/>
          </w:rPr>
          <w:t>55</w:t>
        </w:r>
        <w:r>
          <w:rPr>
            <w:noProof/>
          </w:rPr>
          <w:fldChar w:fldCharType="end"/>
        </w:r>
      </w:ins>
    </w:p>
    <w:p w14:paraId="666A8AFC" w14:textId="120CC978" w:rsidR="00395639" w:rsidRDefault="00395639">
      <w:pPr>
        <w:pStyle w:val="Tabladeilustraciones"/>
        <w:tabs>
          <w:tab w:val="right" w:leader="dot" w:pos="8494"/>
        </w:tabs>
        <w:rPr>
          <w:ins w:id="320" w:author="Jose Eduardo VIU" w:date="2023-04-03T06:46:00Z"/>
          <w:rFonts w:asciiTheme="minorHAnsi" w:eastAsiaTheme="minorEastAsia" w:hAnsiTheme="minorHAnsi" w:cstheme="minorBidi"/>
          <w:noProof/>
          <w:lang w:eastAsia="es-ES"/>
        </w:rPr>
      </w:pPr>
      <w:ins w:id="321" w:author="Jose Eduardo VIU" w:date="2023-04-03T06:46:00Z">
        <w:r>
          <w:rPr>
            <w:noProof/>
          </w:rPr>
          <w:t>Ilustración 43. Comparativa de R2 para KNN según número de variables usadas. Elaboración propia.</w:t>
        </w:r>
        <w:r>
          <w:rPr>
            <w:noProof/>
          </w:rPr>
          <w:tab/>
        </w:r>
        <w:r>
          <w:rPr>
            <w:noProof/>
          </w:rPr>
          <w:fldChar w:fldCharType="begin"/>
        </w:r>
        <w:r>
          <w:rPr>
            <w:noProof/>
          </w:rPr>
          <w:instrText xml:space="preserve"> PAGEREF _Toc131396894 \h </w:instrText>
        </w:r>
        <w:r>
          <w:rPr>
            <w:noProof/>
          </w:rPr>
        </w:r>
      </w:ins>
      <w:r>
        <w:rPr>
          <w:noProof/>
        </w:rPr>
        <w:fldChar w:fldCharType="separate"/>
      </w:r>
      <w:ins w:id="322" w:author="Jose Eduardo VIU" w:date="2023-04-03T06:46:00Z">
        <w:r>
          <w:rPr>
            <w:noProof/>
          </w:rPr>
          <w:t>56</w:t>
        </w:r>
        <w:r>
          <w:rPr>
            <w:noProof/>
          </w:rPr>
          <w:fldChar w:fldCharType="end"/>
        </w:r>
      </w:ins>
    </w:p>
    <w:p w14:paraId="7E6668AD" w14:textId="2062D2DF" w:rsidR="00CB7E31" w:rsidDel="006D77E0" w:rsidRDefault="00000000">
      <w:pPr>
        <w:pStyle w:val="Tabladeilustraciones"/>
        <w:tabs>
          <w:tab w:val="right" w:leader="dot" w:pos="8494"/>
        </w:tabs>
        <w:rPr>
          <w:del w:id="323" w:author="Jose Eduardo VIU" w:date="2023-04-01T19:29:00Z"/>
          <w:rFonts w:asciiTheme="minorHAnsi" w:eastAsiaTheme="minorEastAsia" w:hAnsiTheme="minorHAnsi" w:cstheme="minorBidi"/>
          <w:noProof/>
          <w:lang w:eastAsia="es-ES"/>
        </w:rPr>
      </w:pPr>
      <w:del w:id="324" w:author="Jose Eduardo VIU" w:date="2023-04-01T19:29:00Z">
        <w:r w:rsidDel="006D77E0">
          <w:rPr>
            <w:noProof/>
          </w:rPr>
          <w:delText>Ilustración 1. Esquema de modelo CRISP-DM (Ncr &amp; Clinton, 1999)</w:delText>
        </w:r>
        <w:r w:rsidDel="006D77E0">
          <w:rPr>
            <w:noProof/>
          </w:rPr>
          <w:tab/>
          <w:delText>12</w:delText>
        </w:r>
      </w:del>
    </w:p>
    <w:p w14:paraId="39CAC0E4" w14:textId="77777777" w:rsidR="00CB7E31" w:rsidDel="006D77E0" w:rsidRDefault="00000000">
      <w:pPr>
        <w:pStyle w:val="Tabladeilustraciones"/>
        <w:tabs>
          <w:tab w:val="right" w:leader="dot" w:pos="8494"/>
        </w:tabs>
        <w:rPr>
          <w:del w:id="325" w:author="Jose Eduardo VIU" w:date="2023-04-01T19:29:00Z"/>
          <w:rFonts w:asciiTheme="minorHAnsi" w:eastAsiaTheme="minorEastAsia" w:hAnsiTheme="minorHAnsi" w:cstheme="minorBidi"/>
          <w:noProof/>
          <w:lang w:eastAsia="es-ES"/>
        </w:rPr>
      </w:pPr>
      <w:del w:id="326" w:author="Jose Eduardo VIU" w:date="2023-04-01T19:29:00Z">
        <w:r w:rsidDel="006D77E0">
          <w:rPr>
            <w:noProof/>
          </w:rPr>
          <w:delText>Ilustración 2. Puntos principales de CRISP-DM (Ncr &amp; Clinton, 1999)</w:delText>
        </w:r>
        <w:r w:rsidDel="006D77E0">
          <w:rPr>
            <w:noProof/>
          </w:rPr>
          <w:tab/>
          <w:delText>13</w:delText>
        </w:r>
      </w:del>
    </w:p>
    <w:p w14:paraId="3256B109" w14:textId="77777777" w:rsidR="00CB7E31" w:rsidDel="006D77E0" w:rsidRDefault="00000000">
      <w:pPr>
        <w:pStyle w:val="Tabladeilustraciones"/>
        <w:tabs>
          <w:tab w:val="right" w:leader="dot" w:pos="8494"/>
        </w:tabs>
        <w:rPr>
          <w:del w:id="327" w:author="Jose Eduardo VIU" w:date="2023-04-01T19:29:00Z"/>
          <w:rFonts w:asciiTheme="minorHAnsi" w:eastAsiaTheme="minorEastAsia" w:hAnsiTheme="minorHAnsi" w:cstheme="minorBidi"/>
          <w:noProof/>
          <w:lang w:eastAsia="es-ES"/>
        </w:rPr>
      </w:pPr>
      <w:del w:id="328" w:author="Jose Eduardo VIU" w:date="2023-04-01T19:29:00Z">
        <w:r w:rsidDel="006D77E0">
          <w:rPr>
            <w:noProof/>
          </w:rPr>
          <w:delText>Ilustración 3. Cronograma de desarrollo del TFM. Elaboración propia</w:delText>
        </w:r>
        <w:r w:rsidDel="006D77E0">
          <w:rPr>
            <w:noProof/>
          </w:rPr>
          <w:tab/>
          <w:delText>14</w:delText>
        </w:r>
      </w:del>
    </w:p>
    <w:p w14:paraId="42D287AD" w14:textId="77777777" w:rsidR="00CB7E31" w:rsidDel="006D77E0" w:rsidRDefault="00000000">
      <w:pPr>
        <w:pStyle w:val="Tabladeilustraciones"/>
        <w:tabs>
          <w:tab w:val="right" w:leader="dot" w:pos="8494"/>
        </w:tabs>
        <w:rPr>
          <w:del w:id="329" w:author="Jose Eduardo VIU" w:date="2023-04-01T19:29:00Z"/>
          <w:rFonts w:asciiTheme="minorHAnsi" w:eastAsiaTheme="minorEastAsia" w:hAnsiTheme="minorHAnsi" w:cstheme="minorBidi"/>
          <w:noProof/>
          <w:lang w:eastAsia="es-ES"/>
        </w:rPr>
      </w:pPr>
      <w:del w:id="330" w:author="Jose Eduardo VIU" w:date="2023-04-01T19:29:00Z">
        <w:r w:rsidDel="006D77E0">
          <w:rPr>
            <w:noProof/>
          </w:rPr>
          <w:delText>Ilustración 4. Curva de Crecimiento del Cerdo.(www.3tres3.com, 2010)</w:delText>
        </w:r>
        <w:r w:rsidDel="006D77E0">
          <w:rPr>
            <w:noProof/>
          </w:rPr>
          <w:tab/>
          <w:delText>16</w:delText>
        </w:r>
      </w:del>
    </w:p>
    <w:p w14:paraId="21ABD6C9" w14:textId="77777777" w:rsidR="00CB7E31" w:rsidDel="006D77E0" w:rsidRDefault="00000000">
      <w:pPr>
        <w:pStyle w:val="Tabladeilustraciones"/>
        <w:tabs>
          <w:tab w:val="right" w:leader="dot" w:pos="8494"/>
        </w:tabs>
        <w:rPr>
          <w:del w:id="331" w:author="Jose Eduardo VIU" w:date="2023-04-01T19:29:00Z"/>
          <w:rFonts w:asciiTheme="minorHAnsi" w:eastAsiaTheme="minorEastAsia" w:hAnsiTheme="minorHAnsi" w:cstheme="minorBidi"/>
          <w:noProof/>
          <w:lang w:eastAsia="es-ES"/>
        </w:rPr>
      </w:pPr>
      <w:del w:id="332" w:author="Jose Eduardo VIU" w:date="2023-04-01T19:29:00Z">
        <w:r w:rsidDel="006D77E0">
          <w:rPr>
            <w:noProof/>
          </w:rPr>
          <w:delText>Ilustración 5. Estadísticas generales de dataset inicial. Generado con ydata-profiling.</w:delText>
        </w:r>
        <w:r w:rsidDel="006D77E0">
          <w:rPr>
            <w:noProof/>
          </w:rPr>
          <w:tab/>
          <w:delText>24</w:delText>
        </w:r>
      </w:del>
    </w:p>
    <w:p w14:paraId="585B95D0" w14:textId="77777777" w:rsidR="00CB7E31" w:rsidDel="006D77E0" w:rsidRDefault="00000000">
      <w:pPr>
        <w:pStyle w:val="Tabladeilustraciones"/>
        <w:tabs>
          <w:tab w:val="right" w:leader="dot" w:pos="8494"/>
        </w:tabs>
        <w:rPr>
          <w:del w:id="333" w:author="Jose Eduardo VIU" w:date="2023-04-01T19:29:00Z"/>
          <w:rFonts w:asciiTheme="minorHAnsi" w:eastAsiaTheme="minorEastAsia" w:hAnsiTheme="minorHAnsi" w:cstheme="minorBidi"/>
          <w:noProof/>
          <w:lang w:eastAsia="es-ES"/>
        </w:rPr>
      </w:pPr>
      <w:del w:id="334" w:author="Jose Eduardo VIU" w:date="2023-04-01T19:29:00Z">
        <w:r w:rsidDel="006D77E0">
          <w:rPr>
            <w:noProof/>
          </w:rPr>
          <w:delText>Ilustración 6. Análisis preliminar de variable GMD. Generado con ydata-profiling.</w:delText>
        </w:r>
        <w:r w:rsidDel="006D77E0">
          <w:rPr>
            <w:noProof/>
          </w:rPr>
          <w:tab/>
          <w:delText>25</w:delText>
        </w:r>
      </w:del>
    </w:p>
    <w:p w14:paraId="4C8F40A0" w14:textId="77777777" w:rsidR="00CB7E31" w:rsidDel="006D77E0" w:rsidRDefault="00000000">
      <w:pPr>
        <w:pStyle w:val="Tabladeilustraciones"/>
        <w:tabs>
          <w:tab w:val="right" w:leader="dot" w:pos="8494"/>
        </w:tabs>
        <w:rPr>
          <w:del w:id="335" w:author="Jose Eduardo VIU" w:date="2023-04-01T19:29:00Z"/>
          <w:rFonts w:asciiTheme="minorHAnsi" w:eastAsiaTheme="minorEastAsia" w:hAnsiTheme="minorHAnsi" w:cstheme="minorBidi"/>
          <w:noProof/>
          <w:lang w:eastAsia="es-ES"/>
        </w:rPr>
      </w:pPr>
      <w:del w:id="336" w:author="Jose Eduardo VIU" w:date="2023-04-01T19:29:00Z">
        <w:r w:rsidDel="006D77E0">
          <w:rPr>
            <w:noProof/>
          </w:rPr>
          <w:delText>Ilustración 7. Diagrama “boxplot-wiskers” de GMD por tipo ganado. Elaboración propia.</w:delText>
        </w:r>
        <w:r w:rsidDel="006D77E0">
          <w:rPr>
            <w:noProof/>
          </w:rPr>
          <w:tab/>
          <w:delText>26</w:delText>
        </w:r>
      </w:del>
    </w:p>
    <w:p w14:paraId="2EAF21D4" w14:textId="77777777" w:rsidR="00CB7E31" w:rsidDel="006D77E0" w:rsidRDefault="00000000">
      <w:pPr>
        <w:pStyle w:val="Tabladeilustraciones"/>
        <w:tabs>
          <w:tab w:val="right" w:leader="dot" w:pos="8494"/>
        </w:tabs>
        <w:rPr>
          <w:del w:id="337" w:author="Jose Eduardo VIU" w:date="2023-04-01T19:29:00Z"/>
          <w:rFonts w:asciiTheme="minorHAnsi" w:eastAsiaTheme="minorEastAsia" w:hAnsiTheme="minorHAnsi" w:cstheme="minorBidi"/>
          <w:noProof/>
          <w:lang w:eastAsia="es-ES"/>
        </w:rPr>
      </w:pPr>
      <w:del w:id="338" w:author="Jose Eduardo VIU" w:date="2023-04-01T19:29:00Z">
        <w:r w:rsidDel="006D77E0">
          <w:rPr>
            <w:noProof/>
          </w:rPr>
          <w:delText>Ilustración 8. Boxplot con Outliers de GMD. Elaboración propia.</w:delText>
        </w:r>
        <w:r w:rsidDel="006D77E0">
          <w:rPr>
            <w:noProof/>
          </w:rPr>
          <w:tab/>
          <w:delText>29</w:delText>
        </w:r>
      </w:del>
    </w:p>
    <w:p w14:paraId="0FB1847B" w14:textId="77777777" w:rsidR="00CB7E31" w:rsidDel="006D77E0" w:rsidRDefault="00000000">
      <w:pPr>
        <w:pStyle w:val="Tabladeilustraciones"/>
        <w:tabs>
          <w:tab w:val="right" w:leader="dot" w:pos="8494"/>
        </w:tabs>
        <w:rPr>
          <w:del w:id="339" w:author="Jose Eduardo VIU" w:date="2023-04-01T19:29:00Z"/>
          <w:rFonts w:asciiTheme="minorHAnsi" w:eastAsiaTheme="minorEastAsia" w:hAnsiTheme="minorHAnsi" w:cstheme="minorBidi"/>
          <w:noProof/>
          <w:lang w:eastAsia="es-ES"/>
        </w:rPr>
      </w:pPr>
      <w:del w:id="340" w:author="Jose Eduardo VIU" w:date="2023-04-01T19:29:00Z">
        <w:r w:rsidDel="006D77E0">
          <w:rPr>
            <w:noProof/>
          </w:rPr>
          <w:delText>Ilustración 9. Estadísticas generales de dataset inicial. Generado con ydata-profiling.</w:delText>
        </w:r>
        <w:r w:rsidDel="006D77E0">
          <w:rPr>
            <w:noProof/>
          </w:rPr>
          <w:tab/>
          <w:delText>30</w:delText>
        </w:r>
      </w:del>
    </w:p>
    <w:p w14:paraId="28341A95" w14:textId="77777777" w:rsidR="00CB7E31" w:rsidDel="006D77E0" w:rsidRDefault="00000000">
      <w:pPr>
        <w:pStyle w:val="Tabladeilustraciones"/>
        <w:tabs>
          <w:tab w:val="right" w:leader="dot" w:pos="8494"/>
        </w:tabs>
        <w:rPr>
          <w:del w:id="341" w:author="Jose Eduardo VIU" w:date="2023-04-01T19:29:00Z"/>
          <w:rFonts w:asciiTheme="minorHAnsi" w:eastAsiaTheme="minorEastAsia" w:hAnsiTheme="minorHAnsi" w:cstheme="minorBidi"/>
          <w:noProof/>
          <w:lang w:eastAsia="es-ES"/>
        </w:rPr>
      </w:pPr>
      <w:del w:id="342" w:author="Jose Eduardo VIU" w:date="2023-04-01T19:29:00Z">
        <w:r w:rsidDel="006D77E0">
          <w:rPr>
            <w:noProof/>
          </w:rPr>
          <w:delText>Ilustración 10 - Quitar atributos innecesarios del Dataset Inicial. Elaboración propia.</w:delText>
        </w:r>
        <w:r w:rsidDel="006D77E0">
          <w:rPr>
            <w:noProof/>
          </w:rPr>
          <w:tab/>
          <w:delText>32</w:delText>
        </w:r>
      </w:del>
    </w:p>
    <w:p w14:paraId="71EC8CEF" w14:textId="77777777" w:rsidR="00CB7E31" w:rsidDel="006D77E0" w:rsidRDefault="00000000">
      <w:pPr>
        <w:pStyle w:val="Tabladeilustraciones"/>
        <w:tabs>
          <w:tab w:val="right" w:leader="dot" w:pos="8494"/>
        </w:tabs>
        <w:rPr>
          <w:del w:id="343" w:author="Jose Eduardo VIU" w:date="2023-04-01T19:29:00Z"/>
          <w:rFonts w:asciiTheme="minorHAnsi" w:eastAsiaTheme="minorEastAsia" w:hAnsiTheme="minorHAnsi" w:cstheme="minorBidi"/>
          <w:noProof/>
          <w:lang w:eastAsia="es-ES"/>
        </w:rPr>
      </w:pPr>
      <w:del w:id="344" w:author="Jose Eduardo VIU" w:date="2023-04-01T19:29:00Z">
        <w:r w:rsidDel="006D77E0">
          <w:rPr>
            <w:noProof/>
          </w:rPr>
          <w:delText>Ilustración 11. Distribución de valores de GMD. Elaboración propia.</w:delText>
        </w:r>
        <w:r w:rsidDel="006D77E0">
          <w:rPr>
            <w:noProof/>
          </w:rPr>
          <w:tab/>
          <w:delText>33</w:delText>
        </w:r>
      </w:del>
    </w:p>
    <w:p w14:paraId="1AE79F9E" w14:textId="77777777" w:rsidR="00CB7E31" w:rsidDel="006D77E0" w:rsidRDefault="00000000">
      <w:pPr>
        <w:pStyle w:val="Tabladeilustraciones"/>
        <w:tabs>
          <w:tab w:val="right" w:leader="dot" w:pos="8494"/>
        </w:tabs>
        <w:rPr>
          <w:del w:id="345" w:author="Jose Eduardo VIU" w:date="2023-04-01T19:29:00Z"/>
          <w:rFonts w:asciiTheme="minorHAnsi" w:eastAsiaTheme="minorEastAsia" w:hAnsiTheme="minorHAnsi" w:cstheme="minorBidi"/>
          <w:noProof/>
          <w:lang w:eastAsia="es-ES"/>
        </w:rPr>
      </w:pPr>
      <w:del w:id="346" w:author="Jose Eduardo VIU" w:date="2023-04-01T19:29:00Z">
        <w:r w:rsidDel="006D77E0">
          <w:rPr>
            <w:noProof/>
          </w:rPr>
          <w:delText>Ilustración 12. Eliminar outliers de GMD. Elaboración propia.</w:delText>
        </w:r>
        <w:r w:rsidDel="006D77E0">
          <w:rPr>
            <w:noProof/>
          </w:rPr>
          <w:tab/>
          <w:delText>34</w:delText>
        </w:r>
      </w:del>
    </w:p>
    <w:p w14:paraId="42E32E5D" w14:textId="77777777" w:rsidR="00CB7E31" w:rsidDel="006D77E0" w:rsidRDefault="00000000">
      <w:pPr>
        <w:pStyle w:val="Tabladeilustraciones"/>
        <w:tabs>
          <w:tab w:val="right" w:leader="dot" w:pos="8494"/>
        </w:tabs>
        <w:rPr>
          <w:del w:id="347" w:author="Jose Eduardo VIU" w:date="2023-04-01T19:29:00Z"/>
          <w:rFonts w:asciiTheme="minorHAnsi" w:eastAsiaTheme="minorEastAsia" w:hAnsiTheme="minorHAnsi" w:cstheme="minorBidi"/>
          <w:noProof/>
          <w:lang w:eastAsia="es-ES"/>
        </w:rPr>
      </w:pPr>
      <w:del w:id="348" w:author="Jose Eduardo VIU" w:date="2023-04-01T19:29:00Z">
        <w:r w:rsidDel="006D77E0">
          <w:rPr>
            <w:noProof/>
          </w:rPr>
          <w:delText>Ilustración 13. Outliers de DiasMedios en Dataframe inicial. Elaboración propia.</w:delText>
        </w:r>
        <w:r w:rsidDel="006D77E0">
          <w:rPr>
            <w:noProof/>
          </w:rPr>
          <w:tab/>
          <w:delText>34</w:delText>
        </w:r>
      </w:del>
    </w:p>
    <w:p w14:paraId="207687F2" w14:textId="77777777" w:rsidR="00CB7E31" w:rsidDel="006D77E0" w:rsidRDefault="00000000">
      <w:pPr>
        <w:pStyle w:val="Tabladeilustraciones"/>
        <w:tabs>
          <w:tab w:val="right" w:leader="dot" w:pos="8494"/>
        </w:tabs>
        <w:rPr>
          <w:del w:id="349" w:author="Jose Eduardo VIU" w:date="2023-04-01T19:29:00Z"/>
          <w:rFonts w:asciiTheme="minorHAnsi" w:eastAsiaTheme="minorEastAsia" w:hAnsiTheme="minorHAnsi" w:cstheme="minorBidi"/>
          <w:noProof/>
          <w:lang w:eastAsia="es-ES"/>
        </w:rPr>
      </w:pPr>
      <w:del w:id="350" w:author="Jose Eduardo VIU" w:date="2023-04-01T19:29:00Z">
        <w:r w:rsidDel="006D77E0">
          <w:rPr>
            <w:noProof/>
          </w:rPr>
          <w:delText>Ilustración 14. Eliminar outliers de DiasMedios. Elaboración propia.</w:delText>
        </w:r>
        <w:r w:rsidDel="006D77E0">
          <w:rPr>
            <w:noProof/>
          </w:rPr>
          <w:tab/>
          <w:delText>35</w:delText>
        </w:r>
      </w:del>
    </w:p>
    <w:p w14:paraId="7E4A0070" w14:textId="77777777" w:rsidR="00CB7E31" w:rsidDel="006D77E0" w:rsidRDefault="00000000">
      <w:pPr>
        <w:pStyle w:val="Tabladeilustraciones"/>
        <w:tabs>
          <w:tab w:val="right" w:leader="dot" w:pos="8494"/>
        </w:tabs>
        <w:rPr>
          <w:del w:id="351" w:author="Jose Eduardo VIU" w:date="2023-04-01T19:29:00Z"/>
          <w:rFonts w:asciiTheme="minorHAnsi" w:eastAsiaTheme="minorEastAsia" w:hAnsiTheme="minorHAnsi" w:cstheme="minorBidi"/>
          <w:noProof/>
          <w:lang w:eastAsia="es-ES"/>
        </w:rPr>
      </w:pPr>
      <w:del w:id="352" w:author="Jose Eduardo VIU" w:date="2023-04-01T19:29:00Z">
        <w:r w:rsidDel="006D77E0">
          <w:rPr>
            <w:noProof/>
          </w:rPr>
          <w:delText>Ilustración 15. Rellenar valores perdidos de nº de bajas. Elaboración propia.</w:delText>
        </w:r>
        <w:r w:rsidDel="006D77E0">
          <w:rPr>
            <w:noProof/>
          </w:rPr>
          <w:tab/>
          <w:delText>35</w:delText>
        </w:r>
      </w:del>
    </w:p>
    <w:p w14:paraId="77FFCB5C" w14:textId="77777777" w:rsidR="00CB7E31" w:rsidDel="006D77E0" w:rsidRDefault="00000000">
      <w:pPr>
        <w:pStyle w:val="Tabladeilustraciones"/>
        <w:tabs>
          <w:tab w:val="right" w:leader="dot" w:pos="8494"/>
        </w:tabs>
        <w:rPr>
          <w:del w:id="353" w:author="Jose Eduardo VIU" w:date="2023-04-01T19:29:00Z"/>
          <w:rFonts w:asciiTheme="minorHAnsi" w:eastAsiaTheme="minorEastAsia" w:hAnsiTheme="minorHAnsi" w:cstheme="minorBidi"/>
          <w:noProof/>
          <w:lang w:eastAsia="es-ES"/>
        </w:rPr>
      </w:pPr>
      <w:del w:id="354" w:author="Jose Eduardo VIU" w:date="2023-04-01T19:29:00Z">
        <w:r w:rsidDel="006D77E0">
          <w:rPr>
            <w:noProof/>
          </w:rPr>
          <w:delText>Ilustración 16. Rellenar valores perdidos de localización GPS de granjas. Elaboración propia.</w:delText>
        </w:r>
        <w:r w:rsidDel="006D77E0">
          <w:rPr>
            <w:noProof/>
          </w:rPr>
          <w:tab/>
          <w:delText>36</w:delText>
        </w:r>
      </w:del>
    </w:p>
    <w:p w14:paraId="2B29803C" w14:textId="77777777" w:rsidR="00CB7E31" w:rsidDel="006D77E0" w:rsidRDefault="00000000">
      <w:pPr>
        <w:pStyle w:val="Tabladeilustraciones"/>
        <w:tabs>
          <w:tab w:val="right" w:leader="dot" w:pos="8494"/>
        </w:tabs>
        <w:rPr>
          <w:del w:id="355" w:author="Jose Eduardo VIU" w:date="2023-04-01T19:29:00Z"/>
          <w:rFonts w:asciiTheme="minorHAnsi" w:eastAsiaTheme="minorEastAsia" w:hAnsiTheme="minorHAnsi" w:cstheme="minorBidi"/>
          <w:noProof/>
          <w:lang w:eastAsia="es-ES"/>
        </w:rPr>
      </w:pPr>
      <w:del w:id="356" w:author="Jose Eduardo VIU" w:date="2023-04-01T19:29:00Z">
        <w:r w:rsidDel="006D77E0">
          <w:rPr>
            <w:noProof/>
          </w:rPr>
          <w:delText>Ilustración 17. Rellenar valores perdidos de código postal. Elaboración propia.</w:delText>
        </w:r>
        <w:r w:rsidDel="006D77E0">
          <w:rPr>
            <w:noProof/>
          </w:rPr>
          <w:tab/>
          <w:delText>36</w:delText>
        </w:r>
      </w:del>
    </w:p>
    <w:p w14:paraId="7229425B" w14:textId="77777777" w:rsidR="00CB7E31" w:rsidDel="006D77E0" w:rsidRDefault="00000000">
      <w:pPr>
        <w:pStyle w:val="Tabladeilustraciones"/>
        <w:tabs>
          <w:tab w:val="right" w:leader="dot" w:pos="8494"/>
        </w:tabs>
        <w:rPr>
          <w:del w:id="357" w:author="Jose Eduardo VIU" w:date="2023-04-01T19:29:00Z"/>
          <w:rFonts w:asciiTheme="minorHAnsi" w:eastAsiaTheme="minorEastAsia" w:hAnsiTheme="minorHAnsi" w:cstheme="minorBidi"/>
          <w:noProof/>
          <w:lang w:eastAsia="es-ES"/>
        </w:rPr>
      </w:pPr>
      <w:del w:id="358" w:author="Jose Eduardo VIU" w:date="2023-04-01T19:29:00Z">
        <w:r w:rsidDel="006D77E0">
          <w:rPr>
            <w:noProof/>
          </w:rPr>
          <w:delText>Ilustración 18. Función para simplificar nombres de granjas. Elaboración propia.</w:delText>
        </w:r>
        <w:r w:rsidDel="006D77E0">
          <w:rPr>
            <w:noProof/>
          </w:rPr>
          <w:tab/>
          <w:delText>37</w:delText>
        </w:r>
      </w:del>
    </w:p>
    <w:p w14:paraId="33E37E9E" w14:textId="77777777" w:rsidR="00CB7E31" w:rsidDel="006D77E0" w:rsidRDefault="00000000">
      <w:pPr>
        <w:pStyle w:val="Tabladeilustraciones"/>
        <w:tabs>
          <w:tab w:val="right" w:leader="dot" w:pos="8494"/>
        </w:tabs>
        <w:rPr>
          <w:del w:id="359" w:author="Jose Eduardo VIU" w:date="2023-04-01T19:29:00Z"/>
          <w:rFonts w:asciiTheme="minorHAnsi" w:eastAsiaTheme="minorEastAsia" w:hAnsiTheme="minorHAnsi" w:cstheme="minorBidi"/>
          <w:noProof/>
          <w:lang w:eastAsia="es-ES"/>
        </w:rPr>
      </w:pPr>
      <w:del w:id="360" w:author="Jose Eduardo VIU" w:date="2023-04-01T19:29:00Z">
        <w:r w:rsidDel="006D77E0">
          <w:rPr>
            <w:noProof/>
          </w:rPr>
          <w:delText>Ilustración 19. Corregir nombre de granjas. Elaboración propia.</w:delText>
        </w:r>
        <w:r w:rsidDel="006D77E0">
          <w:rPr>
            <w:noProof/>
          </w:rPr>
          <w:tab/>
          <w:delText>37</w:delText>
        </w:r>
      </w:del>
    </w:p>
    <w:p w14:paraId="397D3A0E" w14:textId="77777777" w:rsidR="00CB7E31" w:rsidDel="006D77E0" w:rsidRDefault="00000000">
      <w:pPr>
        <w:pStyle w:val="Tabladeilustraciones"/>
        <w:tabs>
          <w:tab w:val="right" w:leader="dot" w:pos="8494"/>
        </w:tabs>
        <w:rPr>
          <w:del w:id="361" w:author="Jose Eduardo VIU" w:date="2023-04-01T19:29:00Z"/>
          <w:rFonts w:asciiTheme="minorHAnsi" w:eastAsiaTheme="minorEastAsia" w:hAnsiTheme="minorHAnsi" w:cstheme="minorBidi"/>
          <w:noProof/>
          <w:lang w:eastAsia="es-ES"/>
        </w:rPr>
      </w:pPr>
      <w:del w:id="362" w:author="Jose Eduardo VIU" w:date="2023-04-01T19:29:00Z">
        <w:r w:rsidDel="006D77E0">
          <w:rPr>
            <w:noProof/>
          </w:rPr>
          <w:delText>Ilustración 20. Mostrar reducción de ocurrencias duplicadas de granjas. Elaboración propia.</w:delText>
        </w:r>
        <w:r w:rsidDel="006D77E0">
          <w:rPr>
            <w:noProof/>
          </w:rPr>
          <w:tab/>
          <w:delText>37</w:delText>
        </w:r>
      </w:del>
    </w:p>
    <w:p w14:paraId="14290FF1" w14:textId="77777777" w:rsidR="00CB7E31" w:rsidDel="006D77E0" w:rsidRDefault="00000000">
      <w:pPr>
        <w:pStyle w:val="Tabladeilustraciones"/>
        <w:tabs>
          <w:tab w:val="right" w:leader="dot" w:pos="8494"/>
        </w:tabs>
        <w:rPr>
          <w:del w:id="363" w:author="Jose Eduardo VIU" w:date="2023-04-01T19:29:00Z"/>
          <w:rFonts w:asciiTheme="minorHAnsi" w:eastAsiaTheme="minorEastAsia" w:hAnsiTheme="minorHAnsi" w:cstheme="minorBidi"/>
          <w:noProof/>
          <w:lang w:eastAsia="es-ES"/>
        </w:rPr>
      </w:pPr>
      <w:del w:id="364" w:author="Jose Eduardo VIU" w:date="2023-04-01T19:29:00Z">
        <w:r w:rsidDel="006D77E0">
          <w:rPr>
            <w:noProof/>
          </w:rPr>
          <w:delText>Ilustración 21. Eliminar columna de nombre de granja no corregida. Elaboración propia.</w:delText>
        </w:r>
        <w:r w:rsidDel="006D77E0">
          <w:rPr>
            <w:noProof/>
          </w:rPr>
          <w:tab/>
          <w:delText>37</w:delText>
        </w:r>
      </w:del>
    </w:p>
    <w:p w14:paraId="065556C3" w14:textId="77777777" w:rsidR="00CB7E31" w:rsidDel="006D77E0" w:rsidRDefault="00000000">
      <w:pPr>
        <w:pStyle w:val="Tabladeilustraciones"/>
        <w:tabs>
          <w:tab w:val="right" w:leader="dot" w:pos="8494"/>
        </w:tabs>
        <w:rPr>
          <w:del w:id="365" w:author="Jose Eduardo VIU" w:date="2023-04-01T19:29:00Z"/>
          <w:rFonts w:asciiTheme="minorHAnsi" w:eastAsiaTheme="minorEastAsia" w:hAnsiTheme="minorHAnsi" w:cstheme="minorBidi"/>
          <w:noProof/>
          <w:lang w:eastAsia="es-ES"/>
        </w:rPr>
      </w:pPr>
      <w:del w:id="366" w:author="Jose Eduardo VIU" w:date="2023-04-01T19:29:00Z">
        <w:r w:rsidDel="006D77E0">
          <w:rPr>
            <w:noProof/>
          </w:rPr>
          <w:delText>Ilustración 22. Calcular porcentaje de cada sexo en contratos. Elaboración propia.</w:delText>
        </w:r>
        <w:r w:rsidDel="006D77E0">
          <w:rPr>
            <w:noProof/>
          </w:rPr>
          <w:tab/>
          <w:delText>38</w:delText>
        </w:r>
      </w:del>
    </w:p>
    <w:p w14:paraId="12EE31E3" w14:textId="77777777" w:rsidR="00CB7E31" w:rsidDel="006D77E0" w:rsidRDefault="00000000">
      <w:pPr>
        <w:pStyle w:val="Tabladeilustraciones"/>
        <w:tabs>
          <w:tab w:val="right" w:leader="dot" w:pos="8494"/>
        </w:tabs>
        <w:rPr>
          <w:del w:id="367" w:author="Jose Eduardo VIU" w:date="2023-04-01T19:29:00Z"/>
          <w:rFonts w:asciiTheme="minorHAnsi" w:eastAsiaTheme="minorEastAsia" w:hAnsiTheme="minorHAnsi" w:cstheme="minorBidi"/>
          <w:noProof/>
          <w:lang w:eastAsia="es-ES"/>
        </w:rPr>
      </w:pPr>
      <w:del w:id="368" w:author="Jose Eduardo VIU" w:date="2023-04-01T19:29:00Z">
        <w:r w:rsidDel="006D77E0">
          <w:rPr>
            <w:noProof/>
          </w:rPr>
          <w:delText>Ilustración 23. Añadir campos de semana y año de entrada en contrato. Elaboración propia.</w:delText>
        </w:r>
        <w:r w:rsidDel="006D77E0">
          <w:rPr>
            <w:noProof/>
          </w:rPr>
          <w:tab/>
          <w:delText>39</w:delText>
        </w:r>
      </w:del>
    </w:p>
    <w:p w14:paraId="56FC8A09" w14:textId="77777777" w:rsidR="00CB7E31" w:rsidDel="006D77E0" w:rsidRDefault="00000000">
      <w:pPr>
        <w:pStyle w:val="Tabladeilustraciones"/>
        <w:tabs>
          <w:tab w:val="right" w:leader="dot" w:pos="8494"/>
        </w:tabs>
        <w:rPr>
          <w:del w:id="369" w:author="Jose Eduardo VIU" w:date="2023-04-01T19:29:00Z"/>
          <w:rFonts w:asciiTheme="minorHAnsi" w:eastAsiaTheme="minorEastAsia" w:hAnsiTheme="minorHAnsi" w:cstheme="minorBidi"/>
          <w:noProof/>
          <w:lang w:eastAsia="es-ES"/>
        </w:rPr>
      </w:pPr>
      <w:del w:id="370" w:author="Jose Eduardo VIU" w:date="2023-04-01T19:29:00Z">
        <w:r w:rsidDel="006D77E0">
          <w:rPr>
            <w:noProof/>
          </w:rPr>
          <w:delText>Ilustración 24. Calcular consumo de pienso por cerda y día. Elaboración propia.</w:delText>
        </w:r>
        <w:r w:rsidDel="006D77E0">
          <w:rPr>
            <w:noProof/>
          </w:rPr>
          <w:tab/>
          <w:delText>39</w:delText>
        </w:r>
      </w:del>
    </w:p>
    <w:p w14:paraId="31485A6E" w14:textId="77777777" w:rsidR="00CB7E31" w:rsidDel="006D77E0" w:rsidRDefault="00000000">
      <w:pPr>
        <w:pStyle w:val="Tabladeilustraciones"/>
        <w:tabs>
          <w:tab w:val="right" w:leader="dot" w:pos="8494"/>
        </w:tabs>
        <w:rPr>
          <w:del w:id="371" w:author="Jose Eduardo VIU" w:date="2023-04-01T19:29:00Z"/>
          <w:rFonts w:asciiTheme="minorHAnsi" w:eastAsiaTheme="minorEastAsia" w:hAnsiTheme="minorHAnsi" w:cstheme="minorBidi"/>
          <w:noProof/>
          <w:lang w:eastAsia="es-ES"/>
        </w:rPr>
      </w:pPr>
      <w:del w:id="372" w:author="Jose Eduardo VIU" w:date="2023-04-01T19:29:00Z">
        <w:r w:rsidDel="006D77E0">
          <w:rPr>
            <w:noProof/>
          </w:rPr>
          <w:delText>Ilustración 25. Función para Graficar diferencias del modelo y la realidad. Elaboración propia.</w:delText>
        </w:r>
        <w:r w:rsidDel="006D77E0">
          <w:rPr>
            <w:noProof/>
          </w:rPr>
          <w:tab/>
          <w:delText>42</w:delText>
        </w:r>
      </w:del>
    </w:p>
    <w:p w14:paraId="3FC1FBA9" w14:textId="77777777" w:rsidR="00CB7E31" w:rsidDel="006D77E0" w:rsidRDefault="00000000">
      <w:pPr>
        <w:pStyle w:val="Tabladeilustraciones"/>
        <w:tabs>
          <w:tab w:val="right" w:leader="dot" w:pos="8494"/>
        </w:tabs>
        <w:rPr>
          <w:del w:id="373" w:author="Jose Eduardo VIU" w:date="2023-04-01T19:29:00Z"/>
          <w:rFonts w:asciiTheme="minorHAnsi" w:eastAsiaTheme="minorEastAsia" w:hAnsiTheme="minorHAnsi" w:cstheme="minorBidi"/>
          <w:noProof/>
          <w:lang w:eastAsia="es-ES"/>
        </w:rPr>
      </w:pPr>
      <w:del w:id="374" w:author="Jose Eduardo VIU" w:date="2023-04-01T19:29:00Z">
        <w:r w:rsidDel="006D77E0">
          <w:rPr>
            <w:noProof/>
          </w:rPr>
          <w:delText>Ilustración 26. Comvet¡rtir en One Hot Encodig. Elaboración propia.</w:delText>
        </w:r>
        <w:r w:rsidDel="006D77E0">
          <w:rPr>
            <w:noProof/>
          </w:rPr>
          <w:tab/>
          <w:delText>44</w:delText>
        </w:r>
      </w:del>
    </w:p>
    <w:p w14:paraId="0FE06A19" w14:textId="77777777" w:rsidR="00CB7E31" w:rsidDel="006D77E0" w:rsidRDefault="00000000">
      <w:pPr>
        <w:pStyle w:val="Tabladeilustraciones"/>
        <w:tabs>
          <w:tab w:val="right" w:leader="dot" w:pos="8494"/>
        </w:tabs>
        <w:rPr>
          <w:del w:id="375" w:author="Jose Eduardo VIU" w:date="2023-04-01T19:29:00Z"/>
          <w:rFonts w:asciiTheme="minorHAnsi" w:eastAsiaTheme="minorEastAsia" w:hAnsiTheme="minorHAnsi" w:cstheme="minorBidi"/>
          <w:noProof/>
          <w:lang w:eastAsia="es-ES"/>
        </w:rPr>
      </w:pPr>
      <w:del w:id="376" w:author="Jose Eduardo VIU" w:date="2023-04-01T19:29:00Z">
        <w:r w:rsidDel="006D77E0">
          <w:rPr>
            <w:noProof/>
          </w:rPr>
          <w:delText>Ilustración 27. Agrupar razas en 8 categorías. Elaboración propia.</w:delText>
        </w:r>
        <w:r w:rsidDel="006D77E0">
          <w:rPr>
            <w:noProof/>
          </w:rPr>
          <w:tab/>
          <w:delText>44</w:delText>
        </w:r>
      </w:del>
    </w:p>
    <w:p w14:paraId="2F53038B" w14:textId="77777777" w:rsidR="00CB7E31" w:rsidDel="006D77E0" w:rsidRDefault="00000000">
      <w:pPr>
        <w:pStyle w:val="Tabladeilustraciones"/>
        <w:tabs>
          <w:tab w:val="right" w:leader="dot" w:pos="8494"/>
        </w:tabs>
        <w:rPr>
          <w:del w:id="377" w:author="Jose Eduardo VIU" w:date="2023-04-01T19:29:00Z"/>
          <w:rFonts w:asciiTheme="minorHAnsi" w:eastAsiaTheme="minorEastAsia" w:hAnsiTheme="minorHAnsi" w:cstheme="minorBidi"/>
          <w:noProof/>
          <w:lang w:eastAsia="es-ES"/>
        </w:rPr>
      </w:pPr>
      <w:del w:id="378" w:author="Jose Eduardo VIU" w:date="2023-04-01T19:29:00Z">
        <w:r w:rsidDel="006D77E0">
          <w:rPr>
            <w:noProof/>
          </w:rPr>
          <w:delText>Ilustración 28. Selección de variables para regresión. Elaboración propia.</w:delText>
        </w:r>
        <w:r w:rsidDel="006D77E0">
          <w:rPr>
            <w:noProof/>
          </w:rPr>
          <w:tab/>
          <w:delText>44</w:delText>
        </w:r>
      </w:del>
    </w:p>
    <w:p w14:paraId="1EBBC9C2" w14:textId="77777777" w:rsidR="00CB7E31" w:rsidDel="006D77E0" w:rsidRDefault="00000000">
      <w:pPr>
        <w:pStyle w:val="Tabladeilustraciones"/>
        <w:tabs>
          <w:tab w:val="right" w:leader="dot" w:pos="8494"/>
        </w:tabs>
        <w:rPr>
          <w:del w:id="379" w:author="Jose Eduardo VIU" w:date="2023-04-01T19:29:00Z"/>
          <w:rFonts w:asciiTheme="minorHAnsi" w:eastAsiaTheme="minorEastAsia" w:hAnsiTheme="minorHAnsi" w:cstheme="minorBidi"/>
          <w:noProof/>
          <w:lang w:eastAsia="es-ES"/>
        </w:rPr>
      </w:pPr>
      <w:del w:id="380" w:author="Jose Eduardo VIU" w:date="2023-04-01T19:29:00Z">
        <w:r w:rsidDel="006D77E0">
          <w:rPr>
            <w:noProof/>
          </w:rPr>
          <w:delText>Ilustración 29. Matriz de dispersión de las variables seleccionadas para regresión. Elaboración propia.</w:delText>
        </w:r>
        <w:r w:rsidDel="006D77E0">
          <w:rPr>
            <w:noProof/>
          </w:rPr>
          <w:tab/>
          <w:delText>45</w:delText>
        </w:r>
      </w:del>
    </w:p>
    <w:p w14:paraId="2537DE49" w14:textId="77777777" w:rsidR="00CB7E31" w:rsidDel="006D77E0" w:rsidRDefault="00000000">
      <w:pPr>
        <w:pStyle w:val="Tabladeilustraciones"/>
        <w:tabs>
          <w:tab w:val="right" w:leader="dot" w:pos="8494"/>
        </w:tabs>
        <w:rPr>
          <w:del w:id="381" w:author="Jose Eduardo VIU" w:date="2023-04-01T19:29:00Z"/>
          <w:rFonts w:asciiTheme="minorHAnsi" w:eastAsiaTheme="minorEastAsia" w:hAnsiTheme="minorHAnsi" w:cstheme="minorBidi"/>
          <w:noProof/>
          <w:lang w:eastAsia="es-ES"/>
        </w:rPr>
      </w:pPr>
      <w:del w:id="382" w:author="Jose Eduardo VIU" w:date="2023-04-01T19:29:00Z">
        <w:r w:rsidDel="006D77E0">
          <w:rPr>
            <w:noProof/>
          </w:rPr>
          <w:delText>Ilustración 30. Matriz de correlaciones. Elaboración propia.</w:delText>
        </w:r>
        <w:r w:rsidDel="006D77E0">
          <w:rPr>
            <w:noProof/>
          </w:rPr>
          <w:tab/>
          <w:delText>46</w:delText>
        </w:r>
      </w:del>
    </w:p>
    <w:p w14:paraId="6B5762F2" w14:textId="77777777" w:rsidR="00CB7E31" w:rsidDel="006D77E0" w:rsidRDefault="00000000">
      <w:pPr>
        <w:pStyle w:val="Tabladeilustraciones"/>
        <w:tabs>
          <w:tab w:val="right" w:leader="dot" w:pos="8494"/>
        </w:tabs>
        <w:rPr>
          <w:del w:id="383" w:author="Jose Eduardo VIU" w:date="2023-04-01T19:29:00Z"/>
          <w:rFonts w:asciiTheme="minorHAnsi" w:eastAsiaTheme="minorEastAsia" w:hAnsiTheme="minorHAnsi" w:cstheme="minorBidi"/>
          <w:noProof/>
          <w:lang w:eastAsia="es-ES"/>
        </w:rPr>
      </w:pPr>
      <w:del w:id="384" w:author="Jose Eduardo VIU" w:date="2023-04-01T19:29:00Z">
        <w:r w:rsidDel="006D77E0">
          <w:rPr>
            <w:noProof/>
          </w:rPr>
          <w:delText>Ilustración 31. Correlación de atributos con GMD. Elaboración propia.</w:delText>
        </w:r>
        <w:r w:rsidDel="006D77E0">
          <w:rPr>
            <w:noProof/>
          </w:rPr>
          <w:tab/>
          <w:delText>46</w:delText>
        </w:r>
      </w:del>
    </w:p>
    <w:p w14:paraId="127BC23F" w14:textId="77777777" w:rsidR="00CB7E31" w:rsidDel="006D77E0" w:rsidRDefault="00000000">
      <w:pPr>
        <w:pStyle w:val="Tabladeilustraciones"/>
        <w:tabs>
          <w:tab w:val="right" w:leader="dot" w:pos="8494"/>
        </w:tabs>
        <w:rPr>
          <w:del w:id="385" w:author="Jose Eduardo VIU" w:date="2023-04-01T19:29:00Z"/>
          <w:rFonts w:asciiTheme="minorHAnsi" w:eastAsiaTheme="minorEastAsia" w:hAnsiTheme="minorHAnsi" w:cstheme="minorBidi"/>
          <w:noProof/>
          <w:lang w:eastAsia="es-ES"/>
        </w:rPr>
      </w:pPr>
      <w:del w:id="386" w:author="Jose Eduardo VIU" w:date="2023-04-01T19:29:00Z">
        <w:r w:rsidDel="006D77E0">
          <w:rPr>
            <w:noProof/>
          </w:rPr>
          <w:delText>Ilustración 32. Diferencias RandomForest v1. Elaboración propia.</w:delText>
        </w:r>
        <w:r w:rsidDel="006D77E0">
          <w:rPr>
            <w:noProof/>
          </w:rPr>
          <w:tab/>
          <w:delText>48</w:delText>
        </w:r>
      </w:del>
    </w:p>
    <w:p w14:paraId="30D7A6C1" w14:textId="77777777" w:rsidR="00CB7E31" w:rsidDel="006D77E0" w:rsidRDefault="00000000">
      <w:pPr>
        <w:pStyle w:val="Tabladeilustraciones"/>
        <w:tabs>
          <w:tab w:val="right" w:leader="dot" w:pos="8494"/>
        </w:tabs>
        <w:rPr>
          <w:del w:id="387" w:author="Jose Eduardo VIU" w:date="2023-04-01T19:29:00Z"/>
          <w:rFonts w:asciiTheme="minorHAnsi" w:eastAsiaTheme="minorEastAsia" w:hAnsiTheme="minorHAnsi" w:cstheme="minorBidi"/>
          <w:noProof/>
          <w:lang w:eastAsia="es-ES"/>
        </w:rPr>
      </w:pPr>
      <w:del w:id="388" w:author="Jose Eduardo VIU" w:date="2023-04-01T19:29:00Z">
        <w:r w:rsidDel="006D77E0">
          <w:rPr>
            <w:noProof/>
          </w:rPr>
          <w:delText>Ilustración 33. Hiperparámetros a optimizar en RandomForest. Elaboración propia.</w:delText>
        </w:r>
        <w:r w:rsidDel="006D77E0">
          <w:rPr>
            <w:noProof/>
          </w:rPr>
          <w:tab/>
          <w:delText>49</w:delText>
        </w:r>
      </w:del>
    </w:p>
    <w:p w14:paraId="5C2518F9" w14:textId="77777777" w:rsidR="00CB7E31" w:rsidDel="006D77E0" w:rsidRDefault="00000000">
      <w:pPr>
        <w:pStyle w:val="Tabladeilustraciones"/>
        <w:tabs>
          <w:tab w:val="right" w:leader="dot" w:pos="8494"/>
        </w:tabs>
        <w:rPr>
          <w:del w:id="389" w:author="Jose Eduardo VIU" w:date="2023-04-01T19:29:00Z"/>
          <w:rFonts w:asciiTheme="minorHAnsi" w:eastAsiaTheme="minorEastAsia" w:hAnsiTheme="minorHAnsi" w:cstheme="minorBidi"/>
          <w:noProof/>
          <w:lang w:eastAsia="es-ES"/>
        </w:rPr>
      </w:pPr>
      <w:del w:id="390" w:author="Jose Eduardo VIU" w:date="2023-04-01T19:29:00Z">
        <w:r w:rsidDel="006D77E0">
          <w:rPr>
            <w:noProof/>
          </w:rPr>
          <w:delText>Ilustración 34. Búsqueda de hiperparámetros RandomForest. Elaboración propia.</w:delText>
        </w:r>
        <w:r w:rsidDel="006D77E0">
          <w:rPr>
            <w:noProof/>
          </w:rPr>
          <w:tab/>
          <w:delText>50</w:delText>
        </w:r>
      </w:del>
    </w:p>
    <w:p w14:paraId="163BE0A7" w14:textId="708128E4" w:rsidR="00CB7E31" w:rsidDel="00FE7368" w:rsidRDefault="00000000">
      <w:pPr>
        <w:pStyle w:val="Tabladeilustraciones"/>
        <w:tabs>
          <w:tab w:val="right" w:leader="dot" w:pos="8494"/>
        </w:tabs>
        <w:rPr>
          <w:del w:id="391" w:author="Jose Eduardo VIU" w:date="2023-04-02T11:29:00Z"/>
          <w:rFonts w:asciiTheme="minorHAnsi" w:eastAsiaTheme="minorEastAsia" w:hAnsiTheme="minorHAnsi" w:cstheme="minorBidi"/>
          <w:lang w:eastAsia="es-ES"/>
        </w:rPr>
      </w:pPr>
      <w:del w:id="392" w:author="Jose Eduardo VIU" w:date="2023-04-01T19:29:00Z">
        <w:r w:rsidDel="006D77E0">
          <w:rPr>
            <w:noProof/>
          </w:rPr>
          <w:delText>Ilustración 35. Errores RandomForest con mejores parámetros. Elaboración propia.</w:delText>
        </w:r>
        <w:r w:rsidDel="006D77E0">
          <w:rPr>
            <w:noProof/>
          </w:rPr>
          <w:tab/>
          <w:delText>51</w:delText>
        </w:r>
      </w:del>
      <w:r>
        <w:fldChar w:fldCharType="end"/>
      </w:r>
    </w:p>
    <w:p w14:paraId="12261221" w14:textId="4DB9FAFB" w:rsidR="00CB7E31" w:rsidDel="00FE7368" w:rsidRDefault="00CB7E31" w:rsidP="00107105">
      <w:pPr>
        <w:pStyle w:val="Tabladeilustraciones"/>
        <w:tabs>
          <w:tab w:val="right" w:leader="dot" w:pos="8494"/>
        </w:tabs>
        <w:rPr>
          <w:del w:id="393" w:author="Jose Eduardo VIU" w:date="2023-04-02T11:29:00Z"/>
          <w:rFonts w:asciiTheme="minorHAnsi" w:eastAsiaTheme="minorEastAsia" w:hAnsiTheme="minorHAnsi" w:cstheme="minorBidi"/>
          <w:lang w:eastAsia="es-ES"/>
        </w:rPr>
      </w:pPr>
    </w:p>
    <w:p w14:paraId="59923CF3" w14:textId="77557DCD" w:rsidR="00CB7E31" w:rsidDel="00FE7368" w:rsidRDefault="00CB7E31" w:rsidP="00FE7368">
      <w:pPr>
        <w:pStyle w:val="Tabladeilustraciones"/>
        <w:rPr>
          <w:del w:id="394" w:author="Jose Eduardo VIU" w:date="2023-04-02T11:29:00Z"/>
        </w:rPr>
        <w:pPrChange w:id="395" w:author="Jose Eduardo VIU" w:date="2023-04-02T11:29:00Z">
          <w:pPr/>
        </w:pPrChange>
      </w:pPr>
    </w:p>
    <w:p w14:paraId="5A39229F" w14:textId="09310210" w:rsidR="00CB7E31" w:rsidDel="00FE7368" w:rsidRDefault="00000000" w:rsidP="00FE7368">
      <w:pPr>
        <w:pStyle w:val="Tabladeilustraciones"/>
        <w:rPr>
          <w:del w:id="396" w:author="Jose Eduardo VIU" w:date="2023-04-02T11:29:00Z"/>
          <w:i/>
        </w:rPr>
        <w:pPrChange w:id="397" w:author="Jose Eduardo VIU" w:date="2023-04-02T11:29:00Z">
          <w:pPr>
            <w:shd w:val="clear" w:color="auto" w:fill="E5B8B7" w:themeFill="accent2" w:themeFillTint="66"/>
          </w:pPr>
        </w:pPrChange>
      </w:pPr>
      <w:del w:id="398" w:author="Jose Eduardo VIU" w:date="2023-04-02T11:29:00Z">
        <w:r w:rsidDel="00FE7368">
          <w:rPr>
            <w:i/>
          </w:rPr>
          <w:delText>¡¡¡INFORMATIVO!!! (quitar)</w:delText>
        </w:r>
      </w:del>
    </w:p>
    <w:p w14:paraId="5CF220A0" w14:textId="145ACBBC" w:rsidR="00CB7E31" w:rsidDel="00FE7368" w:rsidRDefault="00000000" w:rsidP="00FE7368">
      <w:pPr>
        <w:pStyle w:val="Tabladeilustraciones"/>
        <w:rPr>
          <w:del w:id="399" w:author="Jose Eduardo VIU" w:date="2023-04-02T11:29:00Z"/>
          <w:i/>
        </w:rPr>
        <w:pPrChange w:id="400" w:author="Jose Eduardo VIU" w:date="2023-04-02T11:29:00Z">
          <w:pPr>
            <w:shd w:val="clear" w:color="auto" w:fill="E5B8B7" w:themeFill="accent2" w:themeFillTint="66"/>
          </w:pPr>
        </w:pPrChange>
      </w:pPr>
      <w:del w:id="401" w:author="Jose Eduardo VIU" w:date="2023-04-02T11:29:00Z">
        <w:r w:rsidDel="00FE7368">
          <w:rPr>
            <w:i/>
          </w:rPr>
          <w:delText>*Actualizar índice de tablas (Referencias / Insertar tabla de ilustraciones)</w:delText>
        </w:r>
      </w:del>
    </w:p>
    <w:p w14:paraId="4FDA856C" w14:textId="7A46A7B0" w:rsidR="00CB7E31" w:rsidDel="00FE7368" w:rsidRDefault="00CB7E31" w:rsidP="00FE7368">
      <w:pPr>
        <w:pStyle w:val="Tabladeilustraciones"/>
        <w:rPr>
          <w:del w:id="402" w:author="Jose Eduardo VIU" w:date="2023-04-02T11:29:00Z"/>
        </w:rPr>
        <w:pPrChange w:id="403" w:author="Jose Eduardo VIU" w:date="2023-04-02T11:29:00Z">
          <w:pPr/>
        </w:pPrChange>
      </w:pPr>
    </w:p>
    <w:p w14:paraId="0D3D5E46" w14:textId="77777777" w:rsidR="00CB7E31" w:rsidRDefault="00000000" w:rsidP="00FE7368">
      <w:pPr>
        <w:pStyle w:val="Tabladeilustraciones"/>
        <w:rPr>
          <w:rFonts w:asciiTheme="majorHAnsi" w:eastAsiaTheme="majorEastAsia" w:hAnsiTheme="majorHAnsi" w:cstheme="majorBidi"/>
          <w:spacing w:val="-10"/>
          <w:sz w:val="56"/>
          <w:szCs w:val="56"/>
        </w:rPr>
        <w:pPrChange w:id="404" w:author="Jose Eduardo VIU" w:date="2023-04-02T11:29:00Z">
          <w:pPr>
            <w:jc w:val="left"/>
          </w:pPr>
        </w:pPrChange>
      </w:pPr>
      <w:r>
        <w:br w:type="page"/>
      </w:r>
    </w:p>
    <w:p w14:paraId="06565556" w14:textId="77777777" w:rsidR="00CB7E31" w:rsidRDefault="00000000">
      <w:pPr>
        <w:pStyle w:val="Ttulo"/>
      </w:pPr>
      <w:r>
        <w:lastRenderedPageBreak/>
        <w:t>Índice de tablas</w:t>
      </w:r>
    </w:p>
    <w:p w14:paraId="26B4C767" w14:textId="5565C55C" w:rsidR="00395639" w:rsidRDefault="00000000">
      <w:pPr>
        <w:pStyle w:val="Tabladeilustraciones"/>
        <w:tabs>
          <w:tab w:val="right" w:leader="dot" w:pos="8494"/>
        </w:tabs>
        <w:rPr>
          <w:ins w:id="405" w:author="Jose Eduardo VIU" w:date="2023-04-03T06:46:00Z"/>
          <w:rFonts w:asciiTheme="minorHAnsi" w:eastAsiaTheme="minorEastAsia" w:hAnsiTheme="minorHAnsi" w:cstheme="minorBidi"/>
          <w:noProof/>
          <w:lang w:eastAsia="es-ES"/>
        </w:rPr>
      </w:pPr>
      <w:r>
        <w:fldChar w:fldCharType="begin"/>
      </w:r>
      <w:r>
        <w:instrText xml:space="preserve"> TOC \c "Tabla" </w:instrText>
      </w:r>
      <w:r>
        <w:fldChar w:fldCharType="separate"/>
      </w:r>
      <w:ins w:id="406" w:author="Jose Eduardo VIU" w:date="2023-04-03T06:46:00Z">
        <w:r w:rsidR="00395639">
          <w:rPr>
            <w:noProof/>
          </w:rPr>
          <w:t>Tabla 1. Columnas con datos faltantes. Elaboración propia</w:t>
        </w:r>
        <w:r w:rsidR="00395639">
          <w:rPr>
            <w:noProof/>
          </w:rPr>
          <w:tab/>
        </w:r>
        <w:r w:rsidR="00395639">
          <w:rPr>
            <w:noProof/>
          </w:rPr>
          <w:fldChar w:fldCharType="begin"/>
        </w:r>
        <w:r w:rsidR="00395639">
          <w:rPr>
            <w:noProof/>
          </w:rPr>
          <w:instrText xml:space="preserve"> PAGEREF _Toc131396895 \h </w:instrText>
        </w:r>
        <w:r w:rsidR="00395639">
          <w:rPr>
            <w:noProof/>
          </w:rPr>
        </w:r>
      </w:ins>
      <w:r w:rsidR="00395639">
        <w:rPr>
          <w:noProof/>
        </w:rPr>
        <w:fldChar w:fldCharType="separate"/>
      </w:r>
      <w:ins w:id="407" w:author="Jose Eduardo VIU" w:date="2023-04-03T06:46:00Z">
        <w:r w:rsidR="00395639">
          <w:rPr>
            <w:noProof/>
          </w:rPr>
          <w:t>29</w:t>
        </w:r>
        <w:r w:rsidR="00395639">
          <w:rPr>
            <w:noProof/>
          </w:rPr>
          <w:fldChar w:fldCharType="end"/>
        </w:r>
      </w:ins>
    </w:p>
    <w:p w14:paraId="00527AA3" w14:textId="6FC5B3FC" w:rsidR="00395639" w:rsidRDefault="00395639">
      <w:pPr>
        <w:pStyle w:val="Tabladeilustraciones"/>
        <w:tabs>
          <w:tab w:val="right" w:leader="dot" w:pos="8494"/>
        </w:tabs>
        <w:rPr>
          <w:ins w:id="408" w:author="Jose Eduardo VIU" w:date="2023-04-03T06:46:00Z"/>
          <w:rFonts w:asciiTheme="minorHAnsi" w:eastAsiaTheme="minorEastAsia" w:hAnsiTheme="minorHAnsi" w:cstheme="minorBidi"/>
          <w:noProof/>
          <w:lang w:eastAsia="es-ES"/>
        </w:rPr>
      </w:pPr>
      <w:ins w:id="409" w:author="Jose Eduardo VIU" w:date="2023-04-03T06:46:00Z">
        <w:r>
          <w:rPr>
            <w:noProof/>
          </w:rPr>
          <w:t>Tabla 2. Columnas del Dataset tras quitar atributos no necesarios. Elaboración propia.</w:t>
        </w:r>
        <w:r>
          <w:rPr>
            <w:noProof/>
          </w:rPr>
          <w:tab/>
        </w:r>
        <w:r>
          <w:rPr>
            <w:noProof/>
          </w:rPr>
          <w:fldChar w:fldCharType="begin"/>
        </w:r>
        <w:r>
          <w:rPr>
            <w:noProof/>
          </w:rPr>
          <w:instrText xml:space="preserve"> PAGEREF _Toc131396896 \h </w:instrText>
        </w:r>
        <w:r>
          <w:rPr>
            <w:noProof/>
          </w:rPr>
        </w:r>
      </w:ins>
      <w:r>
        <w:rPr>
          <w:noProof/>
        </w:rPr>
        <w:fldChar w:fldCharType="separate"/>
      </w:r>
      <w:ins w:id="410" w:author="Jose Eduardo VIU" w:date="2023-04-03T06:46:00Z">
        <w:r>
          <w:rPr>
            <w:noProof/>
          </w:rPr>
          <w:t>33</w:t>
        </w:r>
        <w:r>
          <w:rPr>
            <w:noProof/>
          </w:rPr>
          <w:fldChar w:fldCharType="end"/>
        </w:r>
      </w:ins>
    </w:p>
    <w:p w14:paraId="773765E0" w14:textId="38EF1613" w:rsidR="00395639" w:rsidRDefault="00395639">
      <w:pPr>
        <w:pStyle w:val="Tabladeilustraciones"/>
        <w:tabs>
          <w:tab w:val="right" w:leader="dot" w:pos="8494"/>
        </w:tabs>
        <w:rPr>
          <w:ins w:id="411" w:author="Jose Eduardo VIU" w:date="2023-04-03T06:46:00Z"/>
          <w:rFonts w:asciiTheme="minorHAnsi" w:eastAsiaTheme="minorEastAsia" w:hAnsiTheme="minorHAnsi" w:cstheme="minorBidi"/>
          <w:noProof/>
          <w:lang w:eastAsia="es-ES"/>
        </w:rPr>
      </w:pPr>
      <w:ins w:id="412" w:author="Jose Eduardo VIU" w:date="2023-04-03T06:46:00Z">
        <w:r>
          <w:rPr>
            <w:noProof/>
          </w:rPr>
          <w:t>Tabla 3. Columnas Seleccionadas para regresión. Elaboración propia.</w:t>
        </w:r>
        <w:r>
          <w:rPr>
            <w:noProof/>
          </w:rPr>
          <w:tab/>
        </w:r>
        <w:r>
          <w:rPr>
            <w:noProof/>
          </w:rPr>
          <w:fldChar w:fldCharType="begin"/>
        </w:r>
        <w:r>
          <w:rPr>
            <w:noProof/>
          </w:rPr>
          <w:instrText xml:space="preserve"> PAGEREF _Toc131396897 \h </w:instrText>
        </w:r>
        <w:r>
          <w:rPr>
            <w:noProof/>
          </w:rPr>
        </w:r>
      </w:ins>
      <w:r>
        <w:rPr>
          <w:noProof/>
        </w:rPr>
        <w:fldChar w:fldCharType="separate"/>
      </w:r>
      <w:ins w:id="413" w:author="Jose Eduardo VIU" w:date="2023-04-03T06:46:00Z">
        <w:r>
          <w:rPr>
            <w:noProof/>
          </w:rPr>
          <w:t>43</w:t>
        </w:r>
        <w:r>
          <w:rPr>
            <w:noProof/>
          </w:rPr>
          <w:fldChar w:fldCharType="end"/>
        </w:r>
      </w:ins>
    </w:p>
    <w:p w14:paraId="234C3817" w14:textId="7AC93D45" w:rsidR="00395639" w:rsidRDefault="00395639">
      <w:pPr>
        <w:pStyle w:val="Tabladeilustraciones"/>
        <w:tabs>
          <w:tab w:val="right" w:leader="dot" w:pos="8494"/>
        </w:tabs>
        <w:rPr>
          <w:ins w:id="414" w:author="Jose Eduardo VIU" w:date="2023-04-03T06:46:00Z"/>
          <w:rFonts w:asciiTheme="minorHAnsi" w:eastAsiaTheme="minorEastAsia" w:hAnsiTheme="minorHAnsi" w:cstheme="minorBidi"/>
          <w:noProof/>
          <w:lang w:eastAsia="es-ES"/>
        </w:rPr>
      </w:pPr>
      <w:ins w:id="415" w:author="Jose Eduardo VIU" w:date="2023-04-03T06:46:00Z">
        <w:r>
          <w:rPr>
            <w:noProof/>
          </w:rPr>
          <w:t>Tabla 4. Errores de estimación para RandomForest v1. Elaboración propia.</w:t>
        </w:r>
        <w:r>
          <w:rPr>
            <w:noProof/>
          </w:rPr>
          <w:tab/>
        </w:r>
        <w:r>
          <w:rPr>
            <w:noProof/>
          </w:rPr>
          <w:fldChar w:fldCharType="begin"/>
        </w:r>
        <w:r>
          <w:rPr>
            <w:noProof/>
          </w:rPr>
          <w:instrText xml:space="preserve"> PAGEREF _Toc131396898 \h </w:instrText>
        </w:r>
        <w:r>
          <w:rPr>
            <w:noProof/>
          </w:rPr>
        </w:r>
      </w:ins>
      <w:r>
        <w:rPr>
          <w:noProof/>
        </w:rPr>
        <w:fldChar w:fldCharType="separate"/>
      </w:r>
      <w:ins w:id="416" w:author="Jose Eduardo VIU" w:date="2023-04-03T06:46:00Z">
        <w:r>
          <w:rPr>
            <w:noProof/>
          </w:rPr>
          <w:t>47</w:t>
        </w:r>
        <w:r>
          <w:rPr>
            <w:noProof/>
          </w:rPr>
          <w:fldChar w:fldCharType="end"/>
        </w:r>
      </w:ins>
    </w:p>
    <w:p w14:paraId="3E109A01" w14:textId="754F10D7" w:rsidR="00395639" w:rsidRDefault="00395639">
      <w:pPr>
        <w:pStyle w:val="Tabladeilustraciones"/>
        <w:tabs>
          <w:tab w:val="right" w:leader="dot" w:pos="8494"/>
        </w:tabs>
        <w:rPr>
          <w:ins w:id="417" w:author="Jose Eduardo VIU" w:date="2023-04-03T06:46:00Z"/>
          <w:rFonts w:asciiTheme="minorHAnsi" w:eastAsiaTheme="minorEastAsia" w:hAnsiTheme="minorHAnsi" w:cstheme="minorBidi"/>
          <w:noProof/>
          <w:lang w:eastAsia="es-ES"/>
        </w:rPr>
      </w:pPr>
      <w:ins w:id="418" w:author="Jose Eduardo VIU" w:date="2023-04-03T06:46:00Z">
        <w:r>
          <w:rPr>
            <w:noProof/>
          </w:rPr>
          <w:t>Tabla 5. Características más relevantes según RandomForest. Elaboración propia.</w:t>
        </w:r>
        <w:r>
          <w:rPr>
            <w:noProof/>
          </w:rPr>
          <w:tab/>
        </w:r>
        <w:r>
          <w:rPr>
            <w:noProof/>
          </w:rPr>
          <w:fldChar w:fldCharType="begin"/>
        </w:r>
        <w:r>
          <w:rPr>
            <w:noProof/>
          </w:rPr>
          <w:instrText xml:space="preserve"> PAGEREF _Toc131396899 \h </w:instrText>
        </w:r>
        <w:r>
          <w:rPr>
            <w:noProof/>
          </w:rPr>
        </w:r>
      </w:ins>
      <w:r>
        <w:rPr>
          <w:noProof/>
        </w:rPr>
        <w:fldChar w:fldCharType="separate"/>
      </w:r>
      <w:ins w:id="419" w:author="Jose Eduardo VIU" w:date="2023-04-03T06:46:00Z">
        <w:r>
          <w:rPr>
            <w:noProof/>
          </w:rPr>
          <w:t>48</w:t>
        </w:r>
        <w:r>
          <w:rPr>
            <w:noProof/>
          </w:rPr>
          <w:fldChar w:fldCharType="end"/>
        </w:r>
      </w:ins>
    </w:p>
    <w:p w14:paraId="1DF0F56D" w14:textId="7F5A7210" w:rsidR="00395639" w:rsidRDefault="00395639">
      <w:pPr>
        <w:pStyle w:val="Tabladeilustraciones"/>
        <w:tabs>
          <w:tab w:val="right" w:leader="dot" w:pos="8494"/>
        </w:tabs>
        <w:rPr>
          <w:ins w:id="420" w:author="Jose Eduardo VIU" w:date="2023-04-03T06:46:00Z"/>
          <w:rFonts w:asciiTheme="minorHAnsi" w:eastAsiaTheme="minorEastAsia" w:hAnsiTheme="minorHAnsi" w:cstheme="minorBidi"/>
          <w:noProof/>
          <w:lang w:eastAsia="es-ES"/>
        </w:rPr>
      </w:pPr>
      <w:ins w:id="421" w:author="Jose Eduardo VIU" w:date="2023-04-03T06:46:00Z">
        <w:r>
          <w:rPr>
            <w:noProof/>
          </w:rPr>
          <w:t>Tabla 6. Mejores parámetros para RandomForest. Elaboración propia.</w:t>
        </w:r>
        <w:r>
          <w:rPr>
            <w:noProof/>
          </w:rPr>
          <w:tab/>
        </w:r>
        <w:r>
          <w:rPr>
            <w:noProof/>
          </w:rPr>
          <w:fldChar w:fldCharType="begin"/>
        </w:r>
        <w:r>
          <w:rPr>
            <w:noProof/>
          </w:rPr>
          <w:instrText xml:space="preserve"> PAGEREF _Toc131396900 \h </w:instrText>
        </w:r>
        <w:r>
          <w:rPr>
            <w:noProof/>
          </w:rPr>
        </w:r>
      </w:ins>
      <w:r>
        <w:rPr>
          <w:noProof/>
        </w:rPr>
        <w:fldChar w:fldCharType="separate"/>
      </w:r>
      <w:ins w:id="422" w:author="Jose Eduardo VIU" w:date="2023-04-03T06:46:00Z">
        <w:r>
          <w:rPr>
            <w:noProof/>
          </w:rPr>
          <w:t>49</w:t>
        </w:r>
        <w:r>
          <w:rPr>
            <w:noProof/>
          </w:rPr>
          <w:fldChar w:fldCharType="end"/>
        </w:r>
      </w:ins>
    </w:p>
    <w:p w14:paraId="40042100" w14:textId="0B1E4BE7" w:rsidR="00395639" w:rsidRDefault="00395639">
      <w:pPr>
        <w:pStyle w:val="Tabladeilustraciones"/>
        <w:tabs>
          <w:tab w:val="right" w:leader="dot" w:pos="8494"/>
        </w:tabs>
        <w:rPr>
          <w:ins w:id="423" w:author="Jose Eduardo VIU" w:date="2023-04-03T06:46:00Z"/>
          <w:rFonts w:asciiTheme="minorHAnsi" w:eastAsiaTheme="minorEastAsia" w:hAnsiTheme="minorHAnsi" w:cstheme="minorBidi"/>
          <w:noProof/>
          <w:lang w:eastAsia="es-ES"/>
        </w:rPr>
      </w:pPr>
      <w:ins w:id="424" w:author="Jose Eduardo VIU" w:date="2023-04-03T06:46:00Z">
        <w:r>
          <w:rPr>
            <w:noProof/>
          </w:rPr>
          <w:t>Tabla 7. Errores de mejores parámetros para RandomForest. Elaboración propia.</w:t>
        </w:r>
        <w:r>
          <w:rPr>
            <w:noProof/>
          </w:rPr>
          <w:tab/>
        </w:r>
        <w:r>
          <w:rPr>
            <w:noProof/>
          </w:rPr>
          <w:fldChar w:fldCharType="begin"/>
        </w:r>
        <w:r>
          <w:rPr>
            <w:noProof/>
          </w:rPr>
          <w:instrText xml:space="preserve"> PAGEREF _Toc131396901 \h </w:instrText>
        </w:r>
        <w:r>
          <w:rPr>
            <w:noProof/>
          </w:rPr>
        </w:r>
      </w:ins>
      <w:r>
        <w:rPr>
          <w:noProof/>
        </w:rPr>
        <w:fldChar w:fldCharType="separate"/>
      </w:r>
      <w:ins w:id="425" w:author="Jose Eduardo VIU" w:date="2023-04-03T06:46:00Z">
        <w:r>
          <w:rPr>
            <w:noProof/>
          </w:rPr>
          <w:t>49</w:t>
        </w:r>
        <w:r>
          <w:rPr>
            <w:noProof/>
          </w:rPr>
          <w:fldChar w:fldCharType="end"/>
        </w:r>
      </w:ins>
    </w:p>
    <w:p w14:paraId="7972E4FF" w14:textId="4FFA4797" w:rsidR="00395639" w:rsidRDefault="00395639">
      <w:pPr>
        <w:pStyle w:val="Tabladeilustraciones"/>
        <w:tabs>
          <w:tab w:val="right" w:leader="dot" w:pos="8494"/>
        </w:tabs>
        <w:rPr>
          <w:ins w:id="426" w:author="Jose Eduardo VIU" w:date="2023-04-03T06:46:00Z"/>
          <w:rFonts w:asciiTheme="minorHAnsi" w:eastAsiaTheme="minorEastAsia" w:hAnsiTheme="minorHAnsi" w:cstheme="minorBidi"/>
          <w:noProof/>
          <w:lang w:eastAsia="es-ES"/>
        </w:rPr>
      </w:pPr>
      <w:ins w:id="427" w:author="Jose Eduardo VIU" w:date="2023-04-03T06:46:00Z">
        <w:r>
          <w:rPr>
            <w:noProof/>
          </w:rPr>
          <w:t>Tabla 8. Ranking de modelos segun LazyPredict. Elaboración propia.</w:t>
        </w:r>
        <w:r>
          <w:rPr>
            <w:noProof/>
          </w:rPr>
          <w:tab/>
        </w:r>
        <w:r>
          <w:rPr>
            <w:noProof/>
          </w:rPr>
          <w:fldChar w:fldCharType="begin"/>
        </w:r>
        <w:r>
          <w:rPr>
            <w:noProof/>
          </w:rPr>
          <w:instrText xml:space="preserve"> PAGEREF _Toc131396902 \h </w:instrText>
        </w:r>
        <w:r>
          <w:rPr>
            <w:noProof/>
          </w:rPr>
        </w:r>
      </w:ins>
      <w:r>
        <w:rPr>
          <w:noProof/>
        </w:rPr>
        <w:fldChar w:fldCharType="separate"/>
      </w:r>
      <w:ins w:id="428" w:author="Jose Eduardo VIU" w:date="2023-04-03T06:46:00Z">
        <w:r>
          <w:rPr>
            <w:noProof/>
          </w:rPr>
          <w:t>51</w:t>
        </w:r>
        <w:r>
          <w:rPr>
            <w:noProof/>
          </w:rPr>
          <w:fldChar w:fldCharType="end"/>
        </w:r>
      </w:ins>
    </w:p>
    <w:p w14:paraId="47C80F56" w14:textId="16F4F69E" w:rsidR="00395639" w:rsidRDefault="00395639">
      <w:pPr>
        <w:pStyle w:val="Tabladeilustraciones"/>
        <w:tabs>
          <w:tab w:val="right" w:leader="dot" w:pos="8494"/>
        </w:tabs>
        <w:rPr>
          <w:ins w:id="429" w:author="Jose Eduardo VIU" w:date="2023-04-03T06:46:00Z"/>
          <w:rFonts w:asciiTheme="minorHAnsi" w:eastAsiaTheme="minorEastAsia" w:hAnsiTheme="minorHAnsi" w:cstheme="minorBidi"/>
          <w:noProof/>
          <w:lang w:eastAsia="es-ES"/>
        </w:rPr>
      </w:pPr>
      <w:ins w:id="430" w:author="Jose Eduardo VIU" w:date="2023-04-03T06:46:00Z">
        <w:r>
          <w:rPr>
            <w:noProof/>
          </w:rPr>
          <w:t>Tabla 9. Errores de HistGradientBoostingRegressor tras optimizar parámetros. Elaboración propia.</w:t>
        </w:r>
        <w:r>
          <w:rPr>
            <w:noProof/>
          </w:rPr>
          <w:tab/>
        </w:r>
        <w:r>
          <w:rPr>
            <w:noProof/>
          </w:rPr>
          <w:fldChar w:fldCharType="begin"/>
        </w:r>
        <w:r>
          <w:rPr>
            <w:noProof/>
          </w:rPr>
          <w:instrText xml:space="preserve"> PAGEREF _Toc131396903 \h </w:instrText>
        </w:r>
        <w:r>
          <w:rPr>
            <w:noProof/>
          </w:rPr>
        </w:r>
      </w:ins>
      <w:r>
        <w:rPr>
          <w:noProof/>
        </w:rPr>
        <w:fldChar w:fldCharType="separate"/>
      </w:r>
      <w:ins w:id="431" w:author="Jose Eduardo VIU" w:date="2023-04-03T06:46:00Z">
        <w:r>
          <w:rPr>
            <w:noProof/>
          </w:rPr>
          <w:t>53</w:t>
        </w:r>
        <w:r>
          <w:rPr>
            <w:noProof/>
          </w:rPr>
          <w:fldChar w:fldCharType="end"/>
        </w:r>
      </w:ins>
    </w:p>
    <w:p w14:paraId="61012417" w14:textId="22D3D8A3" w:rsidR="00395639" w:rsidRDefault="00395639">
      <w:pPr>
        <w:pStyle w:val="Tabladeilustraciones"/>
        <w:tabs>
          <w:tab w:val="right" w:leader="dot" w:pos="8494"/>
        </w:tabs>
        <w:rPr>
          <w:ins w:id="432" w:author="Jose Eduardo VIU" w:date="2023-04-03T06:46:00Z"/>
          <w:rFonts w:asciiTheme="minorHAnsi" w:eastAsiaTheme="minorEastAsia" w:hAnsiTheme="minorHAnsi" w:cstheme="minorBidi"/>
          <w:noProof/>
          <w:lang w:eastAsia="es-ES"/>
        </w:rPr>
      </w:pPr>
      <w:ins w:id="433" w:author="Jose Eduardo VIU" w:date="2023-04-03T06:46:00Z">
        <w:r>
          <w:rPr>
            <w:noProof/>
          </w:rPr>
          <w:t>Tabla 10. HistGradientBoostingRegressor mediante earlysttoping traas búsqueda  de parámetros. Elaboración propia.</w:t>
        </w:r>
        <w:r>
          <w:rPr>
            <w:noProof/>
          </w:rPr>
          <w:tab/>
        </w:r>
        <w:r>
          <w:rPr>
            <w:noProof/>
          </w:rPr>
          <w:fldChar w:fldCharType="begin"/>
        </w:r>
        <w:r>
          <w:rPr>
            <w:noProof/>
          </w:rPr>
          <w:instrText xml:space="preserve"> PAGEREF _Toc131396904 \h </w:instrText>
        </w:r>
        <w:r>
          <w:rPr>
            <w:noProof/>
          </w:rPr>
        </w:r>
      </w:ins>
      <w:r>
        <w:rPr>
          <w:noProof/>
        </w:rPr>
        <w:fldChar w:fldCharType="separate"/>
      </w:r>
      <w:ins w:id="434" w:author="Jose Eduardo VIU" w:date="2023-04-03T06:46:00Z">
        <w:r>
          <w:rPr>
            <w:noProof/>
          </w:rPr>
          <w:t>54</w:t>
        </w:r>
        <w:r>
          <w:rPr>
            <w:noProof/>
          </w:rPr>
          <w:fldChar w:fldCharType="end"/>
        </w:r>
      </w:ins>
    </w:p>
    <w:p w14:paraId="391476AB" w14:textId="03D27BFF" w:rsidR="00CB7E31" w:rsidDel="006D77E0" w:rsidRDefault="00000000">
      <w:pPr>
        <w:pStyle w:val="Tabladeilustraciones"/>
        <w:tabs>
          <w:tab w:val="right" w:leader="dot" w:pos="8494"/>
        </w:tabs>
        <w:rPr>
          <w:del w:id="435" w:author="Jose Eduardo VIU" w:date="2023-04-01T19:29:00Z"/>
          <w:rFonts w:asciiTheme="minorHAnsi" w:eastAsiaTheme="minorEastAsia" w:hAnsiTheme="minorHAnsi" w:cstheme="minorBidi"/>
          <w:noProof/>
          <w:lang w:eastAsia="es-ES"/>
        </w:rPr>
      </w:pPr>
      <w:del w:id="436" w:author="Jose Eduardo VIU" w:date="2023-04-01T19:29:00Z">
        <w:r w:rsidDel="006D77E0">
          <w:rPr>
            <w:noProof/>
          </w:rPr>
          <w:delText>Tabla 1. Columnas con datos faltantes. Elaboración propia</w:delText>
        </w:r>
        <w:r w:rsidDel="006D77E0">
          <w:rPr>
            <w:noProof/>
          </w:rPr>
          <w:tab/>
          <w:delText>28</w:delText>
        </w:r>
      </w:del>
    </w:p>
    <w:p w14:paraId="61196153" w14:textId="77777777" w:rsidR="00CB7E31" w:rsidDel="006D77E0" w:rsidRDefault="00000000">
      <w:pPr>
        <w:pStyle w:val="Tabladeilustraciones"/>
        <w:tabs>
          <w:tab w:val="right" w:leader="dot" w:pos="8494"/>
        </w:tabs>
        <w:rPr>
          <w:del w:id="437" w:author="Jose Eduardo VIU" w:date="2023-04-01T19:29:00Z"/>
          <w:rFonts w:asciiTheme="minorHAnsi" w:eastAsiaTheme="minorEastAsia" w:hAnsiTheme="minorHAnsi" w:cstheme="minorBidi"/>
          <w:noProof/>
          <w:lang w:eastAsia="es-ES"/>
        </w:rPr>
      </w:pPr>
      <w:del w:id="438" w:author="Jose Eduardo VIU" w:date="2023-04-01T19:29:00Z">
        <w:r w:rsidDel="006D77E0">
          <w:rPr>
            <w:noProof/>
          </w:rPr>
          <w:delText>Tabla 2. Columnas del Dataset tras quitar atributos no necesarios. Elaboración propia.</w:delText>
        </w:r>
        <w:r w:rsidDel="006D77E0">
          <w:rPr>
            <w:noProof/>
          </w:rPr>
          <w:tab/>
          <w:delText>32</w:delText>
        </w:r>
      </w:del>
    </w:p>
    <w:p w14:paraId="25B799E0" w14:textId="77777777" w:rsidR="00CB7E31" w:rsidDel="006D77E0" w:rsidRDefault="00000000">
      <w:pPr>
        <w:pStyle w:val="Tabladeilustraciones"/>
        <w:tabs>
          <w:tab w:val="right" w:leader="dot" w:pos="8494"/>
        </w:tabs>
        <w:rPr>
          <w:del w:id="439" w:author="Jose Eduardo VIU" w:date="2023-04-01T19:29:00Z"/>
          <w:rFonts w:asciiTheme="minorHAnsi" w:eastAsiaTheme="minorEastAsia" w:hAnsiTheme="minorHAnsi" w:cstheme="minorBidi"/>
          <w:noProof/>
          <w:lang w:eastAsia="es-ES"/>
        </w:rPr>
      </w:pPr>
      <w:del w:id="440" w:author="Jose Eduardo VIU" w:date="2023-04-01T19:29:00Z">
        <w:r w:rsidDel="006D77E0">
          <w:rPr>
            <w:noProof/>
          </w:rPr>
          <w:delText>Tabla 3. Columnas Seleccionadas para regresión. Elaboración propia.</w:delText>
        </w:r>
        <w:r w:rsidDel="006D77E0">
          <w:rPr>
            <w:noProof/>
          </w:rPr>
          <w:tab/>
          <w:delText>44</w:delText>
        </w:r>
      </w:del>
    </w:p>
    <w:p w14:paraId="0F96EF5C" w14:textId="77777777" w:rsidR="00CB7E31" w:rsidDel="006D77E0" w:rsidRDefault="00000000">
      <w:pPr>
        <w:pStyle w:val="Tabladeilustraciones"/>
        <w:tabs>
          <w:tab w:val="right" w:leader="dot" w:pos="8494"/>
        </w:tabs>
        <w:rPr>
          <w:del w:id="441" w:author="Jose Eduardo VIU" w:date="2023-04-01T19:29:00Z"/>
          <w:rFonts w:asciiTheme="minorHAnsi" w:eastAsiaTheme="minorEastAsia" w:hAnsiTheme="minorHAnsi" w:cstheme="minorBidi"/>
          <w:noProof/>
          <w:lang w:eastAsia="es-ES"/>
        </w:rPr>
      </w:pPr>
      <w:del w:id="442" w:author="Jose Eduardo VIU" w:date="2023-04-01T19:29:00Z">
        <w:r w:rsidDel="006D77E0">
          <w:rPr>
            <w:noProof/>
          </w:rPr>
          <w:delText>Tabla 4. Errores de estimación para RandomForest v1. Elaboración propia.</w:delText>
        </w:r>
        <w:r w:rsidDel="006D77E0">
          <w:rPr>
            <w:noProof/>
          </w:rPr>
          <w:tab/>
          <w:delText>48</w:delText>
        </w:r>
      </w:del>
    </w:p>
    <w:p w14:paraId="2C694CC1" w14:textId="77777777" w:rsidR="00CB7E31" w:rsidDel="006D77E0" w:rsidRDefault="00000000">
      <w:pPr>
        <w:pStyle w:val="Tabladeilustraciones"/>
        <w:tabs>
          <w:tab w:val="right" w:leader="dot" w:pos="8494"/>
        </w:tabs>
        <w:rPr>
          <w:del w:id="443" w:author="Jose Eduardo VIU" w:date="2023-04-01T19:29:00Z"/>
          <w:rFonts w:asciiTheme="minorHAnsi" w:eastAsiaTheme="minorEastAsia" w:hAnsiTheme="minorHAnsi" w:cstheme="minorBidi"/>
          <w:noProof/>
          <w:lang w:eastAsia="es-ES"/>
        </w:rPr>
      </w:pPr>
      <w:del w:id="444" w:author="Jose Eduardo VIU" w:date="2023-04-01T19:29:00Z">
        <w:r w:rsidDel="006D77E0">
          <w:rPr>
            <w:noProof/>
          </w:rPr>
          <w:delText>Tabla 5. Características más relevantes según RandomForest. Elaboración propia.</w:delText>
        </w:r>
        <w:r w:rsidDel="006D77E0">
          <w:rPr>
            <w:noProof/>
          </w:rPr>
          <w:tab/>
          <w:delText>49</w:delText>
        </w:r>
      </w:del>
    </w:p>
    <w:p w14:paraId="5EB241A8" w14:textId="77777777" w:rsidR="00CB7E31" w:rsidDel="006D77E0" w:rsidRDefault="00000000">
      <w:pPr>
        <w:pStyle w:val="Tabladeilustraciones"/>
        <w:tabs>
          <w:tab w:val="right" w:leader="dot" w:pos="8494"/>
        </w:tabs>
        <w:rPr>
          <w:del w:id="445" w:author="Jose Eduardo VIU" w:date="2023-04-01T19:29:00Z"/>
          <w:rFonts w:asciiTheme="minorHAnsi" w:eastAsiaTheme="minorEastAsia" w:hAnsiTheme="minorHAnsi" w:cstheme="minorBidi"/>
          <w:noProof/>
          <w:lang w:eastAsia="es-ES"/>
        </w:rPr>
      </w:pPr>
      <w:del w:id="446" w:author="Jose Eduardo VIU" w:date="2023-04-01T19:29:00Z">
        <w:r w:rsidDel="006D77E0">
          <w:rPr>
            <w:noProof/>
          </w:rPr>
          <w:delText>Tabla 6. Mejores parámetros para RandomForest. Elaboración propia.</w:delText>
        </w:r>
        <w:r w:rsidDel="006D77E0">
          <w:rPr>
            <w:noProof/>
          </w:rPr>
          <w:tab/>
          <w:delText>50</w:delText>
        </w:r>
      </w:del>
    </w:p>
    <w:p w14:paraId="778DB70D" w14:textId="77777777" w:rsidR="00CB7E31" w:rsidRDefault="00000000">
      <w:pPr>
        <w:pStyle w:val="Tabladeilustraciones"/>
        <w:tabs>
          <w:tab w:val="right" w:leader="dot" w:pos="8494"/>
        </w:tabs>
        <w:rPr>
          <w:rFonts w:asciiTheme="minorHAnsi" w:eastAsiaTheme="minorEastAsia" w:hAnsiTheme="minorHAnsi" w:cstheme="minorBidi"/>
          <w:lang w:eastAsia="es-ES"/>
        </w:rPr>
      </w:pPr>
      <w:del w:id="447" w:author="Jose Eduardo VIU" w:date="2023-04-01T19:29:00Z">
        <w:r w:rsidDel="006D77E0">
          <w:rPr>
            <w:noProof/>
          </w:rPr>
          <w:delText>Tabla 7. Errores de mejores parámetros para RandomForest. Elaboración propia.</w:delText>
        </w:r>
        <w:r w:rsidDel="006D77E0">
          <w:rPr>
            <w:noProof/>
          </w:rPr>
          <w:tab/>
          <w:delText>50</w:delText>
        </w:r>
      </w:del>
      <w:r>
        <w:fldChar w:fldCharType="end"/>
      </w:r>
    </w:p>
    <w:p w14:paraId="12B45294" w14:textId="2F4FEFB7" w:rsidR="00CB7E31" w:rsidDel="00FE7368" w:rsidRDefault="00CB7E31">
      <w:pPr>
        <w:pStyle w:val="Tabladeilustraciones"/>
        <w:tabs>
          <w:tab w:val="right" w:leader="dot" w:pos="8494"/>
        </w:tabs>
        <w:rPr>
          <w:del w:id="448" w:author="Jose Eduardo VIU" w:date="2023-04-02T11:29:00Z"/>
        </w:rPr>
      </w:pPr>
    </w:p>
    <w:p w14:paraId="2AD0BE20" w14:textId="0092452F" w:rsidR="00CB7E31" w:rsidDel="00FE7368" w:rsidRDefault="00CB7E31">
      <w:pPr>
        <w:rPr>
          <w:del w:id="449" w:author="Jose Eduardo VIU" w:date="2023-04-02T11:28:00Z"/>
        </w:rPr>
      </w:pPr>
    </w:p>
    <w:p w14:paraId="251A9A9B" w14:textId="4BDD93CA" w:rsidR="00CB7E31" w:rsidDel="00FE7368" w:rsidRDefault="00000000">
      <w:pPr>
        <w:shd w:val="clear" w:color="auto" w:fill="E5B8B7" w:themeFill="accent2" w:themeFillTint="66"/>
        <w:rPr>
          <w:del w:id="450" w:author="Jose Eduardo VIU" w:date="2023-04-02T11:28:00Z"/>
          <w:i/>
        </w:rPr>
      </w:pPr>
      <w:del w:id="451" w:author="Jose Eduardo VIU" w:date="2023-04-02T11:28:00Z">
        <w:r w:rsidDel="00FE7368">
          <w:rPr>
            <w:i/>
          </w:rPr>
          <w:delText>¡¡¡INFORMATIVO!!! (quitar)</w:delText>
        </w:r>
      </w:del>
    </w:p>
    <w:p w14:paraId="08AA0301" w14:textId="28ABF940" w:rsidR="00CB7E31" w:rsidDel="00FE7368" w:rsidRDefault="00000000">
      <w:pPr>
        <w:shd w:val="clear" w:color="auto" w:fill="E5B8B7" w:themeFill="accent2" w:themeFillTint="66"/>
        <w:rPr>
          <w:del w:id="452" w:author="Jose Eduardo VIU" w:date="2023-04-02T11:29:00Z"/>
          <w:i/>
        </w:rPr>
      </w:pPr>
      <w:del w:id="453" w:author="Jose Eduardo VIU" w:date="2023-04-02T11:28:00Z">
        <w:r w:rsidDel="00FE7368">
          <w:rPr>
            <w:i/>
          </w:rPr>
          <w:delText>*Actualizar índice de tablas (Referencias / Insertar tabla de ilustraciones)</w:delText>
        </w:r>
      </w:del>
    </w:p>
    <w:p w14:paraId="7D41F6E8" w14:textId="77777777" w:rsidR="00CB7E31" w:rsidRDefault="00CB7E31">
      <w:bookmarkStart w:id="454" w:name="_Hlk126932969"/>
      <w:bookmarkEnd w:id="454"/>
    </w:p>
    <w:p w14:paraId="66AA0F4D" w14:textId="77777777" w:rsidR="00CB7E31" w:rsidRDefault="00000000">
      <w:r>
        <w:br w:type="page"/>
      </w:r>
    </w:p>
    <w:p w14:paraId="2519E1E7" w14:textId="568CD7A7" w:rsidR="00CB7E31" w:rsidRDefault="00000000">
      <w:pPr>
        <w:pStyle w:val="Ttulo1"/>
        <w:numPr>
          <w:ilvl w:val="0"/>
          <w:numId w:val="0"/>
        </w:numPr>
        <w:ind w:left="360"/>
        <w:rPr>
          <w:ins w:id="455" w:author="Jose Eduardo VIU" w:date="2023-04-02T10:11:00Z"/>
        </w:rPr>
      </w:pPr>
      <w:bookmarkStart w:id="456" w:name="_Toc10030870"/>
      <w:bookmarkStart w:id="457" w:name="_Toc131396825"/>
      <w:bookmarkEnd w:id="456"/>
      <w:r>
        <w:lastRenderedPageBreak/>
        <w:t>Resumen</w:t>
      </w:r>
      <w:bookmarkEnd w:id="457"/>
    </w:p>
    <w:p w14:paraId="5D697AC2" w14:textId="77777777" w:rsidR="00402C62" w:rsidRPr="00402C62" w:rsidRDefault="00402C62" w:rsidP="00402C62">
      <w:pPr>
        <w:rPr>
          <w:ins w:id="458" w:author="Jose Eduardo VIU" w:date="2023-04-02T11:23:00Z"/>
        </w:rPr>
        <w:pPrChange w:id="459" w:author="Jose Eduardo VIU" w:date="2023-04-02T11:23:00Z">
          <w:pPr>
            <w:pStyle w:val="Ttulo1"/>
          </w:pPr>
        </w:pPrChange>
      </w:pPr>
      <w:bookmarkStart w:id="460" w:name="_Hlk131323161"/>
      <w:ins w:id="461" w:author="Jose Eduardo VIU" w:date="2023-04-02T11:23:00Z">
        <w:r w:rsidRPr="00402C62">
          <w:t>El objetivo del presente trabajo busca mostrar la aplicabilidad de las técnicas de la ciencia de datos sobre el proceso de engorde porcino. Para ello se aplica el proceso completo CRISP-DM sobre los datos históricos de los últimos cinco años del engorde de la empresa Cefu S.A. Se pretende estimar el número de animales por semana a varios meses vista que estarán en un determinado peso específico. Se parte desde la definición del objetivo, el estudio de como se calcula actualmente, se analizan los atributos disponibles, su lleva a cabo su selección, limpieza, definición de nuevos campos calculados que puedan ayudar en el problema, su adaptación para ser usados en modelos de regresión, la selección y optimización de los modelos, con los mejores parámetros para estimar el valor a modelar. Finalmente se comparará el mejor modelo obtenido con los valores estimados previamente, se implementará el modelo seleccionado y se mostrará como usar esta previsión en el modelado de KPIs para la toma de decisiones por parte de la empresa. El proyecto pretende demostrar las bondades de la ciencia de datos en la toma de decisiones, de su adaptabilidad y posibilidades para anticipar oportunidades y problemas, de la mejora en el conocimiento objetivo de las características del negocio y su relevancia, y servir para que cada vez se integre en más procesos y ayude a una estrategia basada en datos que permita huir de la arbitrariedad de las decisiones de negocio.</w:t>
        </w:r>
      </w:ins>
    </w:p>
    <w:p w14:paraId="32975146" w14:textId="77777777" w:rsidR="00402C62" w:rsidRPr="00402C62" w:rsidRDefault="00402C62" w:rsidP="00402C62">
      <w:pPr>
        <w:rPr>
          <w:ins w:id="462" w:author="Jose Eduardo VIU" w:date="2023-04-02T11:23:00Z"/>
        </w:rPr>
        <w:pPrChange w:id="463" w:author="Jose Eduardo VIU" w:date="2023-04-02T11:23:00Z">
          <w:pPr>
            <w:pStyle w:val="Ttulo1"/>
          </w:pPr>
        </w:pPrChange>
      </w:pPr>
    </w:p>
    <w:p w14:paraId="7215BA60" w14:textId="77777777" w:rsidR="00402C62" w:rsidRPr="00402C62" w:rsidRDefault="00402C62" w:rsidP="00402C62">
      <w:pPr>
        <w:rPr>
          <w:ins w:id="464" w:author="Jose Eduardo VIU" w:date="2023-04-02T11:23:00Z"/>
          <w:b/>
          <w:bCs/>
          <w:lang w:val="en-GB"/>
          <w:rPrChange w:id="465" w:author="Jose Eduardo VIU" w:date="2023-04-02T11:24:00Z">
            <w:rPr>
              <w:ins w:id="466" w:author="Jose Eduardo VIU" w:date="2023-04-02T11:23:00Z"/>
            </w:rPr>
          </w:rPrChange>
        </w:rPr>
        <w:pPrChange w:id="467" w:author="Jose Eduardo VIU" w:date="2023-04-02T11:23:00Z">
          <w:pPr>
            <w:pStyle w:val="Ttulo1"/>
          </w:pPr>
        </w:pPrChange>
      </w:pPr>
      <w:ins w:id="468" w:author="Jose Eduardo VIU" w:date="2023-04-02T11:23:00Z">
        <w:r w:rsidRPr="00402C62">
          <w:rPr>
            <w:b/>
            <w:bCs/>
            <w:lang w:val="en-GB"/>
            <w:rPrChange w:id="469" w:author="Jose Eduardo VIU" w:date="2023-04-02T11:24:00Z">
              <w:rPr/>
            </w:rPrChange>
          </w:rPr>
          <w:t>Abstract</w:t>
        </w:r>
      </w:ins>
    </w:p>
    <w:p w14:paraId="743A0A0A" w14:textId="55A36A37" w:rsidR="00720926" w:rsidRPr="00402C62" w:rsidDel="00402C62" w:rsidRDefault="00402C62" w:rsidP="00402C62">
      <w:pPr>
        <w:rPr>
          <w:del w:id="470" w:author="Jose Eduardo VIU" w:date="2023-04-02T11:22:00Z"/>
          <w:lang w:val="en-GB"/>
          <w:rPrChange w:id="471" w:author="Jose Eduardo VIU" w:date="2023-04-02T11:24:00Z">
            <w:rPr>
              <w:del w:id="472" w:author="Jose Eduardo VIU" w:date="2023-04-02T11:22:00Z"/>
            </w:rPr>
          </w:rPrChange>
        </w:rPr>
        <w:pPrChange w:id="473" w:author="Jose Eduardo VIU" w:date="2023-04-02T11:23:00Z">
          <w:pPr>
            <w:pStyle w:val="Ttulo1"/>
            <w:numPr>
              <w:numId w:val="0"/>
            </w:numPr>
            <w:tabs>
              <w:tab w:val="clear" w:pos="0"/>
            </w:tabs>
            <w:ind w:firstLine="0"/>
          </w:pPr>
        </w:pPrChange>
      </w:pPr>
      <w:ins w:id="474" w:author="Jose Eduardo VIU" w:date="2023-04-02T11:23:00Z">
        <w:r w:rsidRPr="00402C62">
          <w:rPr>
            <w:lang w:val="en-GB"/>
            <w:rPrChange w:id="475" w:author="Jose Eduardo VIU" w:date="2023-04-02T11:24:00Z">
              <w:rPr/>
            </w:rPrChange>
          </w:rPr>
          <w:t xml:space="preserve">The objective of this paper is to show the applicability of data science techniques on the pig fattening process. For this, the complete CRISP-DM process is applied on the historical data of the last five years for Cefu S.A.’s data. It is intended to estimate the number of animals per week several months ahead that will be at a certain specific weight. It starts from the definition of the objective, the study of how it is currently calculated, the available attributes are analyzed, their selection, cleaning, definition of new calculated fields that can help in the problem, their adaptation to be used in regression models, the selection and optimization of the models, with the best parameters to estimate the value to be modeled. Finally, the best model obtained will be compared with the previously estimated values, the selected model will be implemented, and it will be shown how to use this forecast in the modeling of KPIs for decision making by the company. The project aims to demonstrate the benefits of data science in decision making, its adaptability and possibilities to anticipate opportunities and complications, the improvement in the objective knowledge of the characteristics of the business and its </w:t>
        </w:r>
      </w:ins>
      <w:ins w:id="476" w:author="Jose Eduardo VIU" w:date="2023-04-02T11:28:00Z">
        <w:r w:rsidR="0016492A" w:rsidRPr="0016492A">
          <w:rPr>
            <w:lang w:val="en-GB"/>
          </w:rPr>
          <w:t>relevance and</w:t>
        </w:r>
      </w:ins>
      <w:ins w:id="477" w:author="Jose Eduardo VIU" w:date="2023-04-02T11:23:00Z">
        <w:r w:rsidRPr="00402C62">
          <w:rPr>
            <w:lang w:val="en-GB"/>
            <w:rPrChange w:id="478" w:author="Jose Eduardo VIU" w:date="2023-04-02T11:24:00Z">
              <w:rPr/>
            </w:rPrChange>
          </w:rPr>
          <w:t xml:space="preserve"> serve to integrate it into more and more processes and help a data-based strategy that allows to avoid from the arbitrariness of business decisions.</w:t>
        </w:r>
      </w:ins>
    </w:p>
    <w:bookmarkEnd w:id="460"/>
    <w:p w14:paraId="6CFC2817" w14:textId="302B6765" w:rsidR="00CB7E31" w:rsidRPr="00402C62" w:rsidDel="00402C62" w:rsidRDefault="00000000" w:rsidP="00402C62">
      <w:pPr>
        <w:rPr>
          <w:del w:id="479" w:author="Jose Eduardo VIU" w:date="2023-04-02T11:22:00Z"/>
          <w:i/>
          <w:lang w:val="en-GB"/>
          <w:rPrChange w:id="480" w:author="Jose Eduardo VIU" w:date="2023-04-02T11:24:00Z">
            <w:rPr>
              <w:del w:id="481" w:author="Jose Eduardo VIU" w:date="2023-04-02T11:22:00Z"/>
              <w:i/>
            </w:rPr>
          </w:rPrChange>
        </w:rPr>
        <w:pPrChange w:id="482" w:author="Jose Eduardo VIU" w:date="2023-04-02T11:23:00Z">
          <w:pPr>
            <w:shd w:val="clear" w:color="auto" w:fill="E5B8B7" w:themeFill="accent2" w:themeFillTint="66"/>
          </w:pPr>
        </w:pPrChange>
      </w:pPr>
      <w:commentRangeStart w:id="483"/>
      <w:del w:id="484" w:author="Jose Eduardo VIU" w:date="2023-04-02T11:22:00Z">
        <w:r w:rsidRPr="00402C62" w:rsidDel="00402C62">
          <w:rPr>
            <w:i/>
            <w:lang w:val="en-GB"/>
            <w:rPrChange w:id="485" w:author="Jose Eduardo VIU" w:date="2023-04-02T11:24:00Z">
              <w:rPr>
                <w:i/>
              </w:rPr>
            </w:rPrChange>
          </w:rPr>
          <w:delText>¡¡¡Por implementar!!! (quitar)</w:delText>
        </w:r>
      </w:del>
    </w:p>
    <w:p w14:paraId="209AFE02" w14:textId="2E694E2E" w:rsidR="00CB7E31" w:rsidRPr="00402C62" w:rsidDel="00402C62" w:rsidRDefault="00000000" w:rsidP="00107105">
      <w:pPr>
        <w:rPr>
          <w:del w:id="486" w:author="Jose Eduardo VIU" w:date="2023-04-02T11:22:00Z"/>
          <w:lang w:val="en-GB"/>
          <w:rPrChange w:id="487" w:author="Jose Eduardo VIU" w:date="2023-04-02T11:24:00Z">
            <w:rPr>
              <w:del w:id="488" w:author="Jose Eduardo VIU" w:date="2023-04-02T11:22:00Z"/>
            </w:rPr>
          </w:rPrChange>
        </w:rPr>
      </w:pPr>
      <w:del w:id="489" w:author="Jose Eduardo VIU" w:date="2023-04-02T11:22:00Z">
        <w:r w:rsidRPr="00402C62" w:rsidDel="00402C62">
          <w:rPr>
            <w:lang w:val="en-GB"/>
            <w:rPrChange w:id="490" w:author="Jose Eduardo VIU" w:date="2023-04-02T11:24:00Z">
              <w:rPr/>
            </w:rPrChange>
          </w:rPr>
          <w:delText>Consistente en una breve descripción (menos de una página, generalmente de 200 a 300 palabras) del trabajo a realizar, con sus requisitos y especificaciones, mencionando explícitamente si se basa en trabajos previos realizados por el tutor del alumno, un proyecto anterior o similar.</w:delText>
        </w:r>
      </w:del>
    </w:p>
    <w:p w14:paraId="750F4BBE" w14:textId="3DFA7719" w:rsidR="00CB7E31" w:rsidRPr="00402C62" w:rsidDel="00402C62" w:rsidRDefault="00000000" w:rsidP="00107105">
      <w:pPr>
        <w:rPr>
          <w:del w:id="491" w:author="Jose Eduardo VIU" w:date="2023-04-02T11:22:00Z"/>
          <w:lang w:val="en-GB"/>
          <w:rPrChange w:id="492" w:author="Jose Eduardo VIU" w:date="2023-04-02T11:24:00Z">
            <w:rPr>
              <w:del w:id="493" w:author="Jose Eduardo VIU" w:date="2023-04-02T11:22:00Z"/>
            </w:rPr>
          </w:rPrChange>
        </w:rPr>
      </w:pPr>
      <w:del w:id="494" w:author="Jose Eduardo VIU" w:date="2023-04-02T11:22:00Z">
        <w:r w:rsidRPr="00402C62" w:rsidDel="00402C62">
          <w:rPr>
            <w:lang w:val="en-GB"/>
            <w:rPrChange w:id="495" w:author="Jose Eduardo VIU" w:date="2023-04-02T11:24:00Z">
              <w:rPr/>
            </w:rPrChange>
          </w:rPr>
          <w:delText>Las faltas de ortografía no son admisibles en un trabajo académico como un TFM asociado a Estudios Superiores.</w:delText>
        </w:r>
      </w:del>
    </w:p>
    <w:p w14:paraId="66D9C0FE" w14:textId="47A12571" w:rsidR="00CB7E31" w:rsidRPr="00402C62" w:rsidDel="00402C62" w:rsidRDefault="00000000" w:rsidP="00107105">
      <w:pPr>
        <w:rPr>
          <w:del w:id="496" w:author="Jose Eduardo VIU" w:date="2023-04-02T11:22:00Z"/>
          <w:lang w:val="en-GB"/>
          <w:rPrChange w:id="497" w:author="Jose Eduardo VIU" w:date="2023-04-02T11:24:00Z">
            <w:rPr>
              <w:del w:id="498" w:author="Jose Eduardo VIU" w:date="2023-04-02T11:22:00Z"/>
            </w:rPr>
          </w:rPrChange>
        </w:rPr>
      </w:pPr>
      <w:del w:id="499" w:author="Jose Eduardo VIU" w:date="2023-04-02T11:22:00Z">
        <w:r w:rsidRPr="00402C62" w:rsidDel="00402C62">
          <w:rPr>
            <w:lang w:val="en-GB"/>
            <w:rPrChange w:id="500" w:author="Jose Eduardo VIU" w:date="2023-04-02T11:24:00Z">
              <w:rPr/>
            </w:rPrChange>
          </w:rPr>
          <w:delText>Un TFM no es un diario personal. Trata de evitar la primera persona. Por ejemplo, en lugar de, “</w:delText>
        </w:r>
        <w:r w:rsidRPr="00402C62" w:rsidDel="00402C62">
          <w:rPr>
            <w:strike/>
            <w:lang w:val="en-GB"/>
            <w:rPrChange w:id="501" w:author="Jose Eduardo VIU" w:date="2023-04-02T11:24:00Z">
              <w:rPr>
                <w:strike/>
              </w:rPr>
            </w:rPrChange>
          </w:rPr>
          <w:delText>En mi opinión el mod</w:delText>
        </w:r>
        <w:commentRangeEnd w:id="483"/>
        <w:r w:rsidRPr="00402C62" w:rsidDel="00402C62">
          <w:rPr>
            <w:lang w:val="en-GB"/>
            <w:rPrChange w:id="502" w:author="Jose Eduardo VIU" w:date="2023-04-02T11:24:00Z">
              <w:rPr/>
            </w:rPrChange>
          </w:rPr>
          <w:commentReference w:id="483"/>
        </w:r>
        <w:r w:rsidRPr="00402C62" w:rsidDel="00402C62">
          <w:rPr>
            <w:strike/>
            <w:lang w:val="en-GB"/>
            <w:rPrChange w:id="503" w:author="Jose Eduardo VIU" w:date="2023-04-02T11:24:00Z">
              <w:rPr>
                <w:strike/>
              </w:rPr>
            </w:rPrChange>
          </w:rPr>
          <w:delText>elo xxxxxx es muy bueno...</w:delText>
        </w:r>
        <w:r w:rsidRPr="00402C62" w:rsidDel="00402C62">
          <w:rPr>
            <w:lang w:val="en-GB"/>
            <w:rPrChange w:id="504" w:author="Jose Eduardo VIU" w:date="2023-04-02T11:24:00Z">
              <w:rPr/>
            </w:rPrChange>
          </w:rPr>
          <w:delText>” cambiar a “A la vista de los datos analizados o fuentes consultadas el modelo está obteniendo buenos resultados…”. Está permitido dar tu opinión siempre que lo precise y esté argumentada.</w:delText>
        </w:r>
      </w:del>
    </w:p>
    <w:p w14:paraId="4ACDAB9C" w14:textId="78F01ABA" w:rsidR="00CB7E31" w:rsidRPr="00402C62" w:rsidDel="00402C62" w:rsidRDefault="00000000" w:rsidP="00107105">
      <w:pPr>
        <w:rPr>
          <w:del w:id="505" w:author="Jose Eduardo VIU" w:date="2023-04-02T11:22:00Z"/>
          <w:lang w:val="en-GB"/>
          <w:rPrChange w:id="506" w:author="Jose Eduardo VIU" w:date="2023-04-02T11:24:00Z">
            <w:rPr>
              <w:del w:id="507" w:author="Jose Eduardo VIU" w:date="2023-04-02T11:22:00Z"/>
            </w:rPr>
          </w:rPrChange>
        </w:rPr>
      </w:pPr>
      <w:del w:id="508" w:author="Jose Eduardo VIU" w:date="2023-04-02T11:22:00Z">
        <w:r w:rsidRPr="00402C62" w:rsidDel="00402C62">
          <w:rPr>
            <w:lang w:val="en-GB"/>
            <w:rPrChange w:id="509" w:author="Jose Eduardo VIU" w:date="2023-04-02T11:24:00Z">
              <w:rPr/>
            </w:rPrChange>
          </w:rPr>
          <w:delText>La claridad en la redacción del texto para la compresión del mismo es fundamental. Trata descomponer oraciones excesivamente compuestas en simples. Evita en la medida de lo posible oraciones subordinadas.</w:delText>
        </w:r>
      </w:del>
    </w:p>
    <w:p w14:paraId="4F3D699F" w14:textId="3E061E83" w:rsidR="00CB7E31" w:rsidRPr="00402C62" w:rsidDel="00402C62" w:rsidRDefault="00000000" w:rsidP="00107105">
      <w:pPr>
        <w:rPr>
          <w:del w:id="510" w:author="Jose Eduardo VIU" w:date="2023-04-02T11:22:00Z"/>
          <w:lang w:val="en-GB"/>
          <w:rPrChange w:id="511" w:author="Jose Eduardo VIU" w:date="2023-04-02T11:24:00Z">
            <w:rPr>
              <w:del w:id="512" w:author="Jose Eduardo VIU" w:date="2023-04-02T11:22:00Z"/>
            </w:rPr>
          </w:rPrChange>
        </w:rPr>
      </w:pPr>
      <w:del w:id="513" w:author="Jose Eduardo VIU" w:date="2023-04-02T11:22:00Z">
        <w:r w:rsidRPr="00402C62" w:rsidDel="00402C62">
          <w:rPr>
            <w:lang w:val="en-GB"/>
            <w:rPrChange w:id="514" w:author="Jose Eduardo VIU" w:date="2023-04-02T11:24:00Z">
              <w:rPr/>
            </w:rPrChange>
          </w:rPr>
          <w:delText>Evita usar estructuras generales o estereotipos del tipo “</w:delText>
        </w:r>
        <w:r w:rsidRPr="00402C62" w:rsidDel="00402C62">
          <w:rPr>
            <w:strike/>
            <w:lang w:val="en-GB"/>
            <w:rPrChange w:id="515" w:author="Jose Eduardo VIU" w:date="2023-04-02T11:24:00Z">
              <w:rPr>
                <w:strike/>
              </w:rPr>
            </w:rPrChange>
          </w:rPr>
          <w:delText>Como afirman numerosos expertos…</w:delText>
        </w:r>
        <w:r w:rsidRPr="00402C62" w:rsidDel="00402C62">
          <w:rPr>
            <w:lang w:val="en-GB"/>
            <w:rPrChange w:id="516" w:author="Jose Eduardo VIU" w:date="2023-04-02T11:24:00Z">
              <w:rPr/>
            </w:rPrChange>
          </w:rPr>
          <w:delText>” y sustitúyelos por “De acuerdo a los datos o información obtenidos …”</w:delText>
        </w:r>
      </w:del>
    </w:p>
    <w:p w14:paraId="0209CC76" w14:textId="5EC105EB" w:rsidR="00CB7E31" w:rsidRPr="00402C62" w:rsidDel="00402C62" w:rsidRDefault="00000000" w:rsidP="00107105">
      <w:pPr>
        <w:rPr>
          <w:del w:id="517" w:author="Jose Eduardo VIU" w:date="2023-04-02T11:22:00Z"/>
          <w:lang w:val="en-GB"/>
          <w:rPrChange w:id="518" w:author="Jose Eduardo VIU" w:date="2023-04-02T11:24:00Z">
            <w:rPr>
              <w:del w:id="519" w:author="Jose Eduardo VIU" w:date="2023-04-02T11:22:00Z"/>
            </w:rPr>
          </w:rPrChange>
        </w:rPr>
      </w:pPr>
      <w:del w:id="520" w:author="Jose Eduardo VIU" w:date="2023-04-02T11:22:00Z">
        <w:r w:rsidRPr="00402C62" w:rsidDel="00402C62">
          <w:rPr>
            <w:lang w:val="en-GB"/>
            <w:rPrChange w:id="521" w:author="Jose Eduardo VIU" w:date="2023-04-02T11:24:00Z">
              <w:rPr/>
            </w:rPrChange>
          </w:rPr>
          <w:delText>Evita usar las expresiones demasiado coloquiales, el humor o la ironía.</w:delText>
        </w:r>
      </w:del>
    </w:p>
    <w:p w14:paraId="4CF57A39" w14:textId="236298A6" w:rsidR="00CB7E31" w:rsidRPr="00402C62" w:rsidDel="00402C62" w:rsidRDefault="00000000" w:rsidP="00107105">
      <w:pPr>
        <w:rPr>
          <w:del w:id="522" w:author="Jose Eduardo VIU" w:date="2023-04-02T11:22:00Z"/>
          <w:lang w:val="en-GB"/>
          <w:rPrChange w:id="523" w:author="Jose Eduardo VIU" w:date="2023-04-02T11:24:00Z">
            <w:rPr>
              <w:del w:id="524" w:author="Jose Eduardo VIU" w:date="2023-04-02T11:22:00Z"/>
            </w:rPr>
          </w:rPrChange>
        </w:rPr>
      </w:pPr>
      <w:del w:id="525" w:author="Jose Eduardo VIU" w:date="2023-04-02T11:22:00Z">
        <w:r w:rsidRPr="00402C62" w:rsidDel="00402C62">
          <w:rPr>
            <w:lang w:val="en-GB"/>
            <w:rPrChange w:id="526" w:author="Jose Eduardo VIU" w:date="2023-04-02T11:24:00Z">
              <w:rPr/>
            </w:rPrChange>
          </w:rPr>
          <w:delText>Usa sinónimos para evitar repetir el mismo término varias veces. Lee continuamente el texto para evitar contenido repetido o inconsistente.</w:delText>
        </w:r>
      </w:del>
    </w:p>
    <w:p w14:paraId="005EAEC3" w14:textId="03B609C5" w:rsidR="00CB7E31" w:rsidRPr="00402C62" w:rsidDel="0016492A" w:rsidRDefault="00000000" w:rsidP="00402C62">
      <w:pPr>
        <w:rPr>
          <w:del w:id="527" w:author="Jose Eduardo VIU" w:date="2023-04-02T11:25:00Z"/>
          <w:lang w:val="en-GB"/>
          <w:rPrChange w:id="528" w:author="Jose Eduardo VIU" w:date="2023-04-02T11:24:00Z">
            <w:rPr>
              <w:del w:id="529" w:author="Jose Eduardo VIU" w:date="2023-04-02T11:25:00Z"/>
            </w:rPr>
          </w:rPrChange>
        </w:rPr>
      </w:pPr>
      <w:del w:id="530" w:author="Jose Eduardo VIU" w:date="2023-04-02T11:22:00Z">
        <w:r w:rsidRPr="00402C62" w:rsidDel="00402C62">
          <w:rPr>
            <w:lang w:val="en-GB"/>
            <w:rPrChange w:id="531" w:author="Jose Eduardo VIU" w:date="2023-04-02T11:24:00Z">
              <w:rPr/>
            </w:rPrChange>
          </w:rPr>
          <w:delText>Se recomienda incluir una versión en inglés(Abstract) al final del resumen</w:delText>
        </w:r>
      </w:del>
      <w:del w:id="532" w:author="Jose Eduardo VIU" w:date="2023-04-02T11:23:00Z">
        <w:r w:rsidRPr="00402C62" w:rsidDel="00402C62">
          <w:rPr>
            <w:lang w:val="en-GB"/>
            <w:rPrChange w:id="533" w:author="Jose Eduardo VIU" w:date="2023-04-02T11:24:00Z">
              <w:rPr/>
            </w:rPrChange>
          </w:rPr>
          <w:delText>.</w:delText>
        </w:r>
      </w:del>
      <w:r w:rsidRPr="00402C62">
        <w:rPr>
          <w:lang w:val="en-GB"/>
          <w:rPrChange w:id="534" w:author="Jose Eduardo VIU" w:date="2023-04-02T11:24:00Z">
            <w:rPr/>
          </w:rPrChange>
        </w:rPr>
        <w:t xml:space="preserve"> </w:t>
      </w:r>
    </w:p>
    <w:p w14:paraId="4B630EFC" w14:textId="77777777" w:rsidR="00CB7E31" w:rsidRDefault="00CB7E31"/>
    <w:p w14:paraId="3242B077" w14:textId="00EAF632" w:rsidR="00CB7E31" w:rsidDel="0016492A" w:rsidRDefault="00000000">
      <w:pPr>
        <w:rPr>
          <w:del w:id="535" w:author="Jose Eduardo VIU" w:date="2023-04-02T11:25:00Z"/>
        </w:rPr>
      </w:pPr>
      <w:r>
        <w:rPr>
          <w:b/>
          <w:bCs/>
          <w:sz w:val="24"/>
          <w:szCs w:val="24"/>
        </w:rPr>
        <w:t>Palabras clave:</w:t>
      </w:r>
      <w:r>
        <w:t xml:space="preserve"> </w:t>
      </w:r>
      <w:ins w:id="536" w:author="Jose Eduardo VIU" w:date="2023-04-02T11:24:00Z">
        <w:r w:rsidR="00402C62">
          <w:t xml:space="preserve">CRISP-DM, </w:t>
        </w:r>
      </w:ins>
      <w:ins w:id="537" w:author="Jose Eduardo VIU" w:date="2023-04-02T11:25:00Z">
        <w:r w:rsidR="00402C62">
          <w:t xml:space="preserve">engorde porcino, </w:t>
        </w:r>
      </w:ins>
      <w:del w:id="538" w:author="Jose Eduardo VIU" w:date="2023-04-02T11:24:00Z">
        <w:r w:rsidDel="00402C62">
          <w:delText>Entre 4 y 8 palabras clave (</w:delText>
        </w:r>
        <w:r w:rsidDel="00402C62">
          <w:rPr>
            <w:i/>
            <w:iCs/>
          </w:rPr>
          <w:delText>keywords</w:delText>
        </w:r>
        <w:r w:rsidDel="00402C62">
          <w:delText>)</w:delText>
        </w:r>
      </w:del>
      <w:ins w:id="539" w:author="Jose Eduardo VIU" w:date="2023-04-02T11:24:00Z">
        <w:r w:rsidR="00402C62">
          <w:t>GMD</w:t>
        </w:r>
      </w:ins>
      <w:ins w:id="540" w:author="Jose Eduardo VIU" w:date="2023-04-02T11:25:00Z">
        <w:r w:rsidR="00402C62">
          <w:t xml:space="preserve">, </w:t>
        </w:r>
        <w:r w:rsidR="0016492A">
          <w:t>regresión</w:t>
        </w:r>
      </w:ins>
      <w:r>
        <w:t>.</w:t>
      </w:r>
    </w:p>
    <w:p w14:paraId="4378A211" w14:textId="77777777" w:rsidR="00CB7E31" w:rsidRDefault="00000000">
      <w:r>
        <w:br w:type="page"/>
      </w:r>
    </w:p>
    <w:p w14:paraId="05EE420B" w14:textId="77777777" w:rsidR="00CB7E31" w:rsidRDefault="00000000">
      <w:pPr>
        <w:pStyle w:val="Ttulo1"/>
        <w:numPr>
          <w:ilvl w:val="0"/>
          <w:numId w:val="2"/>
        </w:numPr>
      </w:pPr>
      <w:bookmarkStart w:id="541" w:name="_Toc10030871"/>
      <w:bookmarkStart w:id="542" w:name="_Toc131396826"/>
      <w:bookmarkEnd w:id="541"/>
      <w:r>
        <w:lastRenderedPageBreak/>
        <w:t>Introducción</w:t>
      </w:r>
      <w:bookmarkEnd w:id="542"/>
    </w:p>
    <w:p w14:paraId="206847A3" w14:textId="6212FFF2" w:rsidR="00CB7E31" w:rsidDel="00FE7368" w:rsidRDefault="00000000">
      <w:pPr>
        <w:rPr>
          <w:del w:id="543" w:author="Jose Eduardo VIU" w:date="2023-04-02T11:32:00Z"/>
        </w:rPr>
      </w:pPr>
      <w:del w:id="544" w:author="Unknown Author" w:date="2023-03-31T09:28:00Z">
        <w:r>
          <w:delText>El actual TFM trata sobre una empresa de porcino con Razón Social Cefu S.A., perteneciente al Grupo Fuertes y con sede en Alhama de Murcia.</w:delText>
        </w:r>
      </w:del>
    </w:p>
    <w:p w14:paraId="5B90EF10" w14:textId="04D8080B" w:rsidR="00CB7E31" w:rsidRDefault="00000000">
      <w:ins w:id="545" w:author="Unknown Author" w:date="2023-03-31T09:28:00Z">
        <w:r>
          <w:t>Este trabajo trata sobre la mejora en la predicción de</w:t>
        </w:r>
      </w:ins>
      <w:ins w:id="546" w:author="Jose Eduardo VIU" w:date="2023-04-01T18:32:00Z">
        <w:r w:rsidR="001F3694">
          <w:t>l número de animales disponibles a un peso objetivo</w:t>
        </w:r>
      </w:ins>
      <w:ins w:id="547" w:author="Unknown Author" w:date="2023-03-31T09:28:00Z">
        <w:del w:id="548" w:author="Jose Eduardo VIU" w:date="2023-04-01T18:32:00Z">
          <w:r w:rsidDel="001F3694">
            <w:delText xml:space="preserve"> … </w:delText>
          </w:r>
        </w:del>
      </w:ins>
      <w:ins w:id="549" w:author="Jose Eduardo VIU" w:date="2023-04-01T18:32:00Z">
        <w:r w:rsidR="001F3694">
          <w:t xml:space="preserve"> </w:t>
        </w:r>
      </w:ins>
      <w:ins w:id="550" w:author="Unknown Author" w:date="2023-03-31T09:28:00Z">
        <w:r>
          <w:t xml:space="preserve">en el marco de </w:t>
        </w:r>
      </w:ins>
      <w:r>
        <w:t>La empresa</w:t>
      </w:r>
      <w:del w:id="551" w:author="Jose Eduardo VIU" w:date="2023-04-01T18:32:00Z">
        <w:r w:rsidDel="001F3694">
          <w:delText xml:space="preserve"> </w:delText>
        </w:r>
      </w:del>
      <w:ins w:id="552" w:author="Unknown Author" w:date="2023-03-31T09:28:00Z">
        <w:del w:id="553" w:author="Jose Eduardo VIU" w:date="2023-04-01T18:32:00Z">
          <w:r w:rsidDel="001F3694">
            <w:delText xml:space="preserve"> XX </w:delText>
          </w:r>
        </w:del>
      </w:ins>
      <w:ins w:id="554" w:author="Jose Eduardo VIU" w:date="2023-04-01T18:32:00Z">
        <w:r w:rsidR="001F3694">
          <w:t xml:space="preserve"> Cefu S.A., </w:t>
        </w:r>
      </w:ins>
      <w:ins w:id="555" w:author="Unknown Author" w:date="2023-03-31T09:28:00Z">
        <w:r>
          <w:t xml:space="preserve">que </w:t>
        </w:r>
      </w:ins>
      <w:r>
        <w:t>se dedica a la cría y engorde de Ganado Porcino y Vacuno</w:t>
      </w:r>
      <w:ins w:id="556" w:author="Jose Eduardo VIU" w:date="2023-04-01T18:33:00Z">
        <w:r w:rsidR="001F3694">
          <w:t>.</w:t>
        </w:r>
      </w:ins>
      <w:del w:id="557" w:author="Jose Eduardo VIU" w:date="2023-04-01T18:33:00Z">
        <w:r w:rsidDel="001F3694">
          <w:delText>, y</w:delText>
        </w:r>
      </w:del>
      <w:r>
        <w:t xml:space="preserve"> </w:t>
      </w:r>
      <w:ins w:id="558" w:author="Jose Eduardo VIU" w:date="2023-04-01T18:33:00Z">
        <w:r w:rsidR="001F3694">
          <w:t>T</w:t>
        </w:r>
      </w:ins>
      <w:del w:id="559" w:author="Jose Eduardo VIU" w:date="2023-04-01T18:33:00Z">
        <w:r w:rsidDel="001F3694">
          <w:delText>t</w:delText>
        </w:r>
      </w:del>
      <w:r>
        <w:t>oda su producción va destinada a elPozo Alimentación, empresa del mismo grupo empresarial. La empresa además de la cría de animales también fabrica el pienso con el que los alimenta y dispone de un equipo de veterinarios, ingenieros, expertos en Medio Ambiente, etc. Dispone de todo el personal de apoyo necesario para la gestión integral, el bienestar animal, la trazabilidad y el crecimiento. Está muy comprometida con la implantación de la granja del futuro basada en la Sostenibilidad, Bienestar Animal, Solidez, Seguridad Alimentaria y generación de Empleo Femenino y Rural. Controla la trazabilidad de todo el proceso y promueve líneas de granjas en un Plan Libre de Antibióticos.</w:t>
      </w:r>
    </w:p>
    <w:p w14:paraId="62301127" w14:textId="117BEA89" w:rsidR="00CB7E31" w:rsidRDefault="00000000">
      <w:pPr>
        <w:rPr>
          <w:del w:id="560" w:author="Unknown Author" w:date="2023-03-31T09:29:00Z"/>
        </w:rPr>
      </w:pPr>
      <w:r>
        <w:t>Es una empresa estratégica dentro del grupo empresarial, para asegurar el suministro y el control integral de la trazabilidad. Si bien Cefu S.A. no es la única proveedora de ganado porcino y vacuno para la empresa de elPozo Alimentación, que constituye el núcleo y empresa matriz del Grupo Fuertes, sí es la responsable de más de 60% del total del ganado utilizado.</w:t>
      </w:r>
      <w:ins w:id="561" w:author="Jose Eduardo VIU" w:date="2023-04-01T18:33:00Z">
        <w:r w:rsidR="001F3694">
          <w:t xml:space="preserve"> </w:t>
        </w:r>
      </w:ins>
    </w:p>
    <w:p w14:paraId="690EE4ED" w14:textId="77777777" w:rsidR="00CB7E31" w:rsidRDefault="00000000">
      <w:r>
        <w:t>La empresa dispone de tres tipos principales de granjas:</w:t>
      </w:r>
    </w:p>
    <w:p w14:paraId="7B71372E" w14:textId="77777777" w:rsidR="00CB7E31" w:rsidRDefault="00000000">
      <w:pPr>
        <w:pStyle w:val="Prrafodelista"/>
        <w:numPr>
          <w:ilvl w:val="0"/>
          <w:numId w:val="3"/>
        </w:numPr>
        <w:suppressAutoHyphens w:val="0"/>
        <w:spacing w:after="160" w:line="259" w:lineRule="auto"/>
        <w:pPrChange w:id="562" w:author="Jose Eduardo VIU" w:date="2023-03-31T15:11:00Z">
          <w:pPr>
            <w:pStyle w:val="Prrafodelista"/>
            <w:numPr>
              <w:numId w:val="3"/>
            </w:numPr>
            <w:tabs>
              <w:tab w:val="num" w:pos="0"/>
            </w:tabs>
            <w:suppressAutoHyphens w:val="0"/>
            <w:spacing w:after="160" w:line="259" w:lineRule="auto"/>
            <w:ind w:hanging="360"/>
            <w:jc w:val="left"/>
          </w:pPr>
        </w:pPrChange>
      </w:pPr>
      <w:r>
        <w:t>Granjas de Madres: Son granjas de cerdas reproductoras y de sus lechones hasta el destete. La mayor parte de estas son granjas propias (39), aunque también hay granjas integradas (11), siendo las de mayor tamaño las propias.</w:t>
      </w:r>
    </w:p>
    <w:p w14:paraId="415ECCCF" w14:textId="77777777" w:rsidR="00CB7E31" w:rsidRDefault="00000000">
      <w:pPr>
        <w:pStyle w:val="Prrafodelista"/>
        <w:numPr>
          <w:ilvl w:val="0"/>
          <w:numId w:val="3"/>
        </w:numPr>
        <w:suppressAutoHyphens w:val="0"/>
        <w:spacing w:after="160" w:line="259" w:lineRule="auto"/>
        <w:pPrChange w:id="563" w:author="Jose Eduardo VIU" w:date="2023-03-31T15:11:00Z">
          <w:pPr>
            <w:pStyle w:val="Prrafodelista"/>
            <w:numPr>
              <w:numId w:val="3"/>
            </w:numPr>
            <w:tabs>
              <w:tab w:val="num" w:pos="0"/>
            </w:tabs>
            <w:suppressAutoHyphens w:val="0"/>
            <w:spacing w:after="160" w:line="259" w:lineRule="auto"/>
            <w:ind w:hanging="360"/>
            <w:jc w:val="left"/>
          </w:pPr>
        </w:pPrChange>
      </w:pPr>
      <w:r>
        <w:t>Granjas de Transición: Son granjas de lechoneras, que reciben los lechones recién destetados y los crían durante un corto período de tiempo, hasta recolocarlos en las granjas definitivas. La mayoría son igualmente propias. En algunas granjas de madres tienen una zona de la granja dedicada a Transición.</w:t>
      </w:r>
    </w:p>
    <w:p w14:paraId="6CE3E6A8" w14:textId="77777777" w:rsidR="00CB7E31" w:rsidRDefault="00000000">
      <w:pPr>
        <w:pStyle w:val="Prrafodelista"/>
        <w:numPr>
          <w:ilvl w:val="0"/>
          <w:numId w:val="3"/>
        </w:numPr>
        <w:suppressAutoHyphens w:val="0"/>
        <w:spacing w:after="160" w:line="259" w:lineRule="auto"/>
        <w:pPrChange w:id="564" w:author="Jose Eduardo VIU" w:date="2023-03-31T15:11:00Z">
          <w:pPr>
            <w:pStyle w:val="Prrafodelista"/>
            <w:numPr>
              <w:numId w:val="3"/>
            </w:numPr>
            <w:tabs>
              <w:tab w:val="num" w:pos="0"/>
            </w:tabs>
            <w:suppressAutoHyphens w:val="0"/>
            <w:spacing w:after="160" w:line="259" w:lineRule="auto"/>
            <w:ind w:hanging="360"/>
            <w:jc w:val="left"/>
          </w:pPr>
        </w:pPrChange>
      </w:pPr>
      <w:r>
        <w:t>Granjas de Engorde: Estas granjas son las que reciben los animales hasta alcanzar su peso objetivo y trasladarlas a su destino de procesamiento. Son mayoritariamente granjas integradas. Se entiende por granja integrada la que la granja y el personal de esta no es propiedad de Cefu S.A., pero sí lo son los animales, el pienso, medicamentos y otros envíos de material necesario, personal veterinario, etc. Al integrado se le paga en función de unos indicadores técnicos por alojar los animales, pero todos los datos de la crianza de estos contratos se registran en los sistemas de Cefu S.A. exactamente igual que en las granjas propias. Actualmente hay 489 granjas de engorde integradas.</w:t>
      </w:r>
    </w:p>
    <w:p w14:paraId="7E14A37A" w14:textId="77777777" w:rsidR="00CB7E31" w:rsidRDefault="00000000">
      <w:r>
        <w:t xml:space="preserve">La empresa cuenta además con un personal propio en las áreas de Veterinaria, Ingeniería, Medio Ambiente, Administración, Fábrica de Piensos, Báscula, Almacén, etc. La parte de los camiones para el transporte del pienso y los animales, están externalizadas a unas empresas que trabajan en exclusiva para Cefu S.A. y cuyos datos están completamente integrados en la empresa, estando dotadas de localizador GPS en tiempo real, para poder controlar aspectos del correcto funcionamiento y ejecución de las planificaciones, que se cumplen los controles sanitarios exigidos, etc. La organización de los viajes en cuanto a las cantidades y horarios de estos camiones </w:t>
      </w:r>
      <w:r>
        <w:lastRenderedPageBreak/>
        <w:t>corre a cargo de Cefu S.A. y traslada a las empresas de transporte la orden trabajo que deben cumplir cada día.</w:t>
      </w:r>
    </w:p>
    <w:p w14:paraId="78D0879D" w14:textId="77777777" w:rsidR="00CB7E31" w:rsidRDefault="00000000">
      <w:r>
        <w:t>El proyecto que se aborda en el actual Trabajo de Fin de Máster consiste en recopilar los datos disponibles de los engordes de ganado de un período de los últimos cinco años, para realizar sobre ellos todo el proceso de limpieza y preparación de estos datos, hasta llegar a aplicar modelos de regresión con el fin de ver si podemos modelizar y prever el valor de la Ganancia Media Diaria de los futuros engordes, para poder adelantar las existencias de animales disponibles a corto y medio plazo. Se pretende también aprender sobre las distintas variables tratadas, su importancia relativa, los fallos en la captura de estos datos y si es necesario o conveniente la incorporación de nuevos datos. También se pretende saber el porcentaje de explicación de la variable objetivo conseguido mediante los métodos aplicados y la fiabilidad de los resultados. El resultado perseguido buscará conseguir una mejor compresión de los datos y un método ya entrenado (aunque de revisión y actualización continua) que permita predecir los valores de la variable de Ganancia Media Diaria.</w:t>
      </w:r>
    </w:p>
    <w:p w14:paraId="72EF7B75" w14:textId="002C0FAE" w:rsidR="00CB7E31" w:rsidDel="00C65552" w:rsidRDefault="00000000" w:rsidP="00107105">
      <w:pPr>
        <w:rPr>
          <w:del w:id="565" w:author="Jose Eduardo VIU" w:date="2023-04-02T11:35:00Z"/>
        </w:rPr>
      </w:pPr>
      <w:commentRangeStart w:id="566"/>
      <w:commentRangeEnd w:id="566"/>
      <w:r>
        <w:commentReference w:id="566"/>
      </w:r>
      <w:ins w:id="567" w:author="Jose Eduardo VIU" w:date="2023-04-02T11:32:00Z">
        <w:r w:rsidR="00C65552">
          <w:t>En este documento se sigue la siguiente estructura, primero se muestra</w:t>
        </w:r>
      </w:ins>
      <w:ins w:id="568" w:author="Jose Eduardo VIU" w:date="2023-04-02T11:33:00Z">
        <w:r w:rsidR="00C65552">
          <w:t xml:space="preserve">n los objetivos a conseguir, el estado del arte del problema y tras este se aplica la metodología CRIP-DM para </w:t>
        </w:r>
      </w:ins>
      <w:ins w:id="569" w:author="Jose Eduardo VIU" w:date="2023-04-02T11:34:00Z">
        <w:r w:rsidR="00C65552">
          <w:t xml:space="preserve">ir desarrollando los distintos puntos que nos lleven desde la recopilación de los datos disponibles hasta su modelado y entrenamiento de un método de regresión que permita </w:t>
        </w:r>
      </w:ins>
      <w:ins w:id="570" w:author="Jose Eduardo VIU" w:date="2023-04-02T11:35:00Z">
        <w:r w:rsidR="00C65552">
          <w:t>obtener los objetivos marcados, y con este modelizar informes y KPIs para que sean de utilidad en la toma de decisiones estratégicas a nivel de negocio.</w:t>
        </w:r>
      </w:ins>
    </w:p>
    <w:p w14:paraId="68602738" w14:textId="3562253B" w:rsidR="00CB7E31" w:rsidRDefault="00000000" w:rsidP="00C65552">
      <w:pPr>
        <w:rPr>
          <w:i/>
        </w:rPr>
        <w:pPrChange w:id="571" w:author="Jose Eduardo VIU" w:date="2023-04-02T11:35:00Z">
          <w:pPr>
            <w:pStyle w:val="Prrafodelista"/>
            <w:numPr>
              <w:numId w:val="2"/>
            </w:numPr>
            <w:shd w:val="clear" w:color="auto" w:fill="E5B8B7" w:themeFill="accent2" w:themeFillTint="66"/>
            <w:tabs>
              <w:tab w:val="num" w:pos="0"/>
            </w:tabs>
            <w:ind w:left="360" w:hanging="360"/>
          </w:pPr>
        </w:pPrChange>
      </w:pPr>
      <w:del w:id="572" w:author="Jose Eduardo VIU" w:date="2023-04-02T11:35:00Z">
        <w:r w:rsidDel="00C65552">
          <w:rPr>
            <w:i/>
          </w:rPr>
          <w:delText>¡¡¡Por implementar!!! Describe la estructura general del documento</w:delText>
        </w:r>
      </w:del>
    </w:p>
    <w:p w14:paraId="4BCD88F4" w14:textId="77777777" w:rsidR="00CB7E31" w:rsidRDefault="00000000">
      <w:pPr>
        <w:pStyle w:val="Descripcin"/>
      </w:pPr>
      <w:r>
        <w:br w:type="page"/>
      </w:r>
    </w:p>
    <w:p w14:paraId="270BCAEA" w14:textId="77777777" w:rsidR="00CB7E31" w:rsidRDefault="00000000">
      <w:pPr>
        <w:pStyle w:val="Ttulo1"/>
        <w:numPr>
          <w:ilvl w:val="0"/>
          <w:numId w:val="2"/>
        </w:numPr>
      </w:pPr>
      <w:bookmarkStart w:id="573" w:name="_Toc10030872"/>
      <w:bookmarkStart w:id="574" w:name="_Toc131396827"/>
      <w:bookmarkEnd w:id="573"/>
      <w:r>
        <w:lastRenderedPageBreak/>
        <w:t>Objetivos</w:t>
      </w:r>
      <w:bookmarkEnd w:id="574"/>
    </w:p>
    <w:p w14:paraId="0A74376C" w14:textId="0C87DB58" w:rsidR="00CB7E31" w:rsidRDefault="00000000">
      <w:pPr>
        <w:rPr>
          <w:lang w:eastAsia="es-ES"/>
        </w:rPr>
      </w:pPr>
      <w:commentRangeStart w:id="575"/>
      <w:r>
        <w:rPr>
          <w:lang w:eastAsia="es-ES"/>
        </w:rPr>
        <w:t xml:space="preserve">El objetivo principal de este proyecto consiste en </w:t>
      </w:r>
      <w:ins w:id="576" w:author="Jose Eduardo VIU" w:date="2023-04-01T18:35:00Z">
        <w:r w:rsidR="001F3694">
          <w:rPr>
            <w:lang w:eastAsia="es-ES"/>
          </w:rPr>
          <w:t>mejorar la estimaci</w:t>
        </w:r>
      </w:ins>
      <w:ins w:id="577" w:author="Jose Eduardo VIU" w:date="2023-04-01T18:37:00Z">
        <w:r w:rsidR="001F3694">
          <w:rPr>
            <w:lang w:eastAsia="es-ES"/>
          </w:rPr>
          <w:t>ó</w:t>
        </w:r>
      </w:ins>
      <w:ins w:id="578" w:author="Jose Eduardo VIU" w:date="2023-04-01T18:35:00Z">
        <w:r w:rsidR="001F3694">
          <w:rPr>
            <w:lang w:eastAsia="es-ES"/>
          </w:rPr>
          <w:t>n del crecimiento de los animales en granjas de por</w:t>
        </w:r>
      </w:ins>
      <w:ins w:id="579" w:author="Jose Eduardo VIU" w:date="2023-04-01T18:38:00Z">
        <w:r w:rsidR="001F3694">
          <w:rPr>
            <w:lang w:eastAsia="es-ES"/>
          </w:rPr>
          <w:t>c</w:t>
        </w:r>
      </w:ins>
      <w:ins w:id="580" w:author="Jose Eduardo VIU" w:date="2023-04-01T18:35:00Z">
        <w:r w:rsidR="001F3694">
          <w:rPr>
            <w:lang w:eastAsia="es-ES"/>
          </w:rPr>
          <w:t xml:space="preserve">ino, con el fin de </w:t>
        </w:r>
      </w:ins>
      <w:ins w:id="581" w:author="Jose Eduardo VIU" w:date="2023-04-01T18:36:00Z">
        <w:r w:rsidR="001F3694">
          <w:rPr>
            <w:lang w:eastAsia="es-ES"/>
          </w:rPr>
          <w:t>mejorar la log</w:t>
        </w:r>
      </w:ins>
      <w:ins w:id="582" w:author="Jose Eduardo VIU" w:date="2023-04-01T18:37:00Z">
        <w:r w:rsidR="001F3694">
          <w:rPr>
            <w:lang w:eastAsia="es-ES"/>
          </w:rPr>
          <w:t>í</w:t>
        </w:r>
      </w:ins>
      <w:ins w:id="583" w:author="Jose Eduardo VIU" w:date="2023-04-01T18:36:00Z">
        <w:r w:rsidR="001F3694">
          <w:rPr>
            <w:lang w:eastAsia="es-ES"/>
          </w:rPr>
          <w:t>stica y poder planificar a medio  plazo los animales disponibles en un peso objetivo.</w:t>
        </w:r>
      </w:ins>
      <w:del w:id="584" w:author="Jose Eduardo VIU" w:date="2023-04-01T18:37:00Z">
        <w:r w:rsidDel="001F3694">
          <w:rPr>
            <w:lang w:eastAsia="es-ES"/>
          </w:rPr>
          <w:delText>implantar un modelo de regresión que permita modelizar la Ganancia Media Diaria de peso en contratos de ganado porcino de la empresa Cefu S.A</w:delText>
        </w:r>
        <w:commentRangeEnd w:id="575"/>
        <w:r w:rsidDel="001F3694">
          <w:commentReference w:id="575"/>
        </w:r>
        <w:r w:rsidDel="001F3694">
          <w:rPr>
            <w:lang w:eastAsia="es-ES"/>
          </w:rPr>
          <w:delText>.</w:delText>
        </w:r>
      </w:del>
    </w:p>
    <w:p w14:paraId="277ED77E" w14:textId="21E8D728" w:rsidR="00CB7E31" w:rsidRDefault="00000000">
      <w:pPr>
        <w:rPr>
          <w:lang w:eastAsia="es-ES"/>
        </w:rPr>
      </w:pPr>
      <w:r>
        <w:rPr>
          <w:lang w:eastAsia="es-ES"/>
        </w:rPr>
        <w:t>Se espera que el desarrollo del proyecto también ayude a mejorar la comprensión del negocio, identificando las variables más relevantes, las que producen mayores desviaciones y problemas, etc</w:t>
      </w:r>
      <w:del w:id="585" w:author="Jose Eduardo VIU" w:date="2023-04-01T18:39:00Z">
        <w:r w:rsidDel="001F3694">
          <w:rPr>
            <w:lang w:eastAsia="es-ES"/>
          </w:rPr>
          <w:delText xml:space="preserve">. Por tanto, no es únicamente relevante la creación del modelo final </w:delText>
        </w:r>
      </w:del>
      <w:del w:id="586" w:author="Jose Eduardo VIU" w:date="2023-04-01T18:38:00Z">
        <w:r w:rsidDel="001F3694">
          <w:rPr>
            <w:lang w:eastAsia="es-ES"/>
          </w:rPr>
          <w:delText>de regresión</w:delText>
        </w:r>
      </w:del>
      <w:del w:id="587" w:author="Jose Eduardo VIU" w:date="2023-04-01T18:39:00Z">
        <w:r w:rsidDel="001F3694">
          <w:rPr>
            <w:lang w:eastAsia="es-ES"/>
          </w:rPr>
          <w:delText>, se espera muy productiva la experimentación con los modelos finalmente descartados, todo el proceso de recopilación y preparación de los datos, y el análisis de los resultados</w:delText>
        </w:r>
      </w:del>
      <w:r>
        <w:rPr>
          <w:lang w:eastAsia="es-ES"/>
        </w:rPr>
        <w:t>.</w:t>
      </w:r>
    </w:p>
    <w:p w14:paraId="481DCB86" w14:textId="77777777" w:rsidR="00CB7E31" w:rsidRDefault="00000000">
      <w:pPr>
        <w:rPr>
          <w:lang w:eastAsia="es-ES"/>
        </w:rPr>
      </w:pPr>
      <w:r>
        <w:rPr>
          <w:lang w:eastAsia="es-ES"/>
        </w:rPr>
        <w:t>Como objetivos secundarios esperados del proyecto podríamos citar:</w:t>
      </w:r>
    </w:p>
    <w:p w14:paraId="3A15A9D9" w14:textId="77777777" w:rsidR="00CB7E31" w:rsidRDefault="00000000">
      <w:pPr>
        <w:pStyle w:val="Prrafodelista"/>
        <w:numPr>
          <w:ilvl w:val="0"/>
          <w:numId w:val="3"/>
        </w:numPr>
        <w:rPr>
          <w:lang w:eastAsia="es-ES"/>
        </w:rPr>
      </w:pPr>
      <w:r>
        <w:rPr>
          <w:lang w:eastAsia="es-ES"/>
        </w:rPr>
        <w:t>Previsión a medio plazo de las existencias de ganado por semanas.</w:t>
      </w:r>
    </w:p>
    <w:p w14:paraId="6C21BF53" w14:textId="77777777" w:rsidR="00CB7E31" w:rsidRDefault="00000000">
      <w:pPr>
        <w:pStyle w:val="Prrafodelista"/>
        <w:numPr>
          <w:ilvl w:val="0"/>
          <w:numId w:val="3"/>
        </w:numPr>
        <w:rPr>
          <w:lang w:eastAsia="es-ES"/>
        </w:rPr>
      </w:pPr>
      <w:r>
        <w:rPr>
          <w:lang w:eastAsia="es-ES"/>
        </w:rPr>
        <w:t>Previsión de localización del ganado con el peso objetivo deseado en las semanas siguientes.</w:t>
      </w:r>
    </w:p>
    <w:p w14:paraId="65B5B6A8" w14:textId="77777777" w:rsidR="00CB7E31" w:rsidRDefault="00000000">
      <w:pPr>
        <w:pStyle w:val="Prrafodelista"/>
        <w:numPr>
          <w:ilvl w:val="0"/>
          <w:numId w:val="3"/>
        </w:numPr>
        <w:rPr>
          <w:lang w:eastAsia="es-ES"/>
        </w:rPr>
      </w:pPr>
      <w:r>
        <w:rPr>
          <w:lang w:eastAsia="es-ES"/>
        </w:rPr>
        <w:t>Comprensión de los parámetros que pueden retrasar o presentar problemas en el desarrollo del engorde, para detectar de forma temprana sus desviaciones e intentar corregirlas.</w:t>
      </w:r>
    </w:p>
    <w:p w14:paraId="072D2D44" w14:textId="16FFFA42" w:rsidR="00CB7E31" w:rsidRDefault="00000000">
      <w:pPr>
        <w:pStyle w:val="Prrafodelista"/>
        <w:numPr>
          <w:ilvl w:val="0"/>
          <w:numId w:val="3"/>
        </w:numPr>
        <w:rPr>
          <w:ins w:id="588" w:author="Jose Eduardo VIU" w:date="2023-04-01T18:40:00Z"/>
          <w:lang w:eastAsia="es-ES"/>
        </w:rPr>
      </w:pPr>
      <w:r>
        <w:rPr>
          <w:lang w:eastAsia="es-ES"/>
        </w:rPr>
        <w:t>Presentación de resultados empresariales de los engordes alineados con la misión y visión empresarial.</w:t>
      </w:r>
    </w:p>
    <w:p w14:paraId="75306913" w14:textId="409C3880" w:rsidR="008A26DD" w:rsidRDefault="008A26DD">
      <w:pPr>
        <w:pStyle w:val="Prrafodelista"/>
        <w:numPr>
          <w:ilvl w:val="0"/>
          <w:numId w:val="3"/>
        </w:numPr>
        <w:rPr>
          <w:lang w:eastAsia="es-ES"/>
        </w:rPr>
      </w:pPr>
      <w:ins w:id="589" w:author="Jose Eduardo VIU" w:date="2023-04-01T18:40:00Z">
        <w:r>
          <w:rPr>
            <w:lang w:eastAsia="es-ES"/>
          </w:rPr>
          <w:t>Poder estimar la curva de Ganancia Media Diaria de peso corporal de los animales según las características a priori del contrato.</w:t>
        </w:r>
      </w:ins>
    </w:p>
    <w:p w14:paraId="6B2E4232" w14:textId="77777777" w:rsidR="00CB7E31" w:rsidRDefault="00CB7E31">
      <w:pPr>
        <w:rPr>
          <w:lang w:eastAsia="es-ES"/>
        </w:rPr>
      </w:pPr>
    </w:p>
    <w:p w14:paraId="68AE76B7" w14:textId="77777777" w:rsidR="00CB7E31" w:rsidRDefault="00CB7E31">
      <w:pPr>
        <w:rPr>
          <w:lang w:eastAsia="es-ES"/>
        </w:rPr>
      </w:pPr>
    </w:p>
    <w:p w14:paraId="080D42BE" w14:textId="77777777" w:rsidR="00CB7E31" w:rsidRDefault="00CB7E31">
      <w:pPr>
        <w:rPr>
          <w:lang w:eastAsia="es-ES"/>
        </w:rPr>
      </w:pPr>
    </w:p>
    <w:p w14:paraId="7FC63AF3" w14:textId="77777777" w:rsidR="00CB7E31" w:rsidRDefault="00000000">
      <w:pPr>
        <w:rPr>
          <w:lang w:eastAsia="es-ES"/>
        </w:rPr>
      </w:pPr>
      <w:r>
        <w:br w:type="page"/>
      </w:r>
    </w:p>
    <w:p w14:paraId="72D08ADD" w14:textId="77777777" w:rsidR="00CB7E31" w:rsidRDefault="00000000">
      <w:pPr>
        <w:pStyle w:val="Ttulo1"/>
        <w:numPr>
          <w:ilvl w:val="0"/>
          <w:numId w:val="2"/>
        </w:numPr>
        <w:rPr>
          <w:lang w:eastAsia="es-ES"/>
        </w:rPr>
      </w:pPr>
      <w:bookmarkStart w:id="590" w:name="_Toc131396828"/>
      <w:r>
        <w:rPr>
          <w:lang w:eastAsia="es-ES"/>
        </w:rPr>
        <w:lastRenderedPageBreak/>
        <w:t>Estado del Arte y Marco teórico</w:t>
      </w:r>
      <w:bookmarkEnd w:id="590"/>
    </w:p>
    <w:p w14:paraId="1CA6C940" w14:textId="76BB9D6E" w:rsidR="007A5085" w:rsidRDefault="007A5085">
      <w:pPr>
        <w:rPr>
          <w:ins w:id="591" w:author="Jose Eduardo VIU" w:date="2023-04-01T18:48:00Z"/>
          <w:lang w:eastAsia="es-ES"/>
        </w:rPr>
      </w:pPr>
      <w:ins w:id="592" w:author="Jose Eduardo VIU" w:date="2023-04-01T18:46:00Z">
        <w:r>
          <w:rPr>
            <w:lang w:eastAsia="es-ES"/>
          </w:rPr>
          <w:t>Para la estimación de los animales en peso objetivo a futuro, nece</w:t>
        </w:r>
      </w:ins>
      <w:ins w:id="593" w:author="Jose Eduardo VIU" w:date="2023-04-01T18:47:00Z">
        <w:r>
          <w:rPr>
            <w:lang w:eastAsia="es-ES"/>
          </w:rPr>
          <w:t xml:space="preserve">sitamos poder estimar la Ganancia Media Diaria de estos animales, de forma que podamos proyectar la progresión de su peso corporal y finalmente establecer la fecha en la que alcanzarén el peso objetivo. </w:t>
        </w:r>
      </w:ins>
      <w:ins w:id="594" w:author="Jose Eduardo VIU" w:date="2023-04-01T18:48:00Z">
        <w:r>
          <w:rPr>
            <w:lang w:eastAsia="es-ES"/>
          </w:rPr>
          <w:t>Con este dato sería muy sencillo poder estimar para cada grupo de animales estimar su fecha objetivo y finalmente agruparlos y totalizarlos como se pretendía.</w:t>
        </w:r>
      </w:ins>
    </w:p>
    <w:p w14:paraId="456C339A" w14:textId="031A2269" w:rsidR="00CB7E31" w:rsidRDefault="00000000">
      <w:pPr>
        <w:rPr>
          <w:lang w:eastAsia="es-ES"/>
        </w:rPr>
      </w:pPr>
      <w:r>
        <w:rPr>
          <w:lang w:eastAsia="es-ES"/>
        </w:rPr>
        <w:t xml:space="preserve">La estimación de la Ganancia Media Diaria (GMD) en ganado porcino es una tarea importante en la producción animal, ya que permite medir el crecimiento y desarrollo de los animales, posibilitando planificar la fecha en la que estarán en un peso objetivo. En los últimos años, se han desarrollado varias técnicas de regresión para estimar la GMD en función de diferentes variables, como el peso inicial, la edad, la raza </w:t>
      </w:r>
      <w:r>
        <w:fldChar w:fldCharType="begin"/>
      </w:r>
      <w:r>
        <w:rPr>
          <w:lang w:eastAsia="es-ES"/>
        </w:rPr>
        <w:instrText>ADDIN ZOTERO_ITEM CSL_CITATION {"citationID":"SP7uhNGq","properties":{"formattedCitation":"(L\\uc0\\u225{}zaro et\\uc0\\u160{}al., 2017)","plainCitation":"(Lázaro et al., 2017)","noteIndex":0},"citationItems":[{"id":5,"uris":["http://zotero.org/users/local/8BTRjEQT/items/ZYBKBH6U"],"itemData":{"id":5,"type":"article-journal","abstract":"We proposed a genome association study for pig growth curves based on Bayesian hierarchical framework considering different sets of SNP markers and pedigree. Additionally, we aimed also to identify possible chromosome regions affecting the growth curve parameters using empirical weight-age data from an outbred F2 (Brazilian Piau vs commercial) pig population. Under the proposed hierarchical approach, individual growth trajectories were modeled by the nonlinear Gompertz function, so that the parameter estimates were considered to be affected by additive polygenic, systematic and SNP markers effects. The model assuming jointly pedigree and SNP markers presented the best fit based on Deviance Information Criterion. Heritability estimates ranged from 0.53 to 0.56 and from 0.55 to 0.57, respectively for the parameters mature weight (a) and maturing rate (k). Additionally, we found high and positive genetic correlation (0.78) between “a” and “k”. The percentages of the genetic variances explained by each SNP allowed identifying the most relevant chromosome regions for each phenotype (growth curve parameters). The majority of these regions were closed to QTL regions previously reported for growth traits. However, we identified three relevant SNPs (55840514 bp at SSC17, 55814469 at SSC17 and 76475804 at SSC X) affecting “a” and “k” simultaneously, and three SNPs affecting only “a” (292758 bp at SSC1, 67319 bp at SSC8 and 50290193 bp at SSC17), that are located in regions not previously described as QTL for growth traits in pigs.","container-title":"Livestock Science","DOI":"10.1016/J.LIVSCI.2017.03.024","ISSN":"1871-1413","note":"publisher: Elsevier","page":"34-40","title":"Bayesian analysis of pig growth curves combining pedigree and genomic information","volume":"201","author":[{"family":"Lázaro","given":"Sirlene Fernandes"},{"family":"Ibáñez-Escriche","given":"Noelia"},{"family":"Varona","given":"Luis"},{"family":"Silva","given":"Fabyano Fonseca","dropping-particle":"e."},{"family":"Brito","given":"Lais Costa"},{"family":"Guimarães","given":"Simone Eliza Facioni"},{"family":"Lopes","given":"Paulo Sávio"}],"issued":{"date-parts":[["2017",7,1]]}}}],"schema":"https://github.com/citation-style-language/schema/raw/master/csl-citation.json"}</w:instrText>
      </w:r>
      <w:r>
        <w:rPr>
          <w:lang w:eastAsia="es-ES"/>
        </w:rPr>
        <w:fldChar w:fldCharType="separate"/>
      </w:r>
      <w:r>
        <w:rPr>
          <w:szCs w:val="24"/>
        </w:rPr>
        <w:t>(Lázaro et al., 2017)</w:t>
      </w:r>
      <w:r>
        <w:rPr>
          <w:lang w:eastAsia="es-ES"/>
        </w:rPr>
        <w:fldChar w:fldCharType="end"/>
      </w:r>
      <w:r>
        <w:rPr>
          <w:lang w:eastAsia="es-ES"/>
        </w:rPr>
        <w:t xml:space="preserve">, la dieta, localización, condiciones ambientales, etc. </w:t>
      </w:r>
      <w:r>
        <w:fldChar w:fldCharType="begin"/>
      </w:r>
      <w:r>
        <w:rPr>
          <w:lang w:eastAsia="es-ES"/>
        </w:rPr>
        <w:instrText>ADDIN ZOTERO_ITEM CSL_CITATION {"citationID":"0hyrrabP","properties":{"formattedCitation":"(Agostini et\\uc0\\u160{}al., s.\\uc0\\u160{}f.)","plainCitation":"(Agostini et al., s. f.)","noteIndex":0},"citationItems":[{"id":3,"uris":["http://zotero.org/users/local/8BTRjEQT/items/QMYFQRY9"],"itemData":{"id":3,"type":"article-journal","abstract":"El sector porcino es el más importante de la ganadería española y generó en 2011 casi 5.200 millones de euros, equivalente a un 34,2% de la producción final ganadera y un 12,4% de la producción final agraria (MAGRAMA, 2012). En 2011 la producción de carne de cerdo fue de aproximadamente 3,5 millones de toneladas equivalente a un 3,45 % de la producción mundial y un 15,5% de la UE-27. El censo de porcino en España es de poco más de 25 millones de cabezas (MAGRAMA, 2012). Según el informe del Observatorio del Porcino (2012), el grupo más numeroso de animales es el de cebo (61,6%), seguido por los lechones (27,8%) y finalmente un 9,6% corresponde a reproductores. Como muestra la Figura 1, a pesar de que la producción está distribuida por todo el país, las comunidades de Cataluña y Aragón cuentan con la mayor parte del censo de lechones (51%), cebo (50%) y también de reproductores (41%). Además, durante el decenio 2002-2012, ambas comunidades aumentaron su censo total en un 18,5 y 50,9%, respectivamente. En el mismo periodo, salvo Galicia que también aumentó un 42,9% y Castilla y León que apenas varió, el resto de las comunidades autónomas perdieron efectivos (entre el 10 y el 30%). En conjunto se produjo un aumento neto del censo porcino en España de casi un 7.0% entre 2002 y 2012 (Observatorio del Porcino, 2013).","title":"MADRID, 6 y 7 de Noviembre de 2013 XXIX CURSO DE ESPECIALIZACION FEDNA 61 CARACTERIZACIÓN E INFLUENCIA DE LOS PRINCIPALESFACTORES DE PRODUCCIÓN SOBRE LOS RENDIMIENTOS DE CERDOS DE CEBO EN CONDICIONES COMERCIALES ESPAÑOLAS","author":[{"family":"Agostini","given":"P"},{"family":"De Blas","given":"C"},{"family":"Gasa","given":"J"}],"accessed":{"date-parts":[["2022",12,11]]}}}],"schema":"https://github.com/citation-style-language/schema/raw/master/csl-citation.json"}</w:instrText>
      </w:r>
      <w:r>
        <w:rPr>
          <w:lang w:eastAsia="es-ES"/>
        </w:rPr>
        <w:fldChar w:fldCharType="separate"/>
      </w:r>
      <w:r>
        <w:rPr>
          <w:szCs w:val="24"/>
        </w:rPr>
        <w:t>(Agostini et al., s. f.)</w:t>
      </w:r>
      <w:r>
        <w:rPr>
          <w:lang w:eastAsia="es-ES"/>
        </w:rPr>
        <w:fldChar w:fldCharType="end"/>
      </w:r>
      <w:r>
        <w:rPr>
          <w:lang w:eastAsia="es-ES"/>
        </w:rPr>
        <w:t>.</w:t>
      </w:r>
    </w:p>
    <w:p w14:paraId="63046366" w14:textId="40F0644E" w:rsidR="00CB7E31" w:rsidDel="007341E8" w:rsidRDefault="00CB7E31">
      <w:pPr>
        <w:rPr>
          <w:del w:id="595" w:author="Jose Eduardo VIU" w:date="2023-03-31T15:12:00Z"/>
          <w:lang w:eastAsia="es-ES"/>
        </w:rPr>
      </w:pPr>
    </w:p>
    <w:p w14:paraId="3A6632B2" w14:textId="77777777" w:rsidR="00CB7E31" w:rsidRDefault="00000000">
      <w:pPr>
        <w:rPr>
          <w:lang w:eastAsia="es-ES"/>
        </w:rPr>
      </w:pPr>
      <w:commentRangeStart w:id="596"/>
      <w:r>
        <w:rPr>
          <w:lang w:eastAsia="es-ES"/>
        </w:rPr>
        <w:t>Para realizar es</w:t>
      </w:r>
      <w:commentRangeEnd w:id="596"/>
      <w:r>
        <w:commentReference w:id="596"/>
      </w:r>
      <w:r>
        <w:rPr>
          <w:lang w:eastAsia="es-ES"/>
        </w:rPr>
        <w:t xml:space="preserve">ta regresión hay numerosos trabajos que han probado a estimarla haciendo uso de Regresión lineal, polinómica, con árboles de decisión, redes neuronales </w:t>
      </w:r>
      <w:r>
        <w:fldChar w:fldCharType="begin"/>
      </w:r>
      <w:r>
        <w:rPr>
          <w:lang w:eastAsia="es-ES"/>
        </w:rPr>
        <w:instrText>ADDIN ZOTERO_ITEM CSL_CITATION {"citationID":"CJMwQhBO","properties":{"formattedCitation":"(Wang et\\uc0\\u160{}al., s.\\uc0\\u160{}f.)","plainCitation":"(Wang et al., s. f.)","noteIndex":0},"citationItems":[{"id":57,"uris":["http://zotero.org/users/local/8BTRjEQT/items/JUSQY98P"],"itemData":{"id":57,"type":"article-journal","abstract":"Backgrounds: Evaluating the growth performance of pigs in real-time is laborious and expensive, thus mathematical models based on easily accessible variables are developed. Multiple regression (MR) is the most widely used tool to build prediction models in swine nutrition, while the artificial neural networks (ANN) model is reported to be more accurate than MR model in prediction performance. Therefore, the potential of ANN models in predicting the growth performance of pigs was evaluated and compared with MR models in this study.","DOI":"10.1186/s40104-022-00707-1","title":"Predicting the growth performance of growing-finishing pigs based on net energy and digestible lysine intake using multiple regression and artificial neural networks models","URL":"https://doi.org/10.1186/s40104-022-00707-1","author":[{"family":"Wang","given":"Li"},{"family":"Hu","given":"Qile"},{"family":"Wang","given":"Lu"},{"family":"Shi","given":"Huangwei"},{"family":"Lai","given":"Changhua"},{"family":"Zhang","given":"Shuai"}],"accessed":{"date-parts":[["2023",3,30]]}}}],"schema":"https://github.com/citation-style-language/schema/raw/master/csl-citation.json"}</w:instrText>
      </w:r>
      <w:r>
        <w:rPr>
          <w:lang w:eastAsia="es-ES"/>
        </w:rPr>
        <w:fldChar w:fldCharType="separate"/>
      </w:r>
      <w:r>
        <w:rPr>
          <w:szCs w:val="24"/>
        </w:rPr>
        <w:t>(Wang et al., s. f.)</w:t>
      </w:r>
      <w:r>
        <w:rPr>
          <w:lang w:eastAsia="es-ES"/>
        </w:rPr>
        <w:fldChar w:fldCharType="end"/>
      </w:r>
      <w:r>
        <w:rPr>
          <w:lang w:eastAsia="es-ES"/>
        </w:rPr>
        <w:t xml:space="preserve">, análisis bayesiano </w:t>
      </w:r>
      <w:r>
        <w:fldChar w:fldCharType="begin"/>
      </w:r>
      <w:r>
        <w:rPr>
          <w:lang w:eastAsia="es-ES"/>
        </w:rPr>
        <w:instrText>ADDIN ZOTERO_ITEM CSL_CITATION {"citationID":"wUZtuskU","properties":{"formattedCitation":"(L\\uc0\\u225{}zaro et\\uc0\\u160{}al., 2017)","plainCitation":"(Lázaro et al., 2017)","noteIndex":0},"citationItems":[{"id":5,"uris":["http://zotero.org/users/local/8BTRjEQT/items/ZYBKBH6U"],"itemData":{"id":5,"type":"article-journal","abstract":"We proposed a genome association study for pig growth curves based on Bayesian hierarchical framework considering different sets of SNP markers and pedigree. Additionally, we aimed also to identify possible chromosome regions affecting the growth curve parameters using empirical weight-age data from an outbred F2 (Brazilian Piau vs commercial) pig population. Under the proposed hierarchical approach, individual growth trajectories were modeled by the nonlinear Gompertz function, so that the parameter estimates were considered to be affected by additive polygenic, systematic and SNP markers effects. The model assuming jointly pedigree and SNP markers presented the best fit based on Deviance Information Criterion. Heritability estimates ranged from 0.53 to 0.56 and from 0.55 to 0.57, respectively for the parameters mature weight (a) and maturing rate (k). Additionally, we found high and positive genetic correlation (0.78) between “a” and “k”. The percentages of the genetic variances explained by each SNP allowed identifying the most relevant chromosome regions for each phenotype (growth curve parameters). The majority of these regions were closed to QTL regions previously reported for growth traits. However, we identified three relevant SNPs (55840514 bp at SSC17, 55814469 at SSC17 and 76475804 at SSC X) affecting “a” and “k” simultaneously, and three SNPs affecting only “a” (292758 bp at SSC1, 67319 bp at SSC8 and 50290193 bp at SSC17), that are located in regions not previously described as QTL for growth traits in pigs.","container-title":"Livestock Science","DOI":"10.1016/J.LIVSCI.2017.03.024","ISSN":"1871-1413","note":"publisher: Elsevier","page":"34-40","title":"Bayesian analysis of pig growth curves combining pedigree and genomic information","volume":"201","author":[{"family":"Lázaro","given":"Sirlene Fernandes"},{"family":"Ibáñez-Escriche","given":"Noelia"},{"family":"Varona","given":"Luis"},{"family":"Silva","given":"Fabyano Fonseca","dropping-particle":"e."},{"family":"Brito","given":"Lais Costa"},{"family":"Guimarães","given":"Simone Eliza Facioni"},{"family":"Lopes","given":"Paulo Sávio"}],"issued":{"date-parts":[["2017",7,1]]}}}],"schema":"https://github.com/citation-style-language/schema/raw/master/csl-citation.json"}</w:instrText>
      </w:r>
      <w:r>
        <w:rPr>
          <w:lang w:eastAsia="es-ES"/>
        </w:rPr>
        <w:fldChar w:fldCharType="separate"/>
      </w:r>
      <w:r>
        <w:rPr>
          <w:szCs w:val="24"/>
        </w:rPr>
        <w:t>(Lázaro et al., 2017)</w:t>
      </w:r>
      <w:r>
        <w:rPr>
          <w:lang w:eastAsia="es-ES"/>
        </w:rPr>
        <w:fldChar w:fldCharType="end"/>
      </w:r>
      <w:r>
        <w:rPr>
          <w:lang w:eastAsia="es-ES"/>
        </w:rPr>
        <w:t xml:space="preserve">, etc. </w:t>
      </w:r>
      <w:r>
        <w:fldChar w:fldCharType="begin"/>
      </w:r>
      <w:r>
        <w:rPr>
          <w:lang w:eastAsia="es-ES"/>
        </w:rPr>
        <w:instrText>ADDIN ZOTERO_ITEM CSL_CITATION {"citationID":"BaDWg0i1","properties":{"formattedCitation":"(Tolosa et\\uc0\\u160{}al., 2021)","plainCitation":"(Tolosa et al., 2021)","noteIndex":0},"citationItems":[{"id":15,"uris":["http://zotero.org/users/local/8BTRjEQT/items/45L6YYJD"],"itemData":{"id":15,"type":"article-journal","abstract":"Citation: Tolosa, A.F.; DeRouchey, J.M.; Tokach, M.D.; Goodband, R.D.; Woodworth, J.C.; Gebhardt, J.T.; Ritter, M.J.; Pilcher, C.M. A Meta-Analysis to Simple Summary: Understanding and managing variation in live weight within a pig population is key for swine producers to avoid economic penalties at processing plants. The objective of this meta-analysis was to determine the relationship between coefficient of variation (CV) and standard variation (SD) as a function of body weight for pigs and develop equations to predict CV and SD of a population of pigs from birth to market weight. Results reveal that there is a quadratic relationship between variation and body weight. Coefficient of variation decreases as live weight increases, but the slope is less pronounced as body weights became greater. Conversely, SD increases quadratically as body weight (BW) increases, with a less pronounced slope when BW is high within the population. Thus, the equations developed can be an effective tool for producers to predict normal BW variation within a group of pigs, which can then aid in the development of marketing strategies for finishing pigs. Abstract: This meta-analysis aims to understand the changes in pig body weight (BW) variation from birth to market and develop prediction equations for coefficient of variation (CV) and standard deviation (SD) as a function of BW. Standard deviation is the measure of dispersion of a set of values from the mean and CV is the SD expressed as a percentage of the mean. Data collected from 16 papers and data sets yielded 117,268 individually weighed pigs with sample size ranging from 120 to 4108 pigs. Polynomial regression analysis was conducted separately for each variation measurement. The resulting prediction equations (CV (%) = 20.04 − 0.135 × (BW) + 0.00043 × (BW) 2 , R 2 = 0.79; SD = 0.41 + 0.150 × (BW) − 0.00041 × (BW) 2 , R 2 = 0.95) suggest that there is a quadratic decreasing relationship between the CV of a population and BW, the slope gets smaller as mean BW increases from birth to market. A quadratic increasing relationship is observed for SD, with slope being smaller as mean BW of pigs increases from birth to market. These prediction equations can be used by swine producers to estimate expected CV and SD of BW among a population of pigs.","DOI":"10.3390/ani11072088","title":"A Meta-Analysis to Understand the Relationship between Pig Body Weight and Variation from Birth to Market","URL":"https://doi.org/10.3390/ani11072088","author":[{"family":"Tolosa","given":"Andres F"},{"family":"Derouchey","given":"Joel M"},{"family":"Tokach","given":"Mike D"},{"family":"Goodband","given":"Robert D"},{"family":"Woodworth","given":"Jason C"},{"family":"Gebhardt","given":"Jordan T"},{"family":"Ritter","given":"Mathew J"},{"family":"Pilcher","given":"Chad M"}],"issued":{"date-parts":[["2021"]]}}}],"schema":"https://github.com/citation-style-language/schema/raw/master/csl-citation.json"}</w:instrText>
      </w:r>
      <w:r>
        <w:rPr>
          <w:lang w:eastAsia="es-ES"/>
        </w:rPr>
        <w:fldChar w:fldCharType="separate"/>
      </w:r>
      <w:r>
        <w:rPr>
          <w:szCs w:val="24"/>
        </w:rPr>
        <w:t>(Tolosa et al., 2021)</w:t>
      </w:r>
      <w:r>
        <w:rPr>
          <w:lang w:eastAsia="es-ES"/>
        </w:rPr>
        <w:fldChar w:fldCharType="end"/>
      </w:r>
      <w:r>
        <w:rPr>
          <w:lang w:eastAsia="es-ES"/>
        </w:rPr>
        <w:t>.</w:t>
      </w:r>
    </w:p>
    <w:p w14:paraId="7DB3AD0E" w14:textId="6FAC68A3" w:rsidR="00CB7E31" w:rsidDel="007341E8" w:rsidRDefault="00CB7E31">
      <w:pPr>
        <w:rPr>
          <w:del w:id="597" w:author="Jose Eduardo VIU" w:date="2023-03-31T15:12:00Z"/>
          <w:lang w:eastAsia="es-ES"/>
        </w:rPr>
      </w:pPr>
    </w:p>
    <w:p w14:paraId="7102DC7B" w14:textId="77777777" w:rsidR="00CB7E31" w:rsidRDefault="00000000">
      <w:pPr>
        <w:rPr>
          <w:lang w:eastAsia="es-ES"/>
        </w:rPr>
      </w:pPr>
      <w:r>
        <w:rPr>
          <w:lang w:eastAsia="es-ES"/>
        </w:rPr>
        <w:t xml:space="preserve">La estimación del GMD no es lineal, sigue una curva de crecimiento también ampliamente estudiada en “papers” científicos del ámbito veterinario </w:t>
      </w:r>
      <w:r>
        <w:fldChar w:fldCharType="begin"/>
      </w:r>
      <w:r>
        <w:rPr>
          <w:lang w:eastAsia="es-ES"/>
        </w:rPr>
        <w:instrText>ADDIN ZOTERO_ITEM CSL_CITATION {"citationID":"EYFQHpWa","properties":{"formattedCitation":"(Moughan &amp; Verstegen, 1988)","plainCitation":"(Moughan &amp; Verstegen, 1988)","noteIndex":0},"citationItems":[{"id":28,"uris":["http://zotero.org/users/local/8BTRjEQT/items/65UQRD92"],"itemData":{"id":28,"type":"article-journal","abstract":"The modelling of growth in the pig is reviewed, with particular reference to the schematic approach developed by the authors and others, in which growth is modelled from the supply of digested amino acids and the intake of protein-free energy. Potential gains in protein and fat content are used to calculate body weight gain, body composition and carcass composition. It is suggested that future models should be more deductive and less empirical than present models, and that it may be possible to describe the control of gains in fat and protein content in terms of cellular activity. (Abstract retrieved from CAB Abstracts by CABIâ€™s permission)","container-title":"Netherlands Journal of Agricultural Science","DOI":"10.18174/njas.v36i2.16687","ISSN":"0028-2928","issue":"2","language":"en","license":"Copyright (c)","note":"number: 2","page":"145-166","source":"library.wur.nl","title":"The modelling of growth in the pig.","volume":"36","author":[{"family":"Moughan","given":"P. J."},{"family":"Verstegen","given":"M. W. A."}],"issued":{"date-parts":[["1988",5,1]]}}}],"schema":"https://github.com/citation-style-language/schema/raw/master/csl-citation.json"}</w:instrText>
      </w:r>
      <w:r>
        <w:rPr>
          <w:lang w:eastAsia="es-ES"/>
        </w:rPr>
        <w:fldChar w:fldCharType="separate"/>
      </w:r>
      <w:r>
        <w:t>(Moughan &amp; Verstegen, 1988)</w:t>
      </w:r>
      <w:r>
        <w:rPr>
          <w:lang w:eastAsia="es-ES"/>
        </w:rPr>
        <w:fldChar w:fldCharType="end"/>
      </w:r>
      <w:r>
        <w:rPr>
          <w:lang w:eastAsia="es-ES"/>
        </w:rPr>
        <w:t xml:space="preserve"> </w:t>
      </w:r>
      <w:r>
        <w:fldChar w:fldCharType="begin"/>
      </w:r>
      <w:r>
        <w:rPr>
          <w:lang w:eastAsia="es-ES"/>
        </w:rPr>
        <w:instrText>ADDIN ZOTERO_ITEM CSL_CITATION {"citationID":"TWx1dFWA","properties":{"formattedCitation":"(Campos Benvenga et\\uc0\\u160{}al., 2022)","plainCitation":"(Campos Benvenga et al., 2022)","noteIndex":0},"citationItems":[{"id":26,"uris":["http://zotero.org/users/local/8BTRjEQT/items/WGZH8Z5U"],"itemData":{"id":26,"type":"article-journal","abstract":"Brazil is one of the world’s biggest monogastric producers and exporters (of pig and broiler meat). Farmers need to improve their production planning through the reliability of animal growth forecasts. Predicting pig and broiler growth is optimizing production planning, minimizing the use of resources, and forecasting meat production. The present study aims to apply a hybrid metaheuristic algorithm (SAGAC) to find the best combination of values for the growth curve model parameters for monogastric farm animals (pigs and broilers). We propose a hybrid method to optimize the growth curve model parameters by combining two metaheuristic algorithms Simulated Annealing (SA) and Genetic Algorithm (GA), with the inclusion of a function to promote the acceleration of the convergence (GA + AC) of the results. The idea was to improve the coefficient of determination of these models to achieve better production planning and minimized costs. Two datasets with age (day) and average weight (kg) were obtained. We tested three growth curves: Gompertz, Logistic, and von Bertalanffy. After 300 performed assays, experimental data were tabulated and organized, and a descriptive analysis was completed. Results showed that the SAGAC algorithm provided better results than previous estimations, thus improving the predictive data on pig and broiler production consistency. Using SAGAC to optimize the growth parameter models for pigs and broilers led to optimizing the results with the nondeterministic polynomial time (NP-hardness) of the studied functions. All tuning of the growth curves using the proposed SAGAC method for broilers presented R2 above 99%, and the SAGAC for pigs showed R2 above 94% for the growth curve.","container-title":"AgriEngineering","DOI":"10.3390/agriengineering4040073","issue":"4","language":"English","license":"© 2022 by the authors. Licensee MDPI, Basel, Switzerland. This article is an open access article distributed under the terms and conditions of the Creative Commons Attribution (CC BY) license (https://creativecommons.org/licenses/by/4.0/). Notwithstanding the ProQuest Terms and Conditions, you may use this content in accordance with the terms of the License.","note":"publisher-place: Basel, Switzerland\npublisher: MDPI AG","source":"ProQuest","title":"Hybrid Metaheuristic Algorithm for Optimizing Monogastric Growth Curve (Pigs and Broilers)","URL":"https://www.proquest.com/docview/2756647879/abstract/C4F6F4E445B04B80PQ/1","volume":"4","author":[{"family":"Campos Benvenga","given":"Marco Antonio"},{"family":"Nääs","given":"Irenilza de Alencar"},{"family":"Lima","given":"Nilsa Duarte da Silva"},{"family":"Pereira","given":"Danilo Florentino"}],"accessed":{"date-parts":[["2023",3,26]]},"issued":{"date-parts":[["2022"]]}}}],"schema":"https://github.com/citation-style-language/schema/raw/master/csl-citation.json"}</w:instrText>
      </w:r>
      <w:r>
        <w:rPr>
          <w:lang w:eastAsia="es-ES"/>
        </w:rPr>
        <w:fldChar w:fldCharType="separate"/>
      </w:r>
      <w:r>
        <w:rPr>
          <w:szCs w:val="24"/>
        </w:rPr>
        <w:t>(Campos Benvenga et al., 2022)</w:t>
      </w:r>
      <w:r>
        <w:rPr>
          <w:lang w:eastAsia="es-ES"/>
        </w:rPr>
        <w:fldChar w:fldCharType="end"/>
      </w:r>
      <w:r>
        <w:rPr>
          <w:lang w:eastAsia="es-ES"/>
        </w:rPr>
        <w:t>, aunque en el ámbito de este proyecto no es el principal problema, como se detallará más adelante, ya que no se necesita saber el crecimiento de los animales en cada momento de su desarrollo, si</w:t>
      </w:r>
      <w:del w:id="598" w:author="Unknown Author" w:date="2023-03-31T09:36:00Z">
        <w:r>
          <w:rPr>
            <w:lang w:eastAsia="es-ES"/>
          </w:rPr>
          <w:delText xml:space="preserve"> </w:delText>
        </w:r>
      </w:del>
      <w:r>
        <w:rPr>
          <w:lang w:eastAsia="es-ES"/>
        </w:rPr>
        <w:t xml:space="preserve">no </w:t>
      </w:r>
      <w:del w:id="599" w:author="Unknown Author" w:date="2023-03-31T09:36:00Z">
        <w:r>
          <w:rPr>
            <w:lang w:eastAsia="es-ES"/>
          </w:rPr>
          <w:delText>para el punto</w:delText>
        </w:r>
      </w:del>
      <w:commentRangeStart w:id="600"/>
      <w:ins w:id="601" w:author="Unknown Author" w:date="2023-03-31T09:36:00Z">
        <w:r>
          <w:rPr>
            <w:lang w:eastAsia="es-ES"/>
          </w:rPr>
          <w:t>el</w:t>
        </w:r>
      </w:ins>
      <w:ins w:id="602" w:author="Unknown Author" w:date="2023-03-31T09:37:00Z">
        <w:r>
          <w:rPr>
            <w:lang w:eastAsia="es-ES"/>
          </w:rPr>
          <w:t xml:space="preserve"> momento</w:t>
        </w:r>
      </w:ins>
      <w:r>
        <w:rPr>
          <w:lang w:eastAsia="es-ES"/>
        </w:rPr>
        <w:t xml:space="preserve"> en el que alcanzarán el peso objetivo</w:t>
      </w:r>
      <w:commentRangeEnd w:id="600"/>
      <w:r>
        <w:commentReference w:id="600"/>
      </w:r>
      <w:r>
        <w:rPr>
          <w:lang w:eastAsia="es-ES"/>
        </w:rPr>
        <w:t>. Como el peso objetivo es un valor que se mueve en un intervalo muy similar a lo largo del tiempo (dependiendo del tipo de ganado, blanco o ibérico), y también lo es el peso de entrada (si bien hay varios valores posibles dependiendo de la fase del contrato), podemos asumir un GMD lineal para todo el período e intentar en base a una serie de parámetros realizar una regresión que nos ayude a comprender y predeci</w:t>
      </w:r>
      <w:commentRangeStart w:id="603"/>
      <w:r>
        <w:rPr>
          <w:lang w:eastAsia="es-ES"/>
        </w:rPr>
        <w:t>r los valores esperados, y con qué intervalo de confianza.</w:t>
      </w:r>
      <w:commentRangeEnd w:id="603"/>
      <w:r>
        <w:commentReference w:id="603"/>
      </w:r>
    </w:p>
    <w:p w14:paraId="15D15831" w14:textId="77777777" w:rsidR="00CB7E31" w:rsidRDefault="00000000">
      <w:pPr>
        <w:rPr>
          <w:lang w:eastAsia="es-ES"/>
        </w:rPr>
      </w:pPr>
      <w:r>
        <w:br w:type="page"/>
      </w:r>
    </w:p>
    <w:p w14:paraId="1B310CDF" w14:textId="77777777" w:rsidR="00CB7E31" w:rsidRDefault="00000000">
      <w:pPr>
        <w:pStyle w:val="Ttulo1"/>
        <w:numPr>
          <w:ilvl w:val="0"/>
          <w:numId w:val="2"/>
        </w:numPr>
        <w:rPr>
          <w:lang w:eastAsia="es-ES"/>
        </w:rPr>
      </w:pPr>
      <w:bookmarkStart w:id="604" w:name="_Toc10030874"/>
      <w:bookmarkStart w:id="605" w:name="_Toc131396829"/>
      <w:bookmarkEnd w:id="604"/>
      <w:r>
        <w:rPr>
          <w:lang w:eastAsia="es-ES"/>
        </w:rPr>
        <w:lastRenderedPageBreak/>
        <w:t>Desarrollo del proyecto y resultados</w:t>
      </w:r>
      <w:bookmarkEnd w:id="605"/>
    </w:p>
    <w:p w14:paraId="43C77BE9" w14:textId="747524C9" w:rsidR="00CB7E31" w:rsidRDefault="00000000">
      <w:pPr>
        <w:rPr>
          <w:lang w:eastAsia="es-ES"/>
        </w:rPr>
      </w:pPr>
      <w:r>
        <w:rPr>
          <w:lang w:eastAsia="es-ES"/>
        </w:rPr>
        <w:t xml:space="preserve">El proyecto se desarrollará usando la metodología CRISP-DM </w:t>
      </w:r>
      <w:r>
        <w:fldChar w:fldCharType="begin"/>
      </w:r>
      <w:r>
        <w:rPr>
          <w:lang w:eastAsia="es-ES"/>
        </w:rPr>
        <w:instrText>ADDIN ZOTERO_ITEM CSL_CITATION {"citationID":"ssflcSGx","properties":{"formattedCitation":"(Ncr &amp; Clinton, 1999)","plainCitation":"(Ncr &amp; Clinton, 1999)","noteIndex":0},"citationItems":[{"id":23,"uris":["http://zotero.org/users/local/8BTRjEQT/items/QATVVMZ7"],"itemData":{"id":23,"type":"article-journal","note":"publisher: DaimlerChrysler","title":"CRISP-DM 1.0 Step-by-step data mining guide","author":[{"literal":"Ncr"},{"family":"Clinton","given":"Julian"}],"accessed":{"date-parts":[["2023",3,26]]},"issued":{"date-parts":[["1999"]]}}}],"schema":"https://github.com/citation-style-language/schema/raw/master/csl-citation.json"}</w:instrText>
      </w:r>
      <w:r>
        <w:rPr>
          <w:lang w:eastAsia="es-ES"/>
        </w:rPr>
        <w:fldChar w:fldCharType="separate"/>
      </w:r>
      <w:r>
        <w:t>(Ncr &amp; Clinton, 1999)</w:t>
      </w:r>
      <w:r>
        <w:rPr>
          <w:lang w:eastAsia="es-ES"/>
        </w:rPr>
        <w:fldChar w:fldCharType="end"/>
      </w:r>
      <w:r>
        <w:rPr>
          <w:lang w:eastAsia="es-ES"/>
        </w:rPr>
        <w:t xml:space="preserve">, </w:t>
      </w:r>
      <w:r>
        <w:fldChar w:fldCharType="begin"/>
      </w:r>
      <w:r>
        <w:rPr>
          <w:lang w:eastAsia="es-ES"/>
        </w:rPr>
        <w:instrText>ADDIN ZOTERO_ITEM CSL_CITATION {"citationID":"noRHk37g","properties":{"formattedCitation":"(Wirth &amp; Hipp, 2000)","plainCitation":"(Wirth &amp; Hipp, 2000)","noteIndex":0},"citationItems":[{"id":21,"uris":["http://zotero.org/users/local/8BTRjEQT/items/JB3CN43A"],"itemData":{"id":21,"type":"article-journal","abstract":"The CRISP-DM (CRoss Industry Standard Process for Data Mining) project proposed a comprehensive process model for carrying out data mining projects. The process model is independent of both the industry sector and the technology used. In this paper we argue in favor of a standard process model for data mining and report some experiences with the CRISP-DM process model in practice. We applied and tested the CRISP-DM methodology in a response modeling application project. The final goal of the project was to specify a process which can be reliably and efficiently repeated by different people and adapted to different situations. The initial projects were performed by experienced data mining people; future projects are to be performed by people with lower technical skills and with very little time to experiment with different approaches. It turned out, that the CRISP-DM methodology with its distinction of generic and specialized process models provides both the structure and the flexibility necessary to suit the needs of both groups. The generic CRISP-DM process model is useful for planning, communication within and outside the project team, and documentation. The generic checklists are helpful even for experienced people. The generic process model provides an excellent foundation for developing a specialized process model which prescribes the steps to be taken in detail and which gives practical advice for all these steps.","title":"CRISP-DM: Towards a Standard Process Model for Data Mining","author":[{"family":"Wirth","given":"Rüdiger"},{"family":"Hipp","given":"Jochen"}],"accessed":{"date-parts":[["2023",3,26]]},"issued":{"date-parts":[["2000"]]}}}],"schema":"https://github.com/citation-style-language/schema/raw/master/csl-citation.json"}</w:instrText>
      </w:r>
      <w:r>
        <w:rPr>
          <w:lang w:eastAsia="es-ES"/>
        </w:rPr>
        <w:fldChar w:fldCharType="separate"/>
      </w:r>
      <w:r>
        <w:t>(Wirth &amp; Hipp, 2000)</w:t>
      </w:r>
      <w:r>
        <w:rPr>
          <w:lang w:eastAsia="es-ES"/>
        </w:rPr>
        <w:fldChar w:fldCharType="end"/>
      </w:r>
      <w:r>
        <w:rPr>
          <w:lang w:eastAsia="es-ES"/>
        </w:rPr>
        <w:t xml:space="preserve"> y </w:t>
      </w:r>
      <w:r>
        <w:fldChar w:fldCharType="begin"/>
      </w:r>
      <w:r>
        <w:rPr>
          <w:lang w:eastAsia="es-ES"/>
        </w:rPr>
        <w:instrText>ADDIN ZOTERO_ITEM CSL_CITATION {"citationID":"fMlUiU5I","properties":{"formattedCitation":"(Ayele, 2020)","plainCitation":"(Ayele, 2020)","noteIndex":0},"citationItems":[{"id":19,"uris":["http://zotero.org/users/local/8BTRjEQT/items/S6W2JUFC"],"itemData":{"id":19,"type":"article-journal","abstract":"Data mining project managers can benefit from using standard data mining process models. The benefits of using standard process models for data mining, such as the de facto and the most popular, Cross-Industry-Standard-Process model for Data Mining (CRISP-DM) are reduced cost and time. Also, standard models facilitate knowledge transfer, reuse of best practices, and minimize knowledge requirements. On the other hand, to unlock the potential of ever-growing textual data such as publications, patents, social media data, and documents of various forms, digital innovation is increasingly needed. Furthermore, the introduction of cutting-edge machine learning tools and techniques enable the elicitation of ideas. The processing of unstructured textual data to generate new and useful ideas is referred to as idea mining. Existing literature about idea mining merely overlooks the utilization of standard data mining process models. Therefore, the purpose of this paper is to propose a reusable model to generate ideas, CRISP-DM, for Idea Mining (CRISP-IM). The design and development of the CRISP-IM are done following the design science approach. The CRISP-IM facilitates idea generation, through the use of Dynamic Topic Modeling (DTM), unsupervised machine learning, and subsequent statistical analysis on a dataset of scholarly articles. The adapted CRISP-IM can be used to guide the process of identifying trends using scholarly literature datasets or temporally organized patent or any other textual dataset of any domain to elicit ideas. The ex-post evaluation of the CRISP-IM is left for future study.","container-title":"IJACSA) International Journal of Advanced Computer Science and Applications","issue":"6","title":"Adapting CRISP-DM for Idea Mining A Data Mining Process for Generating Ideas Using a Textual Dataset","URL":"www.ijacsa.thesai.org","volume":"11","author":[{"family":"Ayele","given":"Workneh Y"}],"accessed":{"date-parts":[["2023",3,26]]},"issued":{"date-parts":[["2020"]]}}}],"schema":"https://github.com/citation-style-language/schema/raw/master/csl-citation.json"}</w:instrText>
      </w:r>
      <w:r>
        <w:rPr>
          <w:lang w:eastAsia="es-ES"/>
        </w:rPr>
        <w:fldChar w:fldCharType="separate"/>
      </w:r>
      <w:r>
        <w:t>(Ayele, 2020)</w:t>
      </w:r>
      <w:r>
        <w:rPr>
          <w:lang w:eastAsia="es-ES"/>
        </w:rPr>
        <w:fldChar w:fldCharType="end"/>
      </w:r>
      <w:r>
        <w:rPr>
          <w:lang w:eastAsia="es-ES"/>
        </w:rPr>
        <w:t>, de forma que usaremos la plantilla general del método para asegurarnos avanzar sin perder en ningún momento los objetivos tanto del proyecto como</w:t>
      </w:r>
      <w:del w:id="606" w:author="Jose Eduardo VIU" w:date="2023-03-31T15:16:00Z">
        <w:r w:rsidDel="00121031">
          <w:rPr>
            <w:lang w:eastAsia="es-ES"/>
          </w:rPr>
          <w:delText xml:space="preserve"> los objetivos</w:delText>
        </w:r>
      </w:del>
      <w:r>
        <w:rPr>
          <w:lang w:eastAsia="es-ES"/>
        </w:rPr>
        <w:t xml:space="preserve"> empresariales fijados, y armonizar correctamente con la aplicación de métodos de ciencia de datos, a fin de no perdernos, y avanzar de forma predecible, siempre focalizados en los objetivos a conseguir.</w:t>
      </w:r>
      <w:ins w:id="607" w:author="Jose Eduardo VIU" w:date="2023-03-31T15:16:00Z">
        <w:r w:rsidR="00121031">
          <w:rPr>
            <w:lang w:eastAsia="es-ES"/>
          </w:rPr>
          <w:t xml:space="preserve"> En la </w:t>
        </w:r>
        <w:r w:rsidR="00121031">
          <w:rPr>
            <w:lang w:eastAsia="es-ES"/>
          </w:rPr>
          <w:fldChar w:fldCharType="begin"/>
        </w:r>
        <w:r w:rsidR="00121031">
          <w:rPr>
            <w:lang w:eastAsia="es-ES"/>
          </w:rPr>
          <w:instrText xml:space="preserve"> REF _Ref131168228 \h </w:instrText>
        </w:r>
      </w:ins>
      <w:r w:rsidR="00121031">
        <w:rPr>
          <w:lang w:eastAsia="es-ES"/>
        </w:rPr>
      </w:r>
      <w:r w:rsidR="00121031">
        <w:rPr>
          <w:lang w:eastAsia="es-ES"/>
        </w:rPr>
        <w:fldChar w:fldCharType="separate"/>
      </w:r>
      <w:ins w:id="608" w:author="Jose Eduardo VIU" w:date="2023-04-03T06:46:00Z">
        <w:r w:rsidR="00395639">
          <w:t xml:space="preserve">Ilustración </w:t>
        </w:r>
        <w:r w:rsidR="00395639">
          <w:rPr>
            <w:noProof/>
          </w:rPr>
          <w:t>1</w:t>
        </w:r>
      </w:ins>
      <w:ins w:id="609" w:author="Jose Eduardo VIU" w:date="2023-03-31T15:16:00Z">
        <w:r w:rsidR="00121031">
          <w:rPr>
            <w:lang w:eastAsia="es-ES"/>
          </w:rPr>
          <w:fldChar w:fldCharType="end"/>
        </w:r>
        <w:r w:rsidR="00121031">
          <w:rPr>
            <w:lang w:eastAsia="es-ES"/>
          </w:rPr>
          <w:t xml:space="preserve"> se muestra </w:t>
        </w:r>
      </w:ins>
      <w:ins w:id="610" w:author="Jose Eduardo VIU" w:date="2023-03-31T15:17:00Z">
        <w:r w:rsidR="00121031">
          <w:rPr>
            <w:lang w:eastAsia="es-ES"/>
          </w:rPr>
          <w:t>el esquema del funcionamiento general del método y cuáles son sus principales fases</w:t>
        </w:r>
      </w:ins>
      <w:ins w:id="611" w:author="Jose Eduardo VIU" w:date="2023-03-31T15:18:00Z">
        <w:r w:rsidR="00121031">
          <w:rPr>
            <w:lang w:eastAsia="es-ES"/>
          </w:rPr>
          <w:t>, habiendo como se puede apreciar la posibilidad de que al desarrollar una fase descubramos un nuevo requerimiento que no habíamos tenido en cuenta o desarrollado</w:t>
        </w:r>
      </w:ins>
      <w:ins w:id="612" w:author="Jose Eduardo VIU" w:date="2023-03-31T15:19:00Z">
        <w:r w:rsidR="00121031">
          <w:rPr>
            <w:lang w:eastAsia="es-ES"/>
          </w:rPr>
          <w:t xml:space="preserve"> suficientemente y tengamos que volver a una fase anterior que retroalimentaremos y completaremos. De hecho</w:t>
        </w:r>
      </w:ins>
      <w:ins w:id="613" w:author="Jose Eduardo VIU" w:date="2023-04-02T11:40:00Z">
        <w:r w:rsidR="00107105">
          <w:rPr>
            <w:lang w:eastAsia="es-ES"/>
          </w:rPr>
          <w:t>,</w:t>
        </w:r>
      </w:ins>
      <w:ins w:id="614" w:author="Jose Eduardo VIU" w:date="2023-03-31T15:19:00Z">
        <w:r w:rsidR="00121031">
          <w:rPr>
            <w:lang w:eastAsia="es-ES"/>
          </w:rPr>
          <w:t xml:space="preserve"> el método no es un método lineal</w:t>
        </w:r>
      </w:ins>
      <w:ins w:id="615" w:author="Jose Eduardo VIU" w:date="2023-03-31T15:20:00Z">
        <w:r w:rsidR="00121031">
          <w:rPr>
            <w:lang w:eastAsia="es-ES"/>
          </w:rPr>
          <w:t xml:space="preserve"> y que se complete en una única pasada, en la propia vida del proyecto es normal que iterativamente se mejore y se necesite volver u</w:t>
        </w:r>
      </w:ins>
      <w:ins w:id="616" w:author="Jose Eduardo VIU" w:date="2023-03-31T15:21:00Z">
        <w:r w:rsidR="00121031">
          <w:rPr>
            <w:lang w:eastAsia="es-ES"/>
          </w:rPr>
          <w:t>na y otra vez a plantear nuevas mejoras y ampliaciones, de forma que permite evolucionar durante la vida del proyecto.</w:t>
        </w:r>
      </w:ins>
    </w:p>
    <w:p w14:paraId="56E97CA0" w14:textId="77777777" w:rsidR="00CB7E31" w:rsidRDefault="00000000">
      <w:pPr>
        <w:keepNext/>
        <w:jc w:val="center"/>
      </w:pPr>
      <w:r>
        <w:rPr>
          <w:noProof/>
        </w:rPr>
        <w:drawing>
          <wp:inline distT="0" distB="0" distL="0" distR="0" wp14:anchorId="1C4A8303" wp14:editId="7190C4C2">
            <wp:extent cx="4399280" cy="3020695"/>
            <wp:effectExtent l="0" t="0" r="0" b="0"/>
            <wp:docPr id="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7"/>
                    <pic:cNvPicPr>
                      <a:picLocks noChangeAspect="1" noChangeArrowheads="1"/>
                    </pic:cNvPicPr>
                  </pic:nvPicPr>
                  <pic:blipFill>
                    <a:blip r:embed="rId12"/>
                    <a:stretch>
                      <a:fillRect/>
                    </a:stretch>
                  </pic:blipFill>
                  <pic:spPr bwMode="auto">
                    <a:xfrm>
                      <a:off x="0" y="0"/>
                      <a:ext cx="4399280" cy="3020695"/>
                    </a:xfrm>
                    <a:prstGeom prst="rect">
                      <a:avLst/>
                    </a:prstGeom>
                  </pic:spPr>
                </pic:pic>
              </a:graphicData>
            </a:graphic>
          </wp:inline>
        </w:drawing>
      </w:r>
    </w:p>
    <w:p w14:paraId="565EDDF1" w14:textId="30C2DC50" w:rsidR="00CB7E31" w:rsidRDefault="00000000">
      <w:pPr>
        <w:pStyle w:val="Descripcin"/>
        <w:rPr>
          <w:lang w:eastAsia="es-ES"/>
        </w:rPr>
      </w:pPr>
      <w:bookmarkStart w:id="617" w:name="_Ref131168228"/>
      <w:bookmarkStart w:id="618" w:name="_Toc131091261"/>
      <w:bookmarkStart w:id="619" w:name="_Toc131396852"/>
      <w:r>
        <w:t xml:space="preserve">Ilustración </w:t>
      </w:r>
      <w:fldSimple w:instr=" SEQ Ilustración \* ARABIC ">
        <w:r w:rsidR="00395639">
          <w:rPr>
            <w:noProof/>
          </w:rPr>
          <w:t>1</w:t>
        </w:r>
      </w:fldSimple>
      <w:bookmarkEnd w:id="617"/>
      <w:r>
        <w:t>. Esquema de modelo CRISP-D</w:t>
      </w:r>
      <w:commentRangeStart w:id="620"/>
      <w:r>
        <w:t>M</w:t>
      </w:r>
      <w:ins w:id="621" w:author="Unknown Author" w:date="2023-03-31T09:43:00Z">
        <w:r>
          <w:t xml:space="preserve">. </w:t>
        </w:r>
        <w:del w:id="622" w:author="Jose Eduardo VIU" w:date="2023-03-31T15:15:00Z">
          <w:r w:rsidDel="00121031">
            <w:delText>Fuente</w:delText>
          </w:r>
        </w:del>
      </w:ins>
      <w:ins w:id="623" w:author="Jose Eduardo VIU" w:date="2023-03-31T15:15:00Z">
        <w:r w:rsidR="00121031">
          <w:t>Tomada de</w:t>
        </w:r>
      </w:ins>
      <w:ins w:id="624" w:author="Unknown Author" w:date="2023-03-31T09:43:00Z">
        <w:r>
          <w:t>:</w:t>
        </w:r>
      </w:ins>
      <w:commentRangeEnd w:id="620"/>
      <w:r>
        <w:commentReference w:id="620"/>
      </w:r>
      <w:r>
        <w:t xml:space="preserve"> </w:t>
      </w:r>
      <w:r>
        <w:fldChar w:fldCharType="begin"/>
      </w:r>
      <w:r>
        <w:instrText>ADDIN ZOTERO_ITEM CSL_CITATION {"citationID":"1YNkIOfu","properties":{"formattedCitation":"(Ncr &amp; Clinton, 1999)","plainCitation":"(Ncr &amp; Clinton, 1999)","noteIndex":0},"citationItems":[{"id":23,"uris":["http://zotero.org/users/local/8BTRjEQT/items/QATVVMZ7"],"itemData":{"id":23,"type":"article-journal","note":"publisher: DaimlerChrysler","title":"CRISP-DM 1.0 Step-by-step data mining guide","author":[{"literal":"Ncr"},{"family":"Clinton","given":"Julian"}],"accessed":{"date-parts":[["2023",3,26]]},"issued":{"date-parts":[["1999"]]}}}],"schema":"https://github.com/citation-style-language/schema/raw/master/csl-citation.json"}</w:instrText>
      </w:r>
      <w:r>
        <w:fldChar w:fldCharType="separate"/>
      </w:r>
      <w:r>
        <w:t>(Ncr &amp; Clinton, 1999)</w:t>
      </w:r>
      <w:bookmarkEnd w:id="619"/>
      <w:r>
        <w:fldChar w:fldCharType="end"/>
      </w:r>
      <w:bookmarkEnd w:id="618"/>
    </w:p>
    <w:p w14:paraId="10753BE6" w14:textId="77777777" w:rsidR="00CB7E31" w:rsidRDefault="00CB7E31">
      <w:pPr>
        <w:rPr>
          <w:lang w:eastAsia="es-ES"/>
        </w:rPr>
      </w:pPr>
    </w:p>
    <w:p w14:paraId="7C8795C2" w14:textId="559A487D" w:rsidR="00CB7E31" w:rsidRDefault="00000000">
      <w:pPr>
        <w:rPr>
          <w:lang w:eastAsia="es-ES"/>
        </w:rPr>
      </w:pPr>
      <w:commentRangeStart w:id="625"/>
      <w:r>
        <w:rPr>
          <w:lang w:eastAsia="es-ES"/>
        </w:rPr>
        <w:t>Para este proyecto seguiremos los puntos citados en el artículo</w:t>
      </w:r>
      <w:del w:id="626" w:author="Jose Eduardo VIU" w:date="2023-03-31T15:21:00Z">
        <w:r w:rsidDel="00121031">
          <w:rPr>
            <w:lang w:eastAsia="es-ES"/>
          </w:rPr>
          <w:delText xml:space="preserve"> </w:delText>
        </w:r>
      </w:del>
      <w:r w:rsidR="00121031">
        <w:rPr>
          <w:lang w:eastAsia="es-ES"/>
        </w:rPr>
        <w:fldChar w:fldCharType="begin"/>
      </w:r>
      <w:r w:rsidR="00121031">
        <w:rPr>
          <w:lang w:eastAsia="es-ES"/>
        </w:rPr>
        <w:instrText xml:space="preserve"> ADDIN ZOTERO_ITEM CSL_CITATION {"citationID":"ISzQstfW","properties":{"formattedCitation":"(Ncr &amp; Clinton, 1999)","plainCitation":"(Ncr &amp; Clinton, 1999)","noteIndex":0},"citationItems":[{"id":23,"uris":["http://zotero.org/users/local/8BTRjEQT/items/QATVVMZ7"],"itemData":{"id":23,"type":"article-journal","note":"publisher: DaimlerChrysler","title":"CRISP-DM 1.0 Step-by-step data mining guide","author":[{"literal":"Ncr"},{"family":"Clinton","given":"Julian"}],"accessed":{"date-parts":[["2023",3,26]]},"issued":{"date-parts":[["1999"]]}},"label":"page"}],"schema":"https://github.com/citation-style-language/schema/raw/master/csl-citation.json"} </w:instrText>
      </w:r>
      <w:r w:rsidR="00121031">
        <w:rPr>
          <w:lang w:eastAsia="es-ES"/>
        </w:rPr>
        <w:fldChar w:fldCharType="separate"/>
      </w:r>
      <w:r w:rsidR="00121031" w:rsidRPr="00121031">
        <w:rPr>
          <w:lang w:eastAsia="es-ES"/>
        </w:rPr>
        <w:t>(Ncr &amp; Clinton, 1999)</w:t>
      </w:r>
      <w:r w:rsidR="00121031">
        <w:rPr>
          <w:lang w:eastAsia="es-ES"/>
        </w:rPr>
        <w:fldChar w:fldCharType="end"/>
      </w:r>
      <w:del w:id="627" w:author="Jose Eduardo VIU" w:date="2023-03-31T15:21:00Z">
        <w:r w:rsidDel="00121031">
          <w:rPr>
            <w:lang w:eastAsia="es-ES"/>
          </w:rPr>
          <w:delText>citado</w:delText>
        </w:r>
      </w:del>
      <w:r>
        <w:rPr>
          <w:lang w:eastAsia="es-ES"/>
        </w:rPr>
        <w:t>, y cuyo resumen</w:t>
      </w:r>
      <w:ins w:id="628" w:author="Jose Eduardo VIU" w:date="2023-03-31T15:23:00Z">
        <w:r w:rsidR="00121031">
          <w:rPr>
            <w:lang w:eastAsia="es-ES"/>
          </w:rPr>
          <w:t xml:space="preserve"> esquemático de principales fases y tareas</w:t>
        </w:r>
      </w:ins>
      <w:r>
        <w:rPr>
          <w:lang w:eastAsia="es-ES"/>
        </w:rPr>
        <w:t xml:space="preserve"> se muestra en la</w:t>
      </w:r>
      <w:ins w:id="629" w:author="Jose Eduardo VIU" w:date="2023-03-31T15:13:00Z">
        <w:r w:rsidR="00121031">
          <w:rPr>
            <w:lang w:eastAsia="es-ES"/>
          </w:rPr>
          <w:t xml:space="preserve"> </w:t>
        </w:r>
      </w:ins>
      <w:ins w:id="630" w:author="Jose Eduardo VIU" w:date="2023-03-31T15:14:00Z">
        <w:r w:rsidR="00121031">
          <w:rPr>
            <w:lang w:eastAsia="es-ES"/>
          </w:rPr>
          <w:fldChar w:fldCharType="begin"/>
        </w:r>
        <w:r w:rsidR="00121031">
          <w:rPr>
            <w:lang w:eastAsia="es-ES"/>
          </w:rPr>
          <w:instrText xml:space="preserve"> REF _Ref131168082 \h </w:instrText>
        </w:r>
      </w:ins>
      <w:r w:rsidR="00121031">
        <w:rPr>
          <w:lang w:eastAsia="es-ES"/>
        </w:rPr>
      </w:r>
      <w:r w:rsidR="00121031">
        <w:rPr>
          <w:lang w:eastAsia="es-ES"/>
        </w:rPr>
        <w:fldChar w:fldCharType="separate"/>
      </w:r>
      <w:ins w:id="631" w:author="Jose Eduardo VIU" w:date="2023-04-03T06:46:00Z">
        <w:r w:rsidR="00395639">
          <w:t xml:space="preserve">Ilustración </w:t>
        </w:r>
        <w:r w:rsidR="00395639">
          <w:rPr>
            <w:noProof/>
          </w:rPr>
          <w:t>2</w:t>
        </w:r>
      </w:ins>
      <w:ins w:id="632" w:author="Jose Eduardo VIU" w:date="2023-03-31T15:14:00Z">
        <w:r w:rsidR="00121031">
          <w:rPr>
            <w:lang w:eastAsia="es-ES"/>
          </w:rPr>
          <w:fldChar w:fldCharType="end"/>
        </w:r>
      </w:ins>
      <w:ins w:id="633" w:author="Jose Eduardo VIU" w:date="2023-03-31T15:24:00Z">
        <w:r w:rsidR="007A6023">
          <w:rPr>
            <w:lang w:eastAsia="es-ES"/>
          </w:rPr>
          <w:t>, del mismo artículo.</w:t>
        </w:r>
      </w:ins>
      <w:del w:id="634" w:author="Jose Eduardo VIU" w:date="2023-03-31T15:13:00Z">
        <w:r w:rsidDel="00121031">
          <w:rPr>
            <w:lang w:eastAsia="es-ES"/>
          </w:rPr>
          <w:delText xml:space="preserve"> imagen siguiente</w:delText>
        </w:r>
      </w:del>
      <w:r>
        <w:rPr>
          <w:lang w:eastAsia="es-ES"/>
        </w:rPr>
        <w:t>:</w:t>
      </w:r>
      <w:commentRangeEnd w:id="625"/>
      <w:r>
        <w:commentReference w:id="625"/>
      </w:r>
    </w:p>
    <w:p w14:paraId="78891DF2" w14:textId="77777777" w:rsidR="00CB7E31" w:rsidRDefault="00000000">
      <w:pPr>
        <w:keepNext/>
        <w:jc w:val="center"/>
      </w:pPr>
      <w:r>
        <w:rPr>
          <w:noProof/>
        </w:rPr>
        <w:lastRenderedPageBreak/>
        <w:drawing>
          <wp:inline distT="0" distB="0" distL="0" distR="0" wp14:anchorId="59D928EE" wp14:editId="7B04265F">
            <wp:extent cx="4496435" cy="2984500"/>
            <wp:effectExtent l="0" t="0" r="0" b="0"/>
            <wp:docPr id="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8"/>
                    <pic:cNvPicPr>
                      <a:picLocks noChangeAspect="1" noChangeArrowheads="1"/>
                    </pic:cNvPicPr>
                  </pic:nvPicPr>
                  <pic:blipFill>
                    <a:blip r:embed="rId13"/>
                    <a:stretch>
                      <a:fillRect/>
                    </a:stretch>
                  </pic:blipFill>
                  <pic:spPr bwMode="auto">
                    <a:xfrm>
                      <a:off x="0" y="0"/>
                      <a:ext cx="4496435" cy="2984500"/>
                    </a:xfrm>
                    <a:prstGeom prst="rect">
                      <a:avLst/>
                    </a:prstGeom>
                  </pic:spPr>
                </pic:pic>
              </a:graphicData>
            </a:graphic>
          </wp:inline>
        </w:drawing>
      </w:r>
    </w:p>
    <w:p w14:paraId="3F4ED176" w14:textId="72310073" w:rsidR="00CB7E31" w:rsidRDefault="00000000">
      <w:pPr>
        <w:pStyle w:val="Descripcin"/>
        <w:rPr>
          <w:lang w:eastAsia="es-ES"/>
        </w:rPr>
      </w:pPr>
      <w:bookmarkStart w:id="635" w:name="_Ref131168082"/>
      <w:bookmarkStart w:id="636" w:name="_Toc131091262"/>
      <w:bookmarkStart w:id="637" w:name="_Toc131396853"/>
      <w:r>
        <w:t xml:space="preserve">Ilustración </w:t>
      </w:r>
      <w:fldSimple w:instr=" SEQ Ilustración \* ARABIC ">
        <w:r w:rsidR="00395639">
          <w:rPr>
            <w:noProof/>
          </w:rPr>
          <w:t>2</w:t>
        </w:r>
      </w:fldSimple>
      <w:bookmarkEnd w:id="635"/>
      <w:r>
        <w:t>. Puntos principales de CRISP-DM</w:t>
      </w:r>
      <w:ins w:id="638" w:author="Jose Eduardo VIU" w:date="2023-03-31T15:14:00Z">
        <w:r w:rsidR="00121031">
          <w:t xml:space="preserve">. </w:t>
        </w:r>
      </w:ins>
      <w:ins w:id="639" w:author="Jose Eduardo VIU" w:date="2023-03-31T15:15:00Z">
        <w:r w:rsidR="00121031">
          <w:t>Tomada de</w:t>
        </w:r>
      </w:ins>
      <w:r>
        <w:t xml:space="preserve"> </w:t>
      </w:r>
      <w:r>
        <w:fldChar w:fldCharType="begin"/>
      </w:r>
      <w:r>
        <w:instrText>ADDIN ZOTERO_ITEM CSL_CITATION {"citationID":"35GgfQry","properties":{"formattedCitation":"(Ncr &amp; Clinton, 1999)","plainCitation":"(Ncr &amp; Clinton, 1999)","noteIndex":0},"citationItems":[{"id":23,"uris":["http://zotero.org/users/local/8BTRjEQT/items/QATVVMZ7"],"itemData":{"id":23,"type":"article-journal","note":"publisher: DaimlerChrysler","title":"CRISP-DM 1.0 Step-by-step data mining guide","author":[{"literal":"Ncr"},{"family":"Clinton","given":"Julian"}],"accessed":{"date-parts":[["2023",3,26]]},"issued":{"date-parts":[["1999"]]}}}],"schema":"https://github.com/citation-style-language/schema/raw/master/csl-citation.json"}</w:instrText>
      </w:r>
      <w:r>
        <w:fldChar w:fldCharType="separate"/>
      </w:r>
      <w:r>
        <w:t>(Ncr &amp; Clinton, 1999)</w:t>
      </w:r>
      <w:bookmarkEnd w:id="637"/>
      <w:r>
        <w:fldChar w:fldCharType="end"/>
      </w:r>
      <w:bookmarkEnd w:id="636"/>
    </w:p>
    <w:p w14:paraId="4DC68225" w14:textId="02FEA91B" w:rsidR="00CB7E31" w:rsidRDefault="00000000">
      <w:pPr>
        <w:rPr>
          <w:lang w:eastAsia="es-ES"/>
        </w:rPr>
      </w:pPr>
      <w:r>
        <w:rPr>
          <w:lang w:eastAsia="es-ES"/>
        </w:rPr>
        <w:t xml:space="preserve">En los siguientes apartados </w:t>
      </w:r>
      <w:ins w:id="640" w:author="Jose Eduardo VIU" w:date="2023-03-31T15:24:00Z">
        <w:r w:rsidR="000362C6">
          <w:rPr>
            <w:lang w:eastAsia="es-ES"/>
          </w:rPr>
          <w:t xml:space="preserve">del proyecto </w:t>
        </w:r>
      </w:ins>
      <w:r>
        <w:rPr>
          <w:lang w:eastAsia="es-ES"/>
        </w:rPr>
        <w:t>desarrollaremos cada uno de estos puntos</w:t>
      </w:r>
      <w:ins w:id="641" w:author="Jose Eduardo VIU" w:date="2023-03-31T15:24:00Z">
        <w:r w:rsidR="000362C6">
          <w:rPr>
            <w:lang w:eastAsia="es-ES"/>
          </w:rPr>
          <w:t xml:space="preserve"> de acuerdo a la idea de negocio</w:t>
        </w:r>
      </w:ins>
      <w:ins w:id="642" w:author="Jose Eduardo VIU" w:date="2023-03-31T15:25:00Z">
        <w:r w:rsidR="000362C6">
          <w:rPr>
            <w:lang w:eastAsia="es-ES"/>
          </w:rPr>
          <w:t xml:space="preserve"> y objetivos planteados en el marco del Trabajo Fin de Master.</w:t>
        </w:r>
      </w:ins>
      <w:r>
        <w:rPr>
          <w:lang w:eastAsia="es-ES"/>
        </w:rPr>
        <w:t>.</w:t>
      </w:r>
    </w:p>
    <w:p w14:paraId="537B9CF5" w14:textId="75CBA547" w:rsidR="00CB7E31" w:rsidDel="005E208F" w:rsidRDefault="00000000">
      <w:pPr>
        <w:rPr>
          <w:del w:id="643" w:author="Jose Eduardo VIU" w:date="2023-04-01T18:51:00Z"/>
          <w:lang w:eastAsia="es-ES"/>
        </w:rPr>
      </w:pPr>
      <w:del w:id="644" w:author="Jose Eduardo VIU" w:date="2023-04-01T18:51:00Z">
        <w:r w:rsidDel="005E208F">
          <w:rPr>
            <w:lang w:eastAsia="es-ES"/>
          </w:rPr>
          <w:delText xml:space="preserve">  </w:delText>
        </w:r>
      </w:del>
    </w:p>
    <w:p w14:paraId="484142D6" w14:textId="77777777" w:rsidR="00CB7E31" w:rsidRDefault="00CB7E31"/>
    <w:p w14:paraId="0AADF1CC" w14:textId="77777777" w:rsidR="00CB7E31" w:rsidRDefault="00000000">
      <w:pPr>
        <w:pStyle w:val="Ttulo2"/>
        <w:numPr>
          <w:ilvl w:val="1"/>
          <w:numId w:val="2"/>
        </w:numPr>
      </w:pPr>
      <w:bookmarkStart w:id="645" w:name="_Toc10030875"/>
      <w:bookmarkStart w:id="646" w:name="_Toc131396830"/>
      <w:bookmarkEnd w:id="645"/>
      <w:r>
        <w:t>Metodología</w:t>
      </w:r>
      <w:bookmarkEnd w:id="646"/>
    </w:p>
    <w:p w14:paraId="4E21E1B8" w14:textId="46C10C47" w:rsidR="00CB7E31" w:rsidRDefault="00000000">
      <w:r>
        <w:t xml:space="preserve">El desarrollo del Trabajo de Fin de Máster (en adelante TFM) se compone de varias fases, como se muestran en el cronograma de la </w:t>
      </w:r>
      <w:r>
        <w:fldChar w:fldCharType="begin"/>
      </w:r>
      <w:r>
        <w:instrText xml:space="preserve"> REF _Ref131061010 \h </w:instrText>
      </w:r>
      <w:r>
        <w:fldChar w:fldCharType="separate"/>
      </w:r>
      <w:ins w:id="647" w:author="Jose Eduardo VIU" w:date="2023-04-03T06:46:00Z">
        <w:r w:rsidR="00395639">
          <w:t xml:space="preserve">Ilustración </w:t>
        </w:r>
        <w:r w:rsidR="00395639">
          <w:rPr>
            <w:i/>
            <w:iCs/>
            <w:noProof/>
          </w:rPr>
          <w:t>3</w:t>
        </w:r>
      </w:ins>
      <w:del w:id="648" w:author="Jose Eduardo VIU" w:date="2023-04-02T13:47:00Z">
        <w:r w:rsidR="006D77E0" w:rsidDel="00541DF0">
          <w:delText xml:space="preserve">Ilustración </w:delText>
        </w:r>
        <w:r w:rsidR="006D77E0" w:rsidDel="00541DF0">
          <w:rPr>
            <w:noProof/>
          </w:rPr>
          <w:delText>3</w:delText>
        </w:r>
      </w:del>
      <w:r>
        <w:fldChar w:fldCharType="end"/>
      </w:r>
      <w:r>
        <w:t>. Serían:</w:t>
      </w:r>
    </w:p>
    <w:p w14:paraId="04DD3C0B" w14:textId="77777777" w:rsidR="00CB7E31" w:rsidRDefault="00000000">
      <w:pPr>
        <w:pStyle w:val="Prrafodelista"/>
        <w:numPr>
          <w:ilvl w:val="0"/>
          <w:numId w:val="3"/>
        </w:numPr>
      </w:pPr>
      <w:r>
        <w:t>Una primera fase de Inicio del TFM. De selección del Tema y del Tutor, y de comprensión de la estructura y plazos del proyecto. En esta fase se investigará sobre el formato, estructura y alcance del proyecto. También se definirán los plazos.</w:t>
      </w:r>
    </w:p>
    <w:p w14:paraId="36553090" w14:textId="77777777" w:rsidR="00CB7E31" w:rsidRDefault="00000000">
      <w:pPr>
        <w:pStyle w:val="Prrafodelista"/>
        <w:numPr>
          <w:ilvl w:val="0"/>
          <w:numId w:val="3"/>
        </w:numPr>
      </w:pPr>
      <w:r>
        <w:t>La siguiente fase buscará terminar de definir el proyecto definiendo de forma consensuada con el Tutor el Título del proyecto y haciéndolo oficial, al subirlo en el Campus de la asignatura.</w:t>
      </w:r>
    </w:p>
    <w:p w14:paraId="7D34D17C" w14:textId="77777777" w:rsidR="00CB7E31" w:rsidRDefault="00000000">
      <w:pPr>
        <w:pStyle w:val="Prrafodelista"/>
        <w:numPr>
          <w:ilvl w:val="0"/>
          <w:numId w:val="3"/>
        </w:numPr>
      </w:pPr>
      <w:r>
        <w:t>La tercera fase, que en realidad comienza antes de terminar la anterior, comienza el desarrollo progresivo de la memoria del TFM, junto con la implementación de toda la recopilación de datos, fuentes y pruebas realizadas.</w:t>
      </w:r>
    </w:p>
    <w:p w14:paraId="6E5585B2" w14:textId="77777777" w:rsidR="00CB7E31" w:rsidRDefault="00000000">
      <w:pPr>
        <w:pStyle w:val="Prrafodelista"/>
        <w:numPr>
          <w:ilvl w:val="0"/>
          <w:numId w:val="3"/>
        </w:numPr>
      </w:pPr>
      <w:r>
        <w:t>Las cuarta y última fase recoge los plazos para presentar el proyecto y finalmente proceder a su defensa pública.</w:t>
      </w:r>
    </w:p>
    <w:p w14:paraId="61F6DD0C" w14:textId="578A7DC7" w:rsidR="00CB7E31" w:rsidDel="005E208F" w:rsidRDefault="00CB7E31">
      <w:pPr>
        <w:rPr>
          <w:del w:id="649" w:author="Jose Eduardo VIU" w:date="2023-04-01T18:51:00Z"/>
        </w:rPr>
      </w:pPr>
    </w:p>
    <w:p w14:paraId="568AF80A" w14:textId="77777777" w:rsidR="00CB7E31" w:rsidRDefault="00000000">
      <w:pPr>
        <w:keepNext/>
        <w:jc w:val="center"/>
      </w:pPr>
      <w:r>
        <w:rPr>
          <w:noProof/>
        </w:rPr>
        <w:drawing>
          <wp:inline distT="0" distB="0" distL="0" distR="0" wp14:anchorId="69410AA3" wp14:editId="7F42006E">
            <wp:extent cx="5385435" cy="1852295"/>
            <wp:effectExtent l="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2"/>
                    <pic:cNvPicPr>
                      <a:picLocks noChangeAspect="1" noChangeArrowheads="1"/>
                    </pic:cNvPicPr>
                  </pic:nvPicPr>
                  <pic:blipFill>
                    <a:blip r:embed="rId14"/>
                    <a:stretch>
                      <a:fillRect/>
                    </a:stretch>
                  </pic:blipFill>
                  <pic:spPr bwMode="auto">
                    <a:xfrm>
                      <a:off x="0" y="0"/>
                      <a:ext cx="5385435" cy="1852295"/>
                    </a:xfrm>
                    <a:prstGeom prst="rect">
                      <a:avLst/>
                    </a:prstGeom>
                  </pic:spPr>
                </pic:pic>
              </a:graphicData>
            </a:graphic>
          </wp:inline>
        </w:drawing>
      </w:r>
    </w:p>
    <w:p w14:paraId="2C5A79F1" w14:textId="530E3A21" w:rsidR="00CB7E31" w:rsidRDefault="00000000">
      <w:pPr>
        <w:pStyle w:val="Descripcin"/>
        <w:rPr>
          <w:del w:id="650" w:author="Unknown Author" w:date="2023-03-31T09:45:00Z"/>
        </w:rPr>
      </w:pPr>
      <w:bookmarkStart w:id="651" w:name="_Ref131061010"/>
      <w:bookmarkStart w:id="652" w:name="_Toc131091263"/>
      <w:bookmarkStart w:id="653" w:name="_Toc131396854"/>
      <w:r>
        <w:t xml:space="preserve">Ilustración </w:t>
      </w:r>
      <w:r>
        <w:rPr>
          <w:i w:val="0"/>
          <w:iCs w:val="0"/>
        </w:rPr>
        <w:fldChar w:fldCharType="begin"/>
      </w:r>
      <w:r>
        <w:rPr>
          <w:i w:val="0"/>
          <w:iCs w:val="0"/>
        </w:rPr>
        <w:instrText xml:space="preserve"> SEQ Ilustración \* ARABIC </w:instrText>
      </w:r>
      <w:r>
        <w:rPr>
          <w:i w:val="0"/>
          <w:iCs w:val="0"/>
        </w:rPr>
        <w:fldChar w:fldCharType="separate"/>
      </w:r>
      <w:ins w:id="654" w:author="Jose Eduardo VIU" w:date="2023-04-03T06:46:00Z">
        <w:r w:rsidR="00395639">
          <w:rPr>
            <w:i w:val="0"/>
            <w:iCs w:val="0"/>
            <w:noProof/>
          </w:rPr>
          <w:t>3</w:t>
        </w:r>
      </w:ins>
      <w:del w:id="655" w:author="Jose Eduardo VIU" w:date="2023-04-02T12:03:00Z">
        <w:r w:rsidR="00891C49" w:rsidDel="00E43F49">
          <w:rPr>
            <w:noProof/>
          </w:rPr>
          <w:delText>3</w:delText>
        </w:r>
      </w:del>
      <w:r>
        <w:rPr>
          <w:i w:val="0"/>
          <w:iCs w:val="0"/>
          <w:noProof/>
          <w:color w:val="auto"/>
          <w:sz w:val="22"/>
          <w:szCs w:val="22"/>
        </w:rPr>
        <w:fldChar w:fldCharType="end"/>
      </w:r>
      <w:bookmarkEnd w:id="651"/>
      <w:r>
        <w:t>. Cronograma de desarrollo del TFM. Elaboración propia</w:t>
      </w:r>
      <w:bookmarkEnd w:id="652"/>
      <w:bookmarkEnd w:id="653"/>
    </w:p>
    <w:p w14:paraId="2604D204" w14:textId="77777777" w:rsidR="00CB7E31" w:rsidRDefault="00CB7E31">
      <w:pPr>
        <w:pStyle w:val="Descripcin"/>
        <w:rPr>
          <w:del w:id="656" w:author="Unknown Author" w:date="2023-03-31T09:45:00Z"/>
        </w:rPr>
      </w:pPr>
    </w:p>
    <w:p w14:paraId="21F9B786" w14:textId="77777777" w:rsidR="00CB7E31" w:rsidRDefault="00CB7E31">
      <w:pPr>
        <w:pStyle w:val="Descripcin"/>
      </w:pPr>
    </w:p>
    <w:p w14:paraId="0CD3138C" w14:textId="77777777" w:rsidR="00953744" w:rsidRDefault="00953744">
      <w:pPr>
        <w:rPr>
          <w:ins w:id="657" w:author="Jose Eduardo VIU" w:date="2023-03-31T15:32:00Z"/>
        </w:rPr>
        <w:pPrChange w:id="658" w:author="Jose Eduardo VIU" w:date="2023-03-31T15:33:00Z">
          <w:pPr>
            <w:pStyle w:val="Ttulo2"/>
            <w:numPr>
              <w:numId w:val="2"/>
            </w:numPr>
          </w:pPr>
        </w:pPrChange>
      </w:pPr>
    </w:p>
    <w:p w14:paraId="040261E1" w14:textId="796E056D" w:rsidR="00CB7E31" w:rsidRDefault="00000000">
      <w:pPr>
        <w:pStyle w:val="Ttulo2"/>
        <w:numPr>
          <w:ilvl w:val="1"/>
          <w:numId w:val="2"/>
        </w:numPr>
      </w:pPr>
      <w:bookmarkStart w:id="659" w:name="_Toc131396831"/>
      <w:r>
        <w:t>Planteamiento del problema</w:t>
      </w:r>
      <w:bookmarkEnd w:id="659"/>
    </w:p>
    <w:p w14:paraId="6A71B22D" w14:textId="5B7B6929" w:rsidR="00CB7E31" w:rsidDel="00953744" w:rsidRDefault="00000000">
      <w:pPr>
        <w:rPr>
          <w:del w:id="660" w:author="Jose Eduardo VIU" w:date="2023-03-31T15:26:00Z"/>
        </w:rPr>
      </w:pPr>
      <w:del w:id="661" w:author="Unknown Author" w:date="2023-03-31T09:45:00Z">
        <w:r>
          <w:delText>El problema que se pretende resolver en este proyecto</w:delText>
        </w:r>
      </w:del>
      <w:ins w:id="662" w:author="Unknown Author" w:date="2023-03-31T09:45:00Z">
        <w:r>
          <w:t>En bas</w:t>
        </w:r>
      </w:ins>
      <w:ins w:id="663" w:author="Unknown Author" w:date="2023-03-31T09:46:00Z">
        <w:r>
          <w:t>e al objetivo definido para este proyecto, se establecen otros más específicos como</w:t>
        </w:r>
      </w:ins>
      <w:r>
        <w:t xml:space="preserve"> es el de obtener un estimador del valor de la Ganancia Media Diaria de peso en ganado porcino en contratos de la empresa Cefu S.A., mediante el uso de los datos históricos de contratos anteriores y de técnicas de ciencia de datos.</w:t>
      </w:r>
    </w:p>
    <w:p w14:paraId="26CD6674" w14:textId="77777777" w:rsidR="00CB7E31" w:rsidRDefault="00CB7E31"/>
    <w:p w14:paraId="30E03E84" w14:textId="0A8DE065" w:rsidR="00CB7E31" w:rsidRDefault="00000000">
      <w:pPr>
        <w:rPr>
          <w:del w:id="664" w:author="Unknown Author" w:date="2023-03-31T09:48:00Z"/>
        </w:rPr>
      </w:pPr>
      <w:r>
        <w:t xml:space="preserve">Actualmente en la empresa ya se intenta estimar los valores de GMD en función de los datos históricos, pero se hace de una forma muy básica, con uso de una hoja de Excel que </w:t>
      </w:r>
      <w:commentRangeStart w:id="665"/>
      <w:r>
        <w:t>simplemente busca en el valor medio de engordes de los dos últimos años agrupados por raza.</w:t>
      </w:r>
      <w:commentRangeEnd w:id="665"/>
      <w:r>
        <w:commentReference w:id="665"/>
      </w:r>
      <w:r>
        <w:t xml:space="preserve"> Se obtiene un valor </w:t>
      </w:r>
      <w:del w:id="666" w:author="Jose Eduardo VIU" w:date="2023-03-31T15:29:00Z">
        <w:r w:rsidDel="00953744">
          <w:delText xml:space="preserve">aproximado </w:delText>
        </w:r>
      </w:del>
      <w:ins w:id="667" w:author="Jose Eduardo VIU" w:date="2023-03-31T15:29:00Z">
        <w:r w:rsidR="00953744">
          <w:t xml:space="preserve">predicho </w:t>
        </w:r>
      </w:ins>
      <w:r>
        <w:t>con esa aproximación, pero tampoco se conoce ni mide la desviación que se obtiene con el mismo. Con esos datos se intenta hacer una planificación de los contratos en curso para estimar el número de animales disponibles por semana hasta 8 o 10 semanas vista desde la fecha de cálculo, y cada dos semanas se van actualizando los datos con los nuevos datos productivos. Un equipo humano de visitadores va revisando las granjas que están “teóricamente” cerca de alcanzar su peso objetivo, para verificar que esto es así y planificar su recogida.</w:t>
      </w:r>
    </w:p>
    <w:p w14:paraId="25CB27A5" w14:textId="77777777" w:rsidR="00CB7E31" w:rsidRDefault="00CB7E31"/>
    <w:p w14:paraId="7DBCA8AC" w14:textId="77777777" w:rsidR="00CB7E31" w:rsidRDefault="00000000">
      <w:r>
        <w:t>El departamento que elabora los cálculos y previsiones citadas forma parte de dirección de Cefu S.A. y se encarga de planificar junto a elPozo las recogidas previstas para las siguientes semanas, unas cuatro semanas actualmente, aunque se pretende poder aumentar el período estimado.</w:t>
      </w:r>
    </w:p>
    <w:p w14:paraId="499FD67B" w14:textId="04770DB1" w:rsidR="00CB7E31" w:rsidDel="00953744" w:rsidRDefault="00CB7E31">
      <w:pPr>
        <w:rPr>
          <w:del w:id="668" w:author="Jose Eduardo VIU" w:date="2023-03-31T15:31:00Z"/>
        </w:rPr>
      </w:pPr>
    </w:p>
    <w:p w14:paraId="13F3FA3D" w14:textId="77777777" w:rsidR="00CB7E31" w:rsidRDefault="00000000">
      <w:r>
        <w:t>Pertenezco al departamento de Ingeniería de la empresa, y he participado activamente en el diseño de la base de datos y programas de captura para la información recogida en los contratos de Engorde, junto con un equipo de 3 desarrolladores del Grupo corporativo Grupo Fuertes. Este proyecto se enmarca en la utilización de la ciencia de datos para la ayuda en la toma de decisiones estratégicas basadas en datos.</w:t>
      </w:r>
    </w:p>
    <w:p w14:paraId="11D3A990" w14:textId="457D491A" w:rsidR="00CB7E31" w:rsidDel="00953744" w:rsidRDefault="00CB7E31">
      <w:pPr>
        <w:rPr>
          <w:del w:id="669" w:author="Jose Eduardo VIU" w:date="2023-03-31T15:32:00Z"/>
        </w:rPr>
      </w:pPr>
    </w:p>
    <w:p w14:paraId="001CC405" w14:textId="77777777" w:rsidR="00CB7E31" w:rsidRDefault="00000000">
      <w:r>
        <w:t xml:space="preserve">La propuesta del proyecto consiste en abordar todo el proceso desde la recopilación de los datos, su comprensión, idoneidad y preparación, hasta la modelización del </w:t>
      </w:r>
      <w:r>
        <w:lastRenderedPageBreak/>
        <w:t>problema y sus resultados. Finalmente, la implementación del modelo y la generación de informes que lo aprovechen.</w:t>
      </w:r>
    </w:p>
    <w:p w14:paraId="6A98AAF6" w14:textId="57FDE5C1" w:rsidR="00CB7E31" w:rsidDel="00953744" w:rsidRDefault="00CB7E31">
      <w:pPr>
        <w:rPr>
          <w:del w:id="670" w:author="Jose Eduardo VIU" w:date="2023-03-31T15:33:00Z"/>
        </w:rPr>
      </w:pPr>
    </w:p>
    <w:p w14:paraId="7DE39394" w14:textId="6BC98F70" w:rsidR="00CB7E31" w:rsidRDefault="005E208F">
      <w:ins w:id="671" w:author="Jose Eduardo VIU" w:date="2023-04-01T18:54:00Z">
        <w:r>
          <w:t>U</w:t>
        </w:r>
      </w:ins>
      <w:del w:id="672" w:author="Jose Eduardo VIU" w:date="2023-04-01T18:54:00Z">
        <w:r w:rsidDel="005E208F">
          <w:delText xml:space="preserve">Los </w:delText>
        </w:r>
      </w:del>
      <w:ins w:id="673" w:author="Unknown Author" w:date="2023-03-31T09:49:00Z">
        <w:del w:id="674" w:author="Jose Eduardo VIU" w:date="2023-04-01T18:54:00Z">
          <w:r w:rsidDel="005E208F">
            <w:delText>u</w:delText>
          </w:r>
        </w:del>
        <w:r>
          <w:t xml:space="preserve">no </w:t>
        </w:r>
        <w:commentRangeStart w:id="675"/>
        <w:r>
          <w:t>d</w:t>
        </w:r>
      </w:ins>
      <w:ins w:id="676" w:author="Unknown Author" w:date="2023-03-31T09:50:00Z">
        <w:r>
          <w:t xml:space="preserve">e los </w:t>
        </w:r>
      </w:ins>
      <w:r>
        <w:t xml:space="preserve">objetivos que se persiguen serían los de aprovechar la gran cantidad de datos históricos para optimizar los parámetros productivos de la granja, de forma que se tenga un mejor conocimiento de los factores que afectan a la crianza de los </w:t>
      </w:r>
      <w:del w:id="677" w:author="Jose Eduardo VIU" w:date="2023-04-01T18:57:00Z">
        <w:r w:rsidDel="005E208F">
          <w:delText>mismos</w:delText>
        </w:r>
      </w:del>
      <w:ins w:id="678" w:author="Jose Eduardo VIU" w:date="2023-04-01T18:57:00Z">
        <w:r>
          <w:t>animales</w:t>
        </w:r>
      </w:ins>
      <w:r>
        <w:t>, a su crecimiento, a posibles problemas, etc.</w:t>
      </w:r>
      <w:commentRangeEnd w:id="675"/>
      <w:r>
        <w:commentReference w:id="675"/>
      </w:r>
      <w:ins w:id="679" w:author="Jose Eduardo VIU" w:date="2023-04-01T18:56:00Z">
        <w:r>
          <w:t xml:space="preserve"> Es </w:t>
        </w:r>
      </w:ins>
      <w:ins w:id="680" w:author="Jose Eduardo VIU" w:date="2023-04-01T18:57:00Z">
        <w:r>
          <w:t xml:space="preserve">por este punto por el que se pensó la aplicación de ciencia de datos, se </w:t>
        </w:r>
      </w:ins>
      <w:ins w:id="681" w:author="Jose Eduardo VIU" w:date="2023-04-01T18:58:00Z">
        <w:r>
          <w:t xml:space="preserve">planteó a la dirección de la empresa, como un objetivo sencillo que puede mostrar la potencialidad </w:t>
        </w:r>
      </w:ins>
      <w:ins w:id="682" w:author="Jose Eduardo VIU" w:date="2023-04-01T18:59:00Z">
        <w:r>
          <w:t xml:space="preserve">del uso de este tipo de métodos para solucionar problemas, mejorar el conocimiento del negocio y las decisiones tomadas de acuerdo a datos </w:t>
        </w:r>
        <w:r w:rsidR="00725DAA">
          <w:t>objetivos y medibles</w:t>
        </w:r>
      </w:ins>
      <w:ins w:id="683" w:author="Jose Eduardo VIU" w:date="2023-04-01T19:00:00Z">
        <w:r w:rsidR="00725DAA">
          <w:t xml:space="preserve">. Se pretende que este proyecto sea el primero de otros muchos que ayuden a que las decisiones estratégicas cada vez estén más focalizadas en el uso de la información y </w:t>
        </w:r>
      </w:ins>
      <w:ins w:id="684" w:author="Jose Eduardo VIU" w:date="2023-04-01T19:01:00Z">
        <w:r w:rsidR="00725DAA">
          <w:t xml:space="preserve">permitan anticipar tendencias, </w:t>
        </w:r>
      </w:ins>
      <w:ins w:id="685" w:author="Jose Eduardo VIU" w:date="2023-04-01T19:02:00Z">
        <w:r w:rsidR="00725DAA">
          <w:t>crear productos innovadores basados en lo que nos revelan los datos que realmente está funcionando</w:t>
        </w:r>
      </w:ins>
      <w:ins w:id="686" w:author="Jose Eduardo VIU" w:date="2023-04-01T19:03:00Z">
        <w:r w:rsidR="00725DAA">
          <w:t>, reaccionar más rápido a los cambios y detectar</w:t>
        </w:r>
      </w:ins>
      <w:ins w:id="687" w:author="Jose Eduardo VIU" w:date="2023-04-01T19:04:00Z">
        <w:r w:rsidR="00725DAA">
          <w:t xml:space="preserve"> oportunidades y problemas antes que estos terminen de hacerse evidentes.</w:t>
        </w:r>
      </w:ins>
      <w:ins w:id="688" w:author="Jose Eduardo VIU" w:date="2023-04-01T19:00:00Z">
        <w:r w:rsidR="00725DAA">
          <w:t xml:space="preserve"> </w:t>
        </w:r>
      </w:ins>
    </w:p>
    <w:p w14:paraId="1EA198CB" w14:textId="66AFB2CA" w:rsidR="00CB7E31" w:rsidDel="005E208F" w:rsidRDefault="00CB7E31">
      <w:pPr>
        <w:rPr>
          <w:del w:id="689" w:author="Jose Eduardo VIU" w:date="2023-04-01T18:51:00Z"/>
        </w:rPr>
      </w:pPr>
    </w:p>
    <w:p w14:paraId="386F5952" w14:textId="4B09198F" w:rsidR="00CB7E31" w:rsidRDefault="00000000">
      <w:pPr>
        <w:spacing w:after="0" w:line="240" w:lineRule="auto"/>
        <w:jc w:val="left"/>
        <w:rPr>
          <w:rFonts w:eastAsiaTheme="majorEastAsia"/>
          <w:color w:val="000000" w:themeColor="text1"/>
          <w:sz w:val="32"/>
          <w:szCs w:val="32"/>
          <w:lang w:eastAsia="es-ES"/>
        </w:rPr>
      </w:pPr>
      <w:del w:id="690" w:author="Jose Eduardo VIU" w:date="2023-04-01T18:52:00Z">
        <w:r w:rsidDel="005E208F">
          <w:br w:type="page"/>
        </w:r>
      </w:del>
    </w:p>
    <w:p w14:paraId="22C273C3" w14:textId="77777777" w:rsidR="00CB7E31" w:rsidRDefault="00000000">
      <w:pPr>
        <w:pStyle w:val="Ttulo2"/>
        <w:numPr>
          <w:ilvl w:val="1"/>
          <w:numId w:val="2"/>
        </w:numPr>
      </w:pPr>
      <w:bookmarkStart w:id="691" w:name="_Toc131396832"/>
      <w:r>
        <w:t>Desarrollo del proyecto</w:t>
      </w:r>
      <w:bookmarkEnd w:id="691"/>
    </w:p>
    <w:p w14:paraId="18DFB292" w14:textId="77777777" w:rsidR="00CB7E31" w:rsidRDefault="00000000">
      <w:pPr>
        <w:pStyle w:val="Ttulo3"/>
      </w:pPr>
      <w:bookmarkStart w:id="692" w:name="_Toc131396833"/>
      <w:r>
        <w:t>Resumen del proceso para cada modelo</w:t>
      </w:r>
      <w:bookmarkEnd w:id="692"/>
    </w:p>
    <w:p w14:paraId="58D23D64" w14:textId="77777777" w:rsidR="00CB7E31" w:rsidRDefault="00000000">
      <w:pPr>
        <w:pStyle w:val="Ttulo4"/>
      </w:pPr>
      <w:r>
        <w:t>Conocimiento del negocio</w:t>
      </w:r>
    </w:p>
    <w:p w14:paraId="148A0191" w14:textId="77777777" w:rsidR="00CB7E31" w:rsidRDefault="00000000">
      <w:pPr>
        <w:rPr>
          <w:b/>
          <w:bCs/>
        </w:rPr>
      </w:pPr>
      <w:r>
        <w:rPr>
          <w:b/>
          <w:bCs/>
        </w:rPr>
        <w:t>Objetivos de Negocio</w:t>
      </w:r>
    </w:p>
    <w:p w14:paraId="0D6AE228" w14:textId="77777777" w:rsidR="00CB7E31" w:rsidRDefault="00000000">
      <w:r>
        <w:t>Se desea mejorar la previsión de número de animales disponibles en fechas futuras para un peso objetivo dado, para poder anticipar la oferta de animales a servir a elPozo, así como poder organizar la carga de estos animales, pues con la previsión deseada se sabría de antemano las ubicaciones en las que deben estar disponibles y se puede organizar mejor la carga de camiones para su traslado. En el proceso de carga interviene cierto personal de la empresa a organizar, como son los marcadores (personas que seleccionan los animales de entre el total del contrato que se llevarán), los cargadores (ayudan a subir al camión los animales), camioneros, personal de la granja, etc. Organizando y optimizando las cargas se puede obtener grandes mejoras en los tiempos de trabajo, así como ajustar mejor los animales seleccionados y no llevarlos pasados o faltos de peso, por no haber calculado correctamente el peso al que estarían.</w:t>
      </w:r>
    </w:p>
    <w:p w14:paraId="5872E123" w14:textId="6151DA01" w:rsidR="00CB7E31" w:rsidDel="00E63DC6" w:rsidRDefault="00CB7E31">
      <w:pPr>
        <w:rPr>
          <w:del w:id="693" w:author="Jose Eduardo VIU" w:date="2023-03-31T15:35:00Z"/>
        </w:rPr>
      </w:pPr>
    </w:p>
    <w:p w14:paraId="4A33D5EE" w14:textId="65FA0074" w:rsidR="00CB7E31" w:rsidRDefault="00000000">
      <w:r>
        <w:t xml:space="preserve">Como parámetro crucial para poder estimar la fecha a la que unos animales concretos estarán en el peso deseado aparece el índice de Ganancia Media Diaria, que es un indicador de cuanto se incrementa el peso de los animales cada día. Conocer este parámetro permite proyectar los animales a la fecha que tendrán el peso deseado. Este parámetro no es lineal, y sigue una curva de crecimiento promedio como la de la </w:t>
      </w:r>
      <w:r>
        <w:fldChar w:fldCharType="begin"/>
      </w:r>
      <w:r>
        <w:instrText xml:space="preserve"> REF _Ref131063480 \h </w:instrText>
      </w:r>
      <w:r>
        <w:fldChar w:fldCharType="separate"/>
      </w:r>
      <w:r w:rsidR="00395639">
        <w:t xml:space="preserve">Ilustración </w:t>
      </w:r>
      <w:r w:rsidR="00395639">
        <w:rPr>
          <w:noProof/>
        </w:rPr>
        <w:t>4</w:t>
      </w:r>
      <w:r>
        <w:fldChar w:fldCharType="end"/>
      </w:r>
      <w:r>
        <w:t xml:space="preserve">, no obstante, y dado que no estamos en realidad interesados en saber </w:t>
      </w:r>
      <w:r>
        <w:lastRenderedPageBreak/>
        <w:t>exactamente el peso de los animales en cualquier momento de su crianza, si no del peso a la salida y siempre por los mismos rangos de peso (dependiendo del tipo de ganado), no habría problema en reducirlo a un valor lineal para el total del engorde que nos daría una muy buena aproximación.</w:t>
      </w:r>
    </w:p>
    <w:p w14:paraId="41A2D99D" w14:textId="77777777" w:rsidR="00CB7E31" w:rsidRDefault="00000000">
      <w:pPr>
        <w:keepNext/>
        <w:jc w:val="center"/>
      </w:pPr>
      <w:r>
        <w:rPr>
          <w:noProof/>
        </w:rPr>
        <w:drawing>
          <wp:inline distT="0" distB="0" distL="0" distR="0" wp14:anchorId="22176769" wp14:editId="76E6ECE6">
            <wp:extent cx="2764790" cy="2016125"/>
            <wp:effectExtent l="0" t="0" r="0" b="0"/>
            <wp:docPr id="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6"/>
                    <pic:cNvPicPr>
                      <a:picLocks noChangeAspect="1" noChangeArrowheads="1"/>
                    </pic:cNvPicPr>
                  </pic:nvPicPr>
                  <pic:blipFill>
                    <a:blip r:embed="rId15"/>
                    <a:stretch>
                      <a:fillRect/>
                    </a:stretch>
                  </pic:blipFill>
                  <pic:spPr bwMode="auto">
                    <a:xfrm>
                      <a:off x="0" y="0"/>
                      <a:ext cx="2764790" cy="2016125"/>
                    </a:xfrm>
                    <a:prstGeom prst="rect">
                      <a:avLst/>
                    </a:prstGeom>
                  </pic:spPr>
                </pic:pic>
              </a:graphicData>
            </a:graphic>
          </wp:inline>
        </w:drawing>
      </w:r>
    </w:p>
    <w:p w14:paraId="1F8320D2" w14:textId="217E311D" w:rsidR="00CB7E31" w:rsidRDefault="00000000">
      <w:pPr>
        <w:pStyle w:val="Descripcin"/>
      </w:pPr>
      <w:bookmarkStart w:id="694" w:name="_Ref131063480"/>
      <w:bookmarkStart w:id="695" w:name="_Toc131091264"/>
      <w:bookmarkStart w:id="696" w:name="_Toc131396855"/>
      <w:r>
        <w:t xml:space="preserve">Ilustración </w:t>
      </w:r>
      <w:fldSimple w:instr=" SEQ Ilustración \* ARABIC ">
        <w:r w:rsidR="00395639">
          <w:rPr>
            <w:noProof/>
          </w:rPr>
          <w:t>4</w:t>
        </w:r>
      </w:fldSimple>
      <w:bookmarkEnd w:id="694"/>
      <w:r>
        <w:t xml:space="preserve">. Curva de Crecimiento del </w:t>
      </w:r>
      <w:del w:id="697" w:author="Jose Eduardo VIU" w:date="2023-04-02T11:31:00Z">
        <w:r w:rsidDel="00FE7368">
          <w:delText>Cerdo.</w:delText>
        </w:r>
      </w:del>
      <w:ins w:id="698" w:author="Jose Eduardo VIU" w:date="2023-04-02T11:31:00Z">
        <w:r w:rsidR="00FE7368">
          <w:t xml:space="preserve">Cerdo. Tomada de </w:t>
        </w:r>
      </w:ins>
      <w:r>
        <w:fldChar w:fldCharType="begin"/>
      </w:r>
      <w:r>
        <w:instrText>ADDIN ZOTERO_ITEM CSL_CITATION {"citationID":"RwKAkdKb","properties":{"formattedCitation":"(www.3tres3.com, 2010)","plainCitation":"(www.3tres3.com, 2010)","noteIndex":0},"citationItems":[{"id":38,"uris":["http://zotero.org/users/local/8BTRjEQT/items/ILSZ86X7"],"itemData":{"id":38,"type":"webpage","abstract":"Durante el crecimiento las necesidades de mantenimiento son de un 30% de toda la comida consumida","container-title":"www.3tres3.com","language":"es","title":"Manejo en cebo - El crecimiento del animal","URL":"https://www.3tres3.com/latam/articulos/manejo-en-cebo-el-crecimiento-del-animal_10904/","author":[{"family":"www.3tres3.com","given":""}],"accessed":{"date-parts":[["2023",3,30]]},"issued":{"date-parts":[["2010",5,18]]}}}],"schema":"https://github.com/citation-style-language/schema/raw/master/csl-citation.json"}</w:instrText>
      </w:r>
      <w:r>
        <w:fldChar w:fldCharType="separate"/>
      </w:r>
      <w:r>
        <w:t>(www.3tres3.com, 2010)</w:t>
      </w:r>
      <w:bookmarkEnd w:id="696"/>
      <w:r>
        <w:fldChar w:fldCharType="end"/>
      </w:r>
      <w:bookmarkEnd w:id="695"/>
      <w:r>
        <w:t xml:space="preserve"> </w:t>
      </w:r>
    </w:p>
    <w:p w14:paraId="048EE864" w14:textId="77777777" w:rsidR="00CB7E31" w:rsidRDefault="00000000">
      <w:r>
        <w:t>Tras saber la fecha a la que cada grupo de animales estaría en peso objetivo podemos saber las existencias disponibles semana a semana, y adicionalmente las localizaciones de estos, de cara a poder organizar las cargas en pro de optimizar el tiempo de desplazamiento para realizar el trabajo.</w:t>
      </w:r>
    </w:p>
    <w:p w14:paraId="7975FE78" w14:textId="748DE964" w:rsidR="00CB7E31" w:rsidDel="00E63DC6" w:rsidRDefault="00CB7E31">
      <w:pPr>
        <w:rPr>
          <w:del w:id="699" w:author="Jose Eduardo VIU" w:date="2023-03-31T15:35:00Z"/>
        </w:rPr>
      </w:pPr>
    </w:p>
    <w:p w14:paraId="3EB04000" w14:textId="77777777" w:rsidR="00CB7E31" w:rsidRDefault="00000000">
      <w:r>
        <w:t>Para valorar si son correctos los animales predichos por contrato, previo a la carga, unos 15 días antes se enviará a personal de la empresa a supervisar a los animales y corroborar que se encuentran en el peso objetivo indicado, así mismo entre 1 o 2 antes de la carga volverán a visitar la granja para marcar los animales seleccionados de entre los disponibles en el contrato. En estos procesos se pueden detectar errores en la previsión e intentar solucionarlos seleccionando los siguientes contratos de la siguiente semana, por si alguno se hubiera adelantado. En estos casos, tener la planificación de la semana actual y de las siguientes resulta una gran ventaja de organización y trabajo, permitiendo una rápida respuesta ante incidencias. Un ejemplo son los problemas de accesos de los camiones a la granja a causa de contingencias meteorológicas, como nevadas o fuertes lluvias que hagan impracticable el acceso durante algún día.</w:t>
      </w:r>
    </w:p>
    <w:p w14:paraId="0A9403F7" w14:textId="77777777" w:rsidR="00CB7E31" w:rsidRDefault="00CB7E31"/>
    <w:p w14:paraId="6B68C48A" w14:textId="77777777" w:rsidR="00CB7E31" w:rsidRDefault="00000000">
      <w:pPr>
        <w:rPr>
          <w:b/>
          <w:bCs/>
        </w:rPr>
      </w:pPr>
      <w:r>
        <w:rPr>
          <w:b/>
          <w:bCs/>
        </w:rPr>
        <w:t>Criterios de éxito</w:t>
      </w:r>
    </w:p>
    <w:p w14:paraId="2D48C99C" w14:textId="6943DEC2" w:rsidR="00CB7E31" w:rsidDel="00AE0D27" w:rsidRDefault="00000000">
      <w:pPr>
        <w:rPr>
          <w:del w:id="700" w:author="Jose Eduardo VIU" w:date="2023-04-01T19:05:00Z"/>
          <w:color w:val="FF0000"/>
        </w:rPr>
      </w:pPr>
      <w:del w:id="701" w:author="Jose Eduardo VIU" w:date="2023-04-01T19:05:00Z">
        <w:r w:rsidDel="00AE0D27">
          <w:rPr>
            <w:color w:val="FF0000"/>
          </w:rPr>
          <w:delText>Revisar esta parte</w:delText>
        </w:r>
      </w:del>
    </w:p>
    <w:p w14:paraId="5C6B39AA" w14:textId="77777777" w:rsidR="00CB7E31" w:rsidRDefault="00000000">
      <w:r>
        <w:t>Para medir el éxito de los objetivos anteriormente descritos, habría que valorar a la finalización de los contratos de engorde el índice de Ganancia Media Diaria real y el que se había predicho. Se considerará un éxito si hay una diferencia menor a 2 centésimas en valor absoluto del GMD estimado frente al real, para al menos un 95% de los contratos. La diferencia de 2 centésimas en el valor de GMD para un valor promedio de 0.85 equivale a un error del 2,35%.</w:t>
      </w:r>
    </w:p>
    <w:p w14:paraId="1890205A" w14:textId="6915EBE9" w:rsidR="00CB7E31" w:rsidDel="00E63DC6" w:rsidRDefault="00CB7E31">
      <w:pPr>
        <w:rPr>
          <w:del w:id="702" w:author="Jose Eduardo VIU" w:date="2023-03-31T15:35:00Z"/>
        </w:rPr>
      </w:pPr>
    </w:p>
    <w:p w14:paraId="6C35DE41" w14:textId="77777777" w:rsidR="00CB7E31" w:rsidRDefault="00000000">
      <w:r>
        <w:t>En cuanto al número de animales por semana se espera obtener una precisión del 98%, aplicando la proyección de los días del contrato al GMD estimado. Con ese GMD y la fecha y peso de entrada se podrá saber a qué fecha está en peso objetivo y acumular por semanas los animales de los distintos contratos que cumplan la condición. Se desea mantener una precisión en el número de animales cercana al 98% para contratos a recoger entre 4 y 6 semanas desde la fecha actual (con la que se obtuvieron los datos a pasar al modelo). Es tolerable un error superior para previsiones a más largo plazo (en las que todavía los datos recopilados no son completos).</w:t>
      </w:r>
    </w:p>
    <w:p w14:paraId="699C6157" w14:textId="77777777" w:rsidR="00CB7E31" w:rsidRDefault="00CB7E31"/>
    <w:p w14:paraId="2F4F3F04" w14:textId="77777777" w:rsidR="00CB7E31" w:rsidRDefault="00000000">
      <w:pPr>
        <w:rPr>
          <w:del w:id="703" w:author="Unknown Author" w:date="2023-03-31T09:51:00Z"/>
        </w:rPr>
      </w:pPr>
      <w:r>
        <w:t>Para medir la desviación del número de animales a nivel de granja, podemos hacer uso de los informes recogidos por los visitadores de los animales en los días previos a la carga, que indiquen si los animales están por encima o debajo del peso predicho. Se desea en este porcentaje de animales fuera del intervalo de peso deseado no sea superior al 1%. Estos animales se refieren a aquellos contratos que ya están muy cerca de recogerse, es decir a tan sólo dos o tres semanas de su peso objetivo.</w:t>
      </w:r>
    </w:p>
    <w:p w14:paraId="0E315253" w14:textId="77777777" w:rsidR="00CB7E31" w:rsidRDefault="00CB7E31">
      <w:pPr>
        <w:rPr>
          <w:del w:id="704" w:author="Unknown Author" w:date="2023-03-31T09:51:00Z"/>
        </w:rPr>
      </w:pPr>
    </w:p>
    <w:p w14:paraId="152FF3C6" w14:textId="77777777" w:rsidR="00CB7E31" w:rsidRDefault="00CB7E31"/>
    <w:p w14:paraId="6BA7C08E" w14:textId="77777777" w:rsidR="00CB7E31" w:rsidRDefault="00000000">
      <w:pPr>
        <w:rPr>
          <w:b/>
          <w:bCs/>
        </w:rPr>
      </w:pPr>
      <w:r>
        <w:rPr>
          <w:b/>
          <w:bCs/>
        </w:rPr>
        <w:t>Objetivos de Minería de Datos</w:t>
      </w:r>
    </w:p>
    <w:p w14:paraId="1D92E852" w14:textId="77777777" w:rsidR="00CB7E31" w:rsidRDefault="00000000">
      <w:r>
        <w:t>El principal objetivo que nos debería llevar a acercarnos a los objetivos de negocio pasa por estimar el valor de la Ganancia Media Diaria para cada contrato de los disponibles y los que se abran en el futuro. Esta medida se expresa en Kilos por día, y su valor promedio para un cerdo blanco podría estar en torno a 0,85 Kg/día. La función de pérdida a utilizar para estimar la mejor regresión será la de la raíz del error cuadrático medio, y se buscará minimizarlo. Se buscará usar este indicador del error por expresarse en las mismas unidades y magnitud que la variable a predecir (GMD), y porque permite minimizar todos los errores, pero penalizando más a los valores más alejados. Para el método seleccionado también se calcularán otros estimadores como el error máximo, para estudiar su casuística y ver por qué se produce.  Se está muy interesado en poder predecir con la mayor exactitud posible este valor, pero también en el proceso se desea poder ser consciente de la exactitud esperada de esta medida y del intervalo de confianza que nos pueda acercar a la certidumbre deseada.</w:t>
      </w:r>
    </w:p>
    <w:p w14:paraId="27E75873" w14:textId="0430261A" w:rsidR="00CB7E31" w:rsidDel="00E63DC6" w:rsidRDefault="00CB7E31">
      <w:pPr>
        <w:rPr>
          <w:del w:id="705" w:author="Jose Eduardo VIU" w:date="2023-03-31T15:35:00Z"/>
        </w:rPr>
      </w:pPr>
    </w:p>
    <w:p w14:paraId="7138F244" w14:textId="77777777" w:rsidR="00CB7E31" w:rsidRDefault="00000000">
      <w:r>
        <w:t xml:space="preserve">Se espera del análisis de los datos poder comprender mejor los factores que afectan al crecimiento de los animales y así también poder sacar conclusiones de qué puede influir positivamente en este aspecto para buscar potenciarlo, o intentar evitar los aspectos que afecten negativamente al proceso. </w:t>
      </w:r>
    </w:p>
    <w:p w14:paraId="30B30747" w14:textId="17B298DD" w:rsidR="00CB7E31" w:rsidRDefault="00CB7E31">
      <w:pPr>
        <w:rPr>
          <w:ins w:id="706" w:author="Jose Eduardo VIU" w:date="2023-04-01T19:05:00Z"/>
        </w:rPr>
      </w:pPr>
    </w:p>
    <w:p w14:paraId="399F22CA" w14:textId="599D2E70" w:rsidR="00AE0D27" w:rsidRDefault="00AE0D27">
      <w:pPr>
        <w:rPr>
          <w:ins w:id="707" w:author="Jose Eduardo VIU" w:date="2023-04-01T19:05:00Z"/>
        </w:rPr>
      </w:pPr>
    </w:p>
    <w:p w14:paraId="7E0B70E0" w14:textId="77777777" w:rsidR="00AE0D27" w:rsidRDefault="00AE0D27"/>
    <w:p w14:paraId="5F2AE9E9" w14:textId="77777777" w:rsidR="00CB7E31" w:rsidRDefault="00CB7E31"/>
    <w:p w14:paraId="0C5C758D" w14:textId="77777777" w:rsidR="00CB7E31" w:rsidRDefault="00000000">
      <w:pPr>
        <w:rPr>
          <w:b/>
          <w:bCs/>
        </w:rPr>
      </w:pPr>
      <w:r>
        <w:rPr>
          <w:b/>
          <w:bCs/>
        </w:rPr>
        <w:lastRenderedPageBreak/>
        <w:t>Planes de Proyecto</w:t>
      </w:r>
    </w:p>
    <w:p w14:paraId="521656E5" w14:textId="77777777" w:rsidR="00CB7E31" w:rsidRDefault="00000000">
      <w:r>
        <w:t>Para conseguir los objetivos marcados se seguirá la metodología CRISP-DM, se utilizarán principalmente los datos del ERP de la empresa, se hará un proceso ETL de los mismos, un análisis descriptivo y se buscará una regresión por distintos métodos, con el fin de encontrar aquellos que nos acerquen con mayor certidumbre al valor real del parámetro. Finalmente se recogerán los hallazgos del estudio, se creará un despliegue que permita utilizar los resultados obtenidos para nuevos contratos, y se generarán gráficos que hagan uso de estos valores para mostrar los resultados obtenidos y que ayuden a alcanzar los objetivos de negocio.</w:t>
      </w:r>
    </w:p>
    <w:p w14:paraId="3E1083A1" w14:textId="77777777" w:rsidR="00CB7E31" w:rsidRDefault="00CB7E31"/>
    <w:p w14:paraId="1A969BAC" w14:textId="77777777" w:rsidR="00CB7E31" w:rsidRDefault="00000000">
      <w:pPr>
        <w:pStyle w:val="Ttulo4"/>
      </w:pPr>
      <w:r>
        <w:t>Comprensión de los Datos</w:t>
      </w:r>
    </w:p>
    <w:p w14:paraId="1EDEC358" w14:textId="571FD509" w:rsidR="00CB7E31" w:rsidDel="00AE0D27" w:rsidRDefault="00CB7E31">
      <w:pPr>
        <w:rPr>
          <w:del w:id="708" w:author="Jose Eduardo VIU" w:date="2023-04-01T19:05:00Z"/>
          <w:b/>
          <w:bCs/>
        </w:rPr>
      </w:pPr>
    </w:p>
    <w:p w14:paraId="62F8C0BD" w14:textId="77777777" w:rsidR="00CB7E31" w:rsidRDefault="00000000">
      <w:pPr>
        <w:rPr>
          <w:b/>
          <w:bCs/>
        </w:rPr>
      </w:pPr>
      <w:r>
        <w:rPr>
          <w:b/>
          <w:bCs/>
        </w:rPr>
        <w:t>Recolección inicial de datos</w:t>
      </w:r>
    </w:p>
    <w:p w14:paraId="7C06EE38" w14:textId="77777777" w:rsidR="00CB7E31" w:rsidRDefault="00000000">
      <w:r>
        <w:t>Los datos usados para este proyecto se sacarán de la base de datos del ERP de la empresa. Es una base de datos SQL Server con históricos de los contratos de la empresa desde el año 1996. Para este trabajo se han usado datos de los contratos finalizados en los últimos 5 años, ya que se ha considerado más veraz hacer uso únicamente de estos y no remontarnos más atrás dada la evolución que han sufrido los procesos y tecnologías en las granjas en estos últimos años, con la inclusión de nuevas razas, de nuevas medidas de bienestar animal, con tipos de piensos más adaptados, con mejores sistemas de alimentación, control de clima, mejor control veterinario, contratos libres de antibióticos, etc.</w:t>
      </w:r>
    </w:p>
    <w:p w14:paraId="30EDD933" w14:textId="77777777" w:rsidR="00CB7E31" w:rsidRDefault="00000000">
      <w:r>
        <w:t>Los datos que vamos a utilizar en la empresa están referenciados por un código de contrato. Un Contrato hace referencia a un grupo de animales con las mismas características de tipo de ganado, raza, edad y sexo, que se crían en un mismo período de tiempo, en una misma granja y con unas condiciones sanitarias, de alimentación, de instalaciones o personal que los atiende similares. Un contrato es único en la empresa e identifica a estos animales desde su entrada hasta su salida de la granja. Todos los movimientos de los animales, del pienso, medicamentos, incidencias, controles, etc. vendrán referenciados por este contrato con distinta granularidad. Al cierre del contrato y atendiendo a todos los datos grabados durante su desarrollo se puede concretar los datos reales del mismo, incluido el de Ganancia Media Diaria, los costes económicos, los beneficios obtenidos por animal, y una gran cantidad de indicadores de la marcha del contrato a poder usar para la mejora y optimización de procesos y resultados, así como para medir el desempeño de los KPIs que nos deberían acercar a los objetivos estratégicos marcados.</w:t>
      </w:r>
    </w:p>
    <w:p w14:paraId="2FB240EF" w14:textId="5F6B8478" w:rsidR="00CB7E31" w:rsidRDefault="00CB7E31">
      <w:pPr>
        <w:rPr>
          <w:ins w:id="709" w:author="Jose Eduardo VIU" w:date="2023-04-01T19:05:00Z"/>
        </w:rPr>
      </w:pPr>
    </w:p>
    <w:p w14:paraId="3AC5CB62" w14:textId="42FF3C3C" w:rsidR="00AE0D27" w:rsidRDefault="00AE0D27">
      <w:pPr>
        <w:rPr>
          <w:ins w:id="710" w:author="Jose Eduardo VIU" w:date="2023-04-01T19:05:00Z"/>
        </w:rPr>
      </w:pPr>
    </w:p>
    <w:p w14:paraId="54B6A61C" w14:textId="77777777" w:rsidR="00AE0D27" w:rsidRDefault="00AE0D27"/>
    <w:p w14:paraId="6471EEA2" w14:textId="77777777" w:rsidR="00CB7E31" w:rsidRDefault="00000000">
      <w:r>
        <w:lastRenderedPageBreak/>
        <w:t>Los datos disponibles son:</w:t>
      </w:r>
    </w:p>
    <w:p w14:paraId="01DCA694" w14:textId="77777777" w:rsidR="00CB7E31" w:rsidRDefault="00000000">
      <w:pPr>
        <w:pStyle w:val="Prrafodelista"/>
        <w:numPr>
          <w:ilvl w:val="0"/>
          <w:numId w:val="3"/>
        </w:numPr>
        <w:suppressAutoHyphens w:val="0"/>
        <w:spacing w:after="160" w:line="259" w:lineRule="auto"/>
      </w:pPr>
      <w:r>
        <w:t>Contratos: Para la apertura de cada nuevo contrato se recopilan los principales datos que definen a los animales de este, tales como son el tipo de Ganado, Sexo de los animales, raza, tipo de alimentación, granja e integrador a los que están asociados, etc.</w:t>
      </w:r>
    </w:p>
    <w:p w14:paraId="08EF3A8F" w14:textId="77777777" w:rsidR="00CB7E31" w:rsidRDefault="00000000">
      <w:pPr>
        <w:pStyle w:val="Prrafodelista"/>
        <w:numPr>
          <w:ilvl w:val="0"/>
          <w:numId w:val="3"/>
        </w:numPr>
        <w:suppressAutoHyphens w:val="0"/>
        <w:spacing w:after="160" w:line="259" w:lineRule="auto"/>
      </w:pPr>
      <w:r>
        <w:t>Granjas y Naves: Identifican las características de las instalaciones en las que se crían los animales, tales como su código REGA, localización geográfica, dirección, la capacidad de animales que tiene autorizada, el número de naves, veterinario principal asociado, etc.</w:t>
      </w:r>
    </w:p>
    <w:p w14:paraId="5CA63BAB" w14:textId="77777777" w:rsidR="00CB7E31" w:rsidRDefault="00000000">
      <w:pPr>
        <w:pStyle w:val="Prrafodelista"/>
        <w:numPr>
          <w:ilvl w:val="0"/>
          <w:numId w:val="3"/>
        </w:numPr>
        <w:suppressAutoHyphens w:val="0"/>
        <w:spacing w:after="160" w:line="259" w:lineRule="auto"/>
      </w:pPr>
      <w:r>
        <w:t>Propietario: Identifica si la granja es propiedad de Cefu S.A. o de algún Integrado. Aglutina los principales datos del propietario y es referenciada por los contratos, facturas, etc.</w:t>
      </w:r>
    </w:p>
    <w:p w14:paraId="704BF709" w14:textId="77777777" w:rsidR="00CB7E31" w:rsidRDefault="00000000">
      <w:pPr>
        <w:pStyle w:val="Prrafodelista"/>
        <w:numPr>
          <w:ilvl w:val="0"/>
          <w:numId w:val="3"/>
        </w:numPr>
        <w:suppressAutoHyphens w:val="0"/>
        <w:spacing w:after="160" w:line="259" w:lineRule="auto"/>
      </w:pPr>
      <w:r>
        <w:t>Historial de los animales: Se lleva un detalle de las principales eventualidades diarias del contrato, siendo los principales tipos de movimientos registrados: las entradas de animales al contrato, los envíos de pienso, medicamentos u otros materiales, las visitas de veterinarios o personal de Cefu S.A., los chequeos de bienestar o de instalaciones, grabación de alguna incidencia, las bajas de algún animal y las recogidas de animales (para sacarlos de la granja).</w:t>
      </w:r>
    </w:p>
    <w:p w14:paraId="2D5102B7" w14:textId="77777777" w:rsidR="00CB7E31" w:rsidRDefault="00000000">
      <w:pPr>
        <w:pStyle w:val="Prrafodelista"/>
        <w:numPr>
          <w:ilvl w:val="0"/>
          <w:numId w:val="3"/>
        </w:numPr>
        <w:suppressAutoHyphens w:val="0"/>
        <w:spacing w:after="160" w:line="259" w:lineRule="auto"/>
      </w:pPr>
      <w:r>
        <w:t>Alimentación de los animales: Se lleva un registro de todos los piensos enviados a cada contrato. El pienso es fabricado en las fábricas de la propia empresa y se tiene una trazabilidad total de su composición, fabricación, reparto y consumo del mismo. En algunas granjas se dispone de alimentación inteligente que permite incluso controlar y llevar detalle de la cantidad consumida diariamente por cada animal (identificado por un chip único alojado en un crotal).</w:t>
      </w:r>
    </w:p>
    <w:p w14:paraId="17E1F66F" w14:textId="77777777" w:rsidR="00CB7E31" w:rsidRDefault="00000000">
      <w:pPr>
        <w:pStyle w:val="Prrafodelista"/>
        <w:numPr>
          <w:ilvl w:val="0"/>
          <w:numId w:val="3"/>
        </w:numPr>
        <w:suppressAutoHyphens w:val="0"/>
        <w:spacing w:after="160" w:line="259" w:lineRule="auto"/>
      </w:pPr>
      <w:r>
        <w:t>Incidencias: Se lleva registro de las posibles incidencias que acontecen en el contrato, tales como algún problema sanitario o necesidad de aplicar algún tratamiento, los tipos y cantidades de piensos usados en el contrato, si hay algún tipo de traslado o cambio en el contrato etc.</w:t>
      </w:r>
    </w:p>
    <w:p w14:paraId="52B7AC88" w14:textId="77777777" w:rsidR="00CB7E31" w:rsidRDefault="00000000">
      <w:pPr>
        <w:pStyle w:val="Prrafodelista"/>
        <w:numPr>
          <w:ilvl w:val="0"/>
          <w:numId w:val="3"/>
        </w:numPr>
        <w:suppressAutoHyphens w:val="0"/>
        <w:spacing w:after="160" w:line="259" w:lineRule="auto"/>
      </w:pPr>
      <w:r>
        <w:t>Medicamentos: Se lleva un control detallado de los medicamentos utilizados, tanto internamente como notificado a las distintas autoridades de cada comunidad autónoma. Hay contratos adscritos a un Plan Libre de Antibióticos. La medicación se puede aplicar en pienso medicado, o por otras vías como puede ser inyecciones, bebederos o tópica.</w:t>
      </w:r>
    </w:p>
    <w:p w14:paraId="6B62BDB0" w14:textId="77777777" w:rsidR="00CB7E31" w:rsidRDefault="00000000">
      <w:pPr>
        <w:pStyle w:val="Prrafodelista"/>
        <w:numPr>
          <w:ilvl w:val="0"/>
          <w:numId w:val="3"/>
        </w:numPr>
        <w:suppressAutoHyphens w:val="0"/>
        <w:spacing w:after="160" w:line="259" w:lineRule="auto"/>
      </w:pPr>
      <w:r>
        <w:t>Envíos de Materiales Varios: Se registra también los materiales usados en la granja ya sean para los trabajadores de las mismas (como pueden ser monos, botas, …), para las instalaciones (detergente, papel higiénico, bombillas, …), para los animales (juguetes antiestrés, agujas, …). Todo esto para llevar un control de gasto o poder sacar conclusiones si determinados materiales mejoran significativamente la marcha del contrato.</w:t>
      </w:r>
    </w:p>
    <w:p w14:paraId="4613F270" w14:textId="77777777" w:rsidR="00CB7E31" w:rsidRDefault="00000000">
      <w:pPr>
        <w:pStyle w:val="Prrafodelista"/>
        <w:numPr>
          <w:ilvl w:val="0"/>
          <w:numId w:val="3"/>
        </w:numPr>
        <w:suppressAutoHyphens w:val="0"/>
        <w:spacing w:after="160" w:line="259" w:lineRule="auto"/>
      </w:pPr>
      <w:r>
        <w:t>Datos de Sensores: Cefu S.A. está cada vez más comprometida en la creación de la granja del futuro y esto también pasa por la inclusión de tecnología, que mejore las condiciones, control y conocimiento de la granja en tiempo real. La introducción de las nuevas tecnologías está siendo gradual y hay abiertas muchas líneas de investigación de cara a poder ir extendiendo las más provechosas al resto de las granjas. Las granjas de madres propias son las que más proyectos albergan, pero la intención es que muchos de estos avances se ter</w:t>
      </w:r>
      <w:r>
        <w:lastRenderedPageBreak/>
        <w:t>minen llevando a todas las granjas. Ejemplos de tecnologías serían: sensores de clima, con control inteligente de apertura de ventanas, humidificadores o ventiladores, control de apertura de puertas, estocaje de silos de pienso, contadores de agua o gas, cámaras de conteo de animales, de estimación de peso, de averiguar estado de la cerda (si está en celo, si está gestante) por sus movimientos y comportamientos mediante reconocimiento de imágenes, animales identificados por chip para su trazabilidad individualizada, etc.</w:t>
      </w:r>
    </w:p>
    <w:p w14:paraId="064882F1" w14:textId="01AA17E4" w:rsidR="00CB7E31" w:rsidDel="00AE0D27" w:rsidRDefault="00CB7E31">
      <w:pPr>
        <w:rPr>
          <w:del w:id="711" w:author="Jose Eduardo VIU" w:date="2023-04-01T19:05:00Z"/>
        </w:rPr>
        <w:pPrChange w:id="712" w:author="Jose Eduardo VIU" w:date="2023-04-01T19:06:00Z">
          <w:pPr>
            <w:ind w:left="360"/>
          </w:pPr>
        </w:pPrChange>
      </w:pPr>
    </w:p>
    <w:p w14:paraId="26D3F945" w14:textId="77777777" w:rsidR="00CB7E31" w:rsidDel="00AE0D27" w:rsidRDefault="00CB7E31">
      <w:pPr>
        <w:rPr>
          <w:del w:id="713" w:author="Jose Eduardo VIU" w:date="2023-04-01T19:06:00Z"/>
        </w:rPr>
        <w:pPrChange w:id="714" w:author="Jose Eduardo VIU" w:date="2023-04-01T19:06:00Z">
          <w:pPr>
            <w:ind w:left="360"/>
          </w:pPr>
        </w:pPrChange>
      </w:pPr>
    </w:p>
    <w:p w14:paraId="2D0E9BDE" w14:textId="77777777" w:rsidR="00CB7E31" w:rsidRDefault="00CB7E31">
      <w:pPr>
        <w:pPrChange w:id="715" w:author="Jose Eduardo VIU" w:date="2023-04-01T19:06:00Z">
          <w:pPr>
            <w:ind w:left="360"/>
          </w:pPr>
        </w:pPrChange>
      </w:pPr>
    </w:p>
    <w:p w14:paraId="247E5849" w14:textId="77777777" w:rsidR="00CB7E31" w:rsidRDefault="00000000">
      <w:pPr>
        <w:rPr>
          <w:b/>
          <w:bCs/>
        </w:rPr>
      </w:pPr>
      <w:r>
        <w:rPr>
          <w:b/>
          <w:bCs/>
        </w:rPr>
        <w:t>Descripción de los Datos</w:t>
      </w:r>
    </w:p>
    <w:p w14:paraId="1E0DAAAF" w14:textId="77777777" w:rsidR="00CB7E31" w:rsidRDefault="00000000" w:rsidP="00E63DC6">
      <w:r>
        <w:t>De los datos indicados anteriormente se han seleccionado, basado en conocimiento experto por parte de personal de la empresa, aquellos datos que a priori parecían más relevantes para poder estimar los parámetros indicados en los objetivos empresariales, básicamente se fija como primer objetivo que posibilitará desarrollar el resto, la estimación de la Ganancia Media Diaria. Se dispone de los datos históricos de una enorme cantidad de contratos desde hace más de 25 años. No obstante, incluir datos tan antiguos puede influir negativamente en la estimación, ya que los métodos, tecnología, conocimiento, control y alimentación actual difiere mucho a la que se utilizaba anteriormente, y en consecuencia los índices obtenidos. Sería más adecuado usar</w:t>
      </w:r>
      <w:commentRangeStart w:id="716"/>
      <w:r>
        <w:t xml:space="preserve"> los últimos 5 años, que además son los que se refieren a la mayoría de las razas y genéticas utilizadas actualmente. Los datos serán agrupados y resumidos a nivel de contrato, integrando las distintas tablas de movimientos detallados en un único origen de datos con el que poder trabajar.</w:t>
      </w:r>
    </w:p>
    <w:p w14:paraId="0D59BDF7" w14:textId="6FBA78E2" w:rsidR="00CB7E31" w:rsidDel="00E63DC6" w:rsidRDefault="00CB7E31" w:rsidP="00E63DC6">
      <w:pPr>
        <w:rPr>
          <w:del w:id="717" w:author="Jose Eduardo VIU" w:date="2023-03-31T15:36:00Z"/>
        </w:rPr>
      </w:pPr>
    </w:p>
    <w:p w14:paraId="46D95DA9" w14:textId="77777777" w:rsidR="00CB7E31" w:rsidRDefault="00000000">
      <w:pPr>
        <w:pPrChange w:id="718" w:author="Jose Eduardo VIU" w:date="2023-03-31T15:36:00Z">
          <w:pPr>
            <w:pStyle w:val="Default"/>
          </w:pPr>
        </w:pPrChange>
      </w:pPr>
      <w:r>
        <w:t>Los datos con los que contaremos son:</w:t>
      </w:r>
    </w:p>
    <w:p w14:paraId="1BEAE753" w14:textId="40039A05" w:rsidR="00CB7E31" w:rsidDel="007C6D7A" w:rsidRDefault="00000000">
      <w:pPr>
        <w:pStyle w:val="Prrafodelista"/>
        <w:numPr>
          <w:ilvl w:val="0"/>
          <w:numId w:val="4"/>
        </w:numPr>
        <w:rPr>
          <w:del w:id="719" w:author="Jose Eduardo VIU" w:date="2023-04-01T11:04:00Z"/>
        </w:rPr>
        <w:pPrChange w:id="720" w:author="Jose Eduardo VIU" w:date="2023-04-01T11:03:00Z">
          <w:pPr>
            <w:pStyle w:val="Default"/>
            <w:numPr>
              <w:numId w:val="4"/>
            </w:numPr>
            <w:tabs>
              <w:tab w:val="num" w:pos="0"/>
            </w:tabs>
            <w:ind w:left="720" w:hanging="360"/>
            <w:jc w:val="both"/>
          </w:pPr>
        </w:pPrChange>
      </w:pPr>
      <w:r w:rsidRPr="007C6D7A">
        <w:rPr>
          <w:b/>
          <w:bCs/>
        </w:rPr>
        <w:t>Relativos a la apertura del contrato</w:t>
      </w:r>
      <w:r>
        <w:t>. Un contrato se define como un grupo de animales que se tratan como una unidad. Todos los animales del contrato comparten características similares de genética, sexo, peso, tipo de alimentación, etc. Todos entran en una misma granja, en fechas similares (la entrada de los animales del contrato no difiere más de 2 o 3 semanas, para contratos de un</w:t>
      </w:r>
      <w:commentRangeEnd w:id="716"/>
      <w:r>
        <w:commentReference w:id="716"/>
      </w:r>
      <w:r>
        <w:t xml:space="preserve"> tamaño mediano y no más de 1 mes para contratos más grandes. Los animales se van recogiendo del contrato a una fecha determinada y con unas semanas de plazo para ir sacando primero a los animales con un peso más adelantado y los últimos los que han ido engordando más lentamente, pues hablamos de biología y aun con las mismas características ambientales y animales de similares características, no todos se comportan exactamente igual. Los principales datos del contrato a tratar son:</w:t>
      </w:r>
    </w:p>
    <w:p w14:paraId="37B4F52B" w14:textId="77777777" w:rsidR="007C6D7A" w:rsidRDefault="007C6D7A" w:rsidP="007C6D7A">
      <w:pPr>
        <w:pStyle w:val="Prrafodelista"/>
        <w:numPr>
          <w:ilvl w:val="0"/>
          <w:numId w:val="4"/>
        </w:numPr>
        <w:rPr>
          <w:ins w:id="721" w:author="Jose Eduardo VIU" w:date="2023-04-01T11:04:00Z"/>
        </w:rPr>
      </w:pPr>
    </w:p>
    <w:p w14:paraId="1DB92735" w14:textId="2969A243" w:rsidR="00CB7E31" w:rsidDel="007C6D7A" w:rsidRDefault="00000000">
      <w:pPr>
        <w:pStyle w:val="Prrafodelista"/>
        <w:numPr>
          <w:ilvl w:val="1"/>
          <w:numId w:val="4"/>
        </w:numPr>
        <w:rPr>
          <w:del w:id="722" w:author="Jose Eduardo VIU" w:date="2023-04-01T11:04:00Z"/>
        </w:rPr>
        <w:pPrChange w:id="723" w:author="Jose Eduardo VIU" w:date="2023-04-01T11:03:00Z">
          <w:pPr>
            <w:pStyle w:val="Default"/>
            <w:numPr>
              <w:ilvl w:val="1"/>
              <w:numId w:val="4"/>
            </w:numPr>
            <w:tabs>
              <w:tab w:val="num" w:pos="0"/>
            </w:tabs>
            <w:ind w:left="1440" w:hanging="360"/>
            <w:jc w:val="both"/>
          </w:pPr>
        </w:pPrChange>
      </w:pPr>
      <w:r>
        <w:t>Número de Contrato. Es el identificador del contrato, de tipo numérico, se usa para referenciar el resto de los movimientos asociados al contrato. Referentes a los animales: entradas, bajas, recogidas. O referentes a envíos de pienso, de medicamentos, a informes de la granja o los animales, etc. En nuestro dataset dispondremos de una fila para cada contrato, agrupando los datos en virtud de este.</w:t>
      </w:r>
    </w:p>
    <w:p w14:paraId="5B9A8B43" w14:textId="77777777" w:rsidR="007C6D7A" w:rsidRDefault="007C6D7A" w:rsidP="007C6D7A">
      <w:pPr>
        <w:pStyle w:val="Prrafodelista"/>
        <w:numPr>
          <w:ilvl w:val="1"/>
          <w:numId w:val="4"/>
        </w:numPr>
        <w:rPr>
          <w:ins w:id="724" w:author="Jose Eduardo VIU" w:date="2023-04-01T11:04:00Z"/>
        </w:rPr>
      </w:pPr>
    </w:p>
    <w:p w14:paraId="6321DDBD" w14:textId="41AE88A8" w:rsidR="00CB7E31" w:rsidDel="007C6D7A" w:rsidRDefault="00000000">
      <w:pPr>
        <w:pStyle w:val="Prrafodelista"/>
        <w:numPr>
          <w:ilvl w:val="1"/>
          <w:numId w:val="4"/>
        </w:numPr>
        <w:rPr>
          <w:del w:id="725" w:author="Jose Eduardo VIU" w:date="2023-04-01T11:05:00Z"/>
        </w:rPr>
        <w:pPrChange w:id="726" w:author="Jose Eduardo VIU" w:date="2023-04-01T11:03:00Z">
          <w:pPr>
            <w:pStyle w:val="Default"/>
            <w:numPr>
              <w:ilvl w:val="1"/>
              <w:numId w:val="4"/>
            </w:numPr>
            <w:tabs>
              <w:tab w:val="num" w:pos="0"/>
            </w:tabs>
            <w:ind w:left="1440" w:hanging="360"/>
            <w:jc w:val="both"/>
          </w:pPr>
        </w:pPrChange>
      </w:pPr>
      <w:r>
        <w:lastRenderedPageBreak/>
        <w:t>Fecha de entrada de los primeros animales. Es la fecha en la que entran los primeros animales, de tipo fecha.</w:t>
      </w:r>
    </w:p>
    <w:p w14:paraId="069AED42" w14:textId="77777777" w:rsidR="007C6D7A" w:rsidRDefault="007C6D7A" w:rsidP="007C6D7A">
      <w:pPr>
        <w:pStyle w:val="Prrafodelista"/>
        <w:numPr>
          <w:ilvl w:val="1"/>
          <w:numId w:val="4"/>
        </w:numPr>
        <w:rPr>
          <w:ins w:id="727" w:author="Jose Eduardo VIU" w:date="2023-04-01T11:05:00Z"/>
        </w:rPr>
      </w:pPr>
    </w:p>
    <w:p w14:paraId="2544926C" w14:textId="43171220" w:rsidR="00CB7E31" w:rsidDel="007C6D7A" w:rsidRDefault="00000000">
      <w:pPr>
        <w:pStyle w:val="Prrafodelista"/>
        <w:numPr>
          <w:ilvl w:val="1"/>
          <w:numId w:val="4"/>
        </w:numPr>
        <w:rPr>
          <w:del w:id="728" w:author="Jose Eduardo VIU" w:date="2023-04-01T11:05:00Z"/>
        </w:rPr>
        <w:pPrChange w:id="729" w:author="Jose Eduardo VIU" w:date="2023-04-01T11:03:00Z">
          <w:pPr>
            <w:pStyle w:val="Default"/>
            <w:numPr>
              <w:ilvl w:val="1"/>
              <w:numId w:val="4"/>
            </w:numPr>
            <w:tabs>
              <w:tab w:val="num" w:pos="0"/>
            </w:tabs>
            <w:ind w:left="1440" w:hanging="360"/>
            <w:jc w:val="both"/>
          </w:pPr>
        </w:pPrChange>
      </w:pPr>
      <w:r>
        <w:t>Fecha de entrada de los últimos animales. Para poder distinguir los contratos que por algún motivo se demoran más de la cuenta en su llenado, y si esto puede indicar alguna diferencia en los animales. Por entrar con pesos distintos o estar unos un tiempo significativamente mayor que otros, etc.</w:t>
      </w:r>
    </w:p>
    <w:p w14:paraId="425580CC" w14:textId="77777777" w:rsidR="007C6D7A" w:rsidRDefault="007C6D7A" w:rsidP="007C6D7A">
      <w:pPr>
        <w:pStyle w:val="Prrafodelista"/>
        <w:numPr>
          <w:ilvl w:val="1"/>
          <w:numId w:val="4"/>
        </w:numPr>
        <w:rPr>
          <w:ins w:id="730" w:author="Jose Eduardo VIU" w:date="2023-04-01T11:05:00Z"/>
        </w:rPr>
      </w:pPr>
    </w:p>
    <w:p w14:paraId="52B20F40" w14:textId="56EF3AE5" w:rsidR="00CB7E31" w:rsidDel="007C6D7A" w:rsidRDefault="00000000">
      <w:pPr>
        <w:pStyle w:val="Prrafodelista"/>
        <w:numPr>
          <w:ilvl w:val="1"/>
          <w:numId w:val="4"/>
        </w:numPr>
        <w:rPr>
          <w:del w:id="731" w:author="Jose Eduardo VIU" w:date="2023-04-01T11:05:00Z"/>
        </w:rPr>
        <w:pPrChange w:id="732" w:author="Jose Eduardo VIU" w:date="2023-04-01T11:03:00Z">
          <w:pPr>
            <w:pStyle w:val="Default"/>
            <w:numPr>
              <w:ilvl w:val="1"/>
              <w:numId w:val="4"/>
            </w:numPr>
            <w:tabs>
              <w:tab w:val="num" w:pos="0"/>
            </w:tabs>
            <w:ind w:left="1440" w:hanging="360"/>
            <w:jc w:val="both"/>
          </w:pPr>
        </w:pPrChange>
      </w:pPr>
      <w:r>
        <w:t>Número de animales del contrato. Por si los datos reflejan diferencias por el tamaño de del contrato, o que las granjas de mayor capacidad difieran de las más pequeñas.</w:t>
      </w:r>
    </w:p>
    <w:p w14:paraId="5787CED3" w14:textId="77777777" w:rsidR="007C6D7A" w:rsidRDefault="007C6D7A" w:rsidP="007C6D7A">
      <w:pPr>
        <w:pStyle w:val="Prrafodelista"/>
        <w:numPr>
          <w:ilvl w:val="1"/>
          <w:numId w:val="4"/>
        </w:numPr>
        <w:rPr>
          <w:ins w:id="733" w:author="Jose Eduardo VIU" w:date="2023-04-01T11:05:00Z"/>
        </w:rPr>
      </w:pPr>
    </w:p>
    <w:p w14:paraId="13FFF82C" w14:textId="56280B19" w:rsidR="00CB7E31" w:rsidDel="007C6D7A" w:rsidRDefault="00000000">
      <w:pPr>
        <w:pStyle w:val="Prrafodelista"/>
        <w:numPr>
          <w:ilvl w:val="1"/>
          <w:numId w:val="4"/>
        </w:numPr>
        <w:rPr>
          <w:del w:id="734" w:author="Jose Eduardo VIU" w:date="2023-04-01T11:05:00Z"/>
        </w:rPr>
        <w:pPrChange w:id="735" w:author="Jose Eduardo VIU" w:date="2023-04-01T11:03:00Z">
          <w:pPr>
            <w:pStyle w:val="Default"/>
            <w:numPr>
              <w:ilvl w:val="1"/>
              <w:numId w:val="4"/>
            </w:numPr>
            <w:tabs>
              <w:tab w:val="num" w:pos="0"/>
            </w:tabs>
            <w:ind w:left="1440" w:hanging="360"/>
            <w:jc w:val="both"/>
          </w:pPr>
        </w:pPrChange>
      </w:pPr>
      <w:r>
        <w:t>Integrador. Identificador del encargado de llevar la granja, por si los datos pudieran identificar diferencias entre distintos encargados y el manejo que hacen de los animales.</w:t>
      </w:r>
    </w:p>
    <w:p w14:paraId="6E9E59A0" w14:textId="77777777" w:rsidR="007C6D7A" w:rsidRDefault="007C6D7A" w:rsidP="007C6D7A">
      <w:pPr>
        <w:pStyle w:val="Prrafodelista"/>
        <w:numPr>
          <w:ilvl w:val="1"/>
          <w:numId w:val="4"/>
        </w:numPr>
        <w:rPr>
          <w:ins w:id="736" w:author="Jose Eduardo VIU" w:date="2023-04-01T11:05:00Z"/>
        </w:rPr>
      </w:pPr>
    </w:p>
    <w:p w14:paraId="5DE0755E" w14:textId="41942E5D" w:rsidR="00CB7E31" w:rsidDel="007C6D7A" w:rsidRDefault="00000000">
      <w:pPr>
        <w:pStyle w:val="Prrafodelista"/>
        <w:numPr>
          <w:ilvl w:val="1"/>
          <w:numId w:val="4"/>
        </w:numPr>
        <w:rPr>
          <w:del w:id="737" w:author="Jose Eduardo VIU" w:date="2023-04-01T11:05:00Z"/>
        </w:rPr>
        <w:pPrChange w:id="738" w:author="Jose Eduardo VIU" w:date="2023-04-01T11:03:00Z">
          <w:pPr>
            <w:pStyle w:val="Default"/>
            <w:numPr>
              <w:ilvl w:val="1"/>
              <w:numId w:val="4"/>
            </w:numPr>
            <w:tabs>
              <w:tab w:val="num" w:pos="0"/>
            </w:tabs>
            <w:ind w:left="1440" w:hanging="360"/>
            <w:jc w:val="both"/>
          </w:pPr>
        </w:pPrChange>
      </w:pPr>
      <w:r>
        <w:t>Granja. Identificador de la granja, para poder agrupar y valorar más los datos de otros contratos en la misma granja, frente a otras con distinta climatología, por ejemplo, o con distinto tamaño, condiciones, etc.</w:t>
      </w:r>
    </w:p>
    <w:p w14:paraId="1FD210C2" w14:textId="77777777" w:rsidR="007C6D7A" w:rsidRDefault="007C6D7A" w:rsidP="007C6D7A">
      <w:pPr>
        <w:pStyle w:val="Prrafodelista"/>
        <w:numPr>
          <w:ilvl w:val="1"/>
          <w:numId w:val="4"/>
        </w:numPr>
        <w:rPr>
          <w:ins w:id="739" w:author="Jose Eduardo VIU" w:date="2023-04-01T11:05:00Z"/>
        </w:rPr>
      </w:pPr>
    </w:p>
    <w:p w14:paraId="070378A2" w14:textId="3AE7199B" w:rsidR="00CB7E31" w:rsidDel="007C6D7A" w:rsidRDefault="00000000">
      <w:pPr>
        <w:pStyle w:val="Prrafodelista"/>
        <w:numPr>
          <w:ilvl w:val="1"/>
          <w:numId w:val="4"/>
        </w:numPr>
        <w:rPr>
          <w:del w:id="740" w:author="Jose Eduardo VIU" w:date="2023-04-01T11:05:00Z"/>
        </w:rPr>
        <w:pPrChange w:id="741" w:author="Jose Eduardo VIU" w:date="2023-04-01T11:03:00Z">
          <w:pPr>
            <w:pStyle w:val="Default"/>
            <w:numPr>
              <w:ilvl w:val="1"/>
              <w:numId w:val="4"/>
            </w:numPr>
            <w:tabs>
              <w:tab w:val="num" w:pos="0"/>
            </w:tabs>
            <w:ind w:left="1440" w:hanging="360"/>
            <w:jc w:val="both"/>
          </w:pPr>
        </w:pPrChange>
      </w:pPr>
      <w:r>
        <w:t>Tipo de Ganado. Hay dos grandes tipos de ganado, el cerdo blanco y el ibérico, con datos muy distintos de GMD y tiempos de engorde. Por lo que podría llegar a ser una buena idea el separar ambos si el algoritmo no trata adecuadamente esta diferencia. Además, está desbalanceado el número de contratos y de animales de ambos tipos, siendo más del 90% de los mismos de cerdo blanco, por lo que en el caso de optar por un método conjunto habría que trabajar en esto para que no tienda a ajustarse al cerdo blanco mejor que al ibérico, por el tamaño de la muestra. Este dato sería un enumerado con los 2 posibles valores.</w:t>
      </w:r>
    </w:p>
    <w:p w14:paraId="32B8BB34" w14:textId="77777777" w:rsidR="007C6D7A" w:rsidRDefault="007C6D7A" w:rsidP="007C6D7A">
      <w:pPr>
        <w:pStyle w:val="Prrafodelista"/>
        <w:numPr>
          <w:ilvl w:val="1"/>
          <w:numId w:val="4"/>
        </w:numPr>
        <w:rPr>
          <w:ins w:id="742" w:author="Jose Eduardo VIU" w:date="2023-04-01T11:05:00Z"/>
        </w:rPr>
      </w:pPr>
    </w:p>
    <w:p w14:paraId="2B379E64" w14:textId="6D171BA0" w:rsidR="00CB7E31" w:rsidDel="007C6D7A" w:rsidRDefault="00000000">
      <w:pPr>
        <w:pStyle w:val="Prrafodelista"/>
        <w:numPr>
          <w:ilvl w:val="1"/>
          <w:numId w:val="4"/>
        </w:numPr>
        <w:rPr>
          <w:del w:id="743" w:author="Jose Eduardo VIU" w:date="2023-04-01T11:05:00Z"/>
        </w:rPr>
        <w:pPrChange w:id="744" w:author="Jose Eduardo VIU" w:date="2023-04-01T11:03:00Z">
          <w:pPr>
            <w:pStyle w:val="Default"/>
            <w:numPr>
              <w:ilvl w:val="1"/>
              <w:numId w:val="4"/>
            </w:numPr>
            <w:tabs>
              <w:tab w:val="num" w:pos="0"/>
            </w:tabs>
            <w:ind w:left="1440" w:hanging="360"/>
            <w:jc w:val="both"/>
          </w:pPr>
        </w:pPrChange>
      </w:pPr>
      <w:r>
        <w:t>Sexo de los animales. Los contratos pueden ser de animales separados o no por sexo. Disponemos de contratos de sólo hembras, sólo machos, o mixtos, además de contratos de machos castrados, que se comportan como las hembras. Pudiendo la proporción de machos y hembras, pura, al 50% o al 33% y 66%. Este dato sería un enumerado. Es un dato que se empezó a dar importancia recientemente y hay muchos contratos históricos a revisar su dato atendiendo a los datos de facturación, que sí vienen desglosados. Habría que corregir este valor en los contratos antiguos al realizar la carga del dataset. El GMD de los distintos sexos difiere y por eso es relevante indicarlo.</w:t>
      </w:r>
    </w:p>
    <w:p w14:paraId="699A67A9" w14:textId="77777777" w:rsidR="007C6D7A" w:rsidRDefault="007C6D7A" w:rsidP="007C6D7A">
      <w:pPr>
        <w:pStyle w:val="Prrafodelista"/>
        <w:numPr>
          <w:ilvl w:val="1"/>
          <w:numId w:val="4"/>
        </w:numPr>
        <w:rPr>
          <w:ins w:id="745" w:author="Jose Eduardo VIU" w:date="2023-04-01T11:05:00Z"/>
        </w:rPr>
      </w:pPr>
    </w:p>
    <w:p w14:paraId="0FC43D5F" w14:textId="5426A525" w:rsidR="00CB7E31" w:rsidRDefault="00000000">
      <w:pPr>
        <w:pStyle w:val="Prrafodelista"/>
        <w:numPr>
          <w:ilvl w:val="1"/>
          <w:numId w:val="4"/>
        </w:numPr>
        <w:pPrChange w:id="746" w:author="Jose Eduardo VIU" w:date="2023-04-01T11:03:00Z">
          <w:pPr>
            <w:pStyle w:val="Default"/>
            <w:numPr>
              <w:ilvl w:val="1"/>
              <w:numId w:val="4"/>
            </w:numPr>
            <w:tabs>
              <w:tab w:val="num" w:pos="0"/>
            </w:tabs>
            <w:ind w:left="1440" w:hanging="360"/>
            <w:jc w:val="both"/>
          </w:pPr>
        </w:pPrChange>
      </w:pPr>
      <w:r>
        <w:t>Raza. La raza se refiere a la genética de los animales, hay varias genéticas y cada cierto tiempo se va probando con alguna nueva genética. Las distintas razas tienen parámetros distintos con respecto al objetivo a buscar, no tan diferentes como en el caso del tipo de ganado, pero sí relevantes. Por lo tanto, es de suponer que el algoritmo valorará este dato para ver como ponderar el GMD esperado. Es una enumeración de los distintos valores que hay actualmente.</w:t>
      </w:r>
    </w:p>
    <w:p w14:paraId="30326E12" w14:textId="77777777" w:rsidR="00AE0D27" w:rsidRDefault="00AE0D27" w:rsidP="007C6D7A">
      <w:pPr>
        <w:rPr>
          <w:ins w:id="747" w:author="Jose Eduardo VIU" w:date="2023-04-01T19:06:00Z"/>
        </w:rPr>
      </w:pPr>
    </w:p>
    <w:p w14:paraId="76730D39" w14:textId="346F62EA" w:rsidR="00CB7E31" w:rsidDel="007C6D7A" w:rsidRDefault="00000000">
      <w:pPr>
        <w:rPr>
          <w:del w:id="748" w:author="Jose Eduardo VIU" w:date="2023-04-01T11:05:00Z"/>
        </w:rPr>
        <w:pPrChange w:id="749" w:author="Jose Eduardo VIU" w:date="2023-04-01T11:03:00Z">
          <w:pPr>
            <w:pStyle w:val="Default"/>
            <w:numPr>
              <w:ilvl w:val="1"/>
              <w:numId w:val="4"/>
            </w:numPr>
            <w:tabs>
              <w:tab w:val="num" w:pos="0"/>
            </w:tabs>
            <w:ind w:left="1440" w:hanging="360"/>
            <w:jc w:val="both"/>
          </w:pPr>
        </w:pPrChange>
      </w:pPr>
      <w:r>
        <w:lastRenderedPageBreak/>
        <w:t>Tipo de alimentación. Hay 2 tipos principales de alimentación, la alimentación líquida y la normal.</w:t>
      </w:r>
    </w:p>
    <w:p w14:paraId="36CF27E3" w14:textId="77777777" w:rsidR="00CB7E31" w:rsidRDefault="00CB7E31">
      <w:pPr>
        <w:pPrChange w:id="750" w:author="Jose Eduardo VIU" w:date="2023-04-01T11:05:00Z">
          <w:pPr>
            <w:pStyle w:val="Default"/>
            <w:ind w:left="720"/>
          </w:pPr>
        </w:pPrChange>
      </w:pPr>
    </w:p>
    <w:p w14:paraId="443A03C2" w14:textId="4FFA55F6" w:rsidR="00CB7E31" w:rsidDel="007C6D7A" w:rsidRDefault="00000000">
      <w:pPr>
        <w:pStyle w:val="Prrafodelista"/>
        <w:numPr>
          <w:ilvl w:val="0"/>
          <w:numId w:val="4"/>
        </w:numPr>
        <w:rPr>
          <w:del w:id="751" w:author="Jose Eduardo VIU" w:date="2023-04-01T11:07:00Z"/>
        </w:rPr>
        <w:pPrChange w:id="752" w:author="Jose Eduardo VIU" w:date="2023-04-01T11:07:00Z">
          <w:pPr>
            <w:pStyle w:val="Default"/>
            <w:numPr>
              <w:numId w:val="4"/>
            </w:numPr>
            <w:tabs>
              <w:tab w:val="num" w:pos="0"/>
            </w:tabs>
            <w:ind w:left="720" w:hanging="360"/>
            <w:jc w:val="both"/>
          </w:pPr>
        </w:pPrChange>
      </w:pPr>
      <w:r w:rsidRPr="007C6D7A">
        <w:rPr>
          <w:rPrChange w:id="753" w:author="Jose Eduardo VIU" w:date="2023-04-01T11:06:00Z">
            <w:rPr>
              <w:b/>
              <w:bCs/>
            </w:rPr>
          </w:rPrChange>
        </w:rPr>
        <w:t>Relativos a la marcha del contrato</w:t>
      </w:r>
      <w:r w:rsidRPr="007C6D7A">
        <w:t>. A lo largo de la vida del contrato, se van produciendo movimientos en el mismo, referentes a los animales. Estos datos no están disponibles al abrir el contrato y no están completos hasta la finalización de este. Por lo tanto, no se pueden utilizar para contratos recién abiertos, pero sí pueden ser un buen corrector para mejorar la precisión de los cálculos conforme vamos teniendo más datos de los mismos. Por ejemplo, si un contrato tiene más o menos bajas, puede aflorar un problema sanitario que nos haga pensar que no seguirá un crecimiento normal, y que este se verá retrasado mientras se resuelve el mismo, sería lógico comparar el GMD esperado con los contratos que han tenido un comportamiento similar de estas, y no con los que se han comportado de forma diametralmente opuesta</w:t>
      </w:r>
      <w:r>
        <w:t>.</w:t>
      </w:r>
    </w:p>
    <w:p w14:paraId="7DE12B7F" w14:textId="77777777" w:rsidR="007C6D7A" w:rsidRDefault="007C6D7A" w:rsidP="007C6D7A">
      <w:pPr>
        <w:pStyle w:val="Prrafodelista"/>
        <w:numPr>
          <w:ilvl w:val="0"/>
          <w:numId w:val="4"/>
        </w:numPr>
        <w:rPr>
          <w:ins w:id="754" w:author="Jose Eduardo VIU" w:date="2023-04-01T11:07:00Z"/>
        </w:rPr>
      </w:pPr>
    </w:p>
    <w:p w14:paraId="00AF1095" w14:textId="072B7539" w:rsidR="00CB7E31" w:rsidDel="007C6D7A" w:rsidRDefault="00000000">
      <w:pPr>
        <w:pStyle w:val="Prrafodelista"/>
        <w:numPr>
          <w:ilvl w:val="1"/>
          <w:numId w:val="4"/>
        </w:numPr>
        <w:rPr>
          <w:del w:id="755" w:author="Jose Eduardo VIU" w:date="2023-04-01T11:07:00Z"/>
        </w:rPr>
        <w:pPrChange w:id="756" w:author="Jose Eduardo VIU" w:date="2023-04-01T11:07:00Z">
          <w:pPr>
            <w:pStyle w:val="Default"/>
            <w:numPr>
              <w:ilvl w:val="1"/>
              <w:numId w:val="4"/>
            </w:numPr>
            <w:tabs>
              <w:tab w:val="num" w:pos="0"/>
            </w:tabs>
            <w:ind w:left="1440" w:hanging="360"/>
            <w:jc w:val="both"/>
          </w:pPr>
        </w:pPrChange>
      </w:pPr>
      <w:r>
        <w:t>Peso de entrada. No todos los contratos comienzan con los animales en el mismo peso. Este dato se usará para calcular el GMD, pero también puede marcar una diferencia en el comportamiento del contrato que los animales entren más pequeños y por tanto estén más tiempo en el contrato, o que entren más crecidos.</w:t>
      </w:r>
    </w:p>
    <w:p w14:paraId="3971214F" w14:textId="77777777" w:rsidR="007C6D7A" w:rsidRDefault="007C6D7A" w:rsidP="007C6D7A">
      <w:pPr>
        <w:pStyle w:val="Prrafodelista"/>
        <w:numPr>
          <w:ilvl w:val="1"/>
          <w:numId w:val="4"/>
        </w:numPr>
        <w:rPr>
          <w:ins w:id="757" w:author="Jose Eduardo VIU" w:date="2023-04-01T11:07:00Z"/>
        </w:rPr>
      </w:pPr>
    </w:p>
    <w:p w14:paraId="571BD535" w14:textId="7D28B092" w:rsidR="00CB7E31" w:rsidDel="007C6D7A" w:rsidRDefault="00000000">
      <w:pPr>
        <w:pStyle w:val="Prrafodelista"/>
        <w:numPr>
          <w:ilvl w:val="1"/>
          <w:numId w:val="4"/>
        </w:numPr>
        <w:rPr>
          <w:del w:id="758" w:author="Jose Eduardo VIU" w:date="2023-04-01T11:07:00Z"/>
        </w:rPr>
        <w:pPrChange w:id="759" w:author="Jose Eduardo VIU" w:date="2023-04-01T11:07:00Z">
          <w:pPr>
            <w:pStyle w:val="Default"/>
            <w:numPr>
              <w:ilvl w:val="1"/>
              <w:numId w:val="4"/>
            </w:numPr>
            <w:tabs>
              <w:tab w:val="num" w:pos="0"/>
            </w:tabs>
            <w:ind w:left="1440" w:hanging="360"/>
            <w:jc w:val="both"/>
          </w:pPr>
        </w:pPrChange>
      </w:pPr>
      <w:r>
        <w:t>Peso de salida. Este dato no está disponible hasta que comienzan a salir los animales del contrato, ya en las últimas semanas. Es fundamental para el cálculo del GMD, pero no podremos usarlo en los contratos aún abiertos, que son los que querremos analizar. Si se podrá poner para estos un peso objetivo estimado, que va cambiando a lo largo del tiempo.</w:t>
      </w:r>
    </w:p>
    <w:p w14:paraId="3A94CB27" w14:textId="77777777" w:rsidR="007C6D7A" w:rsidRDefault="007C6D7A" w:rsidP="007C6D7A">
      <w:pPr>
        <w:pStyle w:val="Prrafodelista"/>
        <w:numPr>
          <w:ilvl w:val="1"/>
          <w:numId w:val="4"/>
        </w:numPr>
        <w:rPr>
          <w:ins w:id="760" w:author="Jose Eduardo VIU" w:date="2023-04-01T11:07:00Z"/>
        </w:rPr>
      </w:pPr>
    </w:p>
    <w:p w14:paraId="61CF2B1E" w14:textId="62EE90D0" w:rsidR="00CB7E31" w:rsidRPr="007C6D7A" w:rsidDel="007C6D7A" w:rsidRDefault="00000000">
      <w:pPr>
        <w:pStyle w:val="Prrafodelista"/>
        <w:numPr>
          <w:ilvl w:val="1"/>
          <w:numId w:val="4"/>
        </w:numPr>
        <w:rPr>
          <w:del w:id="761" w:author="Jose Eduardo VIU" w:date="2023-04-01T11:07:00Z"/>
        </w:rPr>
        <w:pPrChange w:id="762" w:author="Jose Eduardo VIU" w:date="2023-04-01T11:07:00Z">
          <w:pPr>
            <w:pStyle w:val="Default"/>
            <w:numPr>
              <w:ilvl w:val="1"/>
              <w:numId w:val="4"/>
            </w:numPr>
            <w:tabs>
              <w:tab w:val="num" w:pos="0"/>
            </w:tabs>
            <w:ind w:left="1440" w:hanging="360"/>
            <w:jc w:val="both"/>
          </w:pPr>
        </w:pPrChange>
      </w:pPr>
      <w:r w:rsidRPr="007C6D7A">
        <w:t>GMD. La Ganancia Media Diaria es el valor que queremos modelar y predecir. Es un dato que únicamente disponemos tras cerrar el contrato y sacar todos los animales de este. Es el valor para el que entrenaremos al algoritmo, para el que validaremos y nuestro objetivo para los contratos aún activos. Es importante revisar este valor porque en contratos con anulaciones o correcciones pueden aparecer valores anómalos que hay que corregir.</w:t>
      </w:r>
    </w:p>
    <w:p w14:paraId="3ADE4C83" w14:textId="77777777" w:rsidR="007C6D7A" w:rsidRDefault="007C6D7A" w:rsidP="007C6D7A">
      <w:pPr>
        <w:pStyle w:val="Prrafodelista"/>
        <w:numPr>
          <w:ilvl w:val="1"/>
          <w:numId w:val="4"/>
        </w:numPr>
        <w:rPr>
          <w:ins w:id="763" w:author="Jose Eduardo VIU" w:date="2023-04-01T11:07:00Z"/>
        </w:rPr>
      </w:pPr>
    </w:p>
    <w:p w14:paraId="63B61389" w14:textId="0F4FA2FD" w:rsidR="00CB7E31" w:rsidRPr="007C6D7A" w:rsidDel="007C6D7A" w:rsidRDefault="00000000">
      <w:pPr>
        <w:pStyle w:val="Prrafodelista"/>
        <w:numPr>
          <w:ilvl w:val="1"/>
          <w:numId w:val="4"/>
        </w:numPr>
        <w:rPr>
          <w:del w:id="764" w:author="Jose Eduardo VIU" w:date="2023-04-01T11:07:00Z"/>
        </w:rPr>
        <w:pPrChange w:id="765" w:author="Jose Eduardo VIU" w:date="2023-04-01T11:07:00Z">
          <w:pPr>
            <w:pStyle w:val="Default"/>
            <w:numPr>
              <w:ilvl w:val="1"/>
              <w:numId w:val="4"/>
            </w:numPr>
            <w:tabs>
              <w:tab w:val="num" w:pos="0"/>
            </w:tabs>
            <w:ind w:left="1440" w:hanging="360"/>
            <w:jc w:val="both"/>
          </w:pPr>
        </w:pPrChange>
      </w:pPr>
      <w:r w:rsidRPr="007C6D7A">
        <w:t>Bajas. Número de bajas producidas en el contrato. Puede ser más conveniente transformar estas para que sean en porcentaje sobre los animales del contrato, para poder compararlas de forma más sencilla.</w:t>
      </w:r>
    </w:p>
    <w:p w14:paraId="377058C8" w14:textId="77777777" w:rsidR="007C6D7A" w:rsidRDefault="007C6D7A" w:rsidP="007C6D7A">
      <w:pPr>
        <w:pStyle w:val="Prrafodelista"/>
        <w:numPr>
          <w:ilvl w:val="1"/>
          <w:numId w:val="4"/>
        </w:numPr>
        <w:rPr>
          <w:ins w:id="766" w:author="Jose Eduardo VIU" w:date="2023-04-01T11:07:00Z"/>
        </w:rPr>
      </w:pPr>
    </w:p>
    <w:p w14:paraId="5B184F5A" w14:textId="02DD82E9" w:rsidR="00CB7E31" w:rsidRPr="007C6D7A" w:rsidDel="007C6D7A" w:rsidRDefault="00000000">
      <w:pPr>
        <w:pStyle w:val="Prrafodelista"/>
        <w:numPr>
          <w:ilvl w:val="1"/>
          <w:numId w:val="4"/>
        </w:numPr>
        <w:rPr>
          <w:del w:id="767" w:author="Jose Eduardo VIU" w:date="2023-04-01T11:07:00Z"/>
        </w:rPr>
        <w:pPrChange w:id="768" w:author="Jose Eduardo VIU" w:date="2023-04-01T11:07:00Z">
          <w:pPr>
            <w:pStyle w:val="Default"/>
            <w:numPr>
              <w:ilvl w:val="1"/>
              <w:numId w:val="4"/>
            </w:numPr>
            <w:tabs>
              <w:tab w:val="num" w:pos="0"/>
            </w:tabs>
            <w:ind w:left="1440" w:hanging="360"/>
            <w:jc w:val="both"/>
          </w:pPr>
        </w:pPrChange>
      </w:pPr>
      <w:r w:rsidRPr="007C6D7A">
        <w:t>Fecha de bajas. No es lo mismo las fechas en las que se producen las bajas, y si estas son a principio del engorde, al final, de forma homogénea o puntual. Este dato es más complejo de tratar y comparar, por lo que para una fase inicial igual no lo contemplaría, pero se dispondría del mismo por si se necesitara refinar más sobre el mismo. Se podría utilizar el indicador anterior proyectado a las semanas de engorde que aún le faltan, esto es si estamos en las primeras semanas se incrementaría más el número de bajas que si ya estamos casi al final del engorde.</w:t>
      </w:r>
    </w:p>
    <w:p w14:paraId="6B321E14" w14:textId="77777777" w:rsidR="007C6D7A" w:rsidRDefault="007C6D7A" w:rsidP="007C6D7A">
      <w:pPr>
        <w:pStyle w:val="Prrafodelista"/>
        <w:numPr>
          <w:ilvl w:val="1"/>
          <w:numId w:val="4"/>
        </w:numPr>
        <w:rPr>
          <w:ins w:id="769" w:author="Jose Eduardo VIU" w:date="2023-04-01T11:07:00Z"/>
        </w:rPr>
      </w:pPr>
    </w:p>
    <w:p w14:paraId="4EA90EB4" w14:textId="0C5F54BA" w:rsidR="00CB7E31" w:rsidRPr="007C6D7A" w:rsidDel="007C6D7A" w:rsidRDefault="00000000">
      <w:pPr>
        <w:pStyle w:val="Prrafodelista"/>
        <w:numPr>
          <w:ilvl w:val="1"/>
          <w:numId w:val="4"/>
        </w:numPr>
        <w:rPr>
          <w:del w:id="770" w:author="Jose Eduardo VIU" w:date="2023-04-01T11:07:00Z"/>
        </w:rPr>
        <w:pPrChange w:id="771" w:author="Jose Eduardo VIU" w:date="2023-04-01T11:07:00Z">
          <w:pPr>
            <w:pStyle w:val="Default"/>
            <w:numPr>
              <w:ilvl w:val="1"/>
              <w:numId w:val="4"/>
            </w:numPr>
            <w:tabs>
              <w:tab w:val="num" w:pos="0"/>
            </w:tabs>
            <w:ind w:left="1440" w:hanging="360"/>
            <w:jc w:val="both"/>
          </w:pPr>
        </w:pPrChange>
      </w:pPr>
      <w:r w:rsidRPr="007C6D7A">
        <w:lastRenderedPageBreak/>
        <w:t>Tratamientos veterinarios. Todos los envíos de medicamento, las posibles enfermedades o problemas sanitarios detectados por los veterinarios en sus visitas periódicas o solicitadas por problemas puntuales, quedan registradas y se podría hacer uso de ellas para tener una información más rica y que definiera mejor los datos a tratar.</w:t>
      </w:r>
    </w:p>
    <w:p w14:paraId="0DB95DC4" w14:textId="77777777" w:rsidR="007C6D7A" w:rsidRDefault="007C6D7A" w:rsidP="007C6D7A">
      <w:pPr>
        <w:pStyle w:val="Prrafodelista"/>
        <w:numPr>
          <w:ilvl w:val="1"/>
          <w:numId w:val="4"/>
        </w:numPr>
        <w:rPr>
          <w:ins w:id="772" w:author="Jose Eduardo VIU" w:date="2023-04-01T11:07:00Z"/>
        </w:rPr>
      </w:pPr>
    </w:p>
    <w:p w14:paraId="46A5F585" w14:textId="1EE336C8" w:rsidR="00CB7E31" w:rsidRPr="007C6D7A" w:rsidRDefault="00000000">
      <w:pPr>
        <w:pStyle w:val="Prrafodelista"/>
        <w:numPr>
          <w:ilvl w:val="1"/>
          <w:numId w:val="4"/>
        </w:numPr>
        <w:pPrChange w:id="773" w:author="Jose Eduardo VIU" w:date="2023-04-01T11:07:00Z">
          <w:pPr>
            <w:pStyle w:val="Default"/>
            <w:numPr>
              <w:ilvl w:val="1"/>
              <w:numId w:val="4"/>
            </w:numPr>
            <w:tabs>
              <w:tab w:val="num" w:pos="0"/>
            </w:tabs>
            <w:ind w:left="1440" w:hanging="360"/>
            <w:jc w:val="both"/>
          </w:pPr>
        </w:pPrChange>
      </w:pPr>
      <w:r w:rsidRPr="007C6D7A">
        <w:t>Deficiencias detectadas. Los veterinarios y auditores realizan visitas periódicas a las instalaciones para valorar el estado de la granja y de los animales, puntuando y destacando las deficiencias a subsanar y cómo y cuándo se lleva a cabo la citada subsanación. De nuevo estos datos son muy extensos el cuestionario es de más de 100 puntos, y por tanto no lo hemos incluido en esta fase del problema, no obstante, también se resume con una puntuación y un indicador de apto o no apto, que sí se podría añadir si los datos anteriores no arrojan los resultados esperados. De todas formas, como la aplicación de estos cuestionarios es relativamente nueva, no nos valen para los contratos históricos, y por ello de momento optamos por dejarlos fuera de la fase inicial de datos del dataset.</w:t>
      </w:r>
    </w:p>
    <w:p w14:paraId="67C8B8E5" w14:textId="599C4A1B" w:rsidR="00CB7E31" w:rsidDel="007C6D7A" w:rsidRDefault="00000000">
      <w:pPr>
        <w:pStyle w:val="Prrafodelista"/>
        <w:numPr>
          <w:ilvl w:val="0"/>
          <w:numId w:val="4"/>
        </w:numPr>
        <w:rPr>
          <w:del w:id="774" w:author="Jose Eduardo VIU" w:date="2023-04-01T11:08:00Z"/>
        </w:rPr>
        <w:pPrChange w:id="775" w:author="Jose Eduardo VIU" w:date="2023-04-01T11:08:00Z">
          <w:pPr>
            <w:pStyle w:val="Default"/>
            <w:numPr>
              <w:numId w:val="4"/>
            </w:numPr>
            <w:tabs>
              <w:tab w:val="num" w:pos="0"/>
            </w:tabs>
            <w:ind w:left="720" w:hanging="360"/>
            <w:jc w:val="both"/>
          </w:pPr>
        </w:pPrChange>
      </w:pPr>
      <w:r w:rsidRPr="007C6D7A">
        <w:rPr>
          <w:b/>
          <w:bCs/>
        </w:rPr>
        <w:t>Relativos a la alimentación de los animales</w:t>
      </w:r>
      <w:r>
        <w:t>. La cantidad de pienso enviado y consumido por los animales, puede ser un buen indicador sobre si estos están engordando más rápidamente o menos, si hay algún problema de cualquier tipo es de esperar que los animales coman menos y la cantidad de pienso gastado por animal aflore que algo está sucediendo. Se dispone de los datos por kilos y fecha de envío hacia la granja. Adicionalmente se están empezando a instalar sensores para estimar la cantidad de pienso en cada silo, para saber en tiempo real el consumo. Estos datos se deberían transformar para poder compararlos de forma más eficiente entre contratos, para ello la propuesta es hacerlo ponderado por animal, y por semana de engorde del contrato (desde la entrada de los animales), de esta forma se podrían comparar los datos entre diferentes contratos. Estos datos al igual que los anteriores no están disponibles al inicio del contrato, pero son una excelente medida de corrección de los datos esperados del contrato conforme va avanzando la vida del mismo, siendo mucho más significativos cuando llevamos al menos 5 o 6 semanas del mismo, porque al inicio del contrato se envía un envío inicial de alimento, pero hasta que se realizan los siguientes envíos no sabemos realmente el ritmo al que se está consumiendo el mismo (al menos hasta tener desplegados los sensores de los silos en todas las granjas). Los datos que incorporar por contrato serían:</w:t>
      </w:r>
    </w:p>
    <w:p w14:paraId="7EE3E58B" w14:textId="77777777" w:rsidR="007C6D7A" w:rsidRDefault="007C6D7A" w:rsidP="007C6D7A">
      <w:pPr>
        <w:pStyle w:val="Prrafodelista"/>
        <w:numPr>
          <w:ilvl w:val="0"/>
          <w:numId w:val="4"/>
        </w:numPr>
        <w:rPr>
          <w:ins w:id="776" w:author="Jose Eduardo VIU" w:date="2023-04-01T11:08:00Z"/>
        </w:rPr>
      </w:pPr>
    </w:p>
    <w:p w14:paraId="1A6A1145" w14:textId="6B3B35BB" w:rsidR="00CB7E31" w:rsidDel="007C6D7A" w:rsidRDefault="00000000">
      <w:pPr>
        <w:pStyle w:val="Prrafodelista"/>
        <w:numPr>
          <w:ilvl w:val="1"/>
          <w:numId w:val="4"/>
        </w:numPr>
        <w:rPr>
          <w:del w:id="777" w:author="Jose Eduardo VIU" w:date="2023-04-01T11:08:00Z"/>
        </w:rPr>
        <w:pPrChange w:id="778" w:author="Jose Eduardo VIU" w:date="2023-04-01T11:08:00Z">
          <w:pPr>
            <w:pStyle w:val="Default"/>
            <w:numPr>
              <w:ilvl w:val="1"/>
              <w:numId w:val="4"/>
            </w:numPr>
            <w:tabs>
              <w:tab w:val="num" w:pos="0"/>
            </w:tabs>
            <w:ind w:left="1440" w:hanging="360"/>
            <w:jc w:val="both"/>
          </w:pPr>
        </w:pPrChange>
      </w:pPr>
      <w:r>
        <w:t>Kg Pienso/animal_semana_1</w:t>
      </w:r>
    </w:p>
    <w:p w14:paraId="3E42A808" w14:textId="77777777" w:rsidR="007C6D7A" w:rsidRDefault="007C6D7A" w:rsidP="007C6D7A">
      <w:pPr>
        <w:pStyle w:val="Prrafodelista"/>
        <w:numPr>
          <w:ilvl w:val="1"/>
          <w:numId w:val="4"/>
        </w:numPr>
        <w:rPr>
          <w:ins w:id="779" w:author="Jose Eduardo VIU" w:date="2023-04-01T11:08:00Z"/>
        </w:rPr>
      </w:pPr>
    </w:p>
    <w:p w14:paraId="72254301" w14:textId="38AFCED4" w:rsidR="00CB7E31" w:rsidDel="007C6D7A" w:rsidRDefault="00000000">
      <w:pPr>
        <w:pStyle w:val="Prrafodelista"/>
        <w:numPr>
          <w:ilvl w:val="1"/>
          <w:numId w:val="4"/>
        </w:numPr>
        <w:rPr>
          <w:del w:id="780" w:author="Jose Eduardo VIU" w:date="2023-04-01T11:08:00Z"/>
        </w:rPr>
        <w:pPrChange w:id="781" w:author="Jose Eduardo VIU" w:date="2023-04-01T11:08:00Z">
          <w:pPr>
            <w:pStyle w:val="Default"/>
            <w:numPr>
              <w:ilvl w:val="1"/>
              <w:numId w:val="4"/>
            </w:numPr>
            <w:tabs>
              <w:tab w:val="num" w:pos="0"/>
            </w:tabs>
            <w:ind w:left="1440" w:hanging="360"/>
            <w:jc w:val="both"/>
          </w:pPr>
        </w:pPrChange>
      </w:pPr>
      <w:r>
        <w:t>Kg Pienso/animal_semana_2</w:t>
      </w:r>
    </w:p>
    <w:p w14:paraId="758BB25F" w14:textId="77777777" w:rsidR="007C6D7A" w:rsidRDefault="007C6D7A" w:rsidP="007C6D7A">
      <w:pPr>
        <w:pStyle w:val="Prrafodelista"/>
        <w:numPr>
          <w:ilvl w:val="1"/>
          <w:numId w:val="4"/>
        </w:numPr>
        <w:rPr>
          <w:ins w:id="782" w:author="Jose Eduardo VIU" w:date="2023-04-01T11:08:00Z"/>
        </w:rPr>
      </w:pPr>
    </w:p>
    <w:p w14:paraId="1A886D62" w14:textId="60D0B5AA" w:rsidR="00CB7E31" w:rsidDel="007C6D7A" w:rsidRDefault="00000000">
      <w:pPr>
        <w:pStyle w:val="Prrafodelista"/>
        <w:numPr>
          <w:ilvl w:val="1"/>
          <w:numId w:val="4"/>
        </w:numPr>
        <w:rPr>
          <w:del w:id="783" w:author="Jose Eduardo VIU" w:date="2023-04-01T11:08:00Z"/>
        </w:rPr>
        <w:pPrChange w:id="784" w:author="Jose Eduardo VIU" w:date="2023-04-01T11:08:00Z">
          <w:pPr>
            <w:pStyle w:val="Default"/>
            <w:numPr>
              <w:ilvl w:val="1"/>
              <w:numId w:val="4"/>
            </w:numPr>
            <w:tabs>
              <w:tab w:val="num" w:pos="0"/>
            </w:tabs>
            <w:ind w:left="1440" w:hanging="360"/>
            <w:jc w:val="both"/>
          </w:pPr>
        </w:pPrChange>
      </w:pPr>
      <w:r>
        <w:t>Kg Pienso/animal_semana_3</w:t>
      </w:r>
    </w:p>
    <w:p w14:paraId="21C39711" w14:textId="77777777" w:rsidR="007C6D7A" w:rsidRDefault="007C6D7A" w:rsidP="007C6D7A">
      <w:pPr>
        <w:pStyle w:val="Prrafodelista"/>
        <w:numPr>
          <w:ilvl w:val="1"/>
          <w:numId w:val="4"/>
        </w:numPr>
        <w:rPr>
          <w:ins w:id="785" w:author="Jose Eduardo VIU" w:date="2023-04-01T11:08:00Z"/>
        </w:rPr>
      </w:pPr>
    </w:p>
    <w:p w14:paraId="7ED9115A" w14:textId="690A87FD" w:rsidR="00CB7E31" w:rsidDel="007C6D7A" w:rsidRDefault="00000000">
      <w:pPr>
        <w:pStyle w:val="Prrafodelista"/>
        <w:numPr>
          <w:ilvl w:val="1"/>
          <w:numId w:val="4"/>
        </w:numPr>
        <w:rPr>
          <w:del w:id="786" w:author="Jose Eduardo VIU" w:date="2023-04-01T11:08:00Z"/>
        </w:rPr>
        <w:pPrChange w:id="787" w:author="Jose Eduardo VIU" w:date="2023-04-01T11:08:00Z">
          <w:pPr>
            <w:pStyle w:val="Default"/>
            <w:numPr>
              <w:ilvl w:val="1"/>
              <w:numId w:val="4"/>
            </w:numPr>
            <w:tabs>
              <w:tab w:val="num" w:pos="0"/>
            </w:tabs>
            <w:ind w:left="1440" w:hanging="360"/>
            <w:jc w:val="both"/>
          </w:pPr>
        </w:pPrChange>
      </w:pPr>
      <w:r>
        <w:t>Kg Pienso/animal_semana_...</w:t>
      </w:r>
    </w:p>
    <w:p w14:paraId="52F50B68" w14:textId="77777777" w:rsidR="007C6D7A" w:rsidRDefault="007C6D7A" w:rsidP="007C6D7A">
      <w:pPr>
        <w:pStyle w:val="Prrafodelista"/>
        <w:numPr>
          <w:ilvl w:val="1"/>
          <w:numId w:val="4"/>
        </w:numPr>
        <w:rPr>
          <w:ins w:id="788" w:author="Jose Eduardo VIU" w:date="2023-04-01T11:09:00Z"/>
        </w:rPr>
      </w:pPr>
    </w:p>
    <w:p w14:paraId="687BB835" w14:textId="114D063D" w:rsidR="00CB7E31" w:rsidRDefault="00000000">
      <w:pPr>
        <w:pStyle w:val="Prrafodelista"/>
        <w:numPr>
          <w:ilvl w:val="1"/>
          <w:numId w:val="4"/>
        </w:numPr>
        <w:pPrChange w:id="789" w:author="Jose Eduardo VIU" w:date="2023-04-01T11:08:00Z">
          <w:pPr>
            <w:pStyle w:val="Default"/>
            <w:numPr>
              <w:ilvl w:val="1"/>
              <w:numId w:val="4"/>
            </w:numPr>
            <w:tabs>
              <w:tab w:val="num" w:pos="0"/>
            </w:tabs>
            <w:ind w:left="1440" w:hanging="360"/>
            <w:jc w:val="both"/>
          </w:pPr>
        </w:pPrChange>
      </w:pPr>
      <w:r>
        <w:t>Kg Pienso/animal_semana_n</w:t>
      </w:r>
    </w:p>
    <w:p w14:paraId="6D56B5AC" w14:textId="05B5CD78" w:rsidR="00CB7E31" w:rsidRPr="007C6D7A" w:rsidDel="007C6D7A" w:rsidRDefault="00CB7E31">
      <w:pPr>
        <w:pStyle w:val="Prrafodelista"/>
        <w:numPr>
          <w:ilvl w:val="0"/>
          <w:numId w:val="4"/>
        </w:numPr>
        <w:rPr>
          <w:del w:id="790" w:author="Jose Eduardo VIU" w:date="2023-04-01T11:09:00Z"/>
          <w:rFonts w:ascii="Calibri" w:hAnsi="Calibri" w:cs="Calibri"/>
          <w:b/>
          <w:bCs/>
          <w:color w:val="000000"/>
          <w:sz w:val="24"/>
          <w:szCs w:val="24"/>
          <w:rPrChange w:id="791" w:author="Jose Eduardo VIU" w:date="2023-04-01T11:09:00Z">
            <w:rPr>
              <w:del w:id="792" w:author="Jose Eduardo VIU" w:date="2023-04-01T11:09:00Z"/>
            </w:rPr>
          </w:rPrChange>
        </w:rPr>
        <w:pPrChange w:id="793" w:author="Jose Eduardo VIU" w:date="2023-04-01T11:09:00Z">
          <w:pPr/>
        </w:pPrChange>
      </w:pPr>
    </w:p>
    <w:p w14:paraId="32848152" w14:textId="74072C8B" w:rsidR="00CB7E31" w:rsidDel="007C6D7A" w:rsidRDefault="00000000">
      <w:pPr>
        <w:pStyle w:val="Prrafodelista"/>
        <w:numPr>
          <w:ilvl w:val="0"/>
          <w:numId w:val="4"/>
        </w:numPr>
        <w:rPr>
          <w:del w:id="794" w:author="Jose Eduardo VIU" w:date="2023-04-01T11:10:00Z"/>
        </w:rPr>
        <w:pPrChange w:id="795" w:author="Jose Eduardo VIU" w:date="2023-04-01T11:10:00Z">
          <w:pPr>
            <w:pStyle w:val="Default"/>
            <w:numPr>
              <w:numId w:val="4"/>
            </w:numPr>
            <w:tabs>
              <w:tab w:val="num" w:pos="0"/>
            </w:tabs>
            <w:ind w:left="720" w:hanging="360"/>
            <w:jc w:val="both"/>
          </w:pPr>
        </w:pPrChange>
      </w:pPr>
      <w:r>
        <w:t xml:space="preserve">Relativos a la granja del contrato. Disponemos de datos relativos a la granja, tales como el tamaño, la localización GPS de la misma (que podríamos usar para enlazar más datos como temperaturas, humedad, etc., o para agrupar por </w:t>
      </w:r>
      <w:r>
        <w:lastRenderedPageBreak/>
        <w:t>localizaciones cercanas). El nombre de la granja, Valoración de las instalaciones, antigüedad de la granja, tiempo con la empresa, datos de contratos anteriores, etc.</w:t>
      </w:r>
    </w:p>
    <w:p w14:paraId="620486BC" w14:textId="77777777" w:rsidR="007C6D7A" w:rsidRDefault="007C6D7A" w:rsidP="007C6D7A">
      <w:pPr>
        <w:pStyle w:val="Prrafodelista"/>
        <w:numPr>
          <w:ilvl w:val="0"/>
          <w:numId w:val="4"/>
        </w:numPr>
        <w:rPr>
          <w:ins w:id="796" w:author="Jose Eduardo VIU" w:date="2023-04-01T11:10:00Z"/>
        </w:rPr>
      </w:pPr>
    </w:p>
    <w:p w14:paraId="2061E7C1" w14:textId="0EE06DDA" w:rsidR="00CB7E31" w:rsidDel="007C6D7A" w:rsidRDefault="00000000">
      <w:pPr>
        <w:pStyle w:val="Prrafodelista"/>
        <w:numPr>
          <w:ilvl w:val="1"/>
          <w:numId w:val="4"/>
        </w:numPr>
        <w:rPr>
          <w:del w:id="797" w:author="Jose Eduardo VIU" w:date="2023-04-01T11:10:00Z"/>
        </w:rPr>
        <w:pPrChange w:id="798" w:author="Jose Eduardo VIU" w:date="2023-04-01T11:10:00Z">
          <w:pPr>
            <w:pStyle w:val="Default"/>
            <w:numPr>
              <w:ilvl w:val="1"/>
              <w:numId w:val="4"/>
            </w:numPr>
            <w:tabs>
              <w:tab w:val="num" w:pos="0"/>
            </w:tabs>
            <w:ind w:left="1440" w:hanging="360"/>
            <w:jc w:val="both"/>
          </w:pPr>
        </w:pPrChange>
      </w:pPr>
      <w:r>
        <w:t>Nombre de la granja. Aunque partimos de una BBDD relacional y la mayoría de los datos están normalizados, con las granjas hay un problema, porque esta está identificada por el integrador y código de granja, de forma que la misma granja si a lo largo de su existencia ha facturado a distintos integradores (por ejemplo, al marido primero, en el siguiente engorde a su esposa o a sus hijos, o ha cambiado de dueño, etc.) puede aparecer con distintos nombres, por ejemplo unos con artículos y otros sin ellos, uno todo en mayúsculas y otro no, alguno renombrado añadiendo OLD o BAJA al nombre para no volver a utilizarlo por error, etc.</w:t>
      </w:r>
    </w:p>
    <w:p w14:paraId="73B44F0C" w14:textId="77777777" w:rsidR="007C6D7A" w:rsidRDefault="007C6D7A" w:rsidP="007C6D7A">
      <w:pPr>
        <w:pStyle w:val="Prrafodelista"/>
        <w:numPr>
          <w:ilvl w:val="1"/>
          <w:numId w:val="4"/>
        </w:numPr>
        <w:rPr>
          <w:ins w:id="799" w:author="Jose Eduardo VIU" w:date="2023-04-01T11:10:00Z"/>
        </w:rPr>
      </w:pPr>
    </w:p>
    <w:p w14:paraId="67049D18" w14:textId="5F21F884" w:rsidR="00CB7E31" w:rsidDel="007C6D7A" w:rsidRDefault="00000000">
      <w:pPr>
        <w:pStyle w:val="Prrafodelista"/>
        <w:numPr>
          <w:ilvl w:val="1"/>
          <w:numId w:val="4"/>
        </w:numPr>
        <w:rPr>
          <w:del w:id="800" w:author="Jose Eduardo VIU" w:date="2023-04-01T11:10:00Z"/>
        </w:rPr>
        <w:pPrChange w:id="801" w:author="Jose Eduardo VIU" w:date="2023-04-01T11:10:00Z">
          <w:pPr>
            <w:pStyle w:val="Default"/>
            <w:numPr>
              <w:ilvl w:val="1"/>
              <w:numId w:val="4"/>
            </w:numPr>
            <w:tabs>
              <w:tab w:val="num" w:pos="0"/>
            </w:tabs>
            <w:ind w:left="1440" w:hanging="360"/>
            <w:jc w:val="both"/>
          </w:pPr>
        </w:pPrChange>
      </w:pPr>
      <w:r>
        <w:t>REGA. Es el identificador de la granja, y puede servir para detectar granjas idénticas. Este dato no se usaba en los primeros años, por lo que no todas las granjas lo tienen relleno y habría que completarlo o corregirlo, sobre todo si se usan datos antiguos.</w:t>
      </w:r>
    </w:p>
    <w:p w14:paraId="41607C90" w14:textId="77777777" w:rsidR="007C6D7A" w:rsidRDefault="007C6D7A" w:rsidP="007C6D7A">
      <w:pPr>
        <w:pStyle w:val="Prrafodelista"/>
        <w:numPr>
          <w:ilvl w:val="1"/>
          <w:numId w:val="4"/>
        </w:numPr>
        <w:rPr>
          <w:ins w:id="802" w:author="Jose Eduardo VIU" w:date="2023-04-01T11:10:00Z"/>
        </w:rPr>
      </w:pPr>
    </w:p>
    <w:p w14:paraId="370B9496" w14:textId="6C00FD1E" w:rsidR="00CB7E31" w:rsidDel="007C6D7A" w:rsidRDefault="00000000">
      <w:pPr>
        <w:pStyle w:val="Prrafodelista"/>
        <w:numPr>
          <w:ilvl w:val="1"/>
          <w:numId w:val="4"/>
        </w:numPr>
        <w:rPr>
          <w:del w:id="803" w:author="Jose Eduardo VIU" w:date="2023-04-01T11:10:00Z"/>
        </w:rPr>
        <w:pPrChange w:id="804" w:author="Jose Eduardo VIU" w:date="2023-04-01T11:10:00Z">
          <w:pPr>
            <w:pStyle w:val="Default"/>
            <w:numPr>
              <w:ilvl w:val="1"/>
              <w:numId w:val="4"/>
            </w:numPr>
            <w:tabs>
              <w:tab w:val="num" w:pos="0"/>
            </w:tabs>
            <w:ind w:left="1440" w:hanging="360"/>
            <w:jc w:val="both"/>
          </w:pPr>
        </w:pPrChange>
      </w:pPr>
      <w:r>
        <w:t>Latitud y longitud. Estos datos permiten localizar las granjas y agruparlas por climas similares si son suficientemente cercanas. Pueden aparecer granjas sin este dato, que hay que ir corrigiendo, añadiéndoles su localización y teléfono de contacto.</w:t>
      </w:r>
    </w:p>
    <w:p w14:paraId="195A7CA8" w14:textId="77777777" w:rsidR="007C6D7A" w:rsidRDefault="007C6D7A" w:rsidP="007C6D7A">
      <w:pPr>
        <w:pStyle w:val="Prrafodelista"/>
        <w:numPr>
          <w:ilvl w:val="1"/>
          <w:numId w:val="4"/>
        </w:numPr>
        <w:rPr>
          <w:ins w:id="805" w:author="Jose Eduardo VIU" w:date="2023-04-01T11:10:00Z"/>
        </w:rPr>
      </w:pPr>
    </w:p>
    <w:p w14:paraId="5250036D" w14:textId="1B3BC57C" w:rsidR="00CB7E31" w:rsidDel="009D3303" w:rsidRDefault="00000000" w:rsidP="007C6D7A">
      <w:pPr>
        <w:pStyle w:val="Prrafodelista"/>
        <w:numPr>
          <w:ilvl w:val="1"/>
          <w:numId w:val="4"/>
        </w:numPr>
        <w:rPr>
          <w:del w:id="806" w:author="Jose Eduardo VIU" w:date="2023-04-01T11:10:00Z"/>
        </w:rPr>
      </w:pPr>
      <w:r>
        <w:t>Población y código postal. Quizá sea más sencillo trabajar con estos datos para agrupar las granjas cercanas y de climatología similar, que con la localización GPS.</w:t>
      </w:r>
    </w:p>
    <w:p w14:paraId="5F13E6B5" w14:textId="77777777" w:rsidR="009D3303" w:rsidRDefault="009D3303" w:rsidP="007C6D7A">
      <w:pPr>
        <w:pStyle w:val="Prrafodelista"/>
        <w:numPr>
          <w:ilvl w:val="1"/>
          <w:numId w:val="4"/>
        </w:numPr>
        <w:rPr>
          <w:ins w:id="807" w:author="Jose Eduardo VIU" w:date="2023-04-01T11:13:00Z"/>
        </w:rPr>
      </w:pPr>
    </w:p>
    <w:p w14:paraId="69617F55" w14:textId="5544B79A" w:rsidR="009D3303" w:rsidRDefault="009D3303">
      <w:pPr>
        <w:pStyle w:val="Prrafodelista"/>
        <w:numPr>
          <w:ilvl w:val="1"/>
          <w:numId w:val="4"/>
        </w:numPr>
        <w:rPr>
          <w:ins w:id="808" w:author="Jose Eduardo VIU" w:date="2023-04-01T11:13:00Z"/>
        </w:rPr>
        <w:pPrChange w:id="809" w:author="Jose Eduardo VIU" w:date="2023-04-01T11:10:00Z">
          <w:pPr>
            <w:pStyle w:val="Default"/>
            <w:numPr>
              <w:ilvl w:val="1"/>
              <w:numId w:val="4"/>
            </w:numPr>
            <w:tabs>
              <w:tab w:val="num" w:pos="0"/>
            </w:tabs>
            <w:ind w:left="1440" w:hanging="360"/>
            <w:jc w:val="both"/>
          </w:pPr>
        </w:pPrChange>
      </w:pPr>
      <w:ins w:id="810" w:author="Jose Eduardo VIU" w:date="2023-04-01T11:13:00Z">
        <w:r>
          <w:t>Provincia: No todas las provincias tienen las mismas exigencias a nivel de documentación y requisitos de funcionamiento.</w:t>
        </w:r>
      </w:ins>
    </w:p>
    <w:p w14:paraId="44519B66" w14:textId="51FC7F29" w:rsidR="007C6D7A" w:rsidRDefault="009D3303" w:rsidP="007C6D7A">
      <w:pPr>
        <w:pStyle w:val="Prrafodelista"/>
        <w:numPr>
          <w:ilvl w:val="1"/>
          <w:numId w:val="4"/>
        </w:numPr>
        <w:rPr>
          <w:ins w:id="811" w:author="Jose Eduardo VIU" w:date="2023-04-01T11:10:00Z"/>
        </w:rPr>
      </w:pPr>
      <w:ins w:id="812" w:author="Jose Eduardo VIU" w:date="2023-04-01T11:13:00Z">
        <w:r>
          <w:t>Animales autorizados</w:t>
        </w:r>
      </w:ins>
      <w:ins w:id="813" w:author="Jose Eduardo VIU" w:date="2023-04-01T11:14:00Z">
        <w:r>
          <w:t>: Define el tamaño de la granja.</w:t>
        </w:r>
      </w:ins>
    </w:p>
    <w:p w14:paraId="62A04AA2" w14:textId="19C459EC" w:rsidR="00CB7E31" w:rsidDel="007C6D7A" w:rsidRDefault="00000000">
      <w:pPr>
        <w:rPr>
          <w:del w:id="814" w:author="Jose Eduardo VIU" w:date="2023-04-01T11:10:00Z"/>
        </w:rPr>
        <w:pPrChange w:id="815" w:author="Jose Eduardo VIU" w:date="2023-04-01T11:14:00Z">
          <w:pPr>
            <w:pStyle w:val="Default"/>
            <w:numPr>
              <w:ilvl w:val="1"/>
              <w:numId w:val="4"/>
            </w:numPr>
            <w:tabs>
              <w:tab w:val="num" w:pos="0"/>
            </w:tabs>
            <w:ind w:left="1440" w:hanging="360"/>
            <w:jc w:val="both"/>
          </w:pPr>
        </w:pPrChange>
      </w:pPr>
      <w:del w:id="816" w:author="Jose Eduardo VIU" w:date="2023-04-01T11:14:00Z">
        <w:r w:rsidDel="009D3303">
          <w:delText>Provincia. No todas las provincias tienen las mismas exigencias a nivel de documentación y requisitos de funcionamiento.</w:delText>
        </w:r>
      </w:del>
    </w:p>
    <w:p w14:paraId="3A5C011E" w14:textId="1CBA83A6" w:rsidR="00CB7E31" w:rsidDel="007C6D7A" w:rsidRDefault="00000000">
      <w:pPr>
        <w:rPr>
          <w:del w:id="817" w:author="Jose Eduardo VIU" w:date="2023-04-01T11:11:00Z"/>
        </w:rPr>
        <w:pPrChange w:id="818" w:author="Jose Eduardo VIU" w:date="2023-04-01T11:14:00Z">
          <w:pPr>
            <w:pStyle w:val="Default"/>
            <w:numPr>
              <w:ilvl w:val="1"/>
              <w:numId w:val="4"/>
            </w:numPr>
            <w:tabs>
              <w:tab w:val="num" w:pos="0"/>
            </w:tabs>
            <w:ind w:left="1440" w:hanging="360"/>
            <w:jc w:val="both"/>
          </w:pPr>
        </w:pPrChange>
      </w:pPr>
      <w:del w:id="819" w:author="Jose Eduardo VIU" w:date="2023-04-01T11:14:00Z">
        <w:r w:rsidDel="009D3303">
          <w:delText>Animales autorizados. Define el tamaño de la granja.</w:delText>
        </w:r>
      </w:del>
    </w:p>
    <w:p w14:paraId="76A3B4AF" w14:textId="5B238D30" w:rsidR="00CB7E31" w:rsidDel="007C6D7A" w:rsidRDefault="00CB7E31">
      <w:pPr>
        <w:rPr>
          <w:del w:id="820" w:author="Jose Eduardo VIU" w:date="2023-04-01T11:10:00Z"/>
        </w:rPr>
        <w:pPrChange w:id="821" w:author="Jose Eduardo VIU" w:date="2023-04-01T11:14:00Z">
          <w:pPr>
            <w:pStyle w:val="Default"/>
            <w:jc w:val="both"/>
          </w:pPr>
        </w:pPrChange>
      </w:pPr>
    </w:p>
    <w:p w14:paraId="0157A726" w14:textId="7DEC4BB1" w:rsidR="00CB7E31" w:rsidDel="007C6D7A" w:rsidRDefault="00CB7E31">
      <w:pPr>
        <w:rPr>
          <w:del w:id="822" w:author="Jose Eduardo VIU" w:date="2023-04-01T11:10:00Z"/>
        </w:rPr>
        <w:pPrChange w:id="823" w:author="Jose Eduardo VIU" w:date="2023-04-01T11:14:00Z">
          <w:pPr>
            <w:pStyle w:val="Default"/>
          </w:pPr>
        </w:pPrChange>
      </w:pPr>
    </w:p>
    <w:p w14:paraId="1AB3FCCD" w14:textId="6D20BCA9" w:rsidR="00CB7E31" w:rsidDel="007C6D7A" w:rsidRDefault="00CB7E31">
      <w:pPr>
        <w:rPr>
          <w:del w:id="824" w:author="Jose Eduardo VIU" w:date="2023-04-01T11:10:00Z"/>
        </w:rPr>
        <w:pPrChange w:id="825" w:author="Jose Eduardo VIU" w:date="2023-04-01T11:14:00Z">
          <w:pPr>
            <w:pStyle w:val="Default"/>
          </w:pPr>
        </w:pPrChange>
      </w:pPr>
    </w:p>
    <w:p w14:paraId="05F60D75" w14:textId="1BF286DF" w:rsidR="00CB7E31" w:rsidDel="007C6D7A" w:rsidRDefault="00CB7E31">
      <w:pPr>
        <w:rPr>
          <w:del w:id="826" w:author="Jose Eduardo VIU" w:date="2023-04-01T11:10:00Z"/>
        </w:rPr>
        <w:pPrChange w:id="827" w:author="Jose Eduardo VIU" w:date="2023-04-01T11:14:00Z">
          <w:pPr>
            <w:pStyle w:val="Default"/>
          </w:pPr>
        </w:pPrChange>
      </w:pPr>
    </w:p>
    <w:p w14:paraId="4B6EFD55" w14:textId="0E822211" w:rsidR="00CB7E31" w:rsidDel="007C6D7A" w:rsidRDefault="00CB7E31">
      <w:pPr>
        <w:rPr>
          <w:del w:id="828" w:author="Jose Eduardo VIU" w:date="2023-04-01T11:11:00Z"/>
        </w:rPr>
        <w:pPrChange w:id="829" w:author="Jose Eduardo VIU" w:date="2023-04-01T11:14:00Z">
          <w:pPr>
            <w:pStyle w:val="Default"/>
          </w:pPr>
        </w:pPrChange>
      </w:pPr>
    </w:p>
    <w:p w14:paraId="07084B05" w14:textId="12007669" w:rsidR="009D3303" w:rsidDel="00AE0D27" w:rsidRDefault="009D3303">
      <w:pPr>
        <w:rPr>
          <w:del w:id="830" w:author="Jose Eduardo VIU" w:date="2023-04-01T19:06:00Z"/>
        </w:rPr>
        <w:pPrChange w:id="831" w:author="Jose Eduardo VIU" w:date="2023-04-01T11:11:00Z">
          <w:pPr>
            <w:pStyle w:val="Default"/>
          </w:pPr>
        </w:pPrChange>
      </w:pPr>
    </w:p>
    <w:p w14:paraId="30C053B9" w14:textId="77777777" w:rsidR="00CB7E31" w:rsidRDefault="00000000">
      <w:pPr>
        <w:rPr>
          <w:b/>
          <w:bCs/>
        </w:rPr>
      </w:pPr>
      <w:r>
        <w:rPr>
          <w:b/>
          <w:bCs/>
        </w:rPr>
        <w:t>Exploración de los Datos</w:t>
      </w:r>
    </w:p>
    <w:p w14:paraId="5D589B2D" w14:textId="77777777" w:rsidR="00CB7E31" w:rsidRDefault="00000000">
      <w:r>
        <w:t>Partimos de la carga de un Dataset inicial, como ya se comentó resumiendo los datos seleccionados a nivel de contrato. Las columnas que usaremos serán: ct_codigo, ct_integra, ct_granja, ct_nave, ct_tipo, ct_raza, ct_fase, ct_sexo, ct_ali_liquida, ct_tipo_ali, IncPeso, DiasMedios, GMD, EntradaInicial, EntradaFinal, NumAnimales, na_nombre, na_rega, se_nombre, PesoEntMedio, PesoRecMedio, NumBajas, GPS_Longitud, GPS_Latitud, gr_direccion, gr_codpos, gr_poblacion, kgTotalPienso.</w:t>
      </w:r>
    </w:p>
    <w:p w14:paraId="2B45E551" w14:textId="31339181" w:rsidR="00CB7E31" w:rsidDel="00AE0D27" w:rsidRDefault="00CB7E31">
      <w:pPr>
        <w:rPr>
          <w:del w:id="832" w:author="Jose Eduardo VIU" w:date="2023-04-01T19:06:00Z"/>
        </w:rPr>
      </w:pPr>
    </w:p>
    <w:p w14:paraId="337B1158" w14:textId="38829F5E" w:rsidR="00CB7E31" w:rsidDel="00F856CE" w:rsidRDefault="00000000">
      <w:pPr>
        <w:rPr>
          <w:del w:id="833" w:author="Jose Eduardo VIU" w:date="2023-04-01T11:16:00Z"/>
        </w:rPr>
      </w:pPr>
      <w:r>
        <w:t>Para iniciar el análisis exploratorio de los datos comienzo lanzando sobre el dataset inicial cargado en pandas la utilidad “ydata-profiling”, que automatiza una generación inicial de gráficos y estadísticos sobre el dataset para ayudar a iniciar el análisis exploratorio de los mismos. El reporte generado se puede exportar a HTML, adjunto el reporte completo obtenido como anexo (</w:t>
      </w:r>
      <w:r>
        <w:fldChar w:fldCharType="begin"/>
      </w:r>
      <w:r>
        <w:instrText xml:space="preserve"> REF _Ref130987623 \h </w:instrText>
      </w:r>
      <w:r>
        <w:fldChar w:fldCharType="separate"/>
      </w:r>
      <w:r w:rsidR="00395639">
        <w:t>GMD profiling Dataset 01</w:t>
      </w:r>
      <w:r>
        <w:fldChar w:fldCharType="end"/>
      </w:r>
      <w:r>
        <w:t>) al proyecto. Y paso a analizar lo más relevante de este análisis (</w:t>
      </w:r>
      <w:r>
        <w:fldChar w:fldCharType="begin"/>
      </w:r>
      <w:r>
        <w:instrText xml:space="preserve"> REF _Ref130987723 \h </w:instrText>
      </w:r>
      <w:r>
        <w:fldChar w:fldCharType="separate"/>
      </w:r>
      <w:r w:rsidR="00395639">
        <w:t xml:space="preserve">Ilustración </w:t>
      </w:r>
      <w:r w:rsidR="00395639">
        <w:rPr>
          <w:noProof/>
        </w:rPr>
        <w:t>5</w:t>
      </w:r>
      <w:r>
        <w:fldChar w:fldCharType="end"/>
      </w:r>
      <w:r>
        <w:t>).</w:t>
      </w:r>
    </w:p>
    <w:p w14:paraId="13552A4C" w14:textId="77777777" w:rsidR="00CB7E31" w:rsidRDefault="00CB7E31">
      <w:pPr>
        <w:pPrChange w:id="834" w:author="Jose Eduardo VIU" w:date="2023-04-01T11:16:00Z">
          <w:pPr>
            <w:pStyle w:val="Default"/>
          </w:pPr>
        </w:pPrChange>
      </w:pPr>
    </w:p>
    <w:p w14:paraId="45446A78" w14:textId="1B2BC74F" w:rsidR="00CB7E31" w:rsidRDefault="00000000" w:rsidP="006D77E0">
      <w:r>
        <w:t xml:space="preserve">El primer vistazo general se muestra en la </w:t>
      </w:r>
      <w:r>
        <w:fldChar w:fldCharType="begin"/>
      </w:r>
      <w:r>
        <w:instrText xml:space="preserve"> REF _Ref130987723 \h </w:instrText>
      </w:r>
      <w:r>
        <w:fldChar w:fldCharType="separate"/>
      </w:r>
      <w:r w:rsidR="00395639">
        <w:t xml:space="preserve">Ilustración </w:t>
      </w:r>
      <w:r w:rsidR="00395639">
        <w:rPr>
          <w:noProof/>
        </w:rPr>
        <w:t>5</w:t>
      </w:r>
      <w:r>
        <w:fldChar w:fldCharType="end"/>
      </w:r>
      <w:r>
        <w:t>:</w:t>
      </w:r>
    </w:p>
    <w:p w14:paraId="6CB554A8" w14:textId="17C287BA" w:rsidR="00CB7E31" w:rsidRDefault="00000000" w:rsidP="00F856CE">
      <w:pPr>
        <w:pStyle w:val="Default"/>
        <w:keepNext/>
        <w:jc w:val="center"/>
      </w:pPr>
      <w:r>
        <w:rPr>
          <w:noProof/>
        </w:rPr>
        <w:lastRenderedPageBreak/>
        <w:drawing>
          <wp:inline distT="0" distB="0" distL="0" distR="0" wp14:anchorId="141B37E2" wp14:editId="6C1DBAA3">
            <wp:extent cx="4977441" cy="1129030"/>
            <wp:effectExtent l="19050" t="19050" r="0" b="0"/>
            <wp:docPr id="6"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9" descr="Interfaz de usuario gráfica, Aplicación&#10;&#10;Descripción generada automáticamente"/>
                    <pic:cNvPicPr>
                      <a:picLocks noChangeAspect="1" noChangeArrowheads="1"/>
                    </pic:cNvPicPr>
                  </pic:nvPicPr>
                  <pic:blipFill rotWithShape="1">
                    <a:blip r:embed="rId16"/>
                    <a:srcRect r="7826"/>
                    <a:stretch/>
                  </pic:blipFill>
                  <pic:spPr bwMode="auto">
                    <a:xfrm>
                      <a:off x="0" y="0"/>
                      <a:ext cx="4977441" cy="1129030"/>
                    </a:xfrm>
                    <a:prstGeom prst="rect">
                      <a:avLst/>
                    </a:prstGeom>
                    <a:ln w="127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037DB3C9" w14:textId="579B25DF" w:rsidR="00CB7E31" w:rsidRDefault="00000000">
      <w:pPr>
        <w:pStyle w:val="Descripcin"/>
      </w:pPr>
      <w:bookmarkStart w:id="835" w:name="_Ref130987723"/>
      <w:bookmarkStart w:id="836" w:name="_Toc131091265"/>
      <w:bookmarkStart w:id="837" w:name="_Toc131396856"/>
      <w:r>
        <w:t xml:space="preserve">Ilustración </w:t>
      </w:r>
      <w:fldSimple w:instr=" SEQ Ilustración \* ARABIC ">
        <w:r w:rsidR="00395639">
          <w:rPr>
            <w:noProof/>
          </w:rPr>
          <w:t>5</w:t>
        </w:r>
      </w:fldSimple>
      <w:bookmarkEnd w:id="835"/>
      <w:r>
        <w:t>. Estadísticas generales de dataset inicial. Generado con ydata-profiling.</w:t>
      </w:r>
      <w:bookmarkEnd w:id="836"/>
      <w:bookmarkEnd w:id="837"/>
    </w:p>
    <w:p w14:paraId="0866D826" w14:textId="089F65E1" w:rsidR="00CB7E31" w:rsidDel="00F856CE" w:rsidRDefault="00CB7E31">
      <w:pPr>
        <w:rPr>
          <w:del w:id="838" w:author="Jose Eduardo VIU" w:date="2023-04-01T11:17:00Z"/>
        </w:rPr>
        <w:pPrChange w:id="839" w:author="Jose Eduardo VIU" w:date="2023-04-01T11:16:00Z">
          <w:pPr>
            <w:pStyle w:val="Default"/>
          </w:pPr>
        </w:pPrChange>
      </w:pPr>
    </w:p>
    <w:p w14:paraId="6C7EF122" w14:textId="3E34FD49" w:rsidR="00CB7E31" w:rsidRDefault="00000000">
      <w:r>
        <w:t xml:space="preserve">Como se aprecia en la </w:t>
      </w:r>
      <w:r>
        <w:fldChar w:fldCharType="begin"/>
      </w:r>
      <w:r>
        <w:instrText xml:space="preserve"> REF _Ref130987723 \h </w:instrText>
      </w:r>
      <w:r>
        <w:fldChar w:fldCharType="separate"/>
      </w:r>
      <w:r w:rsidR="00395639">
        <w:t xml:space="preserve">Ilustración </w:t>
      </w:r>
      <w:r w:rsidR="00395639">
        <w:rPr>
          <w:noProof/>
        </w:rPr>
        <w:t>5</w:t>
      </w:r>
      <w:r>
        <w:fldChar w:fldCharType="end"/>
      </w:r>
      <w:r>
        <w:t xml:space="preserve"> el dataset inicial contiene 5332 filas, correspondientes ese mismo número de contratos distintos, para un total de 27 variables, y 996 valores perdidos (que corresponden a 0.7%), no hay filas duplicadas.</w:t>
      </w:r>
    </w:p>
    <w:p w14:paraId="5CF5A28E" w14:textId="185A01D2" w:rsidR="00CB7E31" w:rsidDel="00AE0D27" w:rsidRDefault="00CB7E31">
      <w:pPr>
        <w:rPr>
          <w:del w:id="840" w:author="Jose Eduardo VIU" w:date="2023-04-01T19:07:00Z"/>
        </w:rPr>
      </w:pPr>
    </w:p>
    <w:p w14:paraId="566A0F81" w14:textId="7DF5A7A2" w:rsidR="00CB7E31" w:rsidDel="00F856CE" w:rsidRDefault="00000000">
      <w:pPr>
        <w:rPr>
          <w:del w:id="841" w:author="Jose Eduardo VIU" w:date="2023-04-01T11:17:00Z"/>
        </w:rPr>
      </w:pPr>
      <w:r>
        <w:t xml:space="preserve">La variable que se corresponde con el resultado que queremos prever es GMD, cuyo resumen mostramos en la </w:t>
      </w:r>
      <w:r>
        <w:fldChar w:fldCharType="begin"/>
      </w:r>
      <w:r>
        <w:instrText xml:space="preserve"> REF _Ref130987798 \h </w:instrText>
      </w:r>
      <w:r>
        <w:fldChar w:fldCharType="separate"/>
      </w:r>
      <w:r w:rsidR="00395639">
        <w:t xml:space="preserve">Ilustración </w:t>
      </w:r>
      <w:r w:rsidR="00395639">
        <w:rPr>
          <w:noProof/>
        </w:rPr>
        <w:t>6</w:t>
      </w:r>
      <w:r>
        <w:fldChar w:fldCharType="end"/>
      </w:r>
      <w:r>
        <w:t xml:space="preserve">, extraída del documento generado en el anexo </w:t>
      </w:r>
      <w:r>
        <w:fldChar w:fldCharType="begin"/>
      </w:r>
      <w:r>
        <w:instrText xml:space="preserve"> REF _Ref130987841 \h </w:instrText>
      </w:r>
      <w:r>
        <w:fldChar w:fldCharType="separate"/>
      </w:r>
      <w:r w:rsidR="00395639">
        <w:t>GMD profiling Dataset 01</w:t>
      </w:r>
      <w:r>
        <w:fldChar w:fldCharType="end"/>
      </w:r>
      <w:r>
        <w:t>.</w:t>
      </w:r>
    </w:p>
    <w:p w14:paraId="3DE1B39C" w14:textId="77777777" w:rsidR="00CB7E31" w:rsidRDefault="00CB7E31">
      <w:pPr>
        <w:pPrChange w:id="842" w:author="Jose Eduardo VIU" w:date="2023-04-01T11:17:00Z">
          <w:pPr>
            <w:pStyle w:val="Default"/>
          </w:pPr>
        </w:pPrChange>
      </w:pPr>
    </w:p>
    <w:p w14:paraId="16B44928" w14:textId="77777777" w:rsidR="00CB7E31" w:rsidRDefault="00000000">
      <w:pPr>
        <w:jc w:val="center"/>
        <w:pPrChange w:id="843" w:author="Jose Eduardo VIU" w:date="2023-04-01T11:18:00Z">
          <w:pPr>
            <w:pStyle w:val="Default"/>
            <w:keepNext/>
          </w:pPr>
        </w:pPrChange>
      </w:pPr>
      <w:r>
        <w:rPr>
          <w:noProof/>
        </w:rPr>
        <w:drawing>
          <wp:inline distT="0" distB="0" distL="0" distR="0" wp14:anchorId="4D4AE9EC" wp14:editId="4DFCDD79">
            <wp:extent cx="5400040" cy="3598545"/>
            <wp:effectExtent l="0" t="0" r="0" b="0"/>
            <wp:docPr id="7" name="Imagen 1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0" descr="Tabla&#10;&#10;Descripción generada automáticamente"/>
                    <pic:cNvPicPr>
                      <a:picLocks noChangeAspect="1" noChangeArrowheads="1"/>
                    </pic:cNvPicPr>
                  </pic:nvPicPr>
                  <pic:blipFill>
                    <a:blip r:embed="rId17"/>
                    <a:stretch>
                      <a:fillRect/>
                    </a:stretch>
                  </pic:blipFill>
                  <pic:spPr bwMode="auto">
                    <a:xfrm>
                      <a:off x="0" y="0"/>
                      <a:ext cx="5400040" cy="3598545"/>
                    </a:xfrm>
                    <a:prstGeom prst="rect">
                      <a:avLst/>
                    </a:prstGeom>
                  </pic:spPr>
                </pic:pic>
              </a:graphicData>
            </a:graphic>
          </wp:inline>
        </w:drawing>
      </w:r>
    </w:p>
    <w:p w14:paraId="1D674313" w14:textId="461CBCC4" w:rsidR="00CB7E31" w:rsidRDefault="00000000">
      <w:pPr>
        <w:pStyle w:val="Descripcin"/>
      </w:pPr>
      <w:bookmarkStart w:id="844" w:name="_Ref130987798"/>
      <w:bookmarkStart w:id="845" w:name="_Toc131091266"/>
      <w:bookmarkStart w:id="846" w:name="_Toc131396857"/>
      <w:r>
        <w:t xml:space="preserve">Ilustración </w:t>
      </w:r>
      <w:fldSimple w:instr=" SEQ Ilustración \* ARABIC ">
        <w:r w:rsidR="00395639">
          <w:rPr>
            <w:noProof/>
          </w:rPr>
          <w:t>6</w:t>
        </w:r>
      </w:fldSimple>
      <w:bookmarkEnd w:id="844"/>
      <w:r>
        <w:t>. Análisis preliminar de variable GMD. Generado con ydata-profiling.</w:t>
      </w:r>
      <w:bookmarkEnd w:id="845"/>
      <w:bookmarkEnd w:id="846"/>
    </w:p>
    <w:p w14:paraId="1D84E494" w14:textId="77777777" w:rsidR="00CB7E31" w:rsidRDefault="00CB7E31">
      <w:pPr>
        <w:pStyle w:val="Default"/>
      </w:pPr>
    </w:p>
    <w:p w14:paraId="0E41CFD8" w14:textId="014F4748" w:rsidR="00CB7E31" w:rsidRDefault="00000000">
      <w:r>
        <w:t xml:space="preserve">Del análisis preliminar de estos datos y tras observar el histograma, apreciamos que se comporta como la suma de dos distribuciones normales desigualmente balanceadas, pareciendo corresponderse a los dos tipos de ganado que hay (blanco=1 e ibérico=2). Para verificar esto, si se separa el GMD por tipo de cerdo como vemos en la </w:t>
      </w:r>
      <w:r>
        <w:fldChar w:fldCharType="begin"/>
      </w:r>
      <w:r>
        <w:instrText xml:space="preserve"> REF _Ref130987938 \h </w:instrText>
      </w:r>
      <w:r>
        <w:fldChar w:fldCharType="separate"/>
      </w:r>
      <w:r w:rsidR="00395639">
        <w:t xml:space="preserve">Ilustración </w:t>
      </w:r>
      <w:r w:rsidR="00395639">
        <w:rPr>
          <w:noProof/>
        </w:rPr>
        <w:t>7</w:t>
      </w:r>
      <w:r>
        <w:fldChar w:fldCharType="end"/>
      </w:r>
      <w:r>
        <w:t>,  que muestra un gráfico “Boxplot” (caja con bigotes), se puede apreciar como la distribución del GMD en ambos casos es muy diferente.</w:t>
      </w:r>
    </w:p>
    <w:p w14:paraId="0DCF4F4A" w14:textId="77777777" w:rsidR="00CB7E31" w:rsidRDefault="00000000">
      <w:pPr>
        <w:pStyle w:val="Default"/>
        <w:keepNext/>
        <w:jc w:val="center"/>
      </w:pPr>
      <w:r>
        <w:rPr>
          <w:noProof/>
        </w:rPr>
        <w:lastRenderedPageBreak/>
        <w:drawing>
          <wp:inline distT="0" distB="0" distL="0" distR="0" wp14:anchorId="78C94385" wp14:editId="5C3039FA">
            <wp:extent cx="4834890" cy="2663825"/>
            <wp:effectExtent l="0" t="0" r="0" b="0"/>
            <wp:docPr id="8"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59"/>
                    <pic:cNvPicPr>
                      <a:picLocks noChangeAspect="1" noChangeArrowheads="1"/>
                    </pic:cNvPicPr>
                  </pic:nvPicPr>
                  <pic:blipFill>
                    <a:blip r:embed="rId18"/>
                    <a:stretch>
                      <a:fillRect/>
                    </a:stretch>
                  </pic:blipFill>
                  <pic:spPr bwMode="auto">
                    <a:xfrm>
                      <a:off x="0" y="0"/>
                      <a:ext cx="4834890" cy="2663825"/>
                    </a:xfrm>
                    <a:prstGeom prst="rect">
                      <a:avLst/>
                    </a:prstGeom>
                  </pic:spPr>
                </pic:pic>
              </a:graphicData>
            </a:graphic>
          </wp:inline>
        </w:drawing>
      </w:r>
    </w:p>
    <w:p w14:paraId="652177BD" w14:textId="3A7E7848" w:rsidR="00CB7E31" w:rsidRDefault="00000000">
      <w:pPr>
        <w:pStyle w:val="Descripcin"/>
      </w:pPr>
      <w:bookmarkStart w:id="847" w:name="_Ref130987938"/>
      <w:bookmarkStart w:id="848" w:name="_Toc131091267"/>
      <w:bookmarkStart w:id="849" w:name="_Toc131396858"/>
      <w:r>
        <w:t xml:space="preserve">Ilustración </w:t>
      </w:r>
      <w:fldSimple w:instr=" SEQ Ilustración \* ARABIC ">
        <w:r w:rsidR="00395639">
          <w:rPr>
            <w:noProof/>
          </w:rPr>
          <w:t>7</w:t>
        </w:r>
      </w:fldSimple>
      <w:bookmarkEnd w:id="847"/>
      <w:r>
        <w:t>. Diagrama “boxplot-wiskers” de GMD por tipo ganado. Elaboración propia.</w:t>
      </w:r>
      <w:bookmarkEnd w:id="848"/>
      <w:bookmarkEnd w:id="849"/>
    </w:p>
    <w:p w14:paraId="4FFB6DCB" w14:textId="77777777" w:rsidR="00CB7E31" w:rsidRDefault="00CB7E31">
      <w:pPr>
        <w:pStyle w:val="Default"/>
      </w:pPr>
    </w:p>
    <w:p w14:paraId="7BAFE04E" w14:textId="59FFF9A1" w:rsidR="00CB7E31" w:rsidDel="00A21272" w:rsidRDefault="00000000" w:rsidP="00A21272">
      <w:pPr>
        <w:rPr>
          <w:del w:id="850" w:author="Jose Eduardo VIU" w:date="2023-04-01T11:20:00Z"/>
        </w:rPr>
      </w:pPr>
      <w:r>
        <w:t>A la vista de lo comentado esta variable, aunque únicamente tenga 2 valores es sumamente importante, y puede ser un problema su desbalanceo, pues el número de filas del ganado ibérico se corresponde únicamente con el 10%. Ante esta problemática se podría intentar balancear, analizar por separado ambos tipos, creando dos “datasets” uno para ganado blanco y otro para ganado ibérico, no hacer nada si los métodos son capaces de tratar correctamente estas diferencias. Se verá con la experimentación si son necesarias estas medidas y cuál de ellas aplicar.</w:t>
      </w:r>
    </w:p>
    <w:p w14:paraId="253D0F31" w14:textId="4956C921" w:rsidR="00CB7E31" w:rsidDel="00A21272" w:rsidRDefault="00CB7E31" w:rsidP="00A21272">
      <w:pPr>
        <w:rPr>
          <w:del w:id="851" w:author="Jose Eduardo VIU" w:date="2023-04-01T11:20:00Z"/>
        </w:rPr>
      </w:pPr>
      <w:commentRangeStart w:id="852"/>
    </w:p>
    <w:commentRangeEnd w:id="852"/>
    <w:p w14:paraId="327C9235" w14:textId="216EDD1E" w:rsidR="00CB7E31" w:rsidRDefault="00000000" w:rsidP="00A21272">
      <w:del w:id="853" w:author="Jose Eduardo VIU" w:date="2023-04-01T11:20:00Z">
        <w:r w:rsidDel="00A21272">
          <w:commentReference w:id="852"/>
        </w:r>
      </w:del>
    </w:p>
    <w:p w14:paraId="7001D910" w14:textId="77777777" w:rsidR="00CB7E31" w:rsidRDefault="00000000">
      <w:pPr>
        <w:ind w:left="708" w:hanging="708"/>
        <w:rPr>
          <w:b/>
          <w:bCs/>
        </w:rPr>
      </w:pPr>
      <w:r>
        <w:rPr>
          <w:b/>
          <w:bCs/>
        </w:rPr>
        <w:t>Atributos por eliminar del dataset</w:t>
      </w:r>
    </w:p>
    <w:p w14:paraId="11F1248A" w14:textId="61E05F3D" w:rsidR="00CB7E31" w:rsidDel="00A21272" w:rsidRDefault="00000000">
      <w:pPr>
        <w:rPr>
          <w:del w:id="854" w:author="Jose Eduardo VIU" w:date="2023-04-01T11:20:00Z"/>
        </w:rPr>
      </w:pPr>
      <w:r>
        <w:t>De cara al análisis que pretendemos realizar hay atributos del dataset inicial que podríamos eliminar porque no aportan mucho o incluso nada en absoluto a lo que pretendemos estimar. Queda para la siguiente fase analizar el detalle de las columnas que se podrían o incluso se deberían eliminar. Serían las que dispongan de un único valor, las que tengan muchos valores perdidos, las que no expliquen nada sobre la variable a estudiar, etc. En este último caso hay que ser especialmente cuidadoso, pues que no sea evidente su influencia no implica que en conjunción con otras variables pueda llegar a ser útil en la regresión.</w:t>
      </w:r>
    </w:p>
    <w:p w14:paraId="6B1380FF" w14:textId="77777777" w:rsidR="00CB7E31" w:rsidRDefault="00CB7E31"/>
    <w:p w14:paraId="66489FAF" w14:textId="77777777" w:rsidR="00CB7E31" w:rsidRDefault="00000000">
      <w:pPr>
        <w:rPr>
          <w:b/>
          <w:bCs/>
        </w:rPr>
      </w:pPr>
      <w:r>
        <w:rPr>
          <w:b/>
          <w:bCs/>
        </w:rPr>
        <w:t>Añadir nuevos atributos</w:t>
      </w:r>
    </w:p>
    <w:p w14:paraId="0B22EFE4" w14:textId="77777777" w:rsidR="00CB7E31" w:rsidRDefault="00000000">
      <w:r>
        <w:t>De un análisis de los atributos disponibles del dataset parece procedente añadir los siguientes campos calculados para facilitar su uso por parte de los algoritmos de regresión, aflorando patrones que no resultaban tan evidentes: semana y año de entrada en los contratos, porcentaje de hembras en contrato y kilos de pienso por animal y día.</w:t>
      </w:r>
    </w:p>
    <w:p w14:paraId="5659C635" w14:textId="77777777" w:rsidR="00CB7E31" w:rsidRDefault="00CB7E31"/>
    <w:p w14:paraId="4D15CAED" w14:textId="77C487D7" w:rsidR="00CB7E31" w:rsidDel="004B521D" w:rsidRDefault="00000000">
      <w:pPr>
        <w:rPr>
          <w:del w:id="855" w:author="Jose Eduardo VIU" w:date="2023-04-01T11:27:00Z"/>
        </w:rPr>
      </w:pPr>
      <w:r>
        <w:lastRenderedPageBreak/>
        <w:t>De los anteriores datos hay algunos que sería interesante calcular a partir de los que tenemos para facilitar la búsqueda de patrones. Por ejemplo, se observa que hay diferencias en la estacionalidad, y no hay un mismo crecimiento en las distintas semanas del año, por lo que, de la fecha de entrada del contrato, podría ser interesante quedarnos con la semana del año de la misma o el mes, de esta forma podríamos descubrir patrones de estacionalidad en los datos, según la época del año, que quizá no sean los mismos en las distintas localizaciones, por ejemplo veranos muy calurosos en algunas zonas o inviernos más fríos en otras. También podría ser interesante quedarnos con el año por si hay que ponderar más los últimos años que los más antiguos, por las mejoras en todos los ámbitos introducidas en las granjas y los procesos de manejo y cuidado de los animales.</w:t>
      </w:r>
    </w:p>
    <w:p w14:paraId="5816C09C" w14:textId="1BCC8ECA" w:rsidR="00CB7E31" w:rsidDel="00A85D1C" w:rsidRDefault="00CB7E31">
      <w:pPr>
        <w:rPr>
          <w:del w:id="856" w:author="Jose Eduardo VIU" w:date="2023-04-02T11:56:00Z"/>
        </w:rPr>
      </w:pPr>
    </w:p>
    <w:p w14:paraId="7BE80AB1" w14:textId="0890CE94" w:rsidR="00CB7E31" w:rsidDel="00A85D1C" w:rsidRDefault="00000000">
      <w:pPr>
        <w:rPr>
          <w:del w:id="857" w:author="Jose Eduardo VIU" w:date="2023-04-02T11:56:00Z"/>
          <w:color w:val="FF0000"/>
        </w:rPr>
      </w:pPr>
      <w:del w:id="858" w:author="Jose Eduardo VIU" w:date="2023-04-02T11:56:00Z">
        <w:r w:rsidDel="00A85D1C">
          <w:rPr>
            <w:color w:val="FF0000"/>
          </w:rPr>
          <w:delText>Añadir gráficos de serie temporal y ARIMA sobre el citado comportamiento</w:delText>
        </w:r>
      </w:del>
    </w:p>
    <w:p w14:paraId="0FEF2955" w14:textId="4202B3C8" w:rsidR="00CB7E31" w:rsidDel="004B521D" w:rsidRDefault="00CB7E31">
      <w:pPr>
        <w:rPr>
          <w:del w:id="859" w:author="Jose Eduardo VIU" w:date="2023-04-01T11:27:00Z"/>
        </w:rPr>
      </w:pPr>
    </w:p>
    <w:p w14:paraId="78FDCB09" w14:textId="77777777" w:rsidR="00A85D1C" w:rsidRDefault="00A85D1C">
      <w:pPr>
        <w:rPr>
          <w:ins w:id="860" w:author="Jose Eduardo VIU" w:date="2023-04-02T11:56:00Z"/>
          <w:color w:val="FF0000"/>
        </w:rPr>
      </w:pPr>
    </w:p>
    <w:p w14:paraId="6E69287E" w14:textId="49A4F9E1" w:rsidR="00A85D1C" w:rsidRDefault="00A85D1C">
      <w:pPr>
        <w:rPr>
          <w:ins w:id="861" w:author="Jose Eduardo VIU" w:date="2023-04-02T12:00:00Z"/>
        </w:rPr>
      </w:pPr>
      <w:ins w:id="862" w:author="Jose Eduardo VIU" w:date="2023-04-02T11:56:00Z">
        <w:r>
          <w:t>En el marco del pr</w:t>
        </w:r>
      </w:ins>
      <w:ins w:id="863" w:author="Jose Eduardo VIU" w:date="2023-04-02T11:57:00Z">
        <w:r>
          <w:t>oyecto se ha hecho un pequeño análisis del comportamiento temporal de los datos de los contratos de engorde para los últimos años</w:t>
        </w:r>
      </w:ins>
      <w:ins w:id="864" w:author="Jose Eduardo VIU" w:date="2023-04-02T11:59:00Z">
        <w:r>
          <w:t xml:space="preserve">, el código se puede observar en </w:t>
        </w:r>
      </w:ins>
      <w:ins w:id="865" w:author="Jose Eduardo VIU" w:date="2023-04-02T12:00:00Z">
        <w:r>
          <w:fldChar w:fldCharType="begin"/>
        </w:r>
        <w:r>
          <w:instrText xml:space="preserve"> HYPERLINK "https://github.com/JoseEduardoCG/14MBID_TFM/blob/e0ab1c4f1f1ebf5a6ddc9e3d37a231c739cc54f5/Cuadernos/TFM_serie_temporal.R" </w:instrText>
        </w:r>
        <w:r>
          <w:fldChar w:fldCharType="separate"/>
        </w:r>
        <w:r w:rsidRPr="00A85D1C">
          <w:rPr>
            <w:rStyle w:val="Hipervnculo"/>
          </w:rPr>
          <w:t>TFM_serie_temporal.R</w:t>
        </w:r>
        <w:r>
          <w:fldChar w:fldCharType="end"/>
        </w:r>
        <w:r>
          <w:t>. Aquí mostraré los principales gráficos de este comportamiento.</w:t>
        </w:r>
      </w:ins>
      <w:ins w:id="866" w:author="Jose Eduardo VIU" w:date="2023-04-02T12:28:00Z">
        <w:r w:rsidR="0041117C">
          <w:t xml:space="preserve"> Como se aprecia en la </w:t>
        </w:r>
        <w:r w:rsidR="0041117C">
          <w:fldChar w:fldCharType="begin"/>
        </w:r>
        <w:r w:rsidR="0041117C">
          <w:instrText xml:space="preserve"> REF _Ref131330945 \h </w:instrText>
        </w:r>
      </w:ins>
      <w:r w:rsidR="0041117C">
        <w:fldChar w:fldCharType="separate"/>
      </w:r>
      <w:ins w:id="867" w:author="Jose Eduardo VIU" w:date="2023-04-03T06:46:00Z">
        <w:r w:rsidR="00395639">
          <w:t xml:space="preserve">Ilustración </w:t>
        </w:r>
        <w:r w:rsidR="00395639">
          <w:rPr>
            <w:noProof/>
          </w:rPr>
          <w:t>8</w:t>
        </w:r>
      </w:ins>
      <w:ins w:id="868" w:author="Jose Eduardo VIU" w:date="2023-04-02T12:28:00Z">
        <w:r w:rsidR="0041117C">
          <w:fldChar w:fldCharType="end"/>
        </w:r>
        <w:r w:rsidR="0041117C">
          <w:t xml:space="preserve"> parece qu</w:t>
        </w:r>
      </w:ins>
      <w:ins w:id="869" w:author="Jose Eduardo VIU" w:date="2023-04-02T12:29:00Z">
        <w:r w:rsidR="0041117C">
          <w:t>e el dataset esconde una clara componente estacional para los distintos meses del año</w:t>
        </w:r>
      </w:ins>
      <w:ins w:id="870" w:author="Jose Eduardo VIU" w:date="2023-04-02T12:35:00Z">
        <w:r w:rsidR="0041117C">
          <w:t xml:space="preserve">, y en la </w:t>
        </w:r>
        <w:r w:rsidR="0041117C">
          <w:fldChar w:fldCharType="begin"/>
        </w:r>
        <w:r w:rsidR="0041117C">
          <w:instrText xml:space="preserve"> REF _Ref131331329 \h </w:instrText>
        </w:r>
      </w:ins>
      <w:r w:rsidR="0041117C">
        <w:fldChar w:fldCharType="separate"/>
      </w:r>
      <w:ins w:id="871" w:author="Jose Eduardo VIU" w:date="2023-04-03T06:46:00Z">
        <w:r w:rsidR="00395639">
          <w:t xml:space="preserve">Ilustración </w:t>
        </w:r>
        <w:r w:rsidR="00395639">
          <w:rPr>
            <w:noProof/>
          </w:rPr>
          <w:t>9</w:t>
        </w:r>
      </w:ins>
      <w:ins w:id="872" w:author="Jose Eduardo VIU" w:date="2023-04-02T12:35:00Z">
        <w:r w:rsidR="0041117C">
          <w:fldChar w:fldCharType="end"/>
        </w:r>
        <w:r w:rsidR="0041117C">
          <w:t xml:space="preserve"> parece apreciarse una tendencia interanual, que comprobaremos </w:t>
        </w:r>
      </w:ins>
      <w:ins w:id="873" w:author="Jose Eduardo VIU" w:date="2023-04-02T12:36:00Z">
        <w:r w:rsidR="0041117C">
          <w:t>graficando los datos de la serie completa (</w:t>
        </w:r>
        <w:r w:rsidR="0041117C">
          <w:fldChar w:fldCharType="begin"/>
        </w:r>
        <w:r w:rsidR="0041117C">
          <w:instrText xml:space="preserve"> REF _Ref131331390 \h </w:instrText>
        </w:r>
      </w:ins>
      <w:r w:rsidR="0041117C">
        <w:fldChar w:fldCharType="separate"/>
      </w:r>
      <w:ins w:id="874" w:author="Jose Eduardo VIU" w:date="2023-04-03T06:46:00Z">
        <w:r w:rsidR="00395639">
          <w:t xml:space="preserve">Ilustración </w:t>
        </w:r>
        <w:r w:rsidR="00395639">
          <w:rPr>
            <w:noProof/>
          </w:rPr>
          <w:t>10</w:t>
        </w:r>
      </w:ins>
      <w:ins w:id="875" w:author="Jose Eduardo VIU" w:date="2023-04-02T12:36:00Z">
        <w:r w:rsidR="0041117C">
          <w:fldChar w:fldCharType="end"/>
        </w:r>
        <w:r w:rsidR="0041117C">
          <w:t>)</w:t>
        </w:r>
      </w:ins>
      <w:ins w:id="876" w:author="Jose Eduardo VIU" w:date="2023-04-02T12:29:00Z">
        <w:r w:rsidR="0041117C">
          <w:t xml:space="preserve"> y </w:t>
        </w:r>
      </w:ins>
      <w:ins w:id="877" w:author="Jose Eduardo VIU" w:date="2023-04-02T12:36:00Z">
        <w:r w:rsidR="0041117C">
          <w:t>descomponiendo la serie en sus componentes principales</w:t>
        </w:r>
      </w:ins>
      <w:ins w:id="878" w:author="Jose Eduardo VIU" w:date="2023-04-02T12:30:00Z">
        <w:r w:rsidR="0041117C">
          <w:t xml:space="preserve"> </w:t>
        </w:r>
      </w:ins>
      <w:ins w:id="879" w:author="Jose Eduardo VIU" w:date="2023-04-02T12:37:00Z">
        <w:r w:rsidR="0041117C">
          <w:t>(</w:t>
        </w:r>
        <w:r w:rsidR="0041117C">
          <w:fldChar w:fldCharType="begin"/>
        </w:r>
        <w:r w:rsidR="0041117C">
          <w:instrText xml:space="preserve"> REF _Ref131331442 \h </w:instrText>
        </w:r>
      </w:ins>
      <w:r w:rsidR="0041117C">
        <w:fldChar w:fldCharType="separate"/>
      </w:r>
      <w:ins w:id="880" w:author="Jose Eduardo VIU" w:date="2023-04-03T06:46:00Z">
        <w:r w:rsidR="00395639">
          <w:t xml:space="preserve">Ilustración </w:t>
        </w:r>
        <w:r w:rsidR="00395639">
          <w:rPr>
            <w:noProof/>
          </w:rPr>
          <w:t>11</w:t>
        </w:r>
      </w:ins>
      <w:ins w:id="881" w:author="Jose Eduardo VIU" w:date="2023-04-02T12:37:00Z">
        <w:r w:rsidR="0041117C">
          <w:fldChar w:fldCharType="end"/>
        </w:r>
        <w:r w:rsidR="0041117C">
          <w:t xml:space="preserve">) para comprobar su tendencia, estacionalidad y resto de componente aleatorio. Se aprecia una clara tendencia interanual, </w:t>
        </w:r>
      </w:ins>
      <w:ins w:id="882" w:author="Jose Eduardo VIU" w:date="2023-04-02T12:38:00Z">
        <w:r w:rsidR="0041117C">
          <w:t>afectada por la crisis previa a 2018, que en esta empresa presentó un comportamiento anormalmente alto</w:t>
        </w:r>
      </w:ins>
      <w:ins w:id="883" w:author="Jose Eduardo VIU" w:date="2023-04-02T12:39:00Z">
        <w:r w:rsidR="0041117C">
          <w:t xml:space="preserve"> y se frenó y volvió a sus valores interanuales normales coincidiendo con el estallido de crisis.</w:t>
        </w:r>
      </w:ins>
      <w:ins w:id="884" w:author="Jose Eduardo VIU" w:date="2023-04-02T12:37:00Z">
        <w:r w:rsidR="0041117C">
          <w:t xml:space="preserve"> </w:t>
        </w:r>
      </w:ins>
    </w:p>
    <w:p w14:paraId="6E739BD3" w14:textId="77777777" w:rsidR="00E43F49" w:rsidRDefault="00E43F49" w:rsidP="00E43F49">
      <w:pPr>
        <w:keepNext/>
        <w:jc w:val="center"/>
        <w:rPr>
          <w:ins w:id="885" w:author="Jose Eduardo VIU" w:date="2023-04-02T12:03:00Z"/>
        </w:rPr>
        <w:pPrChange w:id="886" w:author="Jose Eduardo VIU" w:date="2023-04-02T12:03:00Z">
          <w:pPr>
            <w:jc w:val="center"/>
          </w:pPr>
        </w:pPrChange>
      </w:pPr>
      <w:ins w:id="887" w:author="Jose Eduardo VIU" w:date="2023-04-02T12:01:00Z">
        <w:r>
          <w:rPr>
            <w:noProof/>
          </w:rPr>
          <w:drawing>
            <wp:inline distT="0" distB="0" distL="0" distR="0" wp14:anchorId="0859EA80" wp14:editId="5AE2CA3D">
              <wp:extent cx="2808000" cy="3265200"/>
              <wp:effectExtent l="0" t="0" r="0" b="0"/>
              <wp:docPr id="20041192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08000" cy="3265200"/>
                      </a:xfrm>
                      <a:prstGeom prst="rect">
                        <a:avLst/>
                      </a:prstGeom>
                      <a:noFill/>
                      <a:ln>
                        <a:noFill/>
                      </a:ln>
                    </pic:spPr>
                  </pic:pic>
                </a:graphicData>
              </a:graphic>
            </wp:inline>
          </w:drawing>
        </w:r>
      </w:ins>
    </w:p>
    <w:p w14:paraId="2F05665F" w14:textId="4E7314C8" w:rsidR="00A85D1C" w:rsidRDefault="00E43F49" w:rsidP="00E43F49">
      <w:pPr>
        <w:pStyle w:val="Descripcin"/>
        <w:rPr>
          <w:ins w:id="888" w:author="Jose Eduardo VIU" w:date="2023-04-02T12:30:00Z"/>
        </w:rPr>
      </w:pPr>
      <w:bookmarkStart w:id="889" w:name="_Ref131330945"/>
      <w:bookmarkStart w:id="890" w:name="_Toc131396859"/>
      <w:ins w:id="891" w:author="Jose Eduardo VIU" w:date="2023-04-02T12:03:00Z">
        <w:r>
          <w:t xml:space="preserve">Ilustración </w:t>
        </w:r>
        <w:r>
          <w:fldChar w:fldCharType="begin"/>
        </w:r>
        <w:r>
          <w:instrText xml:space="preserve"> SEQ Ilustración \* ARABIC </w:instrText>
        </w:r>
      </w:ins>
      <w:r>
        <w:fldChar w:fldCharType="separate"/>
      </w:r>
      <w:ins w:id="892" w:author="Jose Eduardo VIU" w:date="2023-04-03T06:46:00Z">
        <w:r w:rsidR="00395639">
          <w:rPr>
            <w:noProof/>
          </w:rPr>
          <w:t>8</w:t>
        </w:r>
      </w:ins>
      <w:ins w:id="893" w:author="Jose Eduardo VIU" w:date="2023-04-02T12:03:00Z">
        <w:r>
          <w:fldChar w:fldCharType="end"/>
        </w:r>
        <w:bookmarkEnd w:id="889"/>
        <w:r>
          <w:t>. Boxplot para comportamiento de cttos por mese</w:t>
        </w:r>
      </w:ins>
      <w:ins w:id="894" w:author="Jose Eduardo VIU" w:date="2023-04-02T12:28:00Z">
        <w:r w:rsidR="0041117C">
          <w:t>s</w:t>
        </w:r>
      </w:ins>
      <w:ins w:id="895" w:author="Jose Eduardo VIU" w:date="2023-04-02T12:03:00Z">
        <w:r>
          <w:t>. Elaboración propia</w:t>
        </w:r>
      </w:ins>
      <w:bookmarkEnd w:id="890"/>
    </w:p>
    <w:p w14:paraId="38A7EDA3" w14:textId="77777777" w:rsidR="0041117C" w:rsidRDefault="0041117C" w:rsidP="0041117C">
      <w:pPr>
        <w:keepNext/>
        <w:jc w:val="center"/>
        <w:rPr>
          <w:ins w:id="896" w:author="Jose Eduardo VIU" w:date="2023-04-02T12:31:00Z"/>
        </w:rPr>
        <w:pPrChange w:id="897" w:author="Jose Eduardo VIU" w:date="2023-04-02T12:31:00Z">
          <w:pPr>
            <w:jc w:val="center"/>
          </w:pPr>
        </w:pPrChange>
      </w:pPr>
      <w:ins w:id="898" w:author="Jose Eduardo VIU" w:date="2023-04-02T12:31:00Z">
        <w:r>
          <w:rPr>
            <w:noProof/>
          </w:rPr>
          <w:lastRenderedPageBreak/>
          <w:drawing>
            <wp:inline distT="0" distB="0" distL="0" distR="0" wp14:anchorId="0EF17F35" wp14:editId="558410F7">
              <wp:extent cx="2804400" cy="3261600"/>
              <wp:effectExtent l="0" t="0" r="0" b="0"/>
              <wp:docPr id="56418332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04400" cy="3261600"/>
                      </a:xfrm>
                      <a:prstGeom prst="rect">
                        <a:avLst/>
                      </a:prstGeom>
                      <a:noFill/>
                      <a:ln>
                        <a:noFill/>
                      </a:ln>
                    </pic:spPr>
                  </pic:pic>
                </a:graphicData>
              </a:graphic>
            </wp:inline>
          </w:drawing>
        </w:r>
      </w:ins>
    </w:p>
    <w:p w14:paraId="4E1D485D" w14:textId="0C16D48D" w:rsidR="0041117C" w:rsidRDefault="0041117C" w:rsidP="0041117C">
      <w:pPr>
        <w:pStyle w:val="Descripcin"/>
        <w:rPr>
          <w:ins w:id="899" w:author="Jose Eduardo VIU" w:date="2023-04-02T12:31:00Z"/>
        </w:rPr>
      </w:pPr>
      <w:bookmarkStart w:id="900" w:name="_Ref131331329"/>
      <w:bookmarkStart w:id="901" w:name="_Toc131396860"/>
      <w:ins w:id="902" w:author="Jose Eduardo VIU" w:date="2023-04-02T12:31:00Z">
        <w:r>
          <w:t xml:space="preserve">Ilustración </w:t>
        </w:r>
        <w:r>
          <w:fldChar w:fldCharType="begin"/>
        </w:r>
        <w:r>
          <w:instrText xml:space="preserve"> SEQ Ilustración \* ARABIC </w:instrText>
        </w:r>
      </w:ins>
      <w:r>
        <w:fldChar w:fldCharType="separate"/>
      </w:r>
      <w:ins w:id="903" w:author="Jose Eduardo VIU" w:date="2023-04-03T06:46:00Z">
        <w:r w:rsidR="00395639">
          <w:rPr>
            <w:noProof/>
          </w:rPr>
          <w:t>9</w:t>
        </w:r>
      </w:ins>
      <w:ins w:id="904" w:author="Jose Eduardo VIU" w:date="2023-04-02T12:31:00Z">
        <w:r>
          <w:fldChar w:fldCharType="end"/>
        </w:r>
        <w:bookmarkEnd w:id="900"/>
        <w:r>
          <w:t>. Boxplot para cttos agrupado por años. Elaboracion propia.</w:t>
        </w:r>
        <w:bookmarkEnd w:id="901"/>
      </w:ins>
    </w:p>
    <w:p w14:paraId="1DD5D919" w14:textId="77777777" w:rsidR="0041117C" w:rsidRDefault="0041117C" w:rsidP="0041117C">
      <w:pPr>
        <w:keepNext/>
        <w:jc w:val="center"/>
        <w:rPr>
          <w:ins w:id="905" w:author="Jose Eduardo VIU" w:date="2023-04-02T12:33:00Z"/>
        </w:rPr>
        <w:pPrChange w:id="906" w:author="Jose Eduardo VIU" w:date="2023-04-02T12:33:00Z">
          <w:pPr>
            <w:jc w:val="center"/>
          </w:pPr>
        </w:pPrChange>
      </w:pPr>
      <w:ins w:id="907" w:author="Jose Eduardo VIU" w:date="2023-04-02T12:32:00Z">
        <w:r>
          <w:rPr>
            <w:noProof/>
          </w:rPr>
          <w:drawing>
            <wp:inline distT="0" distB="0" distL="0" distR="0" wp14:anchorId="2E19D98E" wp14:editId="6308E2CC">
              <wp:extent cx="2804400" cy="3261600"/>
              <wp:effectExtent l="0" t="0" r="0" b="0"/>
              <wp:docPr id="59287448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04400" cy="3261600"/>
                      </a:xfrm>
                      <a:prstGeom prst="rect">
                        <a:avLst/>
                      </a:prstGeom>
                      <a:noFill/>
                      <a:ln>
                        <a:noFill/>
                      </a:ln>
                    </pic:spPr>
                  </pic:pic>
                </a:graphicData>
              </a:graphic>
            </wp:inline>
          </w:drawing>
        </w:r>
      </w:ins>
    </w:p>
    <w:p w14:paraId="467835FC" w14:textId="12C07EDB" w:rsidR="0041117C" w:rsidRDefault="0041117C" w:rsidP="0041117C">
      <w:pPr>
        <w:pStyle w:val="Descripcin"/>
        <w:rPr>
          <w:ins w:id="908" w:author="Jose Eduardo VIU" w:date="2023-04-02T12:33:00Z"/>
        </w:rPr>
      </w:pPr>
      <w:bookmarkStart w:id="909" w:name="_Ref131331390"/>
      <w:bookmarkStart w:id="910" w:name="_Toc131396861"/>
      <w:ins w:id="911" w:author="Jose Eduardo VIU" w:date="2023-04-02T12:33:00Z">
        <w:r>
          <w:t xml:space="preserve">Ilustración </w:t>
        </w:r>
        <w:r>
          <w:fldChar w:fldCharType="begin"/>
        </w:r>
        <w:r>
          <w:instrText xml:space="preserve"> SEQ Ilustración \* ARABIC </w:instrText>
        </w:r>
      </w:ins>
      <w:r>
        <w:fldChar w:fldCharType="separate"/>
      </w:r>
      <w:ins w:id="912" w:author="Jose Eduardo VIU" w:date="2023-04-03T06:46:00Z">
        <w:r w:rsidR="00395639">
          <w:rPr>
            <w:noProof/>
          </w:rPr>
          <w:t>10</w:t>
        </w:r>
      </w:ins>
      <w:ins w:id="913" w:author="Jose Eduardo VIU" w:date="2023-04-02T12:33:00Z">
        <w:r>
          <w:fldChar w:fldCharType="end"/>
        </w:r>
        <w:bookmarkEnd w:id="909"/>
        <w:r>
          <w:t>. Evolución de GMD por meses para los últimos años. Elaboración propia.</w:t>
        </w:r>
        <w:bookmarkEnd w:id="910"/>
      </w:ins>
    </w:p>
    <w:p w14:paraId="6597FD47" w14:textId="77777777" w:rsidR="0041117C" w:rsidRDefault="0041117C" w:rsidP="0041117C">
      <w:pPr>
        <w:keepNext/>
        <w:jc w:val="center"/>
        <w:rPr>
          <w:ins w:id="914" w:author="Jose Eduardo VIU" w:date="2023-04-02T12:34:00Z"/>
        </w:rPr>
        <w:pPrChange w:id="915" w:author="Jose Eduardo VIU" w:date="2023-04-02T12:34:00Z">
          <w:pPr>
            <w:jc w:val="center"/>
          </w:pPr>
        </w:pPrChange>
      </w:pPr>
      <w:ins w:id="916" w:author="Jose Eduardo VIU" w:date="2023-04-02T12:33:00Z">
        <w:r>
          <w:rPr>
            <w:noProof/>
          </w:rPr>
          <w:lastRenderedPageBreak/>
          <w:drawing>
            <wp:inline distT="0" distB="0" distL="0" distR="0" wp14:anchorId="274D88FB" wp14:editId="63A31F19">
              <wp:extent cx="2804400" cy="3261600"/>
              <wp:effectExtent l="0" t="0" r="0" b="0"/>
              <wp:docPr id="149184093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04400" cy="3261600"/>
                      </a:xfrm>
                      <a:prstGeom prst="rect">
                        <a:avLst/>
                      </a:prstGeom>
                      <a:noFill/>
                      <a:ln>
                        <a:noFill/>
                      </a:ln>
                    </pic:spPr>
                  </pic:pic>
                </a:graphicData>
              </a:graphic>
            </wp:inline>
          </w:drawing>
        </w:r>
      </w:ins>
    </w:p>
    <w:p w14:paraId="03C3C272" w14:textId="346E8E45" w:rsidR="0041117C" w:rsidRPr="0041117C" w:rsidRDefault="0041117C" w:rsidP="0041117C">
      <w:pPr>
        <w:pStyle w:val="Descripcin"/>
        <w:rPr>
          <w:ins w:id="917" w:author="Jose Eduardo VIU" w:date="2023-04-02T11:57:00Z"/>
        </w:rPr>
        <w:pPrChange w:id="918" w:author="Jose Eduardo VIU" w:date="2023-04-02T12:34:00Z">
          <w:pPr/>
        </w:pPrChange>
      </w:pPr>
      <w:bookmarkStart w:id="919" w:name="_Ref131331442"/>
      <w:bookmarkStart w:id="920" w:name="_Toc131396862"/>
      <w:ins w:id="921" w:author="Jose Eduardo VIU" w:date="2023-04-02T12:34:00Z">
        <w:r>
          <w:t xml:space="preserve">Ilustración </w:t>
        </w:r>
        <w:r>
          <w:fldChar w:fldCharType="begin"/>
        </w:r>
        <w:r>
          <w:instrText xml:space="preserve"> SEQ Ilustración \* ARABIC </w:instrText>
        </w:r>
      </w:ins>
      <w:r>
        <w:fldChar w:fldCharType="separate"/>
      </w:r>
      <w:ins w:id="922" w:author="Jose Eduardo VIU" w:date="2023-04-03T06:46:00Z">
        <w:r w:rsidR="00395639">
          <w:rPr>
            <w:noProof/>
          </w:rPr>
          <w:t>11</w:t>
        </w:r>
      </w:ins>
      <w:ins w:id="923" w:author="Jose Eduardo VIU" w:date="2023-04-02T12:34:00Z">
        <w:r>
          <w:fldChar w:fldCharType="end"/>
        </w:r>
        <w:bookmarkEnd w:id="919"/>
        <w:r>
          <w:t>. Descomposición de la serie temporal. Elaboración propia.</w:t>
        </w:r>
      </w:ins>
      <w:bookmarkEnd w:id="920"/>
    </w:p>
    <w:p w14:paraId="65114D43" w14:textId="0F73F420" w:rsidR="00CB7E31" w:rsidRDefault="00000000">
      <w:r>
        <w:t>Otra columna calculada que podría ayudar es la que indica el porcentaje de hembras del contrato. En el dataset hay un campo de sexo, que indica un código que identifica el sexo del contrato, esto es si todos los animales son hembras o machos, si hay mezcla y en qué porcentaje, si hay machos castrados (que se tratan a todos los efectos como hembras), etc. El problema es que estos códigos no revelan directamente esta distribución de forma ordenada para poder comparar y usarla adecuadamente en los algoritmos de regresión, por ello parece conveniente añadir una columna que recoja esta distribución por sexos indicando el porcentaje de animales que son hembras. Esto haría innecesaria la columna de sexo, pues la nueva nos resultará mucho más descriptiva y útil.</w:t>
      </w:r>
    </w:p>
    <w:p w14:paraId="63CDE3B2" w14:textId="485F0117" w:rsidR="00CB7E31" w:rsidDel="004B521D" w:rsidRDefault="00CB7E31">
      <w:pPr>
        <w:rPr>
          <w:del w:id="924" w:author="Jose Eduardo VIU" w:date="2023-04-01T11:27:00Z"/>
        </w:rPr>
      </w:pPr>
    </w:p>
    <w:p w14:paraId="6CA51421" w14:textId="77777777" w:rsidR="00CB7E31" w:rsidRDefault="00000000">
      <w:r>
        <w:t>En la versión inicial del dataset no se ha incorporado el pienso consumido, pero en la segunda versión del dataset para este proyecto se va a incorporar. Se dispondrá de un valor global para todo el contrato y la duración del mismo, esto es difícilmente interpretable entre la gran variedad de contratos con distinto tamaño (de animales) y duración. Por ello añadir al dataset la columna calculada que indique la cantidad de pienso, pero expresada por animal y día puede resultar mucho más ajustado a lo que pretendemos, de esta forma con independencia de las características del contrato será un buen indicador comparativo. La variable del pienso por animal y día puede resultar muy conveniente para el resultado buscado, pues si hay algún problema en la marcha del contrato suele ser un buen indicador que los animales bajen el consumo y que esto nos indique de forma temprana que tenderemos índices más bajos de transformación.</w:t>
      </w:r>
    </w:p>
    <w:p w14:paraId="1402287B" w14:textId="737E9AA9" w:rsidR="00CB7E31" w:rsidDel="00767EED" w:rsidRDefault="00CB7E31">
      <w:pPr>
        <w:rPr>
          <w:del w:id="925" w:author="Jose Eduardo VIU" w:date="2023-04-01T11:27:00Z"/>
        </w:rPr>
      </w:pPr>
    </w:p>
    <w:p w14:paraId="5B00375C" w14:textId="42324DE0" w:rsidR="00767EED" w:rsidRDefault="00767EED">
      <w:pPr>
        <w:rPr>
          <w:ins w:id="926" w:author="Jose Eduardo VIU" w:date="2023-04-01T19:07:00Z"/>
        </w:rPr>
      </w:pPr>
    </w:p>
    <w:p w14:paraId="1EE2632B" w14:textId="61FB02AF" w:rsidR="00767EED" w:rsidRDefault="00767EED">
      <w:pPr>
        <w:rPr>
          <w:ins w:id="927" w:author="Jose Eduardo VIU" w:date="2023-04-01T19:07:00Z"/>
        </w:rPr>
      </w:pPr>
    </w:p>
    <w:p w14:paraId="75A2E024" w14:textId="0E68C81B" w:rsidR="00767EED" w:rsidRDefault="00767EED">
      <w:pPr>
        <w:rPr>
          <w:ins w:id="928" w:author="Jose Eduardo VIU" w:date="2023-04-01T19:07:00Z"/>
        </w:rPr>
      </w:pPr>
    </w:p>
    <w:p w14:paraId="64D160EA" w14:textId="3AF677A9" w:rsidR="00767EED" w:rsidRDefault="00767EED">
      <w:pPr>
        <w:rPr>
          <w:ins w:id="929" w:author="Jose Eduardo VIU" w:date="2023-04-01T19:07:00Z"/>
        </w:rPr>
      </w:pPr>
    </w:p>
    <w:p w14:paraId="1C597041" w14:textId="77777777" w:rsidR="00767EED" w:rsidRDefault="00767EED">
      <w:pPr>
        <w:rPr>
          <w:ins w:id="930" w:author="Jose Eduardo VIU" w:date="2023-04-01T19:07:00Z"/>
        </w:rPr>
      </w:pPr>
    </w:p>
    <w:p w14:paraId="31D7BF24" w14:textId="77777777" w:rsidR="00CB7E31" w:rsidRDefault="00000000">
      <w:pPr>
        <w:rPr>
          <w:b/>
          <w:bCs/>
        </w:rPr>
      </w:pPr>
      <w:r>
        <w:rPr>
          <w:b/>
          <w:bCs/>
        </w:rPr>
        <w:t>Calidad de los Datos</w:t>
      </w:r>
    </w:p>
    <w:p w14:paraId="3CCC945B" w14:textId="77777777" w:rsidR="00CB7E31" w:rsidRDefault="00000000">
      <w:pPr>
        <w:rPr>
          <w:b/>
          <w:bCs/>
        </w:rPr>
      </w:pPr>
      <w:r>
        <w:rPr>
          <w:b/>
          <w:bCs/>
        </w:rPr>
        <w:t>Datos Faltantes</w:t>
      </w:r>
    </w:p>
    <w:p w14:paraId="0F643D74" w14:textId="76A47ED3" w:rsidR="00CB7E31" w:rsidRDefault="00000000">
      <w:r>
        <w:t xml:space="preserve">De cara a analizar la calidad de los datos, lo primero que nos fijaremos será en lo datos faltantes en el dataset. Se detectan datos faltantes en las columnas: NumBajas, GPS_Longitud, GPS_Latitud, gr_direccion y gr_codpos, como se puede apreciar en la </w:t>
      </w:r>
      <w:r>
        <w:fldChar w:fldCharType="begin"/>
      </w:r>
      <w:r>
        <w:instrText xml:space="preserve"> REF _Ref130978604 \h </w:instrText>
      </w:r>
      <w:r>
        <w:fldChar w:fldCharType="separate"/>
      </w:r>
      <w:r w:rsidR="00395639">
        <w:t xml:space="preserve">Tabla </w:t>
      </w:r>
      <w:r w:rsidR="00395639">
        <w:rPr>
          <w:noProof/>
        </w:rPr>
        <w:t>1</w:t>
      </w:r>
      <w:r>
        <w:fldChar w:fldCharType="end"/>
      </w:r>
      <w:r>
        <w:t>.</w:t>
      </w:r>
    </w:p>
    <w:p w14:paraId="13964F2E" w14:textId="7A636015" w:rsidR="00CB7E31" w:rsidRDefault="00000000">
      <w:pPr>
        <w:pStyle w:val="Descripcin"/>
        <w:keepNext/>
      </w:pPr>
      <w:bookmarkStart w:id="931" w:name="_Ref130978604"/>
      <w:bookmarkStart w:id="932" w:name="_Toc131091296"/>
      <w:bookmarkStart w:id="933" w:name="_Toc131396895"/>
      <w:r>
        <w:t xml:space="preserve">Tabla </w:t>
      </w:r>
      <w:fldSimple w:instr=" SEQ Tabla \* ARABIC ">
        <w:r w:rsidR="00395639">
          <w:rPr>
            <w:noProof/>
          </w:rPr>
          <w:t>1</w:t>
        </w:r>
      </w:fldSimple>
      <w:bookmarkEnd w:id="931"/>
      <w:r>
        <w:t>. Columnas con datos faltantes. Elaboración propia</w:t>
      </w:r>
      <w:bookmarkEnd w:id="932"/>
      <w:bookmarkEnd w:id="933"/>
    </w:p>
    <w:tbl>
      <w:tblPr>
        <w:tblW w:w="3590" w:type="dxa"/>
        <w:jc w:val="center"/>
        <w:tblLayout w:type="fixed"/>
        <w:tblCellMar>
          <w:left w:w="70" w:type="dxa"/>
          <w:right w:w="70" w:type="dxa"/>
        </w:tblCellMar>
        <w:tblLook w:val="04A0" w:firstRow="1" w:lastRow="0" w:firstColumn="1" w:lastColumn="0" w:noHBand="0" w:noVBand="1"/>
      </w:tblPr>
      <w:tblGrid>
        <w:gridCol w:w="1452"/>
        <w:gridCol w:w="910"/>
        <w:gridCol w:w="1228"/>
      </w:tblGrid>
      <w:tr w:rsidR="00CB7E31" w14:paraId="3CC8EC3D" w14:textId="77777777">
        <w:trPr>
          <w:trHeight w:val="217"/>
          <w:jc w:val="center"/>
        </w:trPr>
        <w:tc>
          <w:tcPr>
            <w:tcW w:w="145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868487E" w14:textId="77777777" w:rsidR="00CB7E31" w:rsidRDefault="00000000">
            <w:pPr>
              <w:widowControl w:val="0"/>
              <w:suppressAutoHyphens w:val="0"/>
              <w:spacing w:after="0" w:line="240" w:lineRule="auto"/>
              <w:jc w:val="left"/>
              <w:rPr>
                <w:rFonts w:ascii="Calibri" w:eastAsia="Times New Roman" w:hAnsi="Calibri" w:cs="Calibri"/>
                <w:b/>
                <w:bCs/>
                <w:color w:val="000000"/>
                <w:lang w:eastAsia="es-ES"/>
              </w:rPr>
            </w:pPr>
            <w:r>
              <w:rPr>
                <w:rFonts w:ascii="Calibri" w:eastAsia="Times New Roman" w:hAnsi="Calibri" w:cs="Calibri"/>
                <w:b/>
                <w:bCs/>
                <w:color w:val="000000"/>
                <w:lang w:eastAsia="es-ES"/>
              </w:rPr>
              <w:t>Columna</w:t>
            </w:r>
          </w:p>
        </w:tc>
        <w:tc>
          <w:tcPr>
            <w:tcW w:w="910" w:type="dxa"/>
            <w:tcBorders>
              <w:top w:val="single" w:sz="4" w:space="0" w:color="000000"/>
              <w:bottom w:val="single" w:sz="4" w:space="0" w:color="000000"/>
              <w:right w:val="single" w:sz="4" w:space="0" w:color="000000"/>
            </w:tcBorders>
            <w:shd w:val="clear" w:color="auto" w:fill="auto"/>
            <w:vAlign w:val="bottom"/>
          </w:tcPr>
          <w:p w14:paraId="23B1C6C4" w14:textId="77777777" w:rsidR="00CB7E31" w:rsidRDefault="00000000">
            <w:pPr>
              <w:widowControl w:val="0"/>
              <w:suppressAutoHyphens w:val="0"/>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Faltan</w:t>
            </w:r>
          </w:p>
        </w:tc>
        <w:tc>
          <w:tcPr>
            <w:tcW w:w="1228" w:type="dxa"/>
            <w:tcBorders>
              <w:top w:val="single" w:sz="4" w:space="0" w:color="000000"/>
              <w:bottom w:val="single" w:sz="4" w:space="0" w:color="000000"/>
              <w:right w:val="single" w:sz="4" w:space="0" w:color="000000"/>
            </w:tcBorders>
            <w:shd w:val="clear" w:color="auto" w:fill="auto"/>
            <w:vAlign w:val="bottom"/>
          </w:tcPr>
          <w:p w14:paraId="7623217F" w14:textId="77777777" w:rsidR="00CB7E31" w:rsidRDefault="00000000">
            <w:pPr>
              <w:widowControl w:val="0"/>
              <w:suppressAutoHyphens w:val="0"/>
              <w:spacing w:after="0" w:line="240" w:lineRule="auto"/>
              <w:jc w:val="left"/>
              <w:rPr>
                <w:rFonts w:ascii="Calibri" w:eastAsia="Times New Roman" w:hAnsi="Calibri" w:cs="Calibri"/>
                <w:b/>
                <w:bCs/>
                <w:color w:val="000000"/>
                <w:lang w:eastAsia="es-ES"/>
              </w:rPr>
            </w:pPr>
            <w:r>
              <w:rPr>
                <w:rFonts w:ascii="Calibri" w:eastAsia="Times New Roman" w:hAnsi="Calibri" w:cs="Calibri"/>
                <w:b/>
                <w:bCs/>
                <w:color w:val="000000"/>
                <w:lang w:eastAsia="es-ES"/>
              </w:rPr>
              <w:t>Porcentaje</w:t>
            </w:r>
          </w:p>
        </w:tc>
      </w:tr>
      <w:tr w:rsidR="00CB7E31" w14:paraId="737DEE1D" w14:textId="77777777">
        <w:trPr>
          <w:trHeight w:val="217"/>
          <w:jc w:val="center"/>
        </w:trPr>
        <w:tc>
          <w:tcPr>
            <w:tcW w:w="1452" w:type="dxa"/>
            <w:tcBorders>
              <w:left w:val="single" w:sz="4" w:space="0" w:color="000000"/>
              <w:bottom w:val="single" w:sz="4" w:space="0" w:color="000000"/>
              <w:right w:val="single" w:sz="4" w:space="0" w:color="000000"/>
            </w:tcBorders>
            <w:shd w:val="clear" w:color="auto" w:fill="auto"/>
            <w:vAlign w:val="bottom"/>
          </w:tcPr>
          <w:p w14:paraId="031BB79B"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NumBajas</w:t>
            </w:r>
          </w:p>
        </w:tc>
        <w:tc>
          <w:tcPr>
            <w:tcW w:w="910" w:type="dxa"/>
            <w:tcBorders>
              <w:bottom w:val="single" w:sz="4" w:space="0" w:color="000000"/>
              <w:right w:val="single" w:sz="4" w:space="0" w:color="000000"/>
            </w:tcBorders>
            <w:shd w:val="clear" w:color="auto" w:fill="auto"/>
            <w:vAlign w:val="bottom"/>
          </w:tcPr>
          <w:p w14:paraId="595F67CF"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4</w:t>
            </w:r>
          </w:p>
        </w:tc>
        <w:tc>
          <w:tcPr>
            <w:tcW w:w="1228" w:type="dxa"/>
            <w:tcBorders>
              <w:bottom w:val="single" w:sz="4" w:space="0" w:color="000000"/>
              <w:right w:val="single" w:sz="4" w:space="0" w:color="000000"/>
            </w:tcBorders>
            <w:shd w:val="clear" w:color="auto" w:fill="auto"/>
            <w:vAlign w:val="bottom"/>
          </w:tcPr>
          <w:p w14:paraId="3C1E5A60" w14:textId="77777777" w:rsidR="00CB7E31"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0,075%</w:t>
            </w:r>
          </w:p>
        </w:tc>
      </w:tr>
      <w:tr w:rsidR="00CB7E31" w14:paraId="1715EBEF" w14:textId="77777777">
        <w:trPr>
          <w:trHeight w:val="217"/>
          <w:jc w:val="center"/>
        </w:trPr>
        <w:tc>
          <w:tcPr>
            <w:tcW w:w="1452" w:type="dxa"/>
            <w:tcBorders>
              <w:left w:val="single" w:sz="4" w:space="0" w:color="000000"/>
              <w:bottom w:val="single" w:sz="4" w:space="0" w:color="000000"/>
              <w:right w:val="single" w:sz="4" w:space="0" w:color="000000"/>
            </w:tcBorders>
            <w:shd w:val="clear" w:color="auto" w:fill="auto"/>
            <w:vAlign w:val="bottom"/>
          </w:tcPr>
          <w:p w14:paraId="4124B530"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GPS_Longitud</w:t>
            </w:r>
          </w:p>
        </w:tc>
        <w:tc>
          <w:tcPr>
            <w:tcW w:w="910" w:type="dxa"/>
            <w:tcBorders>
              <w:bottom w:val="single" w:sz="4" w:space="0" w:color="000000"/>
              <w:right w:val="single" w:sz="4" w:space="0" w:color="000000"/>
            </w:tcBorders>
            <w:shd w:val="clear" w:color="auto" w:fill="auto"/>
            <w:vAlign w:val="bottom"/>
          </w:tcPr>
          <w:p w14:paraId="3847C695"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5</w:t>
            </w:r>
          </w:p>
        </w:tc>
        <w:tc>
          <w:tcPr>
            <w:tcW w:w="1228" w:type="dxa"/>
            <w:tcBorders>
              <w:bottom w:val="single" w:sz="4" w:space="0" w:color="000000"/>
              <w:right w:val="single" w:sz="4" w:space="0" w:color="000000"/>
            </w:tcBorders>
            <w:shd w:val="clear" w:color="auto" w:fill="auto"/>
            <w:vAlign w:val="bottom"/>
          </w:tcPr>
          <w:p w14:paraId="349A1B4B" w14:textId="77777777" w:rsidR="00CB7E31"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0,094%</w:t>
            </w:r>
          </w:p>
        </w:tc>
      </w:tr>
      <w:tr w:rsidR="00CB7E31" w14:paraId="2B899F71" w14:textId="77777777">
        <w:trPr>
          <w:trHeight w:val="217"/>
          <w:jc w:val="center"/>
        </w:trPr>
        <w:tc>
          <w:tcPr>
            <w:tcW w:w="1452" w:type="dxa"/>
            <w:tcBorders>
              <w:left w:val="single" w:sz="4" w:space="0" w:color="000000"/>
              <w:bottom w:val="single" w:sz="4" w:space="0" w:color="000000"/>
              <w:right w:val="single" w:sz="4" w:space="0" w:color="000000"/>
            </w:tcBorders>
            <w:shd w:val="clear" w:color="auto" w:fill="auto"/>
            <w:vAlign w:val="bottom"/>
          </w:tcPr>
          <w:p w14:paraId="3F08E194"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GPS_Latitud</w:t>
            </w:r>
          </w:p>
        </w:tc>
        <w:tc>
          <w:tcPr>
            <w:tcW w:w="910" w:type="dxa"/>
            <w:tcBorders>
              <w:bottom w:val="single" w:sz="4" w:space="0" w:color="000000"/>
              <w:right w:val="single" w:sz="4" w:space="0" w:color="000000"/>
            </w:tcBorders>
            <w:shd w:val="clear" w:color="auto" w:fill="auto"/>
            <w:vAlign w:val="bottom"/>
          </w:tcPr>
          <w:p w14:paraId="52C2B59E"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5</w:t>
            </w:r>
          </w:p>
        </w:tc>
        <w:tc>
          <w:tcPr>
            <w:tcW w:w="1228" w:type="dxa"/>
            <w:tcBorders>
              <w:bottom w:val="single" w:sz="4" w:space="0" w:color="000000"/>
              <w:right w:val="single" w:sz="4" w:space="0" w:color="000000"/>
            </w:tcBorders>
            <w:shd w:val="clear" w:color="auto" w:fill="auto"/>
            <w:vAlign w:val="bottom"/>
          </w:tcPr>
          <w:p w14:paraId="12BE59D9" w14:textId="77777777" w:rsidR="00CB7E31"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0,094%</w:t>
            </w:r>
          </w:p>
        </w:tc>
      </w:tr>
      <w:tr w:rsidR="00CB7E31" w14:paraId="00E70C7F" w14:textId="77777777">
        <w:trPr>
          <w:trHeight w:val="217"/>
          <w:jc w:val="center"/>
        </w:trPr>
        <w:tc>
          <w:tcPr>
            <w:tcW w:w="1452" w:type="dxa"/>
            <w:tcBorders>
              <w:left w:val="single" w:sz="4" w:space="0" w:color="000000"/>
              <w:bottom w:val="single" w:sz="4" w:space="0" w:color="000000"/>
              <w:right w:val="single" w:sz="4" w:space="0" w:color="000000"/>
            </w:tcBorders>
            <w:shd w:val="clear" w:color="auto" w:fill="auto"/>
            <w:vAlign w:val="bottom"/>
          </w:tcPr>
          <w:p w14:paraId="59B68213"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gr_direccion</w:t>
            </w:r>
          </w:p>
        </w:tc>
        <w:tc>
          <w:tcPr>
            <w:tcW w:w="910" w:type="dxa"/>
            <w:tcBorders>
              <w:bottom w:val="single" w:sz="4" w:space="0" w:color="000000"/>
              <w:right w:val="single" w:sz="4" w:space="0" w:color="000000"/>
            </w:tcBorders>
            <w:shd w:val="clear" w:color="auto" w:fill="auto"/>
            <w:vAlign w:val="bottom"/>
          </w:tcPr>
          <w:p w14:paraId="49A8EC71"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979</w:t>
            </w:r>
          </w:p>
        </w:tc>
        <w:tc>
          <w:tcPr>
            <w:tcW w:w="1228" w:type="dxa"/>
            <w:tcBorders>
              <w:bottom w:val="single" w:sz="4" w:space="0" w:color="000000"/>
              <w:right w:val="single" w:sz="4" w:space="0" w:color="000000"/>
            </w:tcBorders>
            <w:shd w:val="clear" w:color="auto" w:fill="auto"/>
            <w:vAlign w:val="bottom"/>
          </w:tcPr>
          <w:p w14:paraId="70838736" w14:textId="77777777" w:rsidR="00CB7E31"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18,385%</w:t>
            </w:r>
          </w:p>
        </w:tc>
      </w:tr>
      <w:tr w:rsidR="00CB7E31" w14:paraId="1D13A29A" w14:textId="77777777">
        <w:trPr>
          <w:trHeight w:val="217"/>
          <w:jc w:val="center"/>
        </w:trPr>
        <w:tc>
          <w:tcPr>
            <w:tcW w:w="1452" w:type="dxa"/>
            <w:tcBorders>
              <w:left w:val="single" w:sz="4" w:space="0" w:color="000000"/>
              <w:bottom w:val="single" w:sz="4" w:space="0" w:color="000000"/>
              <w:right w:val="single" w:sz="4" w:space="0" w:color="000000"/>
            </w:tcBorders>
            <w:shd w:val="clear" w:color="auto" w:fill="auto"/>
            <w:vAlign w:val="bottom"/>
          </w:tcPr>
          <w:p w14:paraId="3AD70A93"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gr_codpos</w:t>
            </w:r>
          </w:p>
        </w:tc>
        <w:tc>
          <w:tcPr>
            <w:tcW w:w="910" w:type="dxa"/>
            <w:tcBorders>
              <w:bottom w:val="single" w:sz="4" w:space="0" w:color="000000"/>
              <w:right w:val="single" w:sz="4" w:space="0" w:color="000000"/>
            </w:tcBorders>
            <w:shd w:val="clear" w:color="auto" w:fill="auto"/>
            <w:vAlign w:val="bottom"/>
          </w:tcPr>
          <w:p w14:paraId="66BD8A35"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3</w:t>
            </w:r>
          </w:p>
        </w:tc>
        <w:tc>
          <w:tcPr>
            <w:tcW w:w="1228" w:type="dxa"/>
            <w:tcBorders>
              <w:bottom w:val="single" w:sz="4" w:space="0" w:color="000000"/>
              <w:right w:val="single" w:sz="4" w:space="0" w:color="000000"/>
            </w:tcBorders>
            <w:shd w:val="clear" w:color="auto" w:fill="auto"/>
            <w:vAlign w:val="bottom"/>
          </w:tcPr>
          <w:p w14:paraId="106C12A3" w14:textId="77777777" w:rsidR="00CB7E31"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0,056%</w:t>
            </w:r>
          </w:p>
        </w:tc>
      </w:tr>
    </w:tbl>
    <w:p w14:paraId="1551A7F1" w14:textId="77777777" w:rsidR="00CB7E31" w:rsidRDefault="00CB7E31"/>
    <w:p w14:paraId="78A492A7" w14:textId="43598727" w:rsidR="00CB7E31" w:rsidRDefault="00000000">
      <w:r>
        <w:t>Todas las correcciones se incluyen en un script que se adjunta como anexo al proyecto (</w:t>
      </w:r>
      <w:r>
        <w:fldChar w:fldCharType="begin"/>
      </w:r>
      <w:r>
        <w:instrText xml:space="preserve"> REF _Ref130988445 \h </w:instrText>
      </w:r>
      <w:del w:id="934" w:author="Jose Eduardo VIU" w:date="2023-04-02T13:47:00Z">
        <w:r w:rsidDel="00541DF0">
          <w:fldChar w:fldCharType="separate"/>
        </w:r>
        <w:r w:rsidR="006D77E0" w:rsidDel="00541DF0">
          <w:delText>TFM_Preparar_Dataset</w:delText>
        </w:r>
      </w:del>
      <w:r>
        <w:fldChar w:fldCharType="end"/>
      </w:r>
      <w:r>
        <w:t>).</w:t>
      </w:r>
    </w:p>
    <w:p w14:paraId="5C9B0328" w14:textId="77777777" w:rsidR="00CB7E31" w:rsidRDefault="00000000">
      <w:r>
        <w:t>Para el número de bajas, si está en blanco parece que se debe a que el contrato no ha tenido ninguna baja y por ello la consulta que recopilaba los datos del dataset lo ha dejado en blanco, procede por tanto sustituir en estos casos el valor por cero.</w:t>
      </w:r>
    </w:p>
    <w:p w14:paraId="41D5045A" w14:textId="77777777" w:rsidR="00CB7E31" w:rsidRDefault="00000000">
      <w:r>
        <w:t>Para las columnas GPS_Latitud y GPS_Longitud (ambas forman parte de la misma característica localización GPS, separadas para poder apreciar más fácilmente diferencias entre localizaciones por diferente latitud o longitud), en este caso veo que se refieren a contratos antiguos de granjas que probablemente han cambiado de integrador y las tenemos dadas de alta con otro código del que podremos recoger las coordenadas. Si vemos los nombres de las naves (na_nombre) de las granjas que no tenemos los datos de localización GPS, obtenemos: "PASO DEL PINO (OLD)" y "SALGADO (BAJA)". Buscamos la localización de esta granja en otras filas del dataset, que se refieran a la misma granja para otro integrador y podemos rellenar estos valores por los valores reales. Las granjas que buscar son: "PASO DEL PINO" y "SALGADO". Se consiguen corregir los valores de estos (ver script anexo para más detalles).</w:t>
      </w:r>
    </w:p>
    <w:p w14:paraId="2414BCF9" w14:textId="77777777" w:rsidR="00CB7E31" w:rsidRDefault="00000000">
      <w:r>
        <w:t>Para el caso del código postal las filas con problemas tienen en el campo población incluido el código postal por lo que podemos extraerlo de allí, y de esa forma corregirlo.</w:t>
      </w:r>
    </w:p>
    <w:p w14:paraId="4AA272D9" w14:textId="77777777" w:rsidR="00CB7E31" w:rsidRDefault="00000000">
      <w:r>
        <w:lastRenderedPageBreak/>
        <w:t>Ya sólo falta el campo gr_direccion. Este campo tiene muchas filas con valor nulo (en concreto 979 filas). Como es un campo que no tiene mucha influencia para para el cálculo no merece la pena intentar corregirlo, ni eliminar las filas que tengan nulos en este campo. La decisión más acertada para este problema podría ser eliminar esta columna, o rellenarla con los datos en el campo provincia. En este proyecto se usará la opción de eliminar la columna.</w:t>
      </w:r>
    </w:p>
    <w:p w14:paraId="551CD93B" w14:textId="544D89B7" w:rsidR="00CB7E31" w:rsidDel="004B521D" w:rsidRDefault="00CB7E31">
      <w:pPr>
        <w:rPr>
          <w:del w:id="935" w:author="Jose Eduardo VIU" w:date="2023-04-01T11:28:00Z"/>
        </w:rPr>
      </w:pPr>
    </w:p>
    <w:p w14:paraId="4EC68393" w14:textId="77777777" w:rsidR="00CB7E31" w:rsidRDefault="00000000">
      <w:pPr>
        <w:rPr>
          <w:b/>
          <w:bCs/>
        </w:rPr>
      </w:pPr>
      <w:r>
        <w:rPr>
          <w:b/>
          <w:bCs/>
        </w:rPr>
        <w:t>Atributos que precisan limpieza</w:t>
      </w:r>
    </w:p>
    <w:p w14:paraId="30B281C2" w14:textId="77777777" w:rsidR="00CB7E31" w:rsidRDefault="00000000">
      <w:r>
        <w:t>El dataset de partida procede del ERP de la empresa Cefu S.A. y ya está bastante limpio en los atributos traídos. Aparte de los datos faltantes ya tratados en el apartado anterior, habría que comprobar si hay “outliers” (</w:t>
      </w:r>
      <w:r>
        <w:fldChar w:fldCharType="begin"/>
      </w:r>
      <w:r>
        <w:instrText>ADDIN ZOTERO_ITEM CSL_CITATION {"citationID":"RiG3IrNN","properties":{"formattedCitation":"(Boukerche et\\uc0\\u160{}al., 2021)","plainCitation":"(Boukerche et al., 2021)","noteIndex":0},"citationItems":[{"id":59,"uris":["http://zotero.org/users/local/8BTRjEQT/items/EXIMNDU5"],"itemData":{"id":59,"type":"article-journal","abstract":"Over the past decade, we have witnessed an enormous amount of research effort dedicated to the design of efficient outlier detection techniques while taking into consideration efficiency, accuracy, high-dimensional data, and distributed environments, among other factors. In this article, we present and examine these characteristics, current solutions, aswell as open challenges and future research directions in identifying newoutlier detection strategies. We propose a taxonomy of the recently designed outlier detection strategies while underlying their fundamental characteristics and properties. We also introduce several newly trending outlier detection methods designed for high-dimensional data, data streams, big data, and minimally labeled data. Last, we review their advantages and limitations and then discuss future and new challenging issues.","container-title":"ACM Computing Surveys","DOI":"10.1145/3381028","ISSN":"03600300","issue":"3","note":"publisher: Association for Computing Machinery","page":"1-37","source":"EBSCOhost","title":"Outlier Detection: Methods, Models, and Classification","title-short":"Outlier Detection","volume":"53","author":[{"family":"Boukerche","given":"Azzedine"},{"literal":"Lining Zheng"},{"family":"Alfandi","given":"Omar"}],"issued":{"date-parts":[["2021",5]]}}}],"schema":"https://github.com/citation-style-language/schema/raw/master/csl-citation.json"}</w:instrText>
      </w:r>
      <w:r>
        <w:fldChar w:fldCharType="separate"/>
      </w:r>
      <w:r>
        <w:rPr>
          <w:szCs w:val="24"/>
        </w:rPr>
        <w:t>(Boukerche et al., 2021)</w:t>
      </w:r>
      <w:r>
        <w:fldChar w:fldCharType="end"/>
      </w:r>
      <w:r>
        <w:t xml:space="preserve"> y </w:t>
      </w:r>
      <w:r>
        <w:fldChar w:fldCharType="begin"/>
      </w:r>
      <w:r>
        <w:instrText>ADDIN ZOTERO_ITEM CSL_CITATION {"citationID":"jKCVCya2","properties":{"formattedCitation":"(Altman &amp; Krzywinski, 2016)","plainCitation":"(Altman &amp; Krzywinski, 2016)","noteIndex":0},"citationItems":[{"id":61,"uris":["http://zotero.org/users/local/8BTRjEQT/items/44XKALHW"],"itemData":{"id":61,"type":"article-journal","abstract":"Some outliers influence the regression fit more than others. In our recent columns, we discussed how linear regression can be used to predict the value of a response variable on the basis of one or more predictor variables 1,2. We saw that even when a fit can be readily obtained, interpreting the results is not as straightforward. For example, when predictors are correlated, regression coefficients cannot be reliably estimated-and may actually have the wrong sign-even though the model remains predictive 2. This month we turn to methods that diagnose the regression, beginning with the effect that outliers have on the stability of predicted values. Other diagnostics, such as for stability of the regression coefficient estimates and for statistical inference, will be the subject of a future column. Recall that simple linear regression is a model for the conditional mean E(Y|X) = b 0 + b 1 X of the response, Y, given a single predictor, X. Because of biological or technical variability, we expect deviation between the conditional mean and the observed response. This is called the error, and when it can be assumed to be additive, be independent and have zero mean, least-squares estimation (LSE) is most commonly used to determine the respective estimates b 0 and b 1 of regression parameters b 0 and b 1. LSE minimizes the residual sum of squares, SSE = S(y i-ŷ i) 2 , where ŷ i = b 0 + b 1 x i are the fitted values. An estimate of the error is given by the residual r i = y i-ŷ i. In addition , it is often assumed that errors are normally distributed and have constant variance that is independent of the values of the predictors. One of the most common regression diagnostics involves identifying outliers and evaluating their effect on the estimates of the fit parameters; this helps us understand how much influence individual observations have on the fit. To illustrate, we will use our simple linear regression model 1 that relates height (H, in centimeters) to weight (W, in kilograms): W =-45 + 2H/3 + e, with e normally distributed with zero mean and Var(e) = 1. A key observation is that the regression line always goes through the predictor and response mean (Fig. 1a). The means act as a pivot, and if the predictor value is far from the mean, any unusual values of the corresponding response lead to larger 'swings' in the regression slope. As a consequence, observations farther from the mean have a greater effect on the fit. We show this in Figure 1b,c, where we simulate an outlier by subtracting three times the noise in the model, 3Var(e), from an observation in the sample shown in Figure 1a. Subtracting from the sixth observation has very little impact on the fitted value at this position, which drops from 65.2 to 64.9, and essentially no effect on the slope (Fig. 1b). Doing the same to the 11th observation decreases both to a greater extent: the fitted value drops from 68.7 to 67.5, and the slope from 0.70 to 0.57 (Fig. 1c). Note that this adjustment also affects the SSE, which is used to estimate the standard errors of the regression coefficients and fitted values, and may have a large effect on the statistical inference even when the influence on the fit is small. For our example, the SSE is larger for the fit obtained by moving the low-leverage observation (Fig. 1b) than for the case of the high-leverage one (Fig. 1c). Influence of an observation (x i , y i) on the fit can be quantified on the basis of the extent to which a change in the observation affects the corresponding fitted value ŷ i. There are two components to influence. The first is due to the distance between x i and the mean of x, called the leverage, which can be thought of as the effect of a unit change in y i on the fitted value. The second is due to the distance between y i and the fitted value at x i when the line is fitted without (x i , y i), captured by a quantity called Cook's distance. For simple linear regression, the leverage is given by h ii = 1/n + (x i-x-) 2 /S xx , where S xx = S i (x i-x-) 2 (Fig. 2a). The subscript ii Effect of observation with low influence Regression line goes through mean Effect of observation with high influence a b c Height (cm) Height (cm) Height (cm) m H m W SSE = 4.4 SSE = 13.8 SSE = 12.8 Figure 1 | Observations near the mean have less influence on the regression estimates and fitted values. (a) A simple linear regression line always goes through the means of the predictor and the response. Shown are values for a sample with n = 11 (black dots) simulated with W(H) =-45 + 2/3H + e, with the noise distributed normally and with zero mean and variance of 1. The regression (black line) passes through (mean height m H = 65.2, mean weight m W = 165) and has a slope of 0.70. Also shown are the 95% confidence interval (dark gray band) and 95% prediction interval (light gray band). (b) The fit (blue line) for a new sample (blue dots) derived from observations shown in a by modifying the sixth weight at H = 165 from W(165) = 65 to W(165) = 62. The black line is the fit from a. (c) Same as b, except here we obtained the new sample (orange dots) by changing the 11th weight in a from W(170) = 68.3 to W(170) = 65.3. The sum of squared residuals (SSE) is shown for each fit.","DOI":"10.1038/nmeth.3812","title":"THIS MONTH Analyzing outliers: influential or nuisance?","author":[{"family":"Altman","given":"Naomi"},{"family":"Krzywinski","given":"Martin"}],"accessed":{"date-parts":[["2023",3,30]]},"issued":{"date-parts":[["2016"]]}}}],"schema":"https://github.com/citation-style-language/schema/raw/master/csl-citation.json"}</w:instrText>
      </w:r>
      <w:r>
        <w:fldChar w:fldCharType="separate"/>
      </w:r>
      <w:r>
        <w:t>(Altman &amp; Krzywinski, 2016)</w:t>
      </w:r>
      <w:r>
        <w:fldChar w:fldCharType="end"/>
      </w:r>
      <w:r>
        <w:t>) que merece la pena eliminar.</w:t>
      </w:r>
    </w:p>
    <w:p w14:paraId="4B28C3C5" w14:textId="39642616" w:rsidR="00CB7E31" w:rsidRDefault="00000000">
      <w:pPr>
        <w:rPr>
          <w:ins w:id="936" w:author="Jose Eduardo VIU" w:date="2023-04-01T20:35:00Z"/>
        </w:rPr>
      </w:pPr>
      <w:r>
        <w:t>La primera columna que comprobar será la de GMD, ya que es la que deseamos estimar, y añadir errores en la misma puede desvirtuar la regresión que pretendemos realizar. Como se apreciaba en el histograma (</w:t>
      </w:r>
      <w:ins w:id="937" w:author="Jose Eduardo VIU" w:date="2023-04-01T20:36:00Z">
        <w:r w:rsidR="005E17A2">
          <w:fldChar w:fldCharType="begin"/>
        </w:r>
        <w:r w:rsidR="005E17A2">
          <w:instrText xml:space="preserve"> REF _Ref131273810 \h </w:instrText>
        </w:r>
      </w:ins>
      <w:r w:rsidR="005E17A2">
        <w:fldChar w:fldCharType="separate"/>
      </w:r>
      <w:ins w:id="938" w:author="Jose Eduardo VIU" w:date="2023-04-03T06:46:00Z">
        <w:r w:rsidR="00395639">
          <w:t xml:space="preserve">Ilustración </w:t>
        </w:r>
        <w:r w:rsidR="00395639">
          <w:rPr>
            <w:noProof/>
          </w:rPr>
          <w:t>12</w:t>
        </w:r>
      </w:ins>
      <w:ins w:id="939" w:author="Jose Eduardo VIU" w:date="2023-04-01T20:36:00Z">
        <w:r w:rsidR="005E17A2">
          <w:fldChar w:fldCharType="end"/>
        </w:r>
      </w:ins>
      <w:r>
        <w:fldChar w:fldCharType="begin"/>
      </w:r>
      <w:r>
        <w:instrText xml:space="preserve"> REF _Ref131017315 \h </w:instrText>
      </w:r>
      <w:del w:id="940" w:author="Jose Eduardo VIU" w:date="2023-04-02T13:47:00Z">
        <w:r w:rsidDel="00541DF0">
          <w:fldChar w:fldCharType="separate"/>
        </w:r>
      </w:del>
      <w:del w:id="941" w:author="Jose Eduardo VIU" w:date="2023-04-01T20:36:00Z">
        <w:r w:rsidR="006D77E0" w:rsidDel="005E17A2">
          <w:delText xml:space="preserve">Ilustración </w:delText>
        </w:r>
        <w:r w:rsidR="006D77E0" w:rsidDel="005E17A2">
          <w:rPr>
            <w:noProof/>
          </w:rPr>
          <w:delText>8</w:delText>
        </w:r>
      </w:del>
      <w:r>
        <w:fldChar w:fldCharType="end"/>
      </w:r>
      <w:r>
        <w:t xml:space="preserve">) la distribución se parece mucho a la suma de dos distribuciones normales, la mayoritaria y centrada en 0.85 aproximadamente (del cerdo blanco) y la de ibérico centrada en 0.7 aproximadamente. En los extremos se observan unos pocos valores muy atípicos que deberíamos quitar. Si mostramos los valores menores a 0.5 o mayores a 1.1 obtenemos un total de 25 filas (19 menores que 0.5 y 6 mayores que 1.1, véase </w:t>
      </w:r>
      <w:r>
        <w:fldChar w:fldCharType="begin"/>
      </w:r>
      <w:r>
        <w:instrText xml:space="preserve"> REF _Ref130988445 \h </w:instrText>
      </w:r>
      <w:del w:id="942" w:author="Jose Eduardo VIU" w:date="2023-04-02T13:47:00Z">
        <w:r w:rsidDel="00541DF0">
          <w:fldChar w:fldCharType="separate"/>
        </w:r>
        <w:r w:rsidR="006D77E0" w:rsidDel="00541DF0">
          <w:delText>TFM_Preparar_Dataset</w:delText>
        </w:r>
      </w:del>
      <w:r>
        <w:fldChar w:fldCharType="end"/>
      </w:r>
      <w:r>
        <w:t>) con valores atípicos que parece razonable eliminar, siendo además un número muy pequeño con respecto al total de 5332 filas iniciales. Antes de eliminar estos valores se mostraron sus valores y se valoró con los expertos de negocio en estos datos (departamento veterinario). Finalmente se entendió que eran errores de grabación y lo más procedente era eliminarlos del dataset, no resultando un problema por su pequeña proporción en el total de datos.</w:t>
      </w:r>
    </w:p>
    <w:p w14:paraId="0019C2AF" w14:textId="77777777" w:rsidR="00891C49" w:rsidRDefault="00891C49">
      <w:pPr>
        <w:keepNext/>
        <w:jc w:val="center"/>
        <w:rPr>
          <w:ins w:id="943" w:author="Jose Eduardo VIU" w:date="2023-04-01T20:35:00Z"/>
        </w:rPr>
        <w:pPrChange w:id="944" w:author="Jose Eduardo VIU" w:date="2023-04-01T20:35:00Z">
          <w:pPr>
            <w:jc w:val="center"/>
          </w:pPr>
        </w:pPrChange>
      </w:pPr>
      <w:ins w:id="945" w:author="Jose Eduardo VIU" w:date="2023-04-01T20:35:00Z">
        <w:r>
          <w:rPr>
            <w:noProof/>
          </w:rPr>
          <w:drawing>
            <wp:inline distT="0" distB="0" distL="0" distR="0" wp14:anchorId="3378AA8F" wp14:editId="05310E50">
              <wp:extent cx="5400040" cy="970915"/>
              <wp:effectExtent l="0" t="0" r="0" b="0"/>
              <wp:docPr id="1001" name="Imagen 100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 name="Imagen 1001" descr="Gráfico&#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970915"/>
                      </a:xfrm>
                      <a:prstGeom prst="rect">
                        <a:avLst/>
                      </a:prstGeom>
                      <a:noFill/>
                      <a:ln>
                        <a:noFill/>
                      </a:ln>
                    </pic:spPr>
                  </pic:pic>
                </a:graphicData>
              </a:graphic>
            </wp:inline>
          </w:drawing>
        </w:r>
      </w:ins>
    </w:p>
    <w:p w14:paraId="216C1FF8" w14:textId="3E423BA0" w:rsidR="00891C49" w:rsidRDefault="00891C49">
      <w:pPr>
        <w:pStyle w:val="Descripcin"/>
        <w:pPrChange w:id="946" w:author="Jose Eduardo VIU" w:date="2023-04-01T20:35:00Z">
          <w:pPr/>
        </w:pPrChange>
      </w:pPr>
      <w:bookmarkStart w:id="947" w:name="_Ref131273810"/>
      <w:bookmarkStart w:id="948" w:name="_Toc131396863"/>
      <w:ins w:id="949" w:author="Jose Eduardo VIU" w:date="2023-04-01T20:35:00Z">
        <w:r>
          <w:t xml:space="preserve">Ilustración </w:t>
        </w:r>
        <w:r>
          <w:fldChar w:fldCharType="begin"/>
        </w:r>
        <w:r>
          <w:instrText xml:space="preserve"> SEQ Ilustración \* ARABIC </w:instrText>
        </w:r>
      </w:ins>
      <w:r>
        <w:fldChar w:fldCharType="separate"/>
      </w:r>
      <w:ins w:id="950" w:author="Jose Eduardo VIU" w:date="2023-04-03T06:46:00Z">
        <w:r w:rsidR="00395639">
          <w:rPr>
            <w:noProof/>
          </w:rPr>
          <w:t>12</w:t>
        </w:r>
      </w:ins>
      <w:ins w:id="951" w:author="Jose Eduardo VIU" w:date="2023-04-01T20:35:00Z">
        <w:r>
          <w:fldChar w:fldCharType="end"/>
        </w:r>
        <w:bookmarkEnd w:id="947"/>
        <w:r>
          <w:t xml:space="preserve">. </w:t>
        </w:r>
        <w:r w:rsidRPr="006803C2">
          <w:t>Boxplot con Outliers de GMD. Elaboración propia</w:t>
        </w:r>
        <w:r>
          <w:t>.</w:t>
        </w:r>
      </w:ins>
      <w:bookmarkEnd w:id="948"/>
    </w:p>
    <w:p w14:paraId="75EB43AA" w14:textId="0264CE43" w:rsidR="00CB7E31" w:rsidDel="00891C49" w:rsidRDefault="00000000">
      <w:pPr>
        <w:keepNext/>
        <w:jc w:val="center"/>
        <w:rPr>
          <w:del w:id="952" w:author="Jose Eduardo VIU" w:date="2023-04-01T20:35:00Z"/>
        </w:rPr>
      </w:pPr>
      <w:del w:id="953" w:author="Jose Eduardo VIU" w:date="2023-04-01T20:35:00Z">
        <w:r w:rsidDel="00891C49">
          <w:rPr>
            <w:noProof/>
          </w:rPr>
          <w:drawing>
            <wp:inline distT="0" distB="0" distL="0" distR="0" wp14:anchorId="412D24FB" wp14:editId="17753B9A">
              <wp:extent cx="4349115" cy="1572895"/>
              <wp:effectExtent l="0" t="0" r="0" b="0"/>
              <wp:docPr id="9" name="Imagen 1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2" descr="Gráfico&#10;&#10;Descripción generada automáticamente"/>
                      <pic:cNvPicPr>
                        <a:picLocks noChangeAspect="1" noChangeArrowheads="1"/>
                      </pic:cNvPicPr>
                    </pic:nvPicPr>
                    <pic:blipFill>
                      <a:blip r:embed="rId24"/>
                      <a:stretch>
                        <a:fillRect/>
                      </a:stretch>
                    </pic:blipFill>
                    <pic:spPr bwMode="auto">
                      <a:xfrm>
                        <a:off x="0" y="0"/>
                        <a:ext cx="4349115" cy="1572895"/>
                      </a:xfrm>
                      <a:prstGeom prst="rect">
                        <a:avLst/>
                      </a:prstGeom>
                    </pic:spPr>
                  </pic:pic>
                </a:graphicData>
              </a:graphic>
            </wp:inline>
          </w:drawing>
        </w:r>
      </w:del>
    </w:p>
    <w:p w14:paraId="5D8FCE90" w14:textId="12EDC6FD" w:rsidR="00CB7E31" w:rsidRDefault="00000000">
      <w:pPr>
        <w:keepNext/>
        <w:jc w:val="center"/>
        <w:pPrChange w:id="954" w:author="Jose Eduardo VIU" w:date="2023-04-01T20:35:00Z">
          <w:pPr>
            <w:pStyle w:val="Descripcin"/>
          </w:pPr>
        </w:pPrChange>
      </w:pPr>
      <w:bookmarkStart w:id="955" w:name="_Ref131017315"/>
      <w:bookmarkStart w:id="956" w:name="_Toc131091268"/>
      <w:bookmarkStart w:id="957" w:name="_Ref130988508"/>
      <w:del w:id="958" w:author="Jose Eduardo VIU" w:date="2023-04-01T20:35:00Z">
        <w:r w:rsidDel="00891C49">
          <w:delText xml:space="preserve">Ilustración </w:delText>
        </w:r>
        <w:r w:rsidDel="00891C49">
          <w:fldChar w:fldCharType="begin"/>
        </w:r>
        <w:r w:rsidDel="00891C49">
          <w:delInstrText xml:space="preserve"> SEQ Ilustración \* ARABIC </w:delInstrText>
        </w:r>
        <w:r w:rsidDel="00891C49">
          <w:fldChar w:fldCharType="separate"/>
        </w:r>
        <w:r w:rsidR="006D77E0" w:rsidDel="00891C49">
          <w:rPr>
            <w:noProof/>
          </w:rPr>
          <w:delText>8</w:delText>
        </w:r>
        <w:r w:rsidDel="00891C49">
          <w:fldChar w:fldCharType="end"/>
        </w:r>
        <w:bookmarkEnd w:id="955"/>
        <w:r w:rsidDel="00891C49">
          <w:delText>. Boxplot con Outliers de GMD. Elaboración propia.</w:delText>
        </w:r>
      </w:del>
      <w:bookmarkEnd w:id="956"/>
      <w:bookmarkEnd w:id="957"/>
    </w:p>
    <w:p w14:paraId="70F44340" w14:textId="77777777" w:rsidR="00CB7E31" w:rsidRDefault="00000000">
      <w:r>
        <w:t>Para la columna de DiasMedios, se eliminarán a la vista de los datos los contratos con menos de 50 días o más 210 días. Esto nos arrojará 30 filas de “outliers” para esta variable, tratadas de forma similar a lo comentado en el caso de GMD.</w:t>
      </w:r>
    </w:p>
    <w:p w14:paraId="65C4DF64" w14:textId="64598656" w:rsidR="00CB7E31" w:rsidRDefault="00000000">
      <w:r>
        <w:t xml:space="preserve">Tras eliminar los outliers de ambas columnas aún disponemos de 5.277 filas en nuestro dataset. Se puede consultar con más detalle este estudio y su implementación en el anexo </w:t>
      </w:r>
      <w:r>
        <w:fldChar w:fldCharType="begin"/>
      </w:r>
      <w:r>
        <w:instrText xml:space="preserve"> REF _Ref130988445 \h </w:instrText>
      </w:r>
      <w:del w:id="959" w:author="Jose Eduardo VIU" w:date="2023-04-02T13:47:00Z">
        <w:r w:rsidDel="00541DF0">
          <w:fldChar w:fldCharType="separate"/>
        </w:r>
        <w:r w:rsidR="006D77E0" w:rsidDel="00541DF0">
          <w:delText>TFM_Preparar_Dataset</w:delText>
        </w:r>
      </w:del>
      <w:r>
        <w:fldChar w:fldCharType="end"/>
      </w:r>
      <w:r>
        <w:t>.</w:t>
      </w:r>
    </w:p>
    <w:p w14:paraId="4CBAE3F5" w14:textId="77777777" w:rsidR="00CB7E31" w:rsidRDefault="00CB7E31"/>
    <w:p w14:paraId="38C805AC" w14:textId="77777777" w:rsidR="00CB7E31" w:rsidRDefault="00CB7E31"/>
    <w:p w14:paraId="6C8E5EE3" w14:textId="77777777" w:rsidR="00CB7E31" w:rsidRDefault="00000000">
      <w:pPr>
        <w:pStyle w:val="Ttulo4"/>
      </w:pPr>
      <w:r>
        <w:t>Preparación de los Datos</w:t>
      </w:r>
    </w:p>
    <w:p w14:paraId="2CDB2EA4" w14:textId="77777777" w:rsidR="00CB7E31" w:rsidRDefault="00000000">
      <w:pPr>
        <w:rPr>
          <w:b/>
          <w:bCs/>
        </w:rPr>
      </w:pPr>
      <w:r>
        <w:rPr>
          <w:b/>
          <w:bCs/>
        </w:rPr>
        <w:t>Descripción del Dataset</w:t>
      </w:r>
    </w:p>
    <w:p w14:paraId="6F990CF0" w14:textId="77777777" w:rsidR="00CB7E31" w:rsidRDefault="00000000">
      <w:r>
        <w:t>En esta fase partiremos del dataset ya mencionado en el apartado anterior, y aplicaremos las medidas que detectamos en esos mismos apartados, con el fin de obtener un dataset preparado para la fase de modelado y entrenamiento de los algoritmos. Por tanto, en esta fase terminaremos de seleccionar, limpiar, añadir las columnas calculadas que puedan aportar información al problema, etc.</w:t>
      </w:r>
    </w:p>
    <w:p w14:paraId="5D923857" w14:textId="3688C09F" w:rsidR="00CB7E31" w:rsidDel="00767EED" w:rsidRDefault="00CB7E31">
      <w:pPr>
        <w:rPr>
          <w:del w:id="960" w:author="Jose Eduardo VIU" w:date="2023-04-01T19:07:00Z"/>
        </w:rPr>
      </w:pPr>
    </w:p>
    <w:p w14:paraId="4D8843D6" w14:textId="0E34FD5D" w:rsidR="00CB7E31" w:rsidDel="00767EED" w:rsidRDefault="00CB7E31">
      <w:pPr>
        <w:rPr>
          <w:del w:id="961" w:author="Jose Eduardo VIU" w:date="2023-04-01T19:07:00Z"/>
        </w:rPr>
      </w:pPr>
    </w:p>
    <w:p w14:paraId="7F9F4799" w14:textId="273005E2" w:rsidR="00CB7E31" w:rsidDel="004B521D" w:rsidRDefault="00000000">
      <w:pPr>
        <w:rPr>
          <w:del w:id="962" w:author="Jose Eduardo VIU" w:date="2023-04-01T11:28:00Z"/>
        </w:rPr>
      </w:pPr>
      <w:r>
        <w:t xml:space="preserve">Partimos por tanto de un dataset con las características generales que se muestran en la </w:t>
      </w:r>
      <w:r>
        <w:fldChar w:fldCharType="begin"/>
      </w:r>
      <w:r>
        <w:instrText xml:space="preserve"> REF _Ref130988565 \h </w:instrText>
      </w:r>
      <w:r>
        <w:fldChar w:fldCharType="separate"/>
      </w:r>
      <w:ins w:id="963" w:author="Jose Eduardo VIU" w:date="2023-04-03T06:46:00Z">
        <w:r w:rsidR="00395639">
          <w:t xml:space="preserve">Ilustración </w:t>
        </w:r>
        <w:r w:rsidR="00395639">
          <w:rPr>
            <w:noProof/>
          </w:rPr>
          <w:t>13</w:t>
        </w:r>
      </w:ins>
      <w:del w:id="964" w:author="Jose Eduardo VIU" w:date="2023-04-02T13:47:00Z">
        <w:r w:rsidR="006D77E0" w:rsidDel="00541DF0">
          <w:delText xml:space="preserve">Ilustración </w:delText>
        </w:r>
        <w:r w:rsidR="006D77E0" w:rsidDel="00541DF0">
          <w:rPr>
            <w:noProof/>
          </w:rPr>
          <w:delText>9</w:delText>
        </w:r>
      </w:del>
      <w:r>
        <w:fldChar w:fldCharType="end"/>
      </w:r>
      <w:r>
        <w:t>:</w:t>
      </w:r>
    </w:p>
    <w:p w14:paraId="31A0A1B1" w14:textId="77777777" w:rsidR="004B521D" w:rsidRDefault="004B521D">
      <w:pPr>
        <w:rPr>
          <w:ins w:id="965" w:author="Jose Eduardo VIU" w:date="2023-04-01T11:28:00Z"/>
          <w:noProof/>
        </w:rPr>
        <w:pPrChange w:id="966" w:author="Jose Eduardo VIU" w:date="2023-04-01T11:28:00Z">
          <w:pPr>
            <w:pStyle w:val="Default"/>
            <w:keepNext/>
          </w:pPr>
        </w:pPrChange>
      </w:pPr>
    </w:p>
    <w:p w14:paraId="1C8AB723" w14:textId="3BB1DE0E" w:rsidR="00CB7E31" w:rsidRDefault="00000000">
      <w:pPr>
        <w:pStyle w:val="Default"/>
        <w:keepNext/>
        <w:jc w:val="center"/>
        <w:pPrChange w:id="967" w:author="Jose Eduardo VIU" w:date="2023-04-01T11:28:00Z">
          <w:pPr>
            <w:pStyle w:val="Default"/>
            <w:keepNext/>
          </w:pPr>
        </w:pPrChange>
      </w:pPr>
      <w:r>
        <w:rPr>
          <w:noProof/>
        </w:rPr>
        <w:drawing>
          <wp:inline distT="0" distB="0" distL="0" distR="0" wp14:anchorId="546BA9DD" wp14:editId="281CC15A">
            <wp:extent cx="4951562" cy="1129030"/>
            <wp:effectExtent l="0" t="0" r="0" b="0"/>
            <wp:docPr id="10"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3" descr="Interfaz de usuario gráfica, Aplicación&#10;&#10;Descripción generada automáticamente"/>
                    <pic:cNvPicPr>
                      <a:picLocks noChangeAspect="1" noChangeArrowheads="1"/>
                    </pic:cNvPicPr>
                  </pic:nvPicPr>
                  <pic:blipFill rotWithShape="1">
                    <a:blip r:embed="rId16"/>
                    <a:srcRect r="8305"/>
                    <a:stretch/>
                  </pic:blipFill>
                  <pic:spPr bwMode="auto">
                    <a:xfrm>
                      <a:off x="0" y="0"/>
                      <a:ext cx="4951562" cy="1129030"/>
                    </a:xfrm>
                    <a:prstGeom prst="rect">
                      <a:avLst/>
                    </a:prstGeom>
                    <a:ln>
                      <a:noFill/>
                    </a:ln>
                    <a:extLst>
                      <a:ext uri="{53640926-AAD7-44D8-BBD7-CCE9431645EC}">
                        <a14:shadowObscured xmlns:a14="http://schemas.microsoft.com/office/drawing/2010/main"/>
                      </a:ext>
                    </a:extLst>
                  </pic:spPr>
                </pic:pic>
              </a:graphicData>
            </a:graphic>
          </wp:inline>
        </w:drawing>
      </w:r>
    </w:p>
    <w:p w14:paraId="10A08B9D" w14:textId="4DF748AC" w:rsidR="00CB7E31" w:rsidRDefault="00000000">
      <w:pPr>
        <w:pStyle w:val="Descripcin"/>
      </w:pPr>
      <w:bookmarkStart w:id="968" w:name="_Ref130988565"/>
      <w:bookmarkStart w:id="969" w:name="_Toc131091269"/>
      <w:bookmarkStart w:id="970" w:name="_Toc131396864"/>
      <w:r>
        <w:t xml:space="preserve">Ilustración </w:t>
      </w:r>
      <w:fldSimple w:instr=" SEQ Ilustración \* ARABIC ">
        <w:ins w:id="971" w:author="Jose Eduardo VIU" w:date="2023-04-03T06:46:00Z">
          <w:r w:rsidR="00395639">
            <w:rPr>
              <w:noProof/>
            </w:rPr>
            <w:t>13</w:t>
          </w:r>
        </w:ins>
        <w:del w:id="972" w:author="Jose Eduardo VIU" w:date="2023-04-02T13:47:00Z">
          <w:r w:rsidR="006D77E0" w:rsidDel="00541DF0">
            <w:rPr>
              <w:noProof/>
            </w:rPr>
            <w:delText>9</w:delText>
          </w:r>
        </w:del>
      </w:fldSimple>
      <w:bookmarkEnd w:id="968"/>
      <w:r>
        <w:t>. Estadísticas generales de dataset inicial. Generado con ydata-profiling.</w:t>
      </w:r>
      <w:bookmarkEnd w:id="969"/>
      <w:bookmarkEnd w:id="970"/>
    </w:p>
    <w:p w14:paraId="7A18CDF7" w14:textId="3480931C" w:rsidR="00CB7E31" w:rsidDel="004B521D" w:rsidRDefault="00CB7E31">
      <w:pPr>
        <w:pStyle w:val="Default"/>
        <w:rPr>
          <w:del w:id="973" w:author="Jose Eduardo VIU" w:date="2023-04-01T11:29:00Z"/>
        </w:rPr>
      </w:pPr>
    </w:p>
    <w:p w14:paraId="24A264F5" w14:textId="77777777" w:rsidR="00CB7E31" w:rsidRDefault="00000000">
      <w:pPr>
        <w:pPrChange w:id="974" w:author="Jose Eduardo VIU" w:date="2023-04-01T11:29:00Z">
          <w:pPr>
            <w:pStyle w:val="Default"/>
          </w:pPr>
        </w:pPrChange>
      </w:pPr>
      <w:r>
        <w:t>Como se aprecia el dataset inicial contiene 5332 filas, correspondientes ese mismo número de contratos distintos, para un total de 27 variables, y 996 valores perdidos (que corresponden a 0.7%), no hay filas duplicadas.</w:t>
      </w:r>
    </w:p>
    <w:p w14:paraId="0507D7F6" w14:textId="32C863A9" w:rsidR="00CB7E31" w:rsidDel="004B521D" w:rsidRDefault="00CB7E31">
      <w:pPr>
        <w:rPr>
          <w:del w:id="975" w:author="Jose Eduardo VIU" w:date="2023-04-01T11:29:00Z"/>
        </w:rPr>
        <w:pPrChange w:id="976" w:author="Jose Eduardo VIU" w:date="2023-04-01T11:29:00Z">
          <w:pPr>
            <w:pStyle w:val="Default"/>
          </w:pPr>
        </w:pPrChange>
      </w:pPr>
    </w:p>
    <w:p w14:paraId="18F49A63" w14:textId="77777777" w:rsidR="00CB7E31" w:rsidRDefault="00000000">
      <w:pPr>
        <w:pPrChange w:id="977" w:author="Jose Eduardo VIU" w:date="2023-04-01T11:29:00Z">
          <w:pPr>
            <w:pStyle w:val="Default"/>
          </w:pPr>
        </w:pPrChange>
      </w:pPr>
      <w:r>
        <w:t>Cada una de las variables de este dataset ya han sido comentadas en el apartado anterior, por lo que no se repetirán en este, y únicamente se definirán las nuevas columnas que se creen en este apartado.</w:t>
      </w:r>
    </w:p>
    <w:p w14:paraId="7AD38D45" w14:textId="05C7ECA4" w:rsidR="00CB7E31" w:rsidDel="004B521D" w:rsidRDefault="00CB7E31">
      <w:pPr>
        <w:pStyle w:val="Default"/>
        <w:rPr>
          <w:del w:id="978" w:author="Jose Eduardo VIU" w:date="2023-04-01T11:29:00Z"/>
        </w:rPr>
      </w:pPr>
    </w:p>
    <w:p w14:paraId="20DF90F2" w14:textId="0C244DD8" w:rsidR="00CB7E31" w:rsidDel="004B521D" w:rsidRDefault="00CB7E31">
      <w:pPr>
        <w:rPr>
          <w:del w:id="979" w:author="Jose Eduardo VIU" w:date="2023-04-01T11:29:00Z"/>
        </w:rPr>
      </w:pPr>
    </w:p>
    <w:p w14:paraId="3BC85793" w14:textId="77777777" w:rsidR="00CB7E31" w:rsidRDefault="00000000">
      <w:pPr>
        <w:rPr>
          <w:b/>
          <w:bCs/>
        </w:rPr>
      </w:pPr>
      <w:r>
        <w:rPr>
          <w:b/>
          <w:bCs/>
        </w:rPr>
        <w:t>Selección de Datos</w:t>
      </w:r>
    </w:p>
    <w:p w14:paraId="0FD47D12" w14:textId="77777777" w:rsidR="00CB7E31" w:rsidRDefault="00000000" w:rsidP="004B521D">
      <w:r>
        <w:t>Partimos de todas las variables del dataset inicial ya mencionado y definido. Del mismo procede analizar aquellas variables que se evidencia, o al menos lo parece, que no aportan nada a la regresión que pretendemos estimar, que como ya mencionamos era sobre el valor esperado de la Ganancia Media Diaria de los contratos de porcino que puedan venir en un futuro. Son las siguientes:</w:t>
      </w:r>
    </w:p>
    <w:p w14:paraId="65CEC6C5" w14:textId="79A465FE" w:rsidR="00CB7E31" w:rsidDel="004B521D" w:rsidRDefault="00000000">
      <w:pPr>
        <w:pStyle w:val="Prrafodelista"/>
        <w:numPr>
          <w:ilvl w:val="0"/>
          <w:numId w:val="4"/>
        </w:numPr>
        <w:rPr>
          <w:del w:id="980" w:author="Jose Eduardo VIU" w:date="2023-04-01T11:30:00Z"/>
        </w:rPr>
        <w:pPrChange w:id="981" w:author="Jose Eduardo VIU" w:date="2023-04-01T11:30:00Z">
          <w:pPr>
            <w:pStyle w:val="Prrafodelista"/>
            <w:numPr>
              <w:numId w:val="4"/>
            </w:numPr>
            <w:tabs>
              <w:tab w:val="num" w:pos="0"/>
            </w:tabs>
            <w:suppressAutoHyphens w:val="0"/>
            <w:spacing w:after="160" w:line="259" w:lineRule="auto"/>
            <w:ind w:hanging="360"/>
          </w:pPr>
        </w:pPrChange>
      </w:pPr>
      <w:r>
        <w:t xml:space="preserve">ct_codigo: Es un código único identificativo del contrato. El código es de tipo entero y se autoincrementa para asignar un valor diferenciado a cada contrato, si bien a nivel e Base de Datos es muy utilizado como nexo de las diferentes tablas referentes a los movimientos y detalles de los contratos. En realidad su valor no expresa nada relacionado con ningún parámetro concreto del mismo y es numérico como podría haber sido alfanumérico pues su valor es único y no proporcional a las características de este. Por lo ya comentado no se usará en los datos con los que entrenar las regresiones, aunque no se eliminará del </w:t>
      </w:r>
      <w:r>
        <w:lastRenderedPageBreak/>
        <w:t>dataset por si en algún punto se detectaran “outliers”, registros muy relevantes o necesitáramos ampliar con nuevas variables no consideradas hasta ahora. Este campo nos permitiría traer nuevos datos de los contratos e incorporarlos correctamente al dataset, pues la mayoría de los datos se detallan a nivel de contrato en los datos de la empresa.</w:t>
      </w:r>
    </w:p>
    <w:p w14:paraId="4C2564BE" w14:textId="77777777" w:rsidR="004B521D" w:rsidRDefault="004B521D" w:rsidP="004B521D">
      <w:pPr>
        <w:pStyle w:val="Prrafodelista"/>
        <w:numPr>
          <w:ilvl w:val="0"/>
          <w:numId w:val="4"/>
        </w:numPr>
        <w:rPr>
          <w:ins w:id="982" w:author="Jose Eduardo VIU" w:date="2023-04-01T11:30:00Z"/>
        </w:rPr>
      </w:pPr>
    </w:p>
    <w:p w14:paraId="48AC6C5A" w14:textId="14ADFB57" w:rsidR="00CB7E31" w:rsidDel="004B521D" w:rsidRDefault="00000000">
      <w:pPr>
        <w:pStyle w:val="Prrafodelista"/>
        <w:numPr>
          <w:ilvl w:val="0"/>
          <w:numId w:val="4"/>
        </w:numPr>
        <w:rPr>
          <w:del w:id="983" w:author="Jose Eduardo VIU" w:date="2023-04-01T11:30:00Z"/>
        </w:rPr>
        <w:pPrChange w:id="984" w:author="Jose Eduardo VIU" w:date="2023-04-01T11:30:00Z">
          <w:pPr>
            <w:pStyle w:val="Prrafodelista"/>
            <w:numPr>
              <w:numId w:val="4"/>
            </w:numPr>
            <w:tabs>
              <w:tab w:val="num" w:pos="0"/>
            </w:tabs>
            <w:suppressAutoHyphens w:val="0"/>
            <w:spacing w:after="160" w:line="259" w:lineRule="auto"/>
            <w:ind w:hanging="360"/>
          </w:pPr>
        </w:pPrChange>
      </w:pPr>
      <w:r>
        <w:t>ct_granja: Número de granja de entre las del integrador. Se trata de un atributo que no aporta nada al modelo a construir. Este número ordena las granjas partiendo desde 1 para el integrador. Es un valor muy poco distribuido, con una gran cantidad de registros para los 3 primero valores (81,49) y que si bien es útil en la BBDD para la integridad referencial no parece aportar nada a la regresión buscada. Ya hay otros campos que identifican de forma unívoca a las granjas, este necesitaría hacerlo en conjunción con otros campos. Por todo lo explicado, será una columna que eliminar del dataset.</w:t>
      </w:r>
    </w:p>
    <w:p w14:paraId="0EAF048A" w14:textId="77777777" w:rsidR="004B521D" w:rsidRDefault="004B521D" w:rsidP="004B521D">
      <w:pPr>
        <w:pStyle w:val="Prrafodelista"/>
        <w:numPr>
          <w:ilvl w:val="0"/>
          <w:numId w:val="4"/>
        </w:numPr>
        <w:rPr>
          <w:ins w:id="985" w:author="Jose Eduardo VIU" w:date="2023-04-01T11:30:00Z"/>
        </w:rPr>
      </w:pPr>
    </w:p>
    <w:p w14:paraId="19C58B0B" w14:textId="0A7F7E15" w:rsidR="00CB7E31" w:rsidDel="004B521D" w:rsidRDefault="00000000">
      <w:pPr>
        <w:pStyle w:val="Prrafodelista"/>
        <w:numPr>
          <w:ilvl w:val="0"/>
          <w:numId w:val="4"/>
        </w:numPr>
        <w:rPr>
          <w:del w:id="986" w:author="Jose Eduardo VIU" w:date="2023-04-01T11:30:00Z"/>
        </w:rPr>
        <w:pPrChange w:id="987" w:author="Jose Eduardo VIU" w:date="2023-04-01T11:30:00Z">
          <w:pPr>
            <w:pStyle w:val="Prrafodelista"/>
            <w:numPr>
              <w:numId w:val="4"/>
            </w:numPr>
            <w:tabs>
              <w:tab w:val="num" w:pos="0"/>
            </w:tabs>
            <w:suppressAutoHyphens w:val="0"/>
            <w:spacing w:after="160" w:line="259" w:lineRule="auto"/>
            <w:ind w:hanging="360"/>
          </w:pPr>
        </w:pPrChange>
      </w:pPr>
      <w:r>
        <w:t>ct_nave: Número de nave principal del contrato. De nuevo este dato es muy dependiente del integrador y granja y no parece relevante, por lo que procede eliminarlo del dataset para el actual trabajo.</w:t>
      </w:r>
    </w:p>
    <w:p w14:paraId="2957DD6F" w14:textId="77777777" w:rsidR="004B521D" w:rsidRDefault="004B521D" w:rsidP="004B521D">
      <w:pPr>
        <w:pStyle w:val="Prrafodelista"/>
        <w:numPr>
          <w:ilvl w:val="0"/>
          <w:numId w:val="4"/>
        </w:numPr>
        <w:rPr>
          <w:ins w:id="988" w:author="Jose Eduardo VIU" w:date="2023-04-01T11:30:00Z"/>
        </w:rPr>
      </w:pPr>
    </w:p>
    <w:p w14:paraId="4A73F060" w14:textId="3A9FACF0" w:rsidR="00CB7E31" w:rsidDel="004B521D" w:rsidRDefault="00000000">
      <w:pPr>
        <w:pStyle w:val="Prrafodelista"/>
        <w:numPr>
          <w:ilvl w:val="0"/>
          <w:numId w:val="4"/>
        </w:numPr>
        <w:rPr>
          <w:del w:id="989" w:author="Jose Eduardo VIU" w:date="2023-04-01T11:30:00Z"/>
        </w:rPr>
        <w:pPrChange w:id="990" w:author="Jose Eduardo VIU" w:date="2023-04-01T11:30:00Z">
          <w:pPr>
            <w:pStyle w:val="Prrafodelista"/>
            <w:numPr>
              <w:numId w:val="4"/>
            </w:numPr>
            <w:tabs>
              <w:tab w:val="num" w:pos="0"/>
            </w:tabs>
            <w:suppressAutoHyphens w:val="0"/>
            <w:spacing w:after="160" w:line="259" w:lineRule="auto"/>
            <w:ind w:hanging="360"/>
          </w:pPr>
        </w:pPrChange>
      </w:pPr>
      <w:r>
        <w:t>ct_ali_liquida: Esta columna que para los datos tratados presenta un único valor, siendo para todos los contratos igual a 1, por lo que no aporta nada. Es un campo que tiene sentido en granjas de madres, pero no en granjas de engorde, que son las que estamos tratando, y por ello procede eliminarlo.</w:t>
      </w:r>
    </w:p>
    <w:p w14:paraId="30F6512A" w14:textId="77777777" w:rsidR="004B521D" w:rsidRDefault="004B521D" w:rsidP="004B521D">
      <w:pPr>
        <w:pStyle w:val="Prrafodelista"/>
        <w:numPr>
          <w:ilvl w:val="0"/>
          <w:numId w:val="4"/>
        </w:numPr>
        <w:rPr>
          <w:ins w:id="991" w:author="Jose Eduardo VIU" w:date="2023-04-01T11:30:00Z"/>
        </w:rPr>
      </w:pPr>
    </w:p>
    <w:p w14:paraId="5CD9625F" w14:textId="35A92291" w:rsidR="00CB7E31" w:rsidDel="004B521D" w:rsidRDefault="00000000">
      <w:pPr>
        <w:pStyle w:val="Prrafodelista"/>
        <w:numPr>
          <w:ilvl w:val="0"/>
          <w:numId w:val="4"/>
        </w:numPr>
        <w:rPr>
          <w:del w:id="992" w:author="Jose Eduardo VIU" w:date="2023-04-01T11:30:00Z"/>
        </w:rPr>
        <w:pPrChange w:id="993" w:author="Jose Eduardo VIU" w:date="2023-04-01T11:30:00Z">
          <w:pPr>
            <w:pStyle w:val="Prrafodelista"/>
            <w:numPr>
              <w:numId w:val="4"/>
            </w:numPr>
            <w:tabs>
              <w:tab w:val="num" w:pos="0"/>
            </w:tabs>
            <w:suppressAutoHyphens w:val="0"/>
            <w:spacing w:after="160" w:line="259" w:lineRule="auto"/>
            <w:ind w:hanging="360"/>
          </w:pPr>
        </w:pPrChange>
      </w:pPr>
      <w:r>
        <w:t>ct_tipo_ali: La correlación de este campo con el tipo de ganado (ct_tipo) es de 0.996, por lo que no parece acertado conservar ambas, siendo preferible desde mi punto de vista eliminar este campo y conservar el tipo de ganado que comunica mejor su significado.</w:t>
      </w:r>
    </w:p>
    <w:p w14:paraId="42DFD1AD" w14:textId="77777777" w:rsidR="004B521D" w:rsidRDefault="004B521D" w:rsidP="004B521D">
      <w:pPr>
        <w:pStyle w:val="Prrafodelista"/>
        <w:numPr>
          <w:ilvl w:val="0"/>
          <w:numId w:val="4"/>
        </w:numPr>
        <w:rPr>
          <w:ins w:id="994" w:author="Jose Eduardo VIU" w:date="2023-04-01T11:30:00Z"/>
        </w:rPr>
      </w:pPr>
    </w:p>
    <w:p w14:paraId="1A9FCC00" w14:textId="4095836D" w:rsidR="00CB7E31" w:rsidRDefault="00000000">
      <w:pPr>
        <w:pStyle w:val="Prrafodelista"/>
        <w:numPr>
          <w:ilvl w:val="0"/>
          <w:numId w:val="4"/>
        </w:numPr>
        <w:pPrChange w:id="995" w:author="Jose Eduardo VIU" w:date="2023-04-01T11:30:00Z">
          <w:pPr>
            <w:pStyle w:val="Prrafodelista"/>
            <w:numPr>
              <w:numId w:val="4"/>
            </w:numPr>
            <w:tabs>
              <w:tab w:val="num" w:pos="0"/>
            </w:tabs>
            <w:suppressAutoHyphens w:val="0"/>
            <w:spacing w:after="160" w:line="259" w:lineRule="auto"/>
            <w:ind w:hanging="360"/>
          </w:pPr>
        </w:pPrChange>
      </w:pPr>
      <w:r>
        <w:t>gr_direccion: Esta columna tiene 979 datos faltantes y para recoger datos de su localización ya disponemos de otros atributos más representativos, fáciles de interpretar, representar y que si resultan completos y fiables. Eliminamos este valor.</w:t>
      </w:r>
    </w:p>
    <w:p w14:paraId="7F61EEA4" w14:textId="3B5D28AB" w:rsidR="00CB7E31" w:rsidRDefault="00000000" w:rsidP="004B521D">
      <w:r>
        <w:t xml:space="preserve">Una vez analizadas las columnas que tras esta fase ya vemos procedente eliminar del dataset podemos pasar a hacerlo. De nuevo el código completo que contiene esta eliminación de las citadas columnas y los pasos de análisis previos que nos han llevado a la conclusión de que se debían eliminar incluso antes de comenzar con el modelado y evaluación de los métodos de regresión, se encuentra detallado en el anexo </w:t>
      </w:r>
      <w:r>
        <w:fldChar w:fldCharType="begin"/>
      </w:r>
      <w:r>
        <w:instrText xml:space="preserve"> REF _Ref130988621 \h </w:instrText>
      </w:r>
      <w:del w:id="996" w:author="Jose Eduardo VIU" w:date="2023-04-02T13:47:00Z">
        <w:r w:rsidDel="00541DF0">
          <w:fldChar w:fldCharType="separate"/>
        </w:r>
        <w:r w:rsidR="006D77E0" w:rsidDel="00541DF0">
          <w:delText>TFM_Preparar_Dataset</w:delText>
        </w:r>
      </w:del>
      <w:r>
        <w:fldChar w:fldCharType="end"/>
      </w:r>
      <w:r>
        <w:t xml:space="preserve">. Aquí únicamente reproduciré el comando usado para realizarlo, en </w:t>
      </w:r>
      <w:r>
        <w:fldChar w:fldCharType="begin"/>
      </w:r>
      <w:r>
        <w:instrText xml:space="preserve"> REF _Ref130978758 \h </w:instrText>
      </w:r>
      <w:r>
        <w:fldChar w:fldCharType="separate"/>
      </w:r>
      <w:ins w:id="997" w:author="Jose Eduardo VIU" w:date="2023-04-03T06:46:00Z">
        <w:r w:rsidR="00395639">
          <w:t xml:space="preserve">Ilustración </w:t>
        </w:r>
        <w:r w:rsidR="00395639">
          <w:rPr>
            <w:noProof/>
          </w:rPr>
          <w:t>14</w:t>
        </w:r>
      </w:ins>
      <w:del w:id="998" w:author="Jose Eduardo VIU" w:date="2023-04-02T13:47:00Z">
        <w:r w:rsidR="006D77E0" w:rsidDel="00541DF0">
          <w:delText xml:space="preserve">Ilustración </w:delText>
        </w:r>
        <w:r w:rsidR="006D77E0" w:rsidDel="00541DF0">
          <w:rPr>
            <w:noProof/>
          </w:rPr>
          <w:delText>10</w:delText>
        </w:r>
      </w:del>
      <w:r>
        <w:fldChar w:fldCharType="end"/>
      </w:r>
      <w:r>
        <w:t>.</w:t>
      </w:r>
    </w:p>
    <w:p w14:paraId="6B0D1731" w14:textId="77777777" w:rsidR="00CB7E31" w:rsidRDefault="00000000">
      <w:pPr>
        <w:keepNext/>
        <w:jc w:val="center"/>
      </w:pPr>
      <w:r>
        <w:rPr>
          <w:noProof/>
        </w:rPr>
        <w:drawing>
          <wp:inline distT="0" distB="0" distL="0" distR="0" wp14:anchorId="279F74C8" wp14:editId="2B4FF73F">
            <wp:extent cx="5396865" cy="774065"/>
            <wp:effectExtent l="0" t="0" r="0" b="0"/>
            <wp:docPr id="11" name="Imagen 14"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4" descr="Interfaz de usuario gráfica&#10;&#10;Descripción generada automáticamente con confianza media"/>
                    <pic:cNvPicPr>
                      <a:picLocks noChangeAspect="1" noChangeArrowheads="1"/>
                    </pic:cNvPicPr>
                  </pic:nvPicPr>
                  <pic:blipFill>
                    <a:blip r:embed="rId25"/>
                    <a:stretch>
                      <a:fillRect/>
                    </a:stretch>
                  </pic:blipFill>
                  <pic:spPr bwMode="auto">
                    <a:xfrm>
                      <a:off x="0" y="0"/>
                      <a:ext cx="5396865" cy="774065"/>
                    </a:xfrm>
                    <a:prstGeom prst="rect">
                      <a:avLst/>
                    </a:prstGeom>
                  </pic:spPr>
                </pic:pic>
              </a:graphicData>
            </a:graphic>
          </wp:inline>
        </w:drawing>
      </w:r>
    </w:p>
    <w:p w14:paraId="703F9853" w14:textId="5834A045" w:rsidR="00CB7E31" w:rsidRDefault="00000000">
      <w:pPr>
        <w:pStyle w:val="Descripcin"/>
      </w:pPr>
      <w:bookmarkStart w:id="999" w:name="_Ref130978758"/>
      <w:bookmarkStart w:id="1000" w:name="_Toc131091270"/>
      <w:bookmarkStart w:id="1001" w:name="_Toc131396865"/>
      <w:r>
        <w:t xml:space="preserve">Ilustración </w:t>
      </w:r>
      <w:fldSimple w:instr=" SEQ Ilustración \* ARABIC ">
        <w:ins w:id="1002" w:author="Jose Eduardo VIU" w:date="2023-04-03T06:46:00Z">
          <w:r w:rsidR="00395639">
            <w:rPr>
              <w:noProof/>
            </w:rPr>
            <w:t>14</w:t>
          </w:r>
        </w:ins>
        <w:del w:id="1003" w:author="Jose Eduardo VIU" w:date="2023-04-02T13:47:00Z">
          <w:r w:rsidR="006D77E0" w:rsidDel="00541DF0">
            <w:rPr>
              <w:noProof/>
            </w:rPr>
            <w:delText>10</w:delText>
          </w:r>
        </w:del>
      </w:fldSimple>
      <w:bookmarkEnd w:id="999"/>
      <w:r>
        <w:t xml:space="preserve"> - Quitar atributos innecesarios del Dataset Inicial. Elaboración propia.</w:t>
      </w:r>
      <w:bookmarkEnd w:id="1000"/>
      <w:bookmarkEnd w:id="1001"/>
    </w:p>
    <w:p w14:paraId="52C3AD26" w14:textId="7F80BF40" w:rsidR="00CB7E31" w:rsidDel="00EC154F" w:rsidRDefault="00CB7E31">
      <w:pPr>
        <w:rPr>
          <w:del w:id="1004" w:author="Jose Eduardo VIU" w:date="2023-04-01T18:19:00Z"/>
        </w:rPr>
      </w:pPr>
    </w:p>
    <w:p w14:paraId="37D67488" w14:textId="03104BB0" w:rsidR="00CB7E31" w:rsidRDefault="00000000">
      <w:pPr>
        <w:rPr>
          <w:ins w:id="1005" w:author="Jose Eduardo VIU" w:date="2023-04-01T18:19:00Z"/>
        </w:rPr>
      </w:pPr>
      <w:r>
        <w:t xml:space="preserve">Hasta este punto dl proyecto las variables que mantenemos son las mostradas en la </w:t>
      </w:r>
      <w:r>
        <w:fldChar w:fldCharType="begin"/>
      </w:r>
      <w:r>
        <w:instrText xml:space="preserve"> REF _Ref131064178 \h </w:instrText>
      </w:r>
      <w:r>
        <w:fldChar w:fldCharType="separate"/>
      </w:r>
      <w:r w:rsidR="00395639">
        <w:t xml:space="preserve">Tabla </w:t>
      </w:r>
      <w:r w:rsidR="00395639">
        <w:rPr>
          <w:noProof/>
        </w:rPr>
        <w:t>2</w:t>
      </w:r>
      <w:r>
        <w:fldChar w:fldCharType="end"/>
      </w:r>
      <w:r>
        <w:t>.</w:t>
      </w:r>
    </w:p>
    <w:p w14:paraId="30BBB6DA" w14:textId="195908CD" w:rsidR="00EC154F" w:rsidRDefault="00EC154F">
      <w:pPr>
        <w:rPr>
          <w:ins w:id="1006" w:author="Jose Eduardo VIU" w:date="2023-04-01T18:19:00Z"/>
        </w:rPr>
      </w:pPr>
    </w:p>
    <w:p w14:paraId="7B1E1141" w14:textId="2642AE43" w:rsidR="00EC154F" w:rsidDel="00767EED" w:rsidRDefault="00EC154F">
      <w:pPr>
        <w:rPr>
          <w:del w:id="1007" w:author="Jose Eduardo VIU" w:date="2023-04-01T19:07:00Z"/>
        </w:rPr>
      </w:pPr>
    </w:p>
    <w:p w14:paraId="39414432" w14:textId="40D49A29" w:rsidR="00CB7E31" w:rsidRDefault="00000000">
      <w:pPr>
        <w:pStyle w:val="Descripcin"/>
        <w:keepNext/>
      </w:pPr>
      <w:bookmarkStart w:id="1008" w:name="_Ref131064178"/>
      <w:bookmarkStart w:id="1009" w:name="_Toc131091297"/>
      <w:bookmarkStart w:id="1010" w:name="_Toc131396896"/>
      <w:r>
        <w:t xml:space="preserve">Tabla </w:t>
      </w:r>
      <w:fldSimple w:instr=" SEQ Tabla \* ARABIC ">
        <w:r w:rsidR="00395639">
          <w:rPr>
            <w:noProof/>
          </w:rPr>
          <w:t>2</w:t>
        </w:r>
      </w:fldSimple>
      <w:bookmarkEnd w:id="1008"/>
      <w:r>
        <w:t>. C</w:t>
      </w:r>
      <w:commentRangeStart w:id="1011"/>
      <w:r>
        <w:t>olumnas del Dataset tras quitar atributos no necesarios. Ela</w:t>
      </w:r>
      <w:commentRangeEnd w:id="1011"/>
      <w:r>
        <w:commentReference w:id="1011"/>
      </w:r>
      <w:r>
        <w:t>boración propia.</w:t>
      </w:r>
      <w:bookmarkEnd w:id="1009"/>
      <w:bookmarkEnd w:id="1010"/>
    </w:p>
    <w:tbl>
      <w:tblPr>
        <w:tblW w:w="4198" w:type="dxa"/>
        <w:jc w:val="center"/>
        <w:tblLayout w:type="fixed"/>
        <w:tblCellMar>
          <w:left w:w="70" w:type="dxa"/>
          <w:right w:w="70" w:type="dxa"/>
        </w:tblCellMar>
        <w:tblLook w:val="04A0" w:firstRow="1" w:lastRow="0" w:firstColumn="1" w:lastColumn="0" w:noHBand="0" w:noVBand="1"/>
        <w:tblPrChange w:id="1012" w:author="Jose Eduardo VIU" w:date="2023-04-01T18:19:00Z">
          <w:tblPr>
            <w:tblW w:w="4133" w:type="dxa"/>
            <w:jc w:val="center"/>
            <w:tblLayout w:type="fixed"/>
            <w:tblCellMar>
              <w:left w:w="70" w:type="dxa"/>
              <w:right w:w="70" w:type="dxa"/>
            </w:tblCellMar>
            <w:tblLook w:val="04A0" w:firstRow="1" w:lastRow="0" w:firstColumn="1" w:lastColumn="0" w:noHBand="0" w:noVBand="1"/>
          </w:tblPr>
        </w:tblPrChange>
      </w:tblPr>
      <w:tblGrid>
        <w:gridCol w:w="879"/>
        <w:gridCol w:w="1972"/>
        <w:gridCol w:w="1347"/>
        <w:tblGridChange w:id="1013">
          <w:tblGrid>
            <w:gridCol w:w="866"/>
            <w:gridCol w:w="1941"/>
            <w:gridCol w:w="1326"/>
          </w:tblGrid>
        </w:tblGridChange>
      </w:tblGrid>
      <w:tr w:rsidR="00CB7E31" w14:paraId="4295B5ED" w14:textId="77777777" w:rsidTr="00EC154F">
        <w:trPr>
          <w:trHeight w:val="257"/>
          <w:jc w:val="center"/>
          <w:trPrChange w:id="1014" w:author="Jose Eduardo VIU" w:date="2023-04-01T18:19:00Z">
            <w:trPr>
              <w:trHeight w:val="300"/>
              <w:jc w:val="center"/>
            </w:trPr>
          </w:trPrChange>
        </w:trPr>
        <w:tc>
          <w:tcPr>
            <w:tcW w:w="879" w:type="dxa"/>
            <w:tcBorders>
              <w:top w:val="single" w:sz="4" w:space="0" w:color="000000"/>
              <w:left w:val="single" w:sz="4" w:space="0" w:color="000000"/>
              <w:bottom w:val="single" w:sz="4" w:space="0" w:color="000000"/>
              <w:right w:val="single" w:sz="4" w:space="0" w:color="000000"/>
            </w:tcBorders>
            <w:shd w:val="clear" w:color="000000" w:fill="000000"/>
            <w:vAlign w:val="bottom"/>
            <w:tcPrChange w:id="1015" w:author="Jose Eduardo VIU" w:date="2023-04-01T18:19:00Z">
              <w:tcPr>
                <w:tcW w:w="866" w:type="dxa"/>
                <w:tcBorders>
                  <w:top w:val="single" w:sz="4" w:space="0" w:color="000000"/>
                  <w:left w:val="single" w:sz="4" w:space="0" w:color="000000"/>
                  <w:bottom w:val="single" w:sz="4" w:space="0" w:color="000000"/>
                  <w:right w:val="single" w:sz="4" w:space="0" w:color="000000"/>
                </w:tcBorders>
                <w:shd w:val="clear" w:color="000000" w:fill="000000"/>
                <w:vAlign w:val="bottom"/>
              </w:tcPr>
            </w:tcPrChange>
          </w:tcPr>
          <w:p w14:paraId="17E2143F"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b/>
                <w:bCs/>
                <w:color w:val="FFFFFF"/>
                <w:sz w:val="18"/>
                <w:szCs w:val="18"/>
                <w:lang w:eastAsia="es-ES"/>
                <w:rPrChange w:id="1016" w:author="Unknown Author" w:date="2023-03-31T09:58:00Z">
                  <w:rPr>
                    <w:b/>
                    <w:bCs/>
                  </w:rPr>
                </w:rPrChange>
              </w:rPr>
              <w:t>Índice</w:t>
            </w:r>
          </w:p>
        </w:tc>
        <w:tc>
          <w:tcPr>
            <w:tcW w:w="1972" w:type="dxa"/>
            <w:tcBorders>
              <w:top w:val="single" w:sz="4" w:space="0" w:color="000000"/>
              <w:bottom w:val="single" w:sz="4" w:space="0" w:color="000000"/>
              <w:right w:val="single" w:sz="4" w:space="0" w:color="000000"/>
            </w:tcBorders>
            <w:shd w:val="clear" w:color="000000" w:fill="000000"/>
            <w:vAlign w:val="bottom"/>
            <w:tcPrChange w:id="1017" w:author="Jose Eduardo VIU" w:date="2023-04-01T18:19:00Z">
              <w:tcPr>
                <w:tcW w:w="1941" w:type="dxa"/>
                <w:tcBorders>
                  <w:top w:val="single" w:sz="4" w:space="0" w:color="000000"/>
                  <w:bottom w:val="single" w:sz="4" w:space="0" w:color="000000"/>
                  <w:right w:val="single" w:sz="4" w:space="0" w:color="000000"/>
                </w:tcBorders>
                <w:shd w:val="clear" w:color="000000" w:fill="000000"/>
                <w:vAlign w:val="bottom"/>
              </w:tcPr>
            </w:tcPrChange>
          </w:tcPr>
          <w:p w14:paraId="572F85CF"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b/>
                <w:bCs/>
                <w:color w:val="FFFFFF"/>
                <w:sz w:val="18"/>
                <w:szCs w:val="18"/>
                <w:lang w:eastAsia="es-ES"/>
                <w:rPrChange w:id="1018" w:author="Unknown Author" w:date="2023-03-31T09:58:00Z">
                  <w:rPr>
                    <w:b/>
                    <w:bCs/>
                  </w:rPr>
                </w:rPrChange>
              </w:rPr>
              <w:t>Columna</w:t>
            </w:r>
          </w:p>
        </w:tc>
        <w:tc>
          <w:tcPr>
            <w:tcW w:w="1347" w:type="dxa"/>
            <w:tcBorders>
              <w:top w:val="single" w:sz="4" w:space="0" w:color="000000"/>
              <w:bottom w:val="single" w:sz="4" w:space="0" w:color="000000"/>
              <w:right w:val="single" w:sz="4" w:space="0" w:color="000000"/>
            </w:tcBorders>
            <w:shd w:val="clear" w:color="000000" w:fill="000000"/>
            <w:vAlign w:val="bottom"/>
            <w:tcPrChange w:id="1019" w:author="Jose Eduardo VIU" w:date="2023-04-01T18:19:00Z">
              <w:tcPr>
                <w:tcW w:w="1326" w:type="dxa"/>
                <w:tcBorders>
                  <w:top w:val="single" w:sz="4" w:space="0" w:color="000000"/>
                  <w:bottom w:val="single" w:sz="4" w:space="0" w:color="000000"/>
                  <w:right w:val="single" w:sz="4" w:space="0" w:color="000000"/>
                </w:tcBorders>
                <w:shd w:val="clear" w:color="000000" w:fill="000000"/>
                <w:vAlign w:val="bottom"/>
              </w:tcPr>
            </w:tcPrChange>
          </w:tcPr>
          <w:p w14:paraId="552D36A2"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b/>
                <w:bCs/>
                <w:color w:val="FFFFFF"/>
                <w:sz w:val="18"/>
                <w:szCs w:val="18"/>
                <w:lang w:eastAsia="es-ES"/>
                <w:rPrChange w:id="1020" w:author="Unknown Author" w:date="2023-03-31T09:58:00Z">
                  <w:rPr>
                    <w:b/>
                    <w:bCs/>
                  </w:rPr>
                </w:rPrChange>
              </w:rPr>
              <w:t>Tipo</w:t>
            </w:r>
          </w:p>
        </w:tc>
      </w:tr>
      <w:tr w:rsidR="00CB7E31" w14:paraId="7B6BC607" w14:textId="77777777" w:rsidTr="00EC154F">
        <w:trPr>
          <w:trHeight w:val="257"/>
          <w:jc w:val="center"/>
          <w:trPrChange w:id="1021" w:author="Jose Eduardo VIU" w:date="2023-04-01T18:19:00Z">
            <w:trPr>
              <w:trHeight w:val="300"/>
              <w:jc w:val="center"/>
            </w:trPr>
          </w:trPrChange>
        </w:trPr>
        <w:tc>
          <w:tcPr>
            <w:tcW w:w="879" w:type="dxa"/>
            <w:tcBorders>
              <w:left w:val="single" w:sz="4" w:space="0" w:color="000000"/>
              <w:bottom w:val="single" w:sz="4" w:space="0" w:color="000000"/>
              <w:right w:val="single" w:sz="4" w:space="0" w:color="000000"/>
            </w:tcBorders>
            <w:shd w:val="clear" w:color="auto" w:fill="auto"/>
            <w:vAlign w:val="bottom"/>
            <w:tcPrChange w:id="1022" w:author="Jose Eduardo VIU" w:date="2023-04-01T18:19:00Z">
              <w:tcPr>
                <w:tcW w:w="866" w:type="dxa"/>
                <w:tcBorders>
                  <w:left w:val="single" w:sz="4" w:space="0" w:color="000000"/>
                  <w:bottom w:val="single" w:sz="4" w:space="0" w:color="000000"/>
                  <w:right w:val="single" w:sz="4" w:space="0" w:color="000000"/>
                </w:tcBorders>
                <w:shd w:val="clear" w:color="auto" w:fill="auto"/>
                <w:vAlign w:val="bottom"/>
              </w:tcPr>
            </w:tcPrChange>
          </w:tcPr>
          <w:p w14:paraId="04710D1C" w14:textId="77777777" w:rsidR="00CB7E31" w:rsidRDefault="00000000">
            <w:pPr>
              <w:widowControl w:val="0"/>
              <w:suppressAutoHyphens w:val="0"/>
              <w:spacing w:after="0" w:line="240" w:lineRule="auto"/>
              <w:jc w:val="right"/>
              <w:rPr>
                <w:sz w:val="18"/>
                <w:szCs w:val="18"/>
              </w:rPr>
            </w:pPr>
            <w:r>
              <w:rPr>
                <w:rFonts w:ascii="Calibri" w:eastAsia="Times New Roman" w:hAnsi="Calibri" w:cs="Calibri"/>
                <w:color w:val="000000"/>
                <w:sz w:val="18"/>
                <w:szCs w:val="18"/>
                <w:lang w:eastAsia="es-ES"/>
                <w:rPrChange w:id="1023" w:author="Unknown Author" w:date="2023-03-31T09:58:00Z">
                  <w:rPr/>
                </w:rPrChange>
              </w:rPr>
              <w:t>0</w:t>
            </w:r>
          </w:p>
        </w:tc>
        <w:tc>
          <w:tcPr>
            <w:tcW w:w="1972" w:type="dxa"/>
            <w:tcBorders>
              <w:bottom w:val="single" w:sz="4" w:space="0" w:color="000000"/>
              <w:right w:val="single" w:sz="4" w:space="0" w:color="000000"/>
            </w:tcBorders>
            <w:shd w:val="clear" w:color="auto" w:fill="auto"/>
            <w:vAlign w:val="bottom"/>
            <w:tcPrChange w:id="1024" w:author="Jose Eduardo VIU" w:date="2023-04-01T18:19:00Z">
              <w:tcPr>
                <w:tcW w:w="1941" w:type="dxa"/>
                <w:tcBorders>
                  <w:bottom w:val="single" w:sz="4" w:space="0" w:color="000000"/>
                  <w:right w:val="single" w:sz="4" w:space="0" w:color="000000"/>
                </w:tcBorders>
                <w:shd w:val="clear" w:color="auto" w:fill="auto"/>
                <w:vAlign w:val="bottom"/>
              </w:tcPr>
            </w:tcPrChange>
          </w:tcPr>
          <w:p w14:paraId="00108DA5"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025" w:author="Unknown Author" w:date="2023-03-31T09:58:00Z">
                  <w:rPr/>
                </w:rPrChange>
              </w:rPr>
              <w:t>ct_codigo</w:t>
            </w:r>
          </w:p>
        </w:tc>
        <w:tc>
          <w:tcPr>
            <w:tcW w:w="1347" w:type="dxa"/>
            <w:tcBorders>
              <w:bottom w:val="single" w:sz="4" w:space="0" w:color="000000"/>
              <w:right w:val="single" w:sz="4" w:space="0" w:color="000000"/>
            </w:tcBorders>
            <w:shd w:val="clear" w:color="auto" w:fill="auto"/>
            <w:vAlign w:val="bottom"/>
            <w:tcPrChange w:id="1026" w:author="Jose Eduardo VIU" w:date="2023-04-01T18:19:00Z">
              <w:tcPr>
                <w:tcW w:w="1326" w:type="dxa"/>
                <w:tcBorders>
                  <w:bottom w:val="single" w:sz="4" w:space="0" w:color="000000"/>
                  <w:right w:val="single" w:sz="4" w:space="0" w:color="000000"/>
                </w:tcBorders>
                <w:shd w:val="clear" w:color="auto" w:fill="auto"/>
                <w:vAlign w:val="bottom"/>
              </w:tcPr>
            </w:tcPrChange>
          </w:tcPr>
          <w:p w14:paraId="16169556"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027" w:author="Unknown Author" w:date="2023-03-31T09:58:00Z">
                  <w:rPr/>
                </w:rPrChange>
              </w:rPr>
              <w:t>int64</w:t>
            </w:r>
          </w:p>
        </w:tc>
      </w:tr>
      <w:tr w:rsidR="00CB7E31" w14:paraId="79433586" w14:textId="77777777" w:rsidTr="00EC154F">
        <w:trPr>
          <w:trHeight w:val="257"/>
          <w:jc w:val="center"/>
          <w:trPrChange w:id="1028" w:author="Jose Eduardo VIU" w:date="2023-04-01T18:19:00Z">
            <w:trPr>
              <w:trHeight w:val="300"/>
              <w:jc w:val="center"/>
            </w:trPr>
          </w:trPrChange>
        </w:trPr>
        <w:tc>
          <w:tcPr>
            <w:tcW w:w="879" w:type="dxa"/>
            <w:tcBorders>
              <w:left w:val="single" w:sz="4" w:space="0" w:color="000000"/>
              <w:bottom w:val="single" w:sz="4" w:space="0" w:color="000000"/>
              <w:right w:val="single" w:sz="4" w:space="0" w:color="000000"/>
            </w:tcBorders>
            <w:shd w:val="clear" w:color="auto" w:fill="auto"/>
            <w:vAlign w:val="bottom"/>
            <w:tcPrChange w:id="1029" w:author="Jose Eduardo VIU" w:date="2023-04-01T18:19:00Z">
              <w:tcPr>
                <w:tcW w:w="866" w:type="dxa"/>
                <w:tcBorders>
                  <w:left w:val="single" w:sz="4" w:space="0" w:color="000000"/>
                  <w:bottom w:val="single" w:sz="4" w:space="0" w:color="000000"/>
                  <w:right w:val="single" w:sz="4" w:space="0" w:color="000000"/>
                </w:tcBorders>
                <w:shd w:val="clear" w:color="auto" w:fill="auto"/>
                <w:vAlign w:val="bottom"/>
              </w:tcPr>
            </w:tcPrChange>
          </w:tcPr>
          <w:p w14:paraId="7098F478" w14:textId="77777777" w:rsidR="00CB7E31" w:rsidRDefault="00000000">
            <w:pPr>
              <w:widowControl w:val="0"/>
              <w:suppressAutoHyphens w:val="0"/>
              <w:spacing w:after="0" w:line="240" w:lineRule="auto"/>
              <w:jc w:val="right"/>
              <w:rPr>
                <w:sz w:val="18"/>
                <w:szCs w:val="18"/>
              </w:rPr>
            </w:pPr>
            <w:r>
              <w:rPr>
                <w:rFonts w:ascii="Calibri" w:eastAsia="Times New Roman" w:hAnsi="Calibri" w:cs="Calibri"/>
                <w:color w:val="000000"/>
                <w:sz w:val="18"/>
                <w:szCs w:val="18"/>
                <w:lang w:eastAsia="es-ES"/>
                <w:rPrChange w:id="1030" w:author="Unknown Author" w:date="2023-03-31T09:58:00Z">
                  <w:rPr/>
                </w:rPrChange>
              </w:rPr>
              <w:t>1</w:t>
            </w:r>
          </w:p>
        </w:tc>
        <w:tc>
          <w:tcPr>
            <w:tcW w:w="1972" w:type="dxa"/>
            <w:tcBorders>
              <w:bottom w:val="single" w:sz="4" w:space="0" w:color="000000"/>
              <w:right w:val="single" w:sz="4" w:space="0" w:color="000000"/>
            </w:tcBorders>
            <w:shd w:val="clear" w:color="auto" w:fill="auto"/>
            <w:vAlign w:val="bottom"/>
            <w:tcPrChange w:id="1031" w:author="Jose Eduardo VIU" w:date="2023-04-01T18:19:00Z">
              <w:tcPr>
                <w:tcW w:w="1941" w:type="dxa"/>
                <w:tcBorders>
                  <w:bottom w:val="single" w:sz="4" w:space="0" w:color="000000"/>
                  <w:right w:val="single" w:sz="4" w:space="0" w:color="000000"/>
                </w:tcBorders>
                <w:shd w:val="clear" w:color="auto" w:fill="auto"/>
                <w:vAlign w:val="bottom"/>
              </w:tcPr>
            </w:tcPrChange>
          </w:tcPr>
          <w:p w14:paraId="36E78606"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032" w:author="Unknown Author" w:date="2023-03-31T09:58:00Z">
                  <w:rPr/>
                </w:rPrChange>
              </w:rPr>
              <w:t>ct_integra</w:t>
            </w:r>
          </w:p>
        </w:tc>
        <w:tc>
          <w:tcPr>
            <w:tcW w:w="1347" w:type="dxa"/>
            <w:tcBorders>
              <w:bottom w:val="single" w:sz="4" w:space="0" w:color="000000"/>
              <w:right w:val="single" w:sz="4" w:space="0" w:color="000000"/>
            </w:tcBorders>
            <w:shd w:val="clear" w:color="auto" w:fill="auto"/>
            <w:vAlign w:val="bottom"/>
            <w:tcPrChange w:id="1033" w:author="Jose Eduardo VIU" w:date="2023-04-01T18:19:00Z">
              <w:tcPr>
                <w:tcW w:w="1326" w:type="dxa"/>
                <w:tcBorders>
                  <w:bottom w:val="single" w:sz="4" w:space="0" w:color="000000"/>
                  <w:right w:val="single" w:sz="4" w:space="0" w:color="000000"/>
                </w:tcBorders>
                <w:shd w:val="clear" w:color="auto" w:fill="auto"/>
                <w:vAlign w:val="bottom"/>
              </w:tcPr>
            </w:tcPrChange>
          </w:tcPr>
          <w:p w14:paraId="6B0D5358"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034" w:author="Unknown Author" w:date="2023-03-31T09:58:00Z">
                  <w:rPr/>
                </w:rPrChange>
              </w:rPr>
              <w:t>int64</w:t>
            </w:r>
          </w:p>
        </w:tc>
      </w:tr>
      <w:tr w:rsidR="00CB7E31" w14:paraId="28A67B3D" w14:textId="77777777" w:rsidTr="00EC154F">
        <w:trPr>
          <w:trHeight w:val="257"/>
          <w:jc w:val="center"/>
          <w:trPrChange w:id="1035" w:author="Jose Eduardo VIU" w:date="2023-04-01T18:19:00Z">
            <w:trPr>
              <w:trHeight w:val="300"/>
              <w:jc w:val="center"/>
            </w:trPr>
          </w:trPrChange>
        </w:trPr>
        <w:tc>
          <w:tcPr>
            <w:tcW w:w="879" w:type="dxa"/>
            <w:tcBorders>
              <w:left w:val="single" w:sz="4" w:space="0" w:color="000000"/>
              <w:bottom w:val="single" w:sz="4" w:space="0" w:color="000000"/>
              <w:right w:val="single" w:sz="4" w:space="0" w:color="000000"/>
            </w:tcBorders>
            <w:shd w:val="clear" w:color="auto" w:fill="auto"/>
            <w:vAlign w:val="bottom"/>
            <w:tcPrChange w:id="1036" w:author="Jose Eduardo VIU" w:date="2023-04-01T18:19:00Z">
              <w:tcPr>
                <w:tcW w:w="866" w:type="dxa"/>
                <w:tcBorders>
                  <w:left w:val="single" w:sz="4" w:space="0" w:color="000000"/>
                  <w:bottom w:val="single" w:sz="4" w:space="0" w:color="000000"/>
                  <w:right w:val="single" w:sz="4" w:space="0" w:color="000000"/>
                </w:tcBorders>
                <w:shd w:val="clear" w:color="auto" w:fill="auto"/>
                <w:vAlign w:val="bottom"/>
              </w:tcPr>
            </w:tcPrChange>
          </w:tcPr>
          <w:p w14:paraId="22695EE0" w14:textId="77777777" w:rsidR="00CB7E31" w:rsidRDefault="00000000">
            <w:pPr>
              <w:widowControl w:val="0"/>
              <w:suppressAutoHyphens w:val="0"/>
              <w:spacing w:after="0" w:line="240" w:lineRule="auto"/>
              <w:jc w:val="right"/>
              <w:rPr>
                <w:sz w:val="18"/>
                <w:szCs w:val="18"/>
              </w:rPr>
            </w:pPr>
            <w:r>
              <w:rPr>
                <w:rFonts w:ascii="Calibri" w:eastAsia="Times New Roman" w:hAnsi="Calibri" w:cs="Calibri"/>
                <w:color w:val="000000"/>
                <w:sz w:val="18"/>
                <w:szCs w:val="18"/>
                <w:lang w:eastAsia="es-ES"/>
                <w:rPrChange w:id="1037" w:author="Unknown Author" w:date="2023-03-31T09:58:00Z">
                  <w:rPr/>
                </w:rPrChange>
              </w:rPr>
              <w:t>2</w:t>
            </w:r>
          </w:p>
        </w:tc>
        <w:tc>
          <w:tcPr>
            <w:tcW w:w="1972" w:type="dxa"/>
            <w:tcBorders>
              <w:bottom w:val="single" w:sz="4" w:space="0" w:color="000000"/>
              <w:right w:val="single" w:sz="4" w:space="0" w:color="000000"/>
            </w:tcBorders>
            <w:shd w:val="clear" w:color="auto" w:fill="auto"/>
            <w:vAlign w:val="bottom"/>
            <w:tcPrChange w:id="1038" w:author="Jose Eduardo VIU" w:date="2023-04-01T18:19:00Z">
              <w:tcPr>
                <w:tcW w:w="1941" w:type="dxa"/>
                <w:tcBorders>
                  <w:bottom w:val="single" w:sz="4" w:space="0" w:color="000000"/>
                  <w:right w:val="single" w:sz="4" w:space="0" w:color="000000"/>
                </w:tcBorders>
                <w:shd w:val="clear" w:color="auto" w:fill="auto"/>
                <w:vAlign w:val="bottom"/>
              </w:tcPr>
            </w:tcPrChange>
          </w:tcPr>
          <w:p w14:paraId="3F698154"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039" w:author="Unknown Author" w:date="2023-03-31T09:58:00Z">
                  <w:rPr/>
                </w:rPrChange>
              </w:rPr>
              <w:t>ct_tipo</w:t>
            </w:r>
          </w:p>
        </w:tc>
        <w:tc>
          <w:tcPr>
            <w:tcW w:w="1347" w:type="dxa"/>
            <w:tcBorders>
              <w:bottom w:val="single" w:sz="4" w:space="0" w:color="000000"/>
              <w:right w:val="single" w:sz="4" w:space="0" w:color="000000"/>
            </w:tcBorders>
            <w:shd w:val="clear" w:color="auto" w:fill="auto"/>
            <w:vAlign w:val="bottom"/>
            <w:tcPrChange w:id="1040" w:author="Jose Eduardo VIU" w:date="2023-04-01T18:19:00Z">
              <w:tcPr>
                <w:tcW w:w="1326" w:type="dxa"/>
                <w:tcBorders>
                  <w:bottom w:val="single" w:sz="4" w:space="0" w:color="000000"/>
                  <w:right w:val="single" w:sz="4" w:space="0" w:color="000000"/>
                </w:tcBorders>
                <w:shd w:val="clear" w:color="auto" w:fill="auto"/>
                <w:vAlign w:val="bottom"/>
              </w:tcPr>
            </w:tcPrChange>
          </w:tcPr>
          <w:p w14:paraId="4D935812"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041" w:author="Unknown Author" w:date="2023-03-31T09:58:00Z">
                  <w:rPr/>
                </w:rPrChange>
              </w:rPr>
              <w:t>int64</w:t>
            </w:r>
          </w:p>
        </w:tc>
      </w:tr>
      <w:tr w:rsidR="00CB7E31" w14:paraId="7B82C5DE" w14:textId="77777777" w:rsidTr="00EC154F">
        <w:trPr>
          <w:trHeight w:val="257"/>
          <w:jc w:val="center"/>
          <w:trPrChange w:id="1042" w:author="Jose Eduardo VIU" w:date="2023-04-01T18:19:00Z">
            <w:trPr>
              <w:trHeight w:val="300"/>
              <w:jc w:val="center"/>
            </w:trPr>
          </w:trPrChange>
        </w:trPr>
        <w:tc>
          <w:tcPr>
            <w:tcW w:w="879" w:type="dxa"/>
            <w:tcBorders>
              <w:left w:val="single" w:sz="4" w:space="0" w:color="000000"/>
              <w:bottom w:val="single" w:sz="4" w:space="0" w:color="000000"/>
              <w:right w:val="single" w:sz="4" w:space="0" w:color="000000"/>
            </w:tcBorders>
            <w:shd w:val="clear" w:color="auto" w:fill="auto"/>
            <w:vAlign w:val="bottom"/>
            <w:tcPrChange w:id="1043" w:author="Jose Eduardo VIU" w:date="2023-04-01T18:19:00Z">
              <w:tcPr>
                <w:tcW w:w="866" w:type="dxa"/>
                <w:tcBorders>
                  <w:left w:val="single" w:sz="4" w:space="0" w:color="000000"/>
                  <w:bottom w:val="single" w:sz="4" w:space="0" w:color="000000"/>
                  <w:right w:val="single" w:sz="4" w:space="0" w:color="000000"/>
                </w:tcBorders>
                <w:shd w:val="clear" w:color="auto" w:fill="auto"/>
                <w:vAlign w:val="bottom"/>
              </w:tcPr>
            </w:tcPrChange>
          </w:tcPr>
          <w:p w14:paraId="15D29EB1" w14:textId="77777777" w:rsidR="00CB7E31" w:rsidRDefault="00000000">
            <w:pPr>
              <w:widowControl w:val="0"/>
              <w:suppressAutoHyphens w:val="0"/>
              <w:spacing w:after="0" w:line="240" w:lineRule="auto"/>
              <w:jc w:val="right"/>
              <w:rPr>
                <w:sz w:val="18"/>
                <w:szCs w:val="18"/>
              </w:rPr>
            </w:pPr>
            <w:r>
              <w:rPr>
                <w:rFonts w:ascii="Calibri" w:eastAsia="Times New Roman" w:hAnsi="Calibri" w:cs="Calibri"/>
                <w:color w:val="000000"/>
                <w:sz w:val="18"/>
                <w:szCs w:val="18"/>
                <w:lang w:eastAsia="es-ES"/>
                <w:rPrChange w:id="1044" w:author="Unknown Author" w:date="2023-03-31T09:58:00Z">
                  <w:rPr/>
                </w:rPrChange>
              </w:rPr>
              <w:t>3</w:t>
            </w:r>
          </w:p>
        </w:tc>
        <w:tc>
          <w:tcPr>
            <w:tcW w:w="1972" w:type="dxa"/>
            <w:tcBorders>
              <w:bottom w:val="single" w:sz="4" w:space="0" w:color="000000"/>
              <w:right w:val="single" w:sz="4" w:space="0" w:color="000000"/>
            </w:tcBorders>
            <w:shd w:val="clear" w:color="auto" w:fill="auto"/>
            <w:vAlign w:val="bottom"/>
            <w:tcPrChange w:id="1045" w:author="Jose Eduardo VIU" w:date="2023-04-01T18:19:00Z">
              <w:tcPr>
                <w:tcW w:w="1941" w:type="dxa"/>
                <w:tcBorders>
                  <w:bottom w:val="single" w:sz="4" w:space="0" w:color="000000"/>
                  <w:right w:val="single" w:sz="4" w:space="0" w:color="000000"/>
                </w:tcBorders>
                <w:shd w:val="clear" w:color="auto" w:fill="auto"/>
                <w:vAlign w:val="bottom"/>
              </w:tcPr>
            </w:tcPrChange>
          </w:tcPr>
          <w:p w14:paraId="4C1EA35F"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046" w:author="Unknown Author" w:date="2023-03-31T09:58:00Z">
                  <w:rPr/>
                </w:rPrChange>
              </w:rPr>
              <w:t>ct_raza</w:t>
            </w:r>
          </w:p>
        </w:tc>
        <w:tc>
          <w:tcPr>
            <w:tcW w:w="1347" w:type="dxa"/>
            <w:tcBorders>
              <w:bottom w:val="single" w:sz="4" w:space="0" w:color="000000"/>
              <w:right w:val="single" w:sz="4" w:space="0" w:color="000000"/>
            </w:tcBorders>
            <w:shd w:val="clear" w:color="auto" w:fill="auto"/>
            <w:vAlign w:val="bottom"/>
            <w:tcPrChange w:id="1047" w:author="Jose Eduardo VIU" w:date="2023-04-01T18:19:00Z">
              <w:tcPr>
                <w:tcW w:w="1326" w:type="dxa"/>
                <w:tcBorders>
                  <w:bottom w:val="single" w:sz="4" w:space="0" w:color="000000"/>
                  <w:right w:val="single" w:sz="4" w:space="0" w:color="000000"/>
                </w:tcBorders>
                <w:shd w:val="clear" w:color="auto" w:fill="auto"/>
                <w:vAlign w:val="bottom"/>
              </w:tcPr>
            </w:tcPrChange>
          </w:tcPr>
          <w:p w14:paraId="4E6E60C2"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048" w:author="Unknown Author" w:date="2023-03-31T09:58:00Z">
                  <w:rPr/>
                </w:rPrChange>
              </w:rPr>
              <w:t>int64</w:t>
            </w:r>
          </w:p>
        </w:tc>
      </w:tr>
      <w:tr w:rsidR="00CB7E31" w14:paraId="26E95A18" w14:textId="77777777" w:rsidTr="00EC154F">
        <w:trPr>
          <w:trHeight w:val="257"/>
          <w:jc w:val="center"/>
          <w:trPrChange w:id="1049" w:author="Jose Eduardo VIU" w:date="2023-04-01T18:19:00Z">
            <w:trPr>
              <w:trHeight w:val="300"/>
              <w:jc w:val="center"/>
            </w:trPr>
          </w:trPrChange>
        </w:trPr>
        <w:tc>
          <w:tcPr>
            <w:tcW w:w="879" w:type="dxa"/>
            <w:tcBorders>
              <w:left w:val="single" w:sz="4" w:space="0" w:color="000000"/>
              <w:bottom w:val="single" w:sz="4" w:space="0" w:color="000000"/>
              <w:right w:val="single" w:sz="4" w:space="0" w:color="000000"/>
            </w:tcBorders>
            <w:shd w:val="clear" w:color="auto" w:fill="auto"/>
            <w:vAlign w:val="bottom"/>
            <w:tcPrChange w:id="1050" w:author="Jose Eduardo VIU" w:date="2023-04-01T18:19:00Z">
              <w:tcPr>
                <w:tcW w:w="866" w:type="dxa"/>
                <w:tcBorders>
                  <w:left w:val="single" w:sz="4" w:space="0" w:color="000000"/>
                  <w:bottom w:val="single" w:sz="4" w:space="0" w:color="000000"/>
                  <w:right w:val="single" w:sz="4" w:space="0" w:color="000000"/>
                </w:tcBorders>
                <w:shd w:val="clear" w:color="auto" w:fill="auto"/>
                <w:vAlign w:val="bottom"/>
              </w:tcPr>
            </w:tcPrChange>
          </w:tcPr>
          <w:p w14:paraId="62EDDC38" w14:textId="77777777" w:rsidR="00CB7E31" w:rsidRDefault="00000000">
            <w:pPr>
              <w:widowControl w:val="0"/>
              <w:suppressAutoHyphens w:val="0"/>
              <w:spacing w:after="0" w:line="240" w:lineRule="auto"/>
              <w:jc w:val="right"/>
              <w:rPr>
                <w:sz w:val="18"/>
                <w:szCs w:val="18"/>
              </w:rPr>
            </w:pPr>
            <w:r>
              <w:rPr>
                <w:rFonts w:ascii="Calibri" w:eastAsia="Times New Roman" w:hAnsi="Calibri" w:cs="Calibri"/>
                <w:color w:val="000000"/>
                <w:sz w:val="18"/>
                <w:szCs w:val="18"/>
                <w:lang w:eastAsia="es-ES"/>
                <w:rPrChange w:id="1051" w:author="Unknown Author" w:date="2023-03-31T09:58:00Z">
                  <w:rPr/>
                </w:rPrChange>
              </w:rPr>
              <w:t>4</w:t>
            </w:r>
          </w:p>
        </w:tc>
        <w:tc>
          <w:tcPr>
            <w:tcW w:w="1972" w:type="dxa"/>
            <w:tcBorders>
              <w:bottom w:val="single" w:sz="4" w:space="0" w:color="000000"/>
              <w:right w:val="single" w:sz="4" w:space="0" w:color="000000"/>
            </w:tcBorders>
            <w:shd w:val="clear" w:color="auto" w:fill="auto"/>
            <w:vAlign w:val="bottom"/>
            <w:tcPrChange w:id="1052" w:author="Jose Eduardo VIU" w:date="2023-04-01T18:19:00Z">
              <w:tcPr>
                <w:tcW w:w="1941" w:type="dxa"/>
                <w:tcBorders>
                  <w:bottom w:val="single" w:sz="4" w:space="0" w:color="000000"/>
                  <w:right w:val="single" w:sz="4" w:space="0" w:color="000000"/>
                </w:tcBorders>
                <w:shd w:val="clear" w:color="auto" w:fill="auto"/>
                <w:vAlign w:val="bottom"/>
              </w:tcPr>
            </w:tcPrChange>
          </w:tcPr>
          <w:p w14:paraId="5A2632E0"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053" w:author="Unknown Author" w:date="2023-03-31T09:58:00Z">
                  <w:rPr/>
                </w:rPrChange>
              </w:rPr>
              <w:t>ct_fase</w:t>
            </w:r>
          </w:p>
        </w:tc>
        <w:tc>
          <w:tcPr>
            <w:tcW w:w="1347" w:type="dxa"/>
            <w:tcBorders>
              <w:bottom w:val="single" w:sz="4" w:space="0" w:color="000000"/>
              <w:right w:val="single" w:sz="4" w:space="0" w:color="000000"/>
            </w:tcBorders>
            <w:shd w:val="clear" w:color="auto" w:fill="auto"/>
            <w:vAlign w:val="bottom"/>
            <w:tcPrChange w:id="1054" w:author="Jose Eduardo VIU" w:date="2023-04-01T18:19:00Z">
              <w:tcPr>
                <w:tcW w:w="1326" w:type="dxa"/>
                <w:tcBorders>
                  <w:bottom w:val="single" w:sz="4" w:space="0" w:color="000000"/>
                  <w:right w:val="single" w:sz="4" w:space="0" w:color="000000"/>
                </w:tcBorders>
                <w:shd w:val="clear" w:color="auto" w:fill="auto"/>
                <w:vAlign w:val="bottom"/>
              </w:tcPr>
            </w:tcPrChange>
          </w:tcPr>
          <w:p w14:paraId="067A8FC0"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055" w:author="Unknown Author" w:date="2023-03-31T09:58:00Z">
                  <w:rPr/>
                </w:rPrChange>
              </w:rPr>
              <w:t>int64</w:t>
            </w:r>
          </w:p>
        </w:tc>
      </w:tr>
      <w:tr w:rsidR="00CB7E31" w14:paraId="1FA568C1" w14:textId="77777777" w:rsidTr="00EC154F">
        <w:trPr>
          <w:trHeight w:val="257"/>
          <w:jc w:val="center"/>
          <w:trPrChange w:id="1056" w:author="Jose Eduardo VIU" w:date="2023-04-01T18:19:00Z">
            <w:trPr>
              <w:trHeight w:val="300"/>
              <w:jc w:val="center"/>
            </w:trPr>
          </w:trPrChange>
        </w:trPr>
        <w:tc>
          <w:tcPr>
            <w:tcW w:w="879" w:type="dxa"/>
            <w:tcBorders>
              <w:left w:val="single" w:sz="4" w:space="0" w:color="000000"/>
              <w:bottom w:val="single" w:sz="4" w:space="0" w:color="000000"/>
              <w:right w:val="single" w:sz="4" w:space="0" w:color="000000"/>
            </w:tcBorders>
            <w:shd w:val="clear" w:color="auto" w:fill="auto"/>
            <w:vAlign w:val="bottom"/>
            <w:tcPrChange w:id="1057" w:author="Jose Eduardo VIU" w:date="2023-04-01T18:19:00Z">
              <w:tcPr>
                <w:tcW w:w="866" w:type="dxa"/>
                <w:tcBorders>
                  <w:left w:val="single" w:sz="4" w:space="0" w:color="000000"/>
                  <w:bottom w:val="single" w:sz="4" w:space="0" w:color="000000"/>
                  <w:right w:val="single" w:sz="4" w:space="0" w:color="000000"/>
                </w:tcBorders>
                <w:shd w:val="clear" w:color="auto" w:fill="auto"/>
                <w:vAlign w:val="bottom"/>
              </w:tcPr>
            </w:tcPrChange>
          </w:tcPr>
          <w:p w14:paraId="61321E0A" w14:textId="77777777" w:rsidR="00CB7E31" w:rsidRDefault="00000000">
            <w:pPr>
              <w:widowControl w:val="0"/>
              <w:suppressAutoHyphens w:val="0"/>
              <w:spacing w:after="0" w:line="240" w:lineRule="auto"/>
              <w:jc w:val="right"/>
              <w:rPr>
                <w:sz w:val="18"/>
                <w:szCs w:val="18"/>
              </w:rPr>
            </w:pPr>
            <w:r>
              <w:rPr>
                <w:rFonts w:ascii="Calibri" w:eastAsia="Times New Roman" w:hAnsi="Calibri" w:cs="Calibri"/>
                <w:color w:val="000000"/>
                <w:sz w:val="18"/>
                <w:szCs w:val="18"/>
                <w:lang w:eastAsia="es-ES"/>
                <w:rPrChange w:id="1058" w:author="Unknown Author" w:date="2023-03-31T09:58:00Z">
                  <w:rPr/>
                </w:rPrChange>
              </w:rPr>
              <w:t>5</w:t>
            </w:r>
          </w:p>
        </w:tc>
        <w:tc>
          <w:tcPr>
            <w:tcW w:w="1972" w:type="dxa"/>
            <w:tcBorders>
              <w:bottom w:val="single" w:sz="4" w:space="0" w:color="000000"/>
              <w:right w:val="single" w:sz="4" w:space="0" w:color="000000"/>
            </w:tcBorders>
            <w:shd w:val="clear" w:color="auto" w:fill="auto"/>
            <w:vAlign w:val="bottom"/>
            <w:tcPrChange w:id="1059" w:author="Jose Eduardo VIU" w:date="2023-04-01T18:19:00Z">
              <w:tcPr>
                <w:tcW w:w="1941" w:type="dxa"/>
                <w:tcBorders>
                  <w:bottom w:val="single" w:sz="4" w:space="0" w:color="000000"/>
                  <w:right w:val="single" w:sz="4" w:space="0" w:color="000000"/>
                </w:tcBorders>
                <w:shd w:val="clear" w:color="auto" w:fill="auto"/>
                <w:vAlign w:val="bottom"/>
              </w:tcPr>
            </w:tcPrChange>
          </w:tcPr>
          <w:p w14:paraId="5AB73EDF"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060" w:author="Unknown Author" w:date="2023-03-31T09:58:00Z">
                  <w:rPr/>
                </w:rPrChange>
              </w:rPr>
              <w:t>ct_sexo</w:t>
            </w:r>
          </w:p>
        </w:tc>
        <w:tc>
          <w:tcPr>
            <w:tcW w:w="1347" w:type="dxa"/>
            <w:tcBorders>
              <w:bottom w:val="single" w:sz="4" w:space="0" w:color="000000"/>
              <w:right w:val="single" w:sz="4" w:space="0" w:color="000000"/>
            </w:tcBorders>
            <w:shd w:val="clear" w:color="auto" w:fill="auto"/>
            <w:vAlign w:val="bottom"/>
            <w:tcPrChange w:id="1061" w:author="Jose Eduardo VIU" w:date="2023-04-01T18:19:00Z">
              <w:tcPr>
                <w:tcW w:w="1326" w:type="dxa"/>
                <w:tcBorders>
                  <w:bottom w:val="single" w:sz="4" w:space="0" w:color="000000"/>
                  <w:right w:val="single" w:sz="4" w:space="0" w:color="000000"/>
                </w:tcBorders>
                <w:shd w:val="clear" w:color="auto" w:fill="auto"/>
                <w:vAlign w:val="bottom"/>
              </w:tcPr>
            </w:tcPrChange>
          </w:tcPr>
          <w:p w14:paraId="42F3D7AA"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062" w:author="Unknown Author" w:date="2023-03-31T09:58:00Z">
                  <w:rPr/>
                </w:rPrChange>
              </w:rPr>
              <w:t>int64</w:t>
            </w:r>
          </w:p>
        </w:tc>
      </w:tr>
      <w:tr w:rsidR="00CB7E31" w14:paraId="788189D3" w14:textId="77777777" w:rsidTr="00EC154F">
        <w:trPr>
          <w:trHeight w:val="257"/>
          <w:jc w:val="center"/>
          <w:trPrChange w:id="1063" w:author="Jose Eduardo VIU" w:date="2023-04-01T18:19:00Z">
            <w:trPr>
              <w:trHeight w:val="300"/>
              <w:jc w:val="center"/>
            </w:trPr>
          </w:trPrChange>
        </w:trPr>
        <w:tc>
          <w:tcPr>
            <w:tcW w:w="879" w:type="dxa"/>
            <w:tcBorders>
              <w:left w:val="single" w:sz="4" w:space="0" w:color="000000"/>
              <w:bottom w:val="single" w:sz="4" w:space="0" w:color="000000"/>
              <w:right w:val="single" w:sz="4" w:space="0" w:color="000000"/>
            </w:tcBorders>
            <w:shd w:val="clear" w:color="auto" w:fill="auto"/>
            <w:vAlign w:val="bottom"/>
            <w:tcPrChange w:id="1064" w:author="Jose Eduardo VIU" w:date="2023-04-01T18:19:00Z">
              <w:tcPr>
                <w:tcW w:w="866" w:type="dxa"/>
                <w:tcBorders>
                  <w:left w:val="single" w:sz="4" w:space="0" w:color="000000"/>
                  <w:bottom w:val="single" w:sz="4" w:space="0" w:color="000000"/>
                  <w:right w:val="single" w:sz="4" w:space="0" w:color="000000"/>
                </w:tcBorders>
                <w:shd w:val="clear" w:color="auto" w:fill="auto"/>
                <w:vAlign w:val="bottom"/>
              </w:tcPr>
            </w:tcPrChange>
          </w:tcPr>
          <w:p w14:paraId="27B07F58" w14:textId="77777777" w:rsidR="00CB7E31" w:rsidRDefault="00000000">
            <w:pPr>
              <w:widowControl w:val="0"/>
              <w:suppressAutoHyphens w:val="0"/>
              <w:spacing w:after="0" w:line="240" w:lineRule="auto"/>
              <w:jc w:val="right"/>
              <w:rPr>
                <w:sz w:val="18"/>
                <w:szCs w:val="18"/>
              </w:rPr>
            </w:pPr>
            <w:r>
              <w:rPr>
                <w:rFonts w:ascii="Calibri" w:eastAsia="Times New Roman" w:hAnsi="Calibri" w:cs="Calibri"/>
                <w:color w:val="000000"/>
                <w:sz w:val="18"/>
                <w:szCs w:val="18"/>
                <w:lang w:eastAsia="es-ES"/>
                <w:rPrChange w:id="1065" w:author="Unknown Author" w:date="2023-03-31T09:58:00Z">
                  <w:rPr/>
                </w:rPrChange>
              </w:rPr>
              <w:t>6</w:t>
            </w:r>
          </w:p>
        </w:tc>
        <w:tc>
          <w:tcPr>
            <w:tcW w:w="1972" w:type="dxa"/>
            <w:tcBorders>
              <w:bottom w:val="single" w:sz="4" w:space="0" w:color="000000"/>
              <w:right w:val="single" w:sz="4" w:space="0" w:color="000000"/>
            </w:tcBorders>
            <w:shd w:val="clear" w:color="auto" w:fill="auto"/>
            <w:vAlign w:val="bottom"/>
            <w:tcPrChange w:id="1066" w:author="Jose Eduardo VIU" w:date="2023-04-01T18:19:00Z">
              <w:tcPr>
                <w:tcW w:w="1941" w:type="dxa"/>
                <w:tcBorders>
                  <w:bottom w:val="single" w:sz="4" w:space="0" w:color="000000"/>
                  <w:right w:val="single" w:sz="4" w:space="0" w:color="000000"/>
                </w:tcBorders>
                <w:shd w:val="clear" w:color="auto" w:fill="auto"/>
                <w:vAlign w:val="bottom"/>
              </w:tcPr>
            </w:tcPrChange>
          </w:tcPr>
          <w:p w14:paraId="39121488"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067" w:author="Unknown Author" w:date="2023-03-31T09:58:00Z">
                  <w:rPr/>
                </w:rPrChange>
              </w:rPr>
              <w:t>IncPeso</w:t>
            </w:r>
          </w:p>
        </w:tc>
        <w:tc>
          <w:tcPr>
            <w:tcW w:w="1347" w:type="dxa"/>
            <w:tcBorders>
              <w:bottom w:val="single" w:sz="4" w:space="0" w:color="000000"/>
              <w:right w:val="single" w:sz="4" w:space="0" w:color="000000"/>
            </w:tcBorders>
            <w:shd w:val="clear" w:color="auto" w:fill="auto"/>
            <w:vAlign w:val="bottom"/>
            <w:tcPrChange w:id="1068" w:author="Jose Eduardo VIU" w:date="2023-04-01T18:19:00Z">
              <w:tcPr>
                <w:tcW w:w="1326" w:type="dxa"/>
                <w:tcBorders>
                  <w:bottom w:val="single" w:sz="4" w:space="0" w:color="000000"/>
                  <w:right w:val="single" w:sz="4" w:space="0" w:color="000000"/>
                </w:tcBorders>
                <w:shd w:val="clear" w:color="auto" w:fill="auto"/>
                <w:vAlign w:val="bottom"/>
              </w:tcPr>
            </w:tcPrChange>
          </w:tcPr>
          <w:p w14:paraId="05AA7CC7"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069" w:author="Unknown Author" w:date="2023-03-31T09:58:00Z">
                  <w:rPr/>
                </w:rPrChange>
              </w:rPr>
              <w:t>float64</w:t>
            </w:r>
          </w:p>
        </w:tc>
      </w:tr>
      <w:tr w:rsidR="00CB7E31" w14:paraId="7849666A" w14:textId="77777777" w:rsidTr="00EC154F">
        <w:trPr>
          <w:trHeight w:val="257"/>
          <w:jc w:val="center"/>
          <w:trPrChange w:id="1070" w:author="Jose Eduardo VIU" w:date="2023-04-01T18:19:00Z">
            <w:trPr>
              <w:trHeight w:val="300"/>
              <w:jc w:val="center"/>
            </w:trPr>
          </w:trPrChange>
        </w:trPr>
        <w:tc>
          <w:tcPr>
            <w:tcW w:w="879" w:type="dxa"/>
            <w:tcBorders>
              <w:left w:val="single" w:sz="4" w:space="0" w:color="000000"/>
              <w:bottom w:val="single" w:sz="4" w:space="0" w:color="000000"/>
              <w:right w:val="single" w:sz="4" w:space="0" w:color="000000"/>
            </w:tcBorders>
            <w:shd w:val="clear" w:color="auto" w:fill="auto"/>
            <w:vAlign w:val="bottom"/>
            <w:tcPrChange w:id="1071" w:author="Jose Eduardo VIU" w:date="2023-04-01T18:19:00Z">
              <w:tcPr>
                <w:tcW w:w="866" w:type="dxa"/>
                <w:tcBorders>
                  <w:left w:val="single" w:sz="4" w:space="0" w:color="000000"/>
                  <w:bottom w:val="single" w:sz="4" w:space="0" w:color="000000"/>
                  <w:right w:val="single" w:sz="4" w:space="0" w:color="000000"/>
                </w:tcBorders>
                <w:shd w:val="clear" w:color="auto" w:fill="auto"/>
                <w:vAlign w:val="bottom"/>
              </w:tcPr>
            </w:tcPrChange>
          </w:tcPr>
          <w:p w14:paraId="1C9151F3" w14:textId="77777777" w:rsidR="00CB7E31" w:rsidRDefault="00000000">
            <w:pPr>
              <w:widowControl w:val="0"/>
              <w:suppressAutoHyphens w:val="0"/>
              <w:spacing w:after="0" w:line="240" w:lineRule="auto"/>
              <w:jc w:val="right"/>
              <w:rPr>
                <w:sz w:val="18"/>
                <w:szCs w:val="18"/>
              </w:rPr>
            </w:pPr>
            <w:r>
              <w:rPr>
                <w:rFonts w:ascii="Calibri" w:eastAsia="Times New Roman" w:hAnsi="Calibri" w:cs="Calibri"/>
                <w:color w:val="000000"/>
                <w:sz w:val="18"/>
                <w:szCs w:val="18"/>
                <w:lang w:eastAsia="es-ES"/>
                <w:rPrChange w:id="1072" w:author="Unknown Author" w:date="2023-03-31T09:58:00Z">
                  <w:rPr/>
                </w:rPrChange>
              </w:rPr>
              <w:t>7</w:t>
            </w:r>
          </w:p>
        </w:tc>
        <w:tc>
          <w:tcPr>
            <w:tcW w:w="1972" w:type="dxa"/>
            <w:tcBorders>
              <w:bottom w:val="single" w:sz="4" w:space="0" w:color="000000"/>
              <w:right w:val="single" w:sz="4" w:space="0" w:color="000000"/>
            </w:tcBorders>
            <w:shd w:val="clear" w:color="auto" w:fill="auto"/>
            <w:vAlign w:val="bottom"/>
            <w:tcPrChange w:id="1073" w:author="Jose Eduardo VIU" w:date="2023-04-01T18:19:00Z">
              <w:tcPr>
                <w:tcW w:w="1941" w:type="dxa"/>
                <w:tcBorders>
                  <w:bottom w:val="single" w:sz="4" w:space="0" w:color="000000"/>
                  <w:right w:val="single" w:sz="4" w:space="0" w:color="000000"/>
                </w:tcBorders>
                <w:shd w:val="clear" w:color="auto" w:fill="auto"/>
                <w:vAlign w:val="bottom"/>
              </w:tcPr>
            </w:tcPrChange>
          </w:tcPr>
          <w:p w14:paraId="0E019925"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074" w:author="Unknown Author" w:date="2023-03-31T09:58:00Z">
                  <w:rPr/>
                </w:rPrChange>
              </w:rPr>
              <w:t>DiasMedios</w:t>
            </w:r>
          </w:p>
        </w:tc>
        <w:tc>
          <w:tcPr>
            <w:tcW w:w="1347" w:type="dxa"/>
            <w:tcBorders>
              <w:bottom w:val="single" w:sz="4" w:space="0" w:color="000000"/>
              <w:right w:val="single" w:sz="4" w:space="0" w:color="000000"/>
            </w:tcBorders>
            <w:shd w:val="clear" w:color="auto" w:fill="auto"/>
            <w:vAlign w:val="bottom"/>
            <w:tcPrChange w:id="1075" w:author="Jose Eduardo VIU" w:date="2023-04-01T18:19:00Z">
              <w:tcPr>
                <w:tcW w:w="1326" w:type="dxa"/>
                <w:tcBorders>
                  <w:bottom w:val="single" w:sz="4" w:space="0" w:color="000000"/>
                  <w:right w:val="single" w:sz="4" w:space="0" w:color="000000"/>
                </w:tcBorders>
                <w:shd w:val="clear" w:color="auto" w:fill="auto"/>
                <w:vAlign w:val="bottom"/>
              </w:tcPr>
            </w:tcPrChange>
          </w:tcPr>
          <w:p w14:paraId="6E5CC6F4"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076" w:author="Unknown Author" w:date="2023-03-31T09:58:00Z">
                  <w:rPr/>
                </w:rPrChange>
              </w:rPr>
              <w:t>float64</w:t>
            </w:r>
          </w:p>
        </w:tc>
      </w:tr>
      <w:tr w:rsidR="00CB7E31" w14:paraId="6E1E3CD7" w14:textId="77777777" w:rsidTr="00EC154F">
        <w:trPr>
          <w:trHeight w:val="257"/>
          <w:jc w:val="center"/>
          <w:trPrChange w:id="1077" w:author="Jose Eduardo VIU" w:date="2023-04-01T18:19:00Z">
            <w:trPr>
              <w:trHeight w:val="300"/>
              <w:jc w:val="center"/>
            </w:trPr>
          </w:trPrChange>
        </w:trPr>
        <w:tc>
          <w:tcPr>
            <w:tcW w:w="879" w:type="dxa"/>
            <w:tcBorders>
              <w:left w:val="single" w:sz="4" w:space="0" w:color="000000"/>
              <w:bottom w:val="single" w:sz="4" w:space="0" w:color="000000"/>
              <w:right w:val="single" w:sz="4" w:space="0" w:color="000000"/>
            </w:tcBorders>
            <w:shd w:val="clear" w:color="auto" w:fill="auto"/>
            <w:vAlign w:val="bottom"/>
            <w:tcPrChange w:id="1078" w:author="Jose Eduardo VIU" w:date="2023-04-01T18:19:00Z">
              <w:tcPr>
                <w:tcW w:w="866" w:type="dxa"/>
                <w:tcBorders>
                  <w:left w:val="single" w:sz="4" w:space="0" w:color="000000"/>
                  <w:bottom w:val="single" w:sz="4" w:space="0" w:color="000000"/>
                  <w:right w:val="single" w:sz="4" w:space="0" w:color="000000"/>
                </w:tcBorders>
                <w:shd w:val="clear" w:color="auto" w:fill="auto"/>
                <w:vAlign w:val="bottom"/>
              </w:tcPr>
            </w:tcPrChange>
          </w:tcPr>
          <w:p w14:paraId="32EAE060" w14:textId="77777777" w:rsidR="00CB7E31" w:rsidRDefault="00000000">
            <w:pPr>
              <w:widowControl w:val="0"/>
              <w:suppressAutoHyphens w:val="0"/>
              <w:spacing w:after="0" w:line="240" w:lineRule="auto"/>
              <w:jc w:val="right"/>
              <w:rPr>
                <w:sz w:val="18"/>
                <w:szCs w:val="18"/>
              </w:rPr>
            </w:pPr>
            <w:r>
              <w:rPr>
                <w:rFonts w:ascii="Calibri" w:eastAsia="Times New Roman" w:hAnsi="Calibri" w:cs="Calibri"/>
                <w:color w:val="000000"/>
                <w:sz w:val="18"/>
                <w:szCs w:val="18"/>
                <w:lang w:eastAsia="es-ES"/>
                <w:rPrChange w:id="1079" w:author="Unknown Author" w:date="2023-03-31T09:58:00Z">
                  <w:rPr/>
                </w:rPrChange>
              </w:rPr>
              <w:t>8</w:t>
            </w:r>
          </w:p>
        </w:tc>
        <w:tc>
          <w:tcPr>
            <w:tcW w:w="1972" w:type="dxa"/>
            <w:tcBorders>
              <w:bottom w:val="single" w:sz="4" w:space="0" w:color="000000"/>
              <w:right w:val="single" w:sz="4" w:space="0" w:color="000000"/>
            </w:tcBorders>
            <w:shd w:val="clear" w:color="auto" w:fill="auto"/>
            <w:vAlign w:val="bottom"/>
            <w:tcPrChange w:id="1080" w:author="Jose Eduardo VIU" w:date="2023-04-01T18:19:00Z">
              <w:tcPr>
                <w:tcW w:w="1941" w:type="dxa"/>
                <w:tcBorders>
                  <w:bottom w:val="single" w:sz="4" w:space="0" w:color="000000"/>
                  <w:right w:val="single" w:sz="4" w:space="0" w:color="000000"/>
                </w:tcBorders>
                <w:shd w:val="clear" w:color="auto" w:fill="auto"/>
                <w:vAlign w:val="bottom"/>
              </w:tcPr>
            </w:tcPrChange>
          </w:tcPr>
          <w:p w14:paraId="77AEA40E"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081" w:author="Unknown Author" w:date="2023-03-31T09:58:00Z">
                  <w:rPr/>
                </w:rPrChange>
              </w:rPr>
              <w:t>GMD</w:t>
            </w:r>
          </w:p>
        </w:tc>
        <w:tc>
          <w:tcPr>
            <w:tcW w:w="1347" w:type="dxa"/>
            <w:tcBorders>
              <w:bottom w:val="single" w:sz="4" w:space="0" w:color="000000"/>
              <w:right w:val="single" w:sz="4" w:space="0" w:color="000000"/>
            </w:tcBorders>
            <w:shd w:val="clear" w:color="auto" w:fill="auto"/>
            <w:vAlign w:val="bottom"/>
            <w:tcPrChange w:id="1082" w:author="Jose Eduardo VIU" w:date="2023-04-01T18:19:00Z">
              <w:tcPr>
                <w:tcW w:w="1326" w:type="dxa"/>
                <w:tcBorders>
                  <w:bottom w:val="single" w:sz="4" w:space="0" w:color="000000"/>
                  <w:right w:val="single" w:sz="4" w:space="0" w:color="000000"/>
                </w:tcBorders>
                <w:shd w:val="clear" w:color="auto" w:fill="auto"/>
                <w:vAlign w:val="bottom"/>
              </w:tcPr>
            </w:tcPrChange>
          </w:tcPr>
          <w:p w14:paraId="01D89D7C"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083" w:author="Unknown Author" w:date="2023-03-31T09:58:00Z">
                  <w:rPr/>
                </w:rPrChange>
              </w:rPr>
              <w:t>float64</w:t>
            </w:r>
          </w:p>
        </w:tc>
      </w:tr>
      <w:tr w:rsidR="00CB7E31" w14:paraId="44F0FB94" w14:textId="77777777" w:rsidTr="00EC154F">
        <w:trPr>
          <w:trHeight w:val="257"/>
          <w:jc w:val="center"/>
          <w:trPrChange w:id="1084" w:author="Jose Eduardo VIU" w:date="2023-04-01T18:19:00Z">
            <w:trPr>
              <w:trHeight w:val="300"/>
              <w:jc w:val="center"/>
            </w:trPr>
          </w:trPrChange>
        </w:trPr>
        <w:tc>
          <w:tcPr>
            <w:tcW w:w="879" w:type="dxa"/>
            <w:tcBorders>
              <w:left w:val="single" w:sz="4" w:space="0" w:color="000000"/>
              <w:bottom w:val="single" w:sz="4" w:space="0" w:color="000000"/>
              <w:right w:val="single" w:sz="4" w:space="0" w:color="000000"/>
            </w:tcBorders>
            <w:shd w:val="clear" w:color="auto" w:fill="auto"/>
            <w:vAlign w:val="bottom"/>
            <w:tcPrChange w:id="1085" w:author="Jose Eduardo VIU" w:date="2023-04-01T18:19:00Z">
              <w:tcPr>
                <w:tcW w:w="866" w:type="dxa"/>
                <w:tcBorders>
                  <w:left w:val="single" w:sz="4" w:space="0" w:color="000000"/>
                  <w:bottom w:val="single" w:sz="4" w:space="0" w:color="000000"/>
                  <w:right w:val="single" w:sz="4" w:space="0" w:color="000000"/>
                </w:tcBorders>
                <w:shd w:val="clear" w:color="auto" w:fill="auto"/>
                <w:vAlign w:val="bottom"/>
              </w:tcPr>
            </w:tcPrChange>
          </w:tcPr>
          <w:p w14:paraId="1910F70D" w14:textId="77777777" w:rsidR="00CB7E31" w:rsidRDefault="00000000">
            <w:pPr>
              <w:widowControl w:val="0"/>
              <w:suppressAutoHyphens w:val="0"/>
              <w:spacing w:after="0" w:line="240" w:lineRule="auto"/>
              <w:jc w:val="right"/>
              <w:rPr>
                <w:sz w:val="18"/>
                <w:szCs w:val="18"/>
              </w:rPr>
            </w:pPr>
            <w:r>
              <w:rPr>
                <w:rFonts w:ascii="Calibri" w:eastAsia="Times New Roman" w:hAnsi="Calibri" w:cs="Calibri"/>
                <w:color w:val="000000"/>
                <w:sz w:val="18"/>
                <w:szCs w:val="18"/>
                <w:lang w:eastAsia="es-ES"/>
                <w:rPrChange w:id="1086" w:author="Unknown Author" w:date="2023-03-31T09:58:00Z">
                  <w:rPr/>
                </w:rPrChange>
              </w:rPr>
              <w:t>9</w:t>
            </w:r>
          </w:p>
        </w:tc>
        <w:tc>
          <w:tcPr>
            <w:tcW w:w="1972" w:type="dxa"/>
            <w:tcBorders>
              <w:bottom w:val="single" w:sz="4" w:space="0" w:color="000000"/>
              <w:right w:val="single" w:sz="4" w:space="0" w:color="000000"/>
            </w:tcBorders>
            <w:shd w:val="clear" w:color="auto" w:fill="auto"/>
            <w:vAlign w:val="bottom"/>
            <w:tcPrChange w:id="1087" w:author="Jose Eduardo VIU" w:date="2023-04-01T18:19:00Z">
              <w:tcPr>
                <w:tcW w:w="1941" w:type="dxa"/>
                <w:tcBorders>
                  <w:bottom w:val="single" w:sz="4" w:space="0" w:color="000000"/>
                  <w:right w:val="single" w:sz="4" w:space="0" w:color="000000"/>
                </w:tcBorders>
                <w:shd w:val="clear" w:color="auto" w:fill="auto"/>
                <w:vAlign w:val="bottom"/>
              </w:tcPr>
            </w:tcPrChange>
          </w:tcPr>
          <w:p w14:paraId="3AE26A57"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088" w:author="Unknown Author" w:date="2023-03-31T09:58:00Z">
                  <w:rPr/>
                </w:rPrChange>
              </w:rPr>
              <w:t>EntradaInicial</w:t>
            </w:r>
          </w:p>
        </w:tc>
        <w:tc>
          <w:tcPr>
            <w:tcW w:w="1347" w:type="dxa"/>
            <w:tcBorders>
              <w:bottom w:val="single" w:sz="4" w:space="0" w:color="000000"/>
              <w:right w:val="single" w:sz="4" w:space="0" w:color="000000"/>
            </w:tcBorders>
            <w:shd w:val="clear" w:color="auto" w:fill="auto"/>
            <w:vAlign w:val="bottom"/>
            <w:tcPrChange w:id="1089" w:author="Jose Eduardo VIU" w:date="2023-04-01T18:19:00Z">
              <w:tcPr>
                <w:tcW w:w="1326" w:type="dxa"/>
                <w:tcBorders>
                  <w:bottom w:val="single" w:sz="4" w:space="0" w:color="000000"/>
                  <w:right w:val="single" w:sz="4" w:space="0" w:color="000000"/>
                </w:tcBorders>
                <w:shd w:val="clear" w:color="auto" w:fill="auto"/>
                <w:vAlign w:val="bottom"/>
              </w:tcPr>
            </w:tcPrChange>
          </w:tcPr>
          <w:p w14:paraId="1B16636D"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090" w:author="Unknown Author" w:date="2023-03-31T09:58:00Z">
                  <w:rPr/>
                </w:rPrChange>
              </w:rPr>
              <w:t>object</w:t>
            </w:r>
          </w:p>
        </w:tc>
      </w:tr>
      <w:tr w:rsidR="00CB7E31" w14:paraId="264D6904" w14:textId="77777777" w:rsidTr="00EC154F">
        <w:trPr>
          <w:trHeight w:val="257"/>
          <w:jc w:val="center"/>
          <w:trPrChange w:id="1091" w:author="Jose Eduardo VIU" w:date="2023-04-01T18:19:00Z">
            <w:trPr>
              <w:trHeight w:val="300"/>
              <w:jc w:val="center"/>
            </w:trPr>
          </w:trPrChange>
        </w:trPr>
        <w:tc>
          <w:tcPr>
            <w:tcW w:w="879" w:type="dxa"/>
            <w:tcBorders>
              <w:left w:val="single" w:sz="4" w:space="0" w:color="000000"/>
              <w:bottom w:val="single" w:sz="4" w:space="0" w:color="000000"/>
              <w:right w:val="single" w:sz="4" w:space="0" w:color="000000"/>
            </w:tcBorders>
            <w:shd w:val="clear" w:color="auto" w:fill="auto"/>
            <w:vAlign w:val="bottom"/>
            <w:tcPrChange w:id="1092" w:author="Jose Eduardo VIU" w:date="2023-04-01T18:19:00Z">
              <w:tcPr>
                <w:tcW w:w="866" w:type="dxa"/>
                <w:tcBorders>
                  <w:left w:val="single" w:sz="4" w:space="0" w:color="000000"/>
                  <w:bottom w:val="single" w:sz="4" w:space="0" w:color="000000"/>
                  <w:right w:val="single" w:sz="4" w:space="0" w:color="000000"/>
                </w:tcBorders>
                <w:shd w:val="clear" w:color="auto" w:fill="auto"/>
                <w:vAlign w:val="bottom"/>
              </w:tcPr>
            </w:tcPrChange>
          </w:tcPr>
          <w:p w14:paraId="6BF03255" w14:textId="77777777" w:rsidR="00CB7E31" w:rsidRDefault="00000000">
            <w:pPr>
              <w:widowControl w:val="0"/>
              <w:suppressAutoHyphens w:val="0"/>
              <w:spacing w:after="0" w:line="240" w:lineRule="auto"/>
              <w:jc w:val="right"/>
              <w:rPr>
                <w:sz w:val="18"/>
                <w:szCs w:val="18"/>
              </w:rPr>
            </w:pPr>
            <w:r>
              <w:rPr>
                <w:rFonts w:ascii="Calibri" w:eastAsia="Times New Roman" w:hAnsi="Calibri" w:cs="Calibri"/>
                <w:color w:val="000000"/>
                <w:sz w:val="18"/>
                <w:szCs w:val="18"/>
                <w:lang w:eastAsia="es-ES"/>
                <w:rPrChange w:id="1093" w:author="Unknown Author" w:date="2023-03-31T09:58:00Z">
                  <w:rPr/>
                </w:rPrChange>
              </w:rPr>
              <w:t>10</w:t>
            </w:r>
          </w:p>
        </w:tc>
        <w:tc>
          <w:tcPr>
            <w:tcW w:w="1972" w:type="dxa"/>
            <w:tcBorders>
              <w:bottom w:val="single" w:sz="4" w:space="0" w:color="000000"/>
              <w:right w:val="single" w:sz="4" w:space="0" w:color="000000"/>
            </w:tcBorders>
            <w:shd w:val="clear" w:color="auto" w:fill="auto"/>
            <w:vAlign w:val="bottom"/>
            <w:tcPrChange w:id="1094" w:author="Jose Eduardo VIU" w:date="2023-04-01T18:19:00Z">
              <w:tcPr>
                <w:tcW w:w="1941" w:type="dxa"/>
                <w:tcBorders>
                  <w:bottom w:val="single" w:sz="4" w:space="0" w:color="000000"/>
                  <w:right w:val="single" w:sz="4" w:space="0" w:color="000000"/>
                </w:tcBorders>
                <w:shd w:val="clear" w:color="auto" w:fill="auto"/>
                <w:vAlign w:val="bottom"/>
              </w:tcPr>
            </w:tcPrChange>
          </w:tcPr>
          <w:p w14:paraId="78C7D159"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095" w:author="Unknown Author" w:date="2023-03-31T09:58:00Z">
                  <w:rPr/>
                </w:rPrChange>
              </w:rPr>
              <w:t>EntradaFinal</w:t>
            </w:r>
          </w:p>
        </w:tc>
        <w:tc>
          <w:tcPr>
            <w:tcW w:w="1347" w:type="dxa"/>
            <w:tcBorders>
              <w:bottom w:val="single" w:sz="4" w:space="0" w:color="000000"/>
              <w:right w:val="single" w:sz="4" w:space="0" w:color="000000"/>
            </w:tcBorders>
            <w:shd w:val="clear" w:color="auto" w:fill="auto"/>
            <w:vAlign w:val="bottom"/>
            <w:tcPrChange w:id="1096" w:author="Jose Eduardo VIU" w:date="2023-04-01T18:19:00Z">
              <w:tcPr>
                <w:tcW w:w="1326" w:type="dxa"/>
                <w:tcBorders>
                  <w:bottom w:val="single" w:sz="4" w:space="0" w:color="000000"/>
                  <w:right w:val="single" w:sz="4" w:space="0" w:color="000000"/>
                </w:tcBorders>
                <w:shd w:val="clear" w:color="auto" w:fill="auto"/>
                <w:vAlign w:val="bottom"/>
              </w:tcPr>
            </w:tcPrChange>
          </w:tcPr>
          <w:p w14:paraId="24B747E2"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097" w:author="Unknown Author" w:date="2023-03-31T09:58:00Z">
                  <w:rPr/>
                </w:rPrChange>
              </w:rPr>
              <w:t>object</w:t>
            </w:r>
          </w:p>
        </w:tc>
      </w:tr>
      <w:tr w:rsidR="00CB7E31" w14:paraId="0E882DDC" w14:textId="77777777" w:rsidTr="00EC154F">
        <w:trPr>
          <w:trHeight w:val="257"/>
          <w:jc w:val="center"/>
          <w:trPrChange w:id="1098" w:author="Jose Eduardo VIU" w:date="2023-04-01T18:19:00Z">
            <w:trPr>
              <w:trHeight w:val="300"/>
              <w:jc w:val="center"/>
            </w:trPr>
          </w:trPrChange>
        </w:trPr>
        <w:tc>
          <w:tcPr>
            <w:tcW w:w="879" w:type="dxa"/>
            <w:tcBorders>
              <w:left w:val="single" w:sz="4" w:space="0" w:color="000000"/>
              <w:bottom w:val="single" w:sz="4" w:space="0" w:color="000000"/>
              <w:right w:val="single" w:sz="4" w:space="0" w:color="000000"/>
            </w:tcBorders>
            <w:shd w:val="clear" w:color="auto" w:fill="auto"/>
            <w:vAlign w:val="bottom"/>
            <w:tcPrChange w:id="1099" w:author="Jose Eduardo VIU" w:date="2023-04-01T18:19:00Z">
              <w:tcPr>
                <w:tcW w:w="866" w:type="dxa"/>
                <w:tcBorders>
                  <w:left w:val="single" w:sz="4" w:space="0" w:color="000000"/>
                  <w:bottom w:val="single" w:sz="4" w:space="0" w:color="000000"/>
                  <w:right w:val="single" w:sz="4" w:space="0" w:color="000000"/>
                </w:tcBorders>
                <w:shd w:val="clear" w:color="auto" w:fill="auto"/>
                <w:vAlign w:val="bottom"/>
              </w:tcPr>
            </w:tcPrChange>
          </w:tcPr>
          <w:p w14:paraId="02C295F9" w14:textId="77777777" w:rsidR="00CB7E31" w:rsidRDefault="00000000">
            <w:pPr>
              <w:widowControl w:val="0"/>
              <w:suppressAutoHyphens w:val="0"/>
              <w:spacing w:after="0" w:line="240" w:lineRule="auto"/>
              <w:jc w:val="right"/>
              <w:rPr>
                <w:sz w:val="18"/>
                <w:szCs w:val="18"/>
              </w:rPr>
            </w:pPr>
            <w:r>
              <w:rPr>
                <w:rFonts w:ascii="Calibri" w:eastAsia="Times New Roman" w:hAnsi="Calibri" w:cs="Calibri"/>
                <w:color w:val="000000"/>
                <w:sz w:val="18"/>
                <w:szCs w:val="18"/>
                <w:lang w:eastAsia="es-ES"/>
                <w:rPrChange w:id="1100" w:author="Unknown Author" w:date="2023-03-31T09:58:00Z">
                  <w:rPr/>
                </w:rPrChange>
              </w:rPr>
              <w:t>11</w:t>
            </w:r>
          </w:p>
        </w:tc>
        <w:tc>
          <w:tcPr>
            <w:tcW w:w="1972" w:type="dxa"/>
            <w:tcBorders>
              <w:bottom w:val="single" w:sz="4" w:space="0" w:color="000000"/>
              <w:right w:val="single" w:sz="4" w:space="0" w:color="000000"/>
            </w:tcBorders>
            <w:shd w:val="clear" w:color="auto" w:fill="auto"/>
            <w:vAlign w:val="bottom"/>
            <w:tcPrChange w:id="1101" w:author="Jose Eduardo VIU" w:date="2023-04-01T18:19:00Z">
              <w:tcPr>
                <w:tcW w:w="1941" w:type="dxa"/>
                <w:tcBorders>
                  <w:bottom w:val="single" w:sz="4" w:space="0" w:color="000000"/>
                  <w:right w:val="single" w:sz="4" w:space="0" w:color="000000"/>
                </w:tcBorders>
                <w:shd w:val="clear" w:color="auto" w:fill="auto"/>
                <w:vAlign w:val="bottom"/>
              </w:tcPr>
            </w:tcPrChange>
          </w:tcPr>
          <w:p w14:paraId="7E002AEC"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102" w:author="Unknown Author" w:date="2023-03-31T09:58:00Z">
                  <w:rPr/>
                </w:rPrChange>
              </w:rPr>
              <w:t>NumAnimales</w:t>
            </w:r>
          </w:p>
        </w:tc>
        <w:tc>
          <w:tcPr>
            <w:tcW w:w="1347" w:type="dxa"/>
            <w:tcBorders>
              <w:bottom w:val="single" w:sz="4" w:space="0" w:color="000000"/>
              <w:right w:val="single" w:sz="4" w:space="0" w:color="000000"/>
            </w:tcBorders>
            <w:shd w:val="clear" w:color="auto" w:fill="auto"/>
            <w:vAlign w:val="bottom"/>
            <w:tcPrChange w:id="1103" w:author="Jose Eduardo VIU" w:date="2023-04-01T18:19:00Z">
              <w:tcPr>
                <w:tcW w:w="1326" w:type="dxa"/>
                <w:tcBorders>
                  <w:bottom w:val="single" w:sz="4" w:space="0" w:color="000000"/>
                  <w:right w:val="single" w:sz="4" w:space="0" w:color="000000"/>
                </w:tcBorders>
                <w:shd w:val="clear" w:color="auto" w:fill="auto"/>
                <w:vAlign w:val="bottom"/>
              </w:tcPr>
            </w:tcPrChange>
          </w:tcPr>
          <w:p w14:paraId="677BAC26"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104" w:author="Unknown Author" w:date="2023-03-31T09:58:00Z">
                  <w:rPr/>
                </w:rPrChange>
              </w:rPr>
              <w:t>int64</w:t>
            </w:r>
          </w:p>
        </w:tc>
      </w:tr>
      <w:tr w:rsidR="00CB7E31" w14:paraId="2C02FD98" w14:textId="77777777" w:rsidTr="00EC154F">
        <w:trPr>
          <w:trHeight w:val="257"/>
          <w:jc w:val="center"/>
          <w:trPrChange w:id="1105" w:author="Jose Eduardo VIU" w:date="2023-04-01T18:19:00Z">
            <w:trPr>
              <w:trHeight w:val="300"/>
              <w:jc w:val="center"/>
            </w:trPr>
          </w:trPrChange>
        </w:trPr>
        <w:tc>
          <w:tcPr>
            <w:tcW w:w="879" w:type="dxa"/>
            <w:tcBorders>
              <w:left w:val="single" w:sz="4" w:space="0" w:color="000000"/>
              <w:bottom w:val="single" w:sz="4" w:space="0" w:color="000000"/>
              <w:right w:val="single" w:sz="4" w:space="0" w:color="000000"/>
            </w:tcBorders>
            <w:shd w:val="clear" w:color="auto" w:fill="auto"/>
            <w:vAlign w:val="bottom"/>
            <w:tcPrChange w:id="1106" w:author="Jose Eduardo VIU" w:date="2023-04-01T18:19:00Z">
              <w:tcPr>
                <w:tcW w:w="866" w:type="dxa"/>
                <w:tcBorders>
                  <w:left w:val="single" w:sz="4" w:space="0" w:color="000000"/>
                  <w:bottom w:val="single" w:sz="4" w:space="0" w:color="000000"/>
                  <w:right w:val="single" w:sz="4" w:space="0" w:color="000000"/>
                </w:tcBorders>
                <w:shd w:val="clear" w:color="auto" w:fill="auto"/>
                <w:vAlign w:val="bottom"/>
              </w:tcPr>
            </w:tcPrChange>
          </w:tcPr>
          <w:p w14:paraId="195414A9" w14:textId="77777777" w:rsidR="00CB7E31" w:rsidRDefault="00000000">
            <w:pPr>
              <w:widowControl w:val="0"/>
              <w:suppressAutoHyphens w:val="0"/>
              <w:spacing w:after="0" w:line="240" w:lineRule="auto"/>
              <w:jc w:val="right"/>
              <w:rPr>
                <w:sz w:val="18"/>
                <w:szCs w:val="18"/>
              </w:rPr>
            </w:pPr>
            <w:r>
              <w:rPr>
                <w:rFonts w:ascii="Calibri" w:eastAsia="Times New Roman" w:hAnsi="Calibri" w:cs="Calibri"/>
                <w:color w:val="000000"/>
                <w:sz w:val="18"/>
                <w:szCs w:val="18"/>
                <w:lang w:eastAsia="es-ES"/>
                <w:rPrChange w:id="1107" w:author="Unknown Author" w:date="2023-03-31T09:58:00Z">
                  <w:rPr/>
                </w:rPrChange>
              </w:rPr>
              <w:t>12</w:t>
            </w:r>
          </w:p>
        </w:tc>
        <w:tc>
          <w:tcPr>
            <w:tcW w:w="1972" w:type="dxa"/>
            <w:tcBorders>
              <w:bottom w:val="single" w:sz="4" w:space="0" w:color="000000"/>
              <w:right w:val="single" w:sz="4" w:space="0" w:color="000000"/>
            </w:tcBorders>
            <w:shd w:val="clear" w:color="auto" w:fill="auto"/>
            <w:vAlign w:val="bottom"/>
            <w:tcPrChange w:id="1108" w:author="Jose Eduardo VIU" w:date="2023-04-01T18:19:00Z">
              <w:tcPr>
                <w:tcW w:w="1941" w:type="dxa"/>
                <w:tcBorders>
                  <w:bottom w:val="single" w:sz="4" w:space="0" w:color="000000"/>
                  <w:right w:val="single" w:sz="4" w:space="0" w:color="000000"/>
                </w:tcBorders>
                <w:shd w:val="clear" w:color="auto" w:fill="auto"/>
                <w:vAlign w:val="bottom"/>
              </w:tcPr>
            </w:tcPrChange>
          </w:tcPr>
          <w:p w14:paraId="49A952AA"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109" w:author="Unknown Author" w:date="2023-03-31T09:58:00Z">
                  <w:rPr/>
                </w:rPrChange>
              </w:rPr>
              <w:t>na_nombre</w:t>
            </w:r>
          </w:p>
        </w:tc>
        <w:tc>
          <w:tcPr>
            <w:tcW w:w="1347" w:type="dxa"/>
            <w:tcBorders>
              <w:bottom w:val="single" w:sz="4" w:space="0" w:color="000000"/>
              <w:right w:val="single" w:sz="4" w:space="0" w:color="000000"/>
            </w:tcBorders>
            <w:shd w:val="clear" w:color="auto" w:fill="auto"/>
            <w:vAlign w:val="bottom"/>
            <w:tcPrChange w:id="1110" w:author="Jose Eduardo VIU" w:date="2023-04-01T18:19:00Z">
              <w:tcPr>
                <w:tcW w:w="1326" w:type="dxa"/>
                <w:tcBorders>
                  <w:bottom w:val="single" w:sz="4" w:space="0" w:color="000000"/>
                  <w:right w:val="single" w:sz="4" w:space="0" w:color="000000"/>
                </w:tcBorders>
                <w:shd w:val="clear" w:color="auto" w:fill="auto"/>
                <w:vAlign w:val="bottom"/>
              </w:tcPr>
            </w:tcPrChange>
          </w:tcPr>
          <w:p w14:paraId="7FD5113B"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111" w:author="Unknown Author" w:date="2023-03-31T09:58:00Z">
                  <w:rPr/>
                </w:rPrChange>
              </w:rPr>
              <w:t>object</w:t>
            </w:r>
          </w:p>
        </w:tc>
      </w:tr>
      <w:tr w:rsidR="00CB7E31" w14:paraId="07C5E84B" w14:textId="77777777" w:rsidTr="00EC154F">
        <w:trPr>
          <w:trHeight w:val="257"/>
          <w:jc w:val="center"/>
          <w:trPrChange w:id="1112" w:author="Jose Eduardo VIU" w:date="2023-04-01T18:19:00Z">
            <w:trPr>
              <w:trHeight w:val="300"/>
              <w:jc w:val="center"/>
            </w:trPr>
          </w:trPrChange>
        </w:trPr>
        <w:tc>
          <w:tcPr>
            <w:tcW w:w="879" w:type="dxa"/>
            <w:tcBorders>
              <w:left w:val="single" w:sz="4" w:space="0" w:color="000000"/>
              <w:bottom w:val="single" w:sz="4" w:space="0" w:color="000000"/>
              <w:right w:val="single" w:sz="4" w:space="0" w:color="000000"/>
            </w:tcBorders>
            <w:shd w:val="clear" w:color="auto" w:fill="auto"/>
            <w:vAlign w:val="bottom"/>
            <w:tcPrChange w:id="1113" w:author="Jose Eduardo VIU" w:date="2023-04-01T18:19:00Z">
              <w:tcPr>
                <w:tcW w:w="866" w:type="dxa"/>
                <w:tcBorders>
                  <w:left w:val="single" w:sz="4" w:space="0" w:color="000000"/>
                  <w:bottom w:val="single" w:sz="4" w:space="0" w:color="000000"/>
                  <w:right w:val="single" w:sz="4" w:space="0" w:color="000000"/>
                </w:tcBorders>
                <w:shd w:val="clear" w:color="auto" w:fill="auto"/>
                <w:vAlign w:val="bottom"/>
              </w:tcPr>
            </w:tcPrChange>
          </w:tcPr>
          <w:p w14:paraId="09C77F1F" w14:textId="77777777" w:rsidR="00CB7E31" w:rsidRDefault="00000000">
            <w:pPr>
              <w:widowControl w:val="0"/>
              <w:suppressAutoHyphens w:val="0"/>
              <w:spacing w:after="0" w:line="240" w:lineRule="auto"/>
              <w:jc w:val="right"/>
              <w:rPr>
                <w:sz w:val="18"/>
                <w:szCs w:val="18"/>
              </w:rPr>
            </w:pPr>
            <w:r>
              <w:rPr>
                <w:rFonts w:ascii="Calibri" w:eastAsia="Times New Roman" w:hAnsi="Calibri" w:cs="Calibri"/>
                <w:color w:val="000000"/>
                <w:sz w:val="18"/>
                <w:szCs w:val="18"/>
                <w:lang w:eastAsia="es-ES"/>
                <w:rPrChange w:id="1114" w:author="Unknown Author" w:date="2023-03-31T09:58:00Z">
                  <w:rPr/>
                </w:rPrChange>
              </w:rPr>
              <w:t>13</w:t>
            </w:r>
          </w:p>
        </w:tc>
        <w:tc>
          <w:tcPr>
            <w:tcW w:w="1972" w:type="dxa"/>
            <w:tcBorders>
              <w:bottom w:val="single" w:sz="4" w:space="0" w:color="000000"/>
              <w:right w:val="single" w:sz="4" w:space="0" w:color="000000"/>
            </w:tcBorders>
            <w:shd w:val="clear" w:color="auto" w:fill="auto"/>
            <w:vAlign w:val="bottom"/>
            <w:tcPrChange w:id="1115" w:author="Jose Eduardo VIU" w:date="2023-04-01T18:19:00Z">
              <w:tcPr>
                <w:tcW w:w="1941" w:type="dxa"/>
                <w:tcBorders>
                  <w:bottom w:val="single" w:sz="4" w:space="0" w:color="000000"/>
                  <w:right w:val="single" w:sz="4" w:space="0" w:color="000000"/>
                </w:tcBorders>
                <w:shd w:val="clear" w:color="auto" w:fill="auto"/>
                <w:vAlign w:val="bottom"/>
              </w:tcPr>
            </w:tcPrChange>
          </w:tcPr>
          <w:p w14:paraId="45648601"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116" w:author="Unknown Author" w:date="2023-03-31T09:58:00Z">
                  <w:rPr/>
                </w:rPrChange>
              </w:rPr>
              <w:t>na_rega</w:t>
            </w:r>
          </w:p>
        </w:tc>
        <w:tc>
          <w:tcPr>
            <w:tcW w:w="1347" w:type="dxa"/>
            <w:tcBorders>
              <w:bottom w:val="single" w:sz="4" w:space="0" w:color="000000"/>
              <w:right w:val="single" w:sz="4" w:space="0" w:color="000000"/>
            </w:tcBorders>
            <w:shd w:val="clear" w:color="auto" w:fill="auto"/>
            <w:vAlign w:val="bottom"/>
            <w:tcPrChange w:id="1117" w:author="Jose Eduardo VIU" w:date="2023-04-01T18:19:00Z">
              <w:tcPr>
                <w:tcW w:w="1326" w:type="dxa"/>
                <w:tcBorders>
                  <w:bottom w:val="single" w:sz="4" w:space="0" w:color="000000"/>
                  <w:right w:val="single" w:sz="4" w:space="0" w:color="000000"/>
                </w:tcBorders>
                <w:shd w:val="clear" w:color="auto" w:fill="auto"/>
                <w:vAlign w:val="bottom"/>
              </w:tcPr>
            </w:tcPrChange>
          </w:tcPr>
          <w:p w14:paraId="3C75A19D"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118" w:author="Unknown Author" w:date="2023-03-31T09:58:00Z">
                  <w:rPr/>
                </w:rPrChange>
              </w:rPr>
              <w:t>object</w:t>
            </w:r>
          </w:p>
        </w:tc>
      </w:tr>
      <w:tr w:rsidR="00CB7E31" w14:paraId="5A7882DD" w14:textId="77777777" w:rsidTr="00EC154F">
        <w:trPr>
          <w:trHeight w:val="257"/>
          <w:jc w:val="center"/>
          <w:trPrChange w:id="1119" w:author="Jose Eduardo VIU" w:date="2023-04-01T18:19:00Z">
            <w:trPr>
              <w:trHeight w:val="300"/>
              <w:jc w:val="center"/>
            </w:trPr>
          </w:trPrChange>
        </w:trPr>
        <w:tc>
          <w:tcPr>
            <w:tcW w:w="879" w:type="dxa"/>
            <w:tcBorders>
              <w:left w:val="single" w:sz="4" w:space="0" w:color="000000"/>
              <w:bottom w:val="single" w:sz="4" w:space="0" w:color="000000"/>
              <w:right w:val="single" w:sz="4" w:space="0" w:color="000000"/>
            </w:tcBorders>
            <w:shd w:val="clear" w:color="auto" w:fill="auto"/>
            <w:vAlign w:val="bottom"/>
            <w:tcPrChange w:id="1120" w:author="Jose Eduardo VIU" w:date="2023-04-01T18:19:00Z">
              <w:tcPr>
                <w:tcW w:w="866" w:type="dxa"/>
                <w:tcBorders>
                  <w:left w:val="single" w:sz="4" w:space="0" w:color="000000"/>
                  <w:bottom w:val="single" w:sz="4" w:space="0" w:color="000000"/>
                  <w:right w:val="single" w:sz="4" w:space="0" w:color="000000"/>
                </w:tcBorders>
                <w:shd w:val="clear" w:color="auto" w:fill="auto"/>
                <w:vAlign w:val="bottom"/>
              </w:tcPr>
            </w:tcPrChange>
          </w:tcPr>
          <w:p w14:paraId="4E6D3A12" w14:textId="77777777" w:rsidR="00CB7E31" w:rsidRDefault="00000000">
            <w:pPr>
              <w:widowControl w:val="0"/>
              <w:suppressAutoHyphens w:val="0"/>
              <w:spacing w:after="0" w:line="240" w:lineRule="auto"/>
              <w:jc w:val="right"/>
              <w:rPr>
                <w:sz w:val="18"/>
                <w:szCs w:val="18"/>
              </w:rPr>
            </w:pPr>
            <w:r>
              <w:rPr>
                <w:rFonts w:ascii="Calibri" w:eastAsia="Times New Roman" w:hAnsi="Calibri" w:cs="Calibri"/>
                <w:color w:val="000000"/>
                <w:sz w:val="18"/>
                <w:szCs w:val="18"/>
                <w:lang w:eastAsia="es-ES"/>
                <w:rPrChange w:id="1121" w:author="Unknown Author" w:date="2023-03-31T09:58:00Z">
                  <w:rPr/>
                </w:rPrChange>
              </w:rPr>
              <w:t>14</w:t>
            </w:r>
          </w:p>
        </w:tc>
        <w:tc>
          <w:tcPr>
            <w:tcW w:w="1972" w:type="dxa"/>
            <w:tcBorders>
              <w:bottom w:val="single" w:sz="4" w:space="0" w:color="000000"/>
              <w:right w:val="single" w:sz="4" w:space="0" w:color="000000"/>
            </w:tcBorders>
            <w:shd w:val="clear" w:color="auto" w:fill="auto"/>
            <w:vAlign w:val="bottom"/>
            <w:tcPrChange w:id="1122" w:author="Jose Eduardo VIU" w:date="2023-04-01T18:19:00Z">
              <w:tcPr>
                <w:tcW w:w="1941" w:type="dxa"/>
                <w:tcBorders>
                  <w:bottom w:val="single" w:sz="4" w:space="0" w:color="000000"/>
                  <w:right w:val="single" w:sz="4" w:space="0" w:color="000000"/>
                </w:tcBorders>
                <w:shd w:val="clear" w:color="auto" w:fill="auto"/>
                <w:vAlign w:val="bottom"/>
              </w:tcPr>
            </w:tcPrChange>
          </w:tcPr>
          <w:p w14:paraId="4F59A08D"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123" w:author="Unknown Author" w:date="2023-03-31T09:58:00Z">
                  <w:rPr/>
                </w:rPrChange>
              </w:rPr>
              <w:t>se_nombre</w:t>
            </w:r>
          </w:p>
        </w:tc>
        <w:tc>
          <w:tcPr>
            <w:tcW w:w="1347" w:type="dxa"/>
            <w:tcBorders>
              <w:bottom w:val="single" w:sz="4" w:space="0" w:color="000000"/>
              <w:right w:val="single" w:sz="4" w:space="0" w:color="000000"/>
            </w:tcBorders>
            <w:shd w:val="clear" w:color="auto" w:fill="auto"/>
            <w:vAlign w:val="bottom"/>
            <w:tcPrChange w:id="1124" w:author="Jose Eduardo VIU" w:date="2023-04-01T18:19:00Z">
              <w:tcPr>
                <w:tcW w:w="1326" w:type="dxa"/>
                <w:tcBorders>
                  <w:bottom w:val="single" w:sz="4" w:space="0" w:color="000000"/>
                  <w:right w:val="single" w:sz="4" w:space="0" w:color="000000"/>
                </w:tcBorders>
                <w:shd w:val="clear" w:color="auto" w:fill="auto"/>
                <w:vAlign w:val="bottom"/>
              </w:tcPr>
            </w:tcPrChange>
          </w:tcPr>
          <w:p w14:paraId="3C711D29"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125" w:author="Unknown Author" w:date="2023-03-31T09:58:00Z">
                  <w:rPr/>
                </w:rPrChange>
              </w:rPr>
              <w:t>object</w:t>
            </w:r>
          </w:p>
        </w:tc>
      </w:tr>
      <w:tr w:rsidR="00CB7E31" w14:paraId="42011433" w14:textId="77777777" w:rsidTr="00EC154F">
        <w:trPr>
          <w:trHeight w:val="257"/>
          <w:jc w:val="center"/>
          <w:trPrChange w:id="1126" w:author="Jose Eduardo VIU" w:date="2023-04-01T18:19:00Z">
            <w:trPr>
              <w:trHeight w:val="300"/>
              <w:jc w:val="center"/>
            </w:trPr>
          </w:trPrChange>
        </w:trPr>
        <w:tc>
          <w:tcPr>
            <w:tcW w:w="879" w:type="dxa"/>
            <w:tcBorders>
              <w:left w:val="single" w:sz="4" w:space="0" w:color="000000"/>
              <w:bottom w:val="single" w:sz="4" w:space="0" w:color="000000"/>
              <w:right w:val="single" w:sz="4" w:space="0" w:color="000000"/>
            </w:tcBorders>
            <w:shd w:val="clear" w:color="auto" w:fill="auto"/>
            <w:vAlign w:val="bottom"/>
            <w:tcPrChange w:id="1127" w:author="Jose Eduardo VIU" w:date="2023-04-01T18:19:00Z">
              <w:tcPr>
                <w:tcW w:w="866" w:type="dxa"/>
                <w:tcBorders>
                  <w:left w:val="single" w:sz="4" w:space="0" w:color="000000"/>
                  <w:bottom w:val="single" w:sz="4" w:space="0" w:color="000000"/>
                  <w:right w:val="single" w:sz="4" w:space="0" w:color="000000"/>
                </w:tcBorders>
                <w:shd w:val="clear" w:color="auto" w:fill="auto"/>
                <w:vAlign w:val="bottom"/>
              </w:tcPr>
            </w:tcPrChange>
          </w:tcPr>
          <w:p w14:paraId="5C413160" w14:textId="77777777" w:rsidR="00CB7E31" w:rsidRDefault="00000000">
            <w:pPr>
              <w:widowControl w:val="0"/>
              <w:suppressAutoHyphens w:val="0"/>
              <w:spacing w:after="0" w:line="240" w:lineRule="auto"/>
              <w:jc w:val="right"/>
              <w:rPr>
                <w:sz w:val="18"/>
                <w:szCs w:val="18"/>
              </w:rPr>
            </w:pPr>
            <w:r>
              <w:rPr>
                <w:rFonts w:ascii="Calibri" w:eastAsia="Times New Roman" w:hAnsi="Calibri" w:cs="Calibri"/>
                <w:color w:val="000000"/>
                <w:sz w:val="18"/>
                <w:szCs w:val="18"/>
                <w:lang w:eastAsia="es-ES"/>
                <w:rPrChange w:id="1128" w:author="Unknown Author" w:date="2023-03-31T09:58:00Z">
                  <w:rPr/>
                </w:rPrChange>
              </w:rPr>
              <w:t>15</w:t>
            </w:r>
          </w:p>
        </w:tc>
        <w:tc>
          <w:tcPr>
            <w:tcW w:w="1972" w:type="dxa"/>
            <w:tcBorders>
              <w:bottom w:val="single" w:sz="4" w:space="0" w:color="000000"/>
              <w:right w:val="single" w:sz="4" w:space="0" w:color="000000"/>
            </w:tcBorders>
            <w:shd w:val="clear" w:color="auto" w:fill="auto"/>
            <w:vAlign w:val="bottom"/>
            <w:tcPrChange w:id="1129" w:author="Jose Eduardo VIU" w:date="2023-04-01T18:19:00Z">
              <w:tcPr>
                <w:tcW w:w="1941" w:type="dxa"/>
                <w:tcBorders>
                  <w:bottom w:val="single" w:sz="4" w:space="0" w:color="000000"/>
                  <w:right w:val="single" w:sz="4" w:space="0" w:color="000000"/>
                </w:tcBorders>
                <w:shd w:val="clear" w:color="auto" w:fill="auto"/>
                <w:vAlign w:val="bottom"/>
              </w:tcPr>
            </w:tcPrChange>
          </w:tcPr>
          <w:p w14:paraId="4C100897"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130" w:author="Unknown Author" w:date="2023-03-31T09:58:00Z">
                  <w:rPr/>
                </w:rPrChange>
              </w:rPr>
              <w:t>PesoEntMedio</w:t>
            </w:r>
          </w:p>
        </w:tc>
        <w:tc>
          <w:tcPr>
            <w:tcW w:w="1347" w:type="dxa"/>
            <w:tcBorders>
              <w:bottom w:val="single" w:sz="4" w:space="0" w:color="000000"/>
              <w:right w:val="single" w:sz="4" w:space="0" w:color="000000"/>
            </w:tcBorders>
            <w:shd w:val="clear" w:color="auto" w:fill="auto"/>
            <w:vAlign w:val="bottom"/>
            <w:tcPrChange w:id="1131" w:author="Jose Eduardo VIU" w:date="2023-04-01T18:19:00Z">
              <w:tcPr>
                <w:tcW w:w="1326" w:type="dxa"/>
                <w:tcBorders>
                  <w:bottom w:val="single" w:sz="4" w:space="0" w:color="000000"/>
                  <w:right w:val="single" w:sz="4" w:space="0" w:color="000000"/>
                </w:tcBorders>
                <w:shd w:val="clear" w:color="auto" w:fill="auto"/>
                <w:vAlign w:val="bottom"/>
              </w:tcPr>
            </w:tcPrChange>
          </w:tcPr>
          <w:p w14:paraId="1E266518"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132" w:author="Unknown Author" w:date="2023-03-31T09:58:00Z">
                  <w:rPr/>
                </w:rPrChange>
              </w:rPr>
              <w:t>float64</w:t>
            </w:r>
          </w:p>
        </w:tc>
      </w:tr>
      <w:tr w:rsidR="00CB7E31" w14:paraId="4B2468CD" w14:textId="77777777" w:rsidTr="00EC154F">
        <w:trPr>
          <w:trHeight w:val="257"/>
          <w:jc w:val="center"/>
          <w:trPrChange w:id="1133" w:author="Jose Eduardo VIU" w:date="2023-04-01T18:19:00Z">
            <w:trPr>
              <w:trHeight w:val="300"/>
              <w:jc w:val="center"/>
            </w:trPr>
          </w:trPrChange>
        </w:trPr>
        <w:tc>
          <w:tcPr>
            <w:tcW w:w="879" w:type="dxa"/>
            <w:tcBorders>
              <w:left w:val="single" w:sz="4" w:space="0" w:color="000000"/>
              <w:bottom w:val="single" w:sz="4" w:space="0" w:color="000000"/>
              <w:right w:val="single" w:sz="4" w:space="0" w:color="000000"/>
            </w:tcBorders>
            <w:shd w:val="clear" w:color="auto" w:fill="auto"/>
            <w:vAlign w:val="bottom"/>
            <w:tcPrChange w:id="1134" w:author="Jose Eduardo VIU" w:date="2023-04-01T18:19:00Z">
              <w:tcPr>
                <w:tcW w:w="866" w:type="dxa"/>
                <w:tcBorders>
                  <w:left w:val="single" w:sz="4" w:space="0" w:color="000000"/>
                  <w:bottom w:val="single" w:sz="4" w:space="0" w:color="000000"/>
                  <w:right w:val="single" w:sz="4" w:space="0" w:color="000000"/>
                </w:tcBorders>
                <w:shd w:val="clear" w:color="auto" w:fill="auto"/>
                <w:vAlign w:val="bottom"/>
              </w:tcPr>
            </w:tcPrChange>
          </w:tcPr>
          <w:p w14:paraId="3E70B122" w14:textId="77777777" w:rsidR="00CB7E31" w:rsidRDefault="00000000">
            <w:pPr>
              <w:widowControl w:val="0"/>
              <w:suppressAutoHyphens w:val="0"/>
              <w:spacing w:after="0" w:line="240" w:lineRule="auto"/>
              <w:jc w:val="right"/>
              <w:rPr>
                <w:sz w:val="18"/>
                <w:szCs w:val="18"/>
              </w:rPr>
            </w:pPr>
            <w:r>
              <w:rPr>
                <w:rFonts w:ascii="Calibri" w:eastAsia="Times New Roman" w:hAnsi="Calibri" w:cs="Calibri"/>
                <w:color w:val="000000"/>
                <w:sz w:val="18"/>
                <w:szCs w:val="18"/>
                <w:lang w:eastAsia="es-ES"/>
                <w:rPrChange w:id="1135" w:author="Unknown Author" w:date="2023-03-31T09:58:00Z">
                  <w:rPr/>
                </w:rPrChange>
              </w:rPr>
              <w:t>16</w:t>
            </w:r>
          </w:p>
        </w:tc>
        <w:tc>
          <w:tcPr>
            <w:tcW w:w="1972" w:type="dxa"/>
            <w:tcBorders>
              <w:bottom w:val="single" w:sz="4" w:space="0" w:color="000000"/>
              <w:right w:val="single" w:sz="4" w:space="0" w:color="000000"/>
            </w:tcBorders>
            <w:shd w:val="clear" w:color="auto" w:fill="auto"/>
            <w:vAlign w:val="bottom"/>
            <w:tcPrChange w:id="1136" w:author="Jose Eduardo VIU" w:date="2023-04-01T18:19:00Z">
              <w:tcPr>
                <w:tcW w:w="1941" w:type="dxa"/>
                <w:tcBorders>
                  <w:bottom w:val="single" w:sz="4" w:space="0" w:color="000000"/>
                  <w:right w:val="single" w:sz="4" w:space="0" w:color="000000"/>
                </w:tcBorders>
                <w:shd w:val="clear" w:color="auto" w:fill="auto"/>
                <w:vAlign w:val="bottom"/>
              </w:tcPr>
            </w:tcPrChange>
          </w:tcPr>
          <w:p w14:paraId="04483F92"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137" w:author="Unknown Author" w:date="2023-03-31T09:58:00Z">
                  <w:rPr/>
                </w:rPrChange>
              </w:rPr>
              <w:t>PesoRecMedio</w:t>
            </w:r>
          </w:p>
        </w:tc>
        <w:tc>
          <w:tcPr>
            <w:tcW w:w="1347" w:type="dxa"/>
            <w:tcBorders>
              <w:bottom w:val="single" w:sz="4" w:space="0" w:color="000000"/>
              <w:right w:val="single" w:sz="4" w:space="0" w:color="000000"/>
            </w:tcBorders>
            <w:shd w:val="clear" w:color="auto" w:fill="auto"/>
            <w:vAlign w:val="bottom"/>
            <w:tcPrChange w:id="1138" w:author="Jose Eduardo VIU" w:date="2023-04-01T18:19:00Z">
              <w:tcPr>
                <w:tcW w:w="1326" w:type="dxa"/>
                <w:tcBorders>
                  <w:bottom w:val="single" w:sz="4" w:space="0" w:color="000000"/>
                  <w:right w:val="single" w:sz="4" w:space="0" w:color="000000"/>
                </w:tcBorders>
                <w:shd w:val="clear" w:color="auto" w:fill="auto"/>
                <w:vAlign w:val="bottom"/>
              </w:tcPr>
            </w:tcPrChange>
          </w:tcPr>
          <w:p w14:paraId="62BB6BD3"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139" w:author="Unknown Author" w:date="2023-03-31T09:58:00Z">
                  <w:rPr/>
                </w:rPrChange>
              </w:rPr>
              <w:t>float64</w:t>
            </w:r>
          </w:p>
        </w:tc>
      </w:tr>
      <w:tr w:rsidR="00CB7E31" w14:paraId="1215C4CE" w14:textId="77777777" w:rsidTr="00EC154F">
        <w:trPr>
          <w:trHeight w:val="257"/>
          <w:jc w:val="center"/>
          <w:trPrChange w:id="1140" w:author="Jose Eduardo VIU" w:date="2023-04-01T18:19:00Z">
            <w:trPr>
              <w:trHeight w:val="300"/>
              <w:jc w:val="center"/>
            </w:trPr>
          </w:trPrChange>
        </w:trPr>
        <w:tc>
          <w:tcPr>
            <w:tcW w:w="879" w:type="dxa"/>
            <w:tcBorders>
              <w:left w:val="single" w:sz="4" w:space="0" w:color="000000"/>
              <w:bottom w:val="single" w:sz="4" w:space="0" w:color="000000"/>
              <w:right w:val="single" w:sz="4" w:space="0" w:color="000000"/>
            </w:tcBorders>
            <w:shd w:val="clear" w:color="auto" w:fill="auto"/>
            <w:vAlign w:val="bottom"/>
            <w:tcPrChange w:id="1141" w:author="Jose Eduardo VIU" w:date="2023-04-01T18:19:00Z">
              <w:tcPr>
                <w:tcW w:w="866" w:type="dxa"/>
                <w:tcBorders>
                  <w:left w:val="single" w:sz="4" w:space="0" w:color="000000"/>
                  <w:bottom w:val="single" w:sz="4" w:space="0" w:color="000000"/>
                  <w:right w:val="single" w:sz="4" w:space="0" w:color="000000"/>
                </w:tcBorders>
                <w:shd w:val="clear" w:color="auto" w:fill="auto"/>
                <w:vAlign w:val="bottom"/>
              </w:tcPr>
            </w:tcPrChange>
          </w:tcPr>
          <w:p w14:paraId="4ED55092" w14:textId="77777777" w:rsidR="00CB7E31" w:rsidRDefault="00000000">
            <w:pPr>
              <w:widowControl w:val="0"/>
              <w:suppressAutoHyphens w:val="0"/>
              <w:spacing w:after="0" w:line="240" w:lineRule="auto"/>
              <w:jc w:val="right"/>
              <w:rPr>
                <w:sz w:val="18"/>
                <w:szCs w:val="18"/>
              </w:rPr>
            </w:pPr>
            <w:r>
              <w:rPr>
                <w:rFonts w:ascii="Calibri" w:eastAsia="Times New Roman" w:hAnsi="Calibri" w:cs="Calibri"/>
                <w:color w:val="000000"/>
                <w:sz w:val="18"/>
                <w:szCs w:val="18"/>
                <w:lang w:eastAsia="es-ES"/>
                <w:rPrChange w:id="1142" w:author="Unknown Author" w:date="2023-03-31T09:58:00Z">
                  <w:rPr/>
                </w:rPrChange>
              </w:rPr>
              <w:t>17</w:t>
            </w:r>
          </w:p>
        </w:tc>
        <w:tc>
          <w:tcPr>
            <w:tcW w:w="1972" w:type="dxa"/>
            <w:tcBorders>
              <w:bottom w:val="single" w:sz="4" w:space="0" w:color="000000"/>
              <w:right w:val="single" w:sz="4" w:space="0" w:color="000000"/>
            </w:tcBorders>
            <w:shd w:val="clear" w:color="auto" w:fill="auto"/>
            <w:vAlign w:val="bottom"/>
            <w:tcPrChange w:id="1143" w:author="Jose Eduardo VIU" w:date="2023-04-01T18:19:00Z">
              <w:tcPr>
                <w:tcW w:w="1941" w:type="dxa"/>
                <w:tcBorders>
                  <w:bottom w:val="single" w:sz="4" w:space="0" w:color="000000"/>
                  <w:right w:val="single" w:sz="4" w:space="0" w:color="000000"/>
                </w:tcBorders>
                <w:shd w:val="clear" w:color="auto" w:fill="auto"/>
                <w:vAlign w:val="bottom"/>
              </w:tcPr>
            </w:tcPrChange>
          </w:tcPr>
          <w:p w14:paraId="6880D18B"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144" w:author="Unknown Author" w:date="2023-03-31T09:58:00Z">
                  <w:rPr/>
                </w:rPrChange>
              </w:rPr>
              <w:t>NumBajas</w:t>
            </w:r>
          </w:p>
        </w:tc>
        <w:tc>
          <w:tcPr>
            <w:tcW w:w="1347" w:type="dxa"/>
            <w:tcBorders>
              <w:bottom w:val="single" w:sz="4" w:space="0" w:color="000000"/>
              <w:right w:val="single" w:sz="4" w:space="0" w:color="000000"/>
            </w:tcBorders>
            <w:shd w:val="clear" w:color="auto" w:fill="auto"/>
            <w:vAlign w:val="bottom"/>
            <w:tcPrChange w:id="1145" w:author="Jose Eduardo VIU" w:date="2023-04-01T18:19:00Z">
              <w:tcPr>
                <w:tcW w:w="1326" w:type="dxa"/>
                <w:tcBorders>
                  <w:bottom w:val="single" w:sz="4" w:space="0" w:color="000000"/>
                  <w:right w:val="single" w:sz="4" w:space="0" w:color="000000"/>
                </w:tcBorders>
                <w:shd w:val="clear" w:color="auto" w:fill="auto"/>
                <w:vAlign w:val="bottom"/>
              </w:tcPr>
            </w:tcPrChange>
          </w:tcPr>
          <w:p w14:paraId="30F3BFE7"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146" w:author="Unknown Author" w:date="2023-03-31T09:58:00Z">
                  <w:rPr/>
                </w:rPrChange>
              </w:rPr>
              <w:t>float64</w:t>
            </w:r>
          </w:p>
        </w:tc>
      </w:tr>
      <w:tr w:rsidR="00CB7E31" w14:paraId="0259760B" w14:textId="77777777" w:rsidTr="00EC154F">
        <w:trPr>
          <w:trHeight w:val="257"/>
          <w:jc w:val="center"/>
          <w:trPrChange w:id="1147" w:author="Jose Eduardo VIU" w:date="2023-04-01T18:19:00Z">
            <w:trPr>
              <w:trHeight w:val="300"/>
              <w:jc w:val="center"/>
            </w:trPr>
          </w:trPrChange>
        </w:trPr>
        <w:tc>
          <w:tcPr>
            <w:tcW w:w="879" w:type="dxa"/>
            <w:tcBorders>
              <w:left w:val="single" w:sz="4" w:space="0" w:color="000000"/>
              <w:bottom w:val="single" w:sz="4" w:space="0" w:color="000000"/>
              <w:right w:val="single" w:sz="4" w:space="0" w:color="000000"/>
            </w:tcBorders>
            <w:shd w:val="clear" w:color="auto" w:fill="auto"/>
            <w:vAlign w:val="bottom"/>
            <w:tcPrChange w:id="1148" w:author="Jose Eduardo VIU" w:date="2023-04-01T18:19:00Z">
              <w:tcPr>
                <w:tcW w:w="866" w:type="dxa"/>
                <w:tcBorders>
                  <w:left w:val="single" w:sz="4" w:space="0" w:color="000000"/>
                  <w:bottom w:val="single" w:sz="4" w:space="0" w:color="000000"/>
                  <w:right w:val="single" w:sz="4" w:space="0" w:color="000000"/>
                </w:tcBorders>
                <w:shd w:val="clear" w:color="auto" w:fill="auto"/>
                <w:vAlign w:val="bottom"/>
              </w:tcPr>
            </w:tcPrChange>
          </w:tcPr>
          <w:p w14:paraId="682BDC0A" w14:textId="77777777" w:rsidR="00CB7E31" w:rsidRDefault="00000000">
            <w:pPr>
              <w:widowControl w:val="0"/>
              <w:suppressAutoHyphens w:val="0"/>
              <w:spacing w:after="0" w:line="240" w:lineRule="auto"/>
              <w:jc w:val="right"/>
              <w:rPr>
                <w:sz w:val="18"/>
                <w:szCs w:val="18"/>
              </w:rPr>
            </w:pPr>
            <w:r>
              <w:rPr>
                <w:rFonts w:ascii="Calibri" w:eastAsia="Times New Roman" w:hAnsi="Calibri" w:cs="Calibri"/>
                <w:color w:val="000000"/>
                <w:sz w:val="18"/>
                <w:szCs w:val="18"/>
                <w:lang w:eastAsia="es-ES"/>
                <w:rPrChange w:id="1149" w:author="Unknown Author" w:date="2023-03-31T09:58:00Z">
                  <w:rPr/>
                </w:rPrChange>
              </w:rPr>
              <w:t>18</w:t>
            </w:r>
          </w:p>
        </w:tc>
        <w:tc>
          <w:tcPr>
            <w:tcW w:w="1972" w:type="dxa"/>
            <w:tcBorders>
              <w:bottom w:val="single" w:sz="4" w:space="0" w:color="000000"/>
              <w:right w:val="single" w:sz="4" w:space="0" w:color="000000"/>
            </w:tcBorders>
            <w:shd w:val="clear" w:color="auto" w:fill="auto"/>
            <w:vAlign w:val="bottom"/>
            <w:tcPrChange w:id="1150" w:author="Jose Eduardo VIU" w:date="2023-04-01T18:19:00Z">
              <w:tcPr>
                <w:tcW w:w="1941" w:type="dxa"/>
                <w:tcBorders>
                  <w:bottom w:val="single" w:sz="4" w:space="0" w:color="000000"/>
                  <w:right w:val="single" w:sz="4" w:space="0" w:color="000000"/>
                </w:tcBorders>
                <w:shd w:val="clear" w:color="auto" w:fill="auto"/>
                <w:vAlign w:val="bottom"/>
              </w:tcPr>
            </w:tcPrChange>
          </w:tcPr>
          <w:p w14:paraId="75A5573A"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151" w:author="Unknown Author" w:date="2023-03-31T09:58:00Z">
                  <w:rPr/>
                </w:rPrChange>
              </w:rPr>
              <w:t>GPS_Longitud</w:t>
            </w:r>
          </w:p>
        </w:tc>
        <w:tc>
          <w:tcPr>
            <w:tcW w:w="1347" w:type="dxa"/>
            <w:tcBorders>
              <w:bottom w:val="single" w:sz="4" w:space="0" w:color="000000"/>
              <w:right w:val="single" w:sz="4" w:space="0" w:color="000000"/>
            </w:tcBorders>
            <w:shd w:val="clear" w:color="auto" w:fill="auto"/>
            <w:vAlign w:val="bottom"/>
            <w:tcPrChange w:id="1152" w:author="Jose Eduardo VIU" w:date="2023-04-01T18:19:00Z">
              <w:tcPr>
                <w:tcW w:w="1326" w:type="dxa"/>
                <w:tcBorders>
                  <w:bottom w:val="single" w:sz="4" w:space="0" w:color="000000"/>
                  <w:right w:val="single" w:sz="4" w:space="0" w:color="000000"/>
                </w:tcBorders>
                <w:shd w:val="clear" w:color="auto" w:fill="auto"/>
                <w:vAlign w:val="bottom"/>
              </w:tcPr>
            </w:tcPrChange>
          </w:tcPr>
          <w:p w14:paraId="631045FA"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153" w:author="Unknown Author" w:date="2023-03-31T09:58:00Z">
                  <w:rPr/>
                </w:rPrChange>
              </w:rPr>
              <w:t>float64</w:t>
            </w:r>
          </w:p>
        </w:tc>
      </w:tr>
      <w:tr w:rsidR="00CB7E31" w14:paraId="718F5555" w14:textId="77777777" w:rsidTr="00EC154F">
        <w:trPr>
          <w:trHeight w:val="257"/>
          <w:jc w:val="center"/>
          <w:trPrChange w:id="1154" w:author="Jose Eduardo VIU" w:date="2023-04-01T18:19:00Z">
            <w:trPr>
              <w:trHeight w:val="300"/>
              <w:jc w:val="center"/>
            </w:trPr>
          </w:trPrChange>
        </w:trPr>
        <w:tc>
          <w:tcPr>
            <w:tcW w:w="879" w:type="dxa"/>
            <w:tcBorders>
              <w:left w:val="single" w:sz="4" w:space="0" w:color="000000"/>
              <w:bottom w:val="single" w:sz="4" w:space="0" w:color="000000"/>
              <w:right w:val="single" w:sz="4" w:space="0" w:color="000000"/>
            </w:tcBorders>
            <w:shd w:val="clear" w:color="auto" w:fill="auto"/>
            <w:vAlign w:val="bottom"/>
            <w:tcPrChange w:id="1155" w:author="Jose Eduardo VIU" w:date="2023-04-01T18:19:00Z">
              <w:tcPr>
                <w:tcW w:w="866" w:type="dxa"/>
                <w:tcBorders>
                  <w:left w:val="single" w:sz="4" w:space="0" w:color="000000"/>
                  <w:bottom w:val="single" w:sz="4" w:space="0" w:color="000000"/>
                  <w:right w:val="single" w:sz="4" w:space="0" w:color="000000"/>
                </w:tcBorders>
                <w:shd w:val="clear" w:color="auto" w:fill="auto"/>
                <w:vAlign w:val="bottom"/>
              </w:tcPr>
            </w:tcPrChange>
          </w:tcPr>
          <w:p w14:paraId="3D123EE4" w14:textId="77777777" w:rsidR="00CB7E31" w:rsidRDefault="00000000">
            <w:pPr>
              <w:widowControl w:val="0"/>
              <w:suppressAutoHyphens w:val="0"/>
              <w:spacing w:after="0" w:line="240" w:lineRule="auto"/>
              <w:jc w:val="right"/>
              <w:rPr>
                <w:sz w:val="18"/>
                <w:szCs w:val="18"/>
              </w:rPr>
            </w:pPr>
            <w:r>
              <w:rPr>
                <w:rFonts w:ascii="Calibri" w:eastAsia="Times New Roman" w:hAnsi="Calibri" w:cs="Calibri"/>
                <w:color w:val="000000"/>
                <w:sz w:val="18"/>
                <w:szCs w:val="18"/>
                <w:lang w:eastAsia="es-ES"/>
                <w:rPrChange w:id="1156" w:author="Unknown Author" w:date="2023-03-31T09:58:00Z">
                  <w:rPr/>
                </w:rPrChange>
              </w:rPr>
              <w:t>19</w:t>
            </w:r>
          </w:p>
        </w:tc>
        <w:tc>
          <w:tcPr>
            <w:tcW w:w="1972" w:type="dxa"/>
            <w:tcBorders>
              <w:bottom w:val="single" w:sz="4" w:space="0" w:color="000000"/>
              <w:right w:val="single" w:sz="4" w:space="0" w:color="000000"/>
            </w:tcBorders>
            <w:shd w:val="clear" w:color="auto" w:fill="auto"/>
            <w:vAlign w:val="bottom"/>
            <w:tcPrChange w:id="1157" w:author="Jose Eduardo VIU" w:date="2023-04-01T18:19:00Z">
              <w:tcPr>
                <w:tcW w:w="1941" w:type="dxa"/>
                <w:tcBorders>
                  <w:bottom w:val="single" w:sz="4" w:space="0" w:color="000000"/>
                  <w:right w:val="single" w:sz="4" w:space="0" w:color="000000"/>
                </w:tcBorders>
                <w:shd w:val="clear" w:color="auto" w:fill="auto"/>
                <w:vAlign w:val="bottom"/>
              </w:tcPr>
            </w:tcPrChange>
          </w:tcPr>
          <w:p w14:paraId="000381D5"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158" w:author="Unknown Author" w:date="2023-03-31T09:58:00Z">
                  <w:rPr/>
                </w:rPrChange>
              </w:rPr>
              <w:t>GPS_Latitud</w:t>
            </w:r>
          </w:p>
        </w:tc>
        <w:tc>
          <w:tcPr>
            <w:tcW w:w="1347" w:type="dxa"/>
            <w:tcBorders>
              <w:bottom w:val="single" w:sz="4" w:space="0" w:color="000000"/>
              <w:right w:val="single" w:sz="4" w:space="0" w:color="000000"/>
            </w:tcBorders>
            <w:shd w:val="clear" w:color="auto" w:fill="auto"/>
            <w:vAlign w:val="bottom"/>
            <w:tcPrChange w:id="1159" w:author="Jose Eduardo VIU" w:date="2023-04-01T18:19:00Z">
              <w:tcPr>
                <w:tcW w:w="1326" w:type="dxa"/>
                <w:tcBorders>
                  <w:bottom w:val="single" w:sz="4" w:space="0" w:color="000000"/>
                  <w:right w:val="single" w:sz="4" w:space="0" w:color="000000"/>
                </w:tcBorders>
                <w:shd w:val="clear" w:color="auto" w:fill="auto"/>
                <w:vAlign w:val="bottom"/>
              </w:tcPr>
            </w:tcPrChange>
          </w:tcPr>
          <w:p w14:paraId="21987A0F"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160" w:author="Unknown Author" w:date="2023-03-31T09:58:00Z">
                  <w:rPr/>
                </w:rPrChange>
              </w:rPr>
              <w:t>float64</w:t>
            </w:r>
          </w:p>
        </w:tc>
      </w:tr>
      <w:tr w:rsidR="00CB7E31" w14:paraId="4A622F5A" w14:textId="77777777" w:rsidTr="00EC154F">
        <w:trPr>
          <w:trHeight w:val="257"/>
          <w:jc w:val="center"/>
          <w:trPrChange w:id="1161" w:author="Jose Eduardo VIU" w:date="2023-04-01T18:19:00Z">
            <w:trPr>
              <w:trHeight w:val="300"/>
              <w:jc w:val="center"/>
            </w:trPr>
          </w:trPrChange>
        </w:trPr>
        <w:tc>
          <w:tcPr>
            <w:tcW w:w="879" w:type="dxa"/>
            <w:tcBorders>
              <w:left w:val="single" w:sz="4" w:space="0" w:color="000000"/>
              <w:bottom w:val="single" w:sz="4" w:space="0" w:color="000000"/>
              <w:right w:val="single" w:sz="4" w:space="0" w:color="000000"/>
            </w:tcBorders>
            <w:shd w:val="clear" w:color="auto" w:fill="auto"/>
            <w:vAlign w:val="bottom"/>
            <w:tcPrChange w:id="1162" w:author="Jose Eduardo VIU" w:date="2023-04-01T18:19:00Z">
              <w:tcPr>
                <w:tcW w:w="866" w:type="dxa"/>
                <w:tcBorders>
                  <w:left w:val="single" w:sz="4" w:space="0" w:color="000000"/>
                  <w:bottom w:val="single" w:sz="4" w:space="0" w:color="000000"/>
                  <w:right w:val="single" w:sz="4" w:space="0" w:color="000000"/>
                </w:tcBorders>
                <w:shd w:val="clear" w:color="auto" w:fill="auto"/>
                <w:vAlign w:val="bottom"/>
              </w:tcPr>
            </w:tcPrChange>
          </w:tcPr>
          <w:p w14:paraId="22C99B46" w14:textId="77777777" w:rsidR="00CB7E31" w:rsidRDefault="00000000">
            <w:pPr>
              <w:widowControl w:val="0"/>
              <w:suppressAutoHyphens w:val="0"/>
              <w:spacing w:after="0" w:line="240" w:lineRule="auto"/>
              <w:jc w:val="right"/>
              <w:rPr>
                <w:sz w:val="18"/>
                <w:szCs w:val="18"/>
              </w:rPr>
            </w:pPr>
            <w:r>
              <w:rPr>
                <w:rFonts w:ascii="Calibri" w:eastAsia="Times New Roman" w:hAnsi="Calibri" w:cs="Calibri"/>
                <w:color w:val="000000"/>
                <w:sz w:val="18"/>
                <w:szCs w:val="18"/>
                <w:lang w:eastAsia="es-ES"/>
                <w:rPrChange w:id="1163" w:author="Unknown Author" w:date="2023-03-31T09:58:00Z">
                  <w:rPr/>
                </w:rPrChange>
              </w:rPr>
              <w:t>20</w:t>
            </w:r>
          </w:p>
        </w:tc>
        <w:tc>
          <w:tcPr>
            <w:tcW w:w="1972" w:type="dxa"/>
            <w:tcBorders>
              <w:bottom w:val="single" w:sz="4" w:space="0" w:color="000000"/>
              <w:right w:val="single" w:sz="4" w:space="0" w:color="000000"/>
            </w:tcBorders>
            <w:shd w:val="clear" w:color="auto" w:fill="auto"/>
            <w:vAlign w:val="bottom"/>
            <w:tcPrChange w:id="1164" w:author="Jose Eduardo VIU" w:date="2023-04-01T18:19:00Z">
              <w:tcPr>
                <w:tcW w:w="1941" w:type="dxa"/>
                <w:tcBorders>
                  <w:bottom w:val="single" w:sz="4" w:space="0" w:color="000000"/>
                  <w:right w:val="single" w:sz="4" w:space="0" w:color="000000"/>
                </w:tcBorders>
                <w:shd w:val="clear" w:color="auto" w:fill="auto"/>
                <w:vAlign w:val="bottom"/>
              </w:tcPr>
            </w:tcPrChange>
          </w:tcPr>
          <w:p w14:paraId="2B569231"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165" w:author="Unknown Author" w:date="2023-03-31T09:58:00Z">
                  <w:rPr/>
                </w:rPrChange>
              </w:rPr>
              <w:t>gr_codpos</w:t>
            </w:r>
          </w:p>
        </w:tc>
        <w:tc>
          <w:tcPr>
            <w:tcW w:w="1347" w:type="dxa"/>
            <w:tcBorders>
              <w:bottom w:val="single" w:sz="4" w:space="0" w:color="000000"/>
              <w:right w:val="single" w:sz="4" w:space="0" w:color="000000"/>
            </w:tcBorders>
            <w:shd w:val="clear" w:color="auto" w:fill="auto"/>
            <w:vAlign w:val="bottom"/>
            <w:tcPrChange w:id="1166" w:author="Jose Eduardo VIU" w:date="2023-04-01T18:19:00Z">
              <w:tcPr>
                <w:tcW w:w="1326" w:type="dxa"/>
                <w:tcBorders>
                  <w:bottom w:val="single" w:sz="4" w:space="0" w:color="000000"/>
                  <w:right w:val="single" w:sz="4" w:space="0" w:color="000000"/>
                </w:tcBorders>
                <w:shd w:val="clear" w:color="auto" w:fill="auto"/>
                <w:vAlign w:val="bottom"/>
              </w:tcPr>
            </w:tcPrChange>
          </w:tcPr>
          <w:p w14:paraId="33331966"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167" w:author="Unknown Author" w:date="2023-03-31T09:58:00Z">
                  <w:rPr/>
                </w:rPrChange>
              </w:rPr>
              <w:t>float64</w:t>
            </w:r>
          </w:p>
        </w:tc>
      </w:tr>
      <w:tr w:rsidR="00CB7E31" w14:paraId="52812B97" w14:textId="77777777" w:rsidTr="00EC154F">
        <w:trPr>
          <w:trHeight w:val="257"/>
          <w:jc w:val="center"/>
          <w:trPrChange w:id="1168" w:author="Jose Eduardo VIU" w:date="2023-04-01T18:19:00Z">
            <w:trPr>
              <w:trHeight w:val="300"/>
              <w:jc w:val="center"/>
            </w:trPr>
          </w:trPrChange>
        </w:trPr>
        <w:tc>
          <w:tcPr>
            <w:tcW w:w="879" w:type="dxa"/>
            <w:tcBorders>
              <w:left w:val="single" w:sz="4" w:space="0" w:color="000000"/>
              <w:bottom w:val="single" w:sz="4" w:space="0" w:color="000000"/>
              <w:right w:val="single" w:sz="4" w:space="0" w:color="000000"/>
            </w:tcBorders>
            <w:shd w:val="clear" w:color="auto" w:fill="auto"/>
            <w:vAlign w:val="bottom"/>
            <w:tcPrChange w:id="1169" w:author="Jose Eduardo VIU" w:date="2023-04-01T18:19:00Z">
              <w:tcPr>
                <w:tcW w:w="866" w:type="dxa"/>
                <w:tcBorders>
                  <w:left w:val="single" w:sz="4" w:space="0" w:color="000000"/>
                  <w:bottom w:val="single" w:sz="4" w:space="0" w:color="000000"/>
                  <w:right w:val="single" w:sz="4" w:space="0" w:color="000000"/>
                </w:tcBorders>
                <w:shd w:val="clear" w:color="auto" w:fill="auto"/>
                <w:vAlign w:val="bottom"/>
              </w:tcPr>
            </w:tcPrChange>
          </w:tcPr>
          <w:p w14:paraId="33BF6C9C" w14:textId="77777777" w:rsidR="00CB7E31" w:rsidRDefault="00000000">
            <w:pPr>
              <w:widowControl w:val="0"/>
              <w:suppressAutoHyphens w:val="0"/>
              <w:spacing w:after="0" w:line="240" w:lineRule="auto"/>
              <w:jc w:val="right"/>
              <w:rPr>
                <w:sz w:val="18"/>
                <w:szCs w:val="18"/>
              </w:rPr>
            </w:pPr>
            <w:r>
              <w:rPr>
                <w:rFonts w:ascii="Calibri" w:eastAsia="Times New Roman" w:hAnsi="Calibri" w:cs="Calibri"/>
                <w:color w:val="000000"/>
                <w:sz w:val="18"/>
                <w:szCs w:val="18"/>
                <w:lang w:eastAsia="es-ES"/>
                <w:rPrChange w:id="1170" w:author="Unknown Author" w:date="2023-03-31T09:58:00Z">
                  <w:rPr/>
                </w:rPrChange>
              </w:rPr>
              <w:t>21</w:t>
            </w:r>
          </w:p>
        </w:tc>
        <w:tc>
          <w:tcPr>
            <w:tcW w:w="1972" w:type="dxa"/>
            <w:tcBorders>
              <w:bottom w:val="single" w:sz="4" w:space="0" w:color="000000"/>
              <w:right w:val="single" w:sz="4" w:space="0" w:color="000000"/>
            </w:tcBorders>
            <w:shd w:val="clear" w:color="auto" w:fill="auto"/>
            <w:vAlign w:val="bottom"/>
            <w:tcPrChange w:id="1171" w:author="Jose Eduardo VIU" w:date="2023-04-01T18:19:00Z">
              <w:tcPr>
                <w:tcW w:w="1941" w:type="dxa"/>
                <w:tcBorders>
                  <w:bottom w:val="single" w:sz="4" w:space="0" w:color="000000"/>
                  <w:right w:val="single" w:sz="4" w:space="0" w:color="000000"/>
                </w:tcBorders>
                <w:shd w:val="clear" w:color="auto" w:fill="auto"/>
                <w:vAlign w:val="bottom"/>
              </w:tcPr>
            </w:tcPrChange>
          </w:tcPr>
          <w:p w14:paraId="51B65923"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172" w:author="Unknown Author" w:date="2023-03-31T09:58:00Z">
                  <w:rPr/>
                </w:rPrChange>
              </w:rPr>
              <w:t>gr_poblacion</w:t>
            </w:r>
          </w:p>
        </w:tc>
        <w:tc>
          <w:tcPr>
            <w:tcW w:w="1347" w:type="dxa"/>
            <w:tcBorders>
              <w:bottom w:val="single" w:sz="4" w:space="0" w:color="000000"/>
              <w:right w:val="single" w:sz="4" w:space="0" w:color="000000"/>
            </w:tcBorders>
            <w:shd w:val="clear" w:color="auto" w:fill="auto"/>
            <w:vAlign w:val="bottom"/>
            <w:tcPrChange w:id="1173" w:author="Jose Eduardo VIU" w:date="2023-04-01T18:19:00Z">
              <w:tcPr>
                <w:tcW w:w="1326" w:type="dxa"/>
                <w:tcBorders>
                  <w:bottom w:val="single" w:sz="4" w:space="0" w:color="000000"/>
                  <w:right w:val="single" w:sz="4" w:space="0" w:color="000000"/>
                </w:tcBorders>
                <w:shd w:val="clear" w:color="auto" w:fill="auto"/>
                <w:vAlign w:val="bottom"/>
              </w:tcPr>
            </w:tcPrChange>
          </w:tcPr>
          <w:p w14:paraId="5B8683F5"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174" w:author="Unknown Author" w:date="2023-03-31T09:58:00Z">
                  <w:rPr/>
                </w:rPrChange>
              </w:rPr>
              <w:t>object</w:t>
            </w:r>
          </w:p>
        </w:tc>
      </w:tr>
      <w:tr w:rsidR="00CB7E31" w14:paraId="6537CEA4" w14:textId="77777777" w:rsidTr="00EC154F">
        <w:trPr>
          <w:trHeight w:val="257"/>
          <w:jc w:val="center"/>
          <w:trPrChange w:id="1175" w:author="Jose Eduardo VIU" w:date="2023-04-01T18:19:00Z">
            <w:trPr>
              <w:trHeight w:val="300"/>
              <w:jc w:val="center"/>
            </w:trPr>
          </w:trPrChange>
        </w:trPr>
        <w:tc>
          <w:tcPr>
            <w:tcW w:w="879" w:type="dxa"/>
            <w:tcBorders>
              <w:left w:val="single" w:sz="4" w:space="0" w:color="000000"/>
              <w:bottom w:val="single" w:sz="4" w:space="0" w:color="000000"/>
              <w:right w:val="single" w:sz="4" w:space="0" w:color="000000"/>
            </w:tcBorders>
            <w:shd w:val="clear" w:color="auto" w:fill="auto"/>
            <w:vAlign w:val="bottom"/>
            <w:tcPrChange w:id="1176" w:author="Jose Eduardo VIU" w:date="2023-04-01T18:19:00Z">
              <w:tcPr>
                <w:tcW w:w="866" w:type="dxa"/>
                <w:tcBorders>
                  <w:left w:val="single" w:sz="4" w:space="0" w:color="000000"/>
                  <w:bottom w:val="single" w:sz="4" w:space="0" w:color="000000"/>
                  <w:right w:val="single" w:sz="4" w:space="0" w:color="000000"/>
                </w:tcBorders>
                <w:shd w:val="clear" w:color="auto" w:fill="auto"/>
                <w:vAlign w:val="bottom"/>
              </w:tcPr>
            </w:tcPrChange>
          </w:tcPr>
          <w:p w14:paraId="407214AD" w14:textId="77777777" w:rsidR="00CB7E31" w:rsidRDefault="00000000">
            <w:pPr>
              <w:widowControl w:val="0"/>
              <w:suppressAutoHyphens w:val="0"/>
              <w:spacing w:after="0" w:line="240" w:lineRule="auto"/>
              <w:jc w:val="right"/>
              <w:rPr>
                <w:sz w:val="18"/>
                <w:szCs w:val="18"/>
              </w:rPr>
            </w:pPr>
            <w:r>
              <w:rPr>
                <w:rFonts w:ascii="Calibri" w:eastAsia="Times New Roman" w:hAnsi="Calibri" w:cs="Calibri"/>
                <w:color w:val="000000"/>
                <w:sz w:val="18"/>
                <w:szCs w:val="18"/>
                <w:lang w:eastAsia="es-ES"/>
                <w:rPrChange w:id="1177" w:author="Unknown Author" w:date="2023-03-31T09:58:00Z">
                  <w:rPr/>
                </w:rPrChange>
              </w:rPr>
              <w:t>22</w:t>
            </w:r>
          </w:p>
        </w:tc>
        <w:tc>
          <w:tcPr>
            <w:tcW w:w="1972" w:type="dxa"/>
            <w:tcBorders>
              <w:bottom w:val="single" w:sz="4" w:space="0" w:color="000000"/>
              <w:right w:val="single" w:sz="4" w:space="0" w:color="000000"/>
            </w:tcBorders>
            <w:shd w:val="clear" w:color="auto" w:fill="auto"/>
            <w:vAlign w:val="bottom"/>
            <w:tcPrChange w:id="1178" w:author="Jose Eduardo VIU" w:date="2023-04-01T18:19:00Z">
              <w:tcPr>
                <w:tcW w:w="1941" w:type="dxa"/>
                <w:tcBorders>
                  <w:bottom w:val="single" w:sz="4" w:space="0" w:color="000000"/>
                  <w:right w:val="single" w:sz="4" w:space="0" w:color="000000"/>
                </w:tcBorders>
                <w:shd w:val="clear" w:color="auto" w:fill="auto"/>
                <w:vAlign w:val="bottom"/>
              </w:tcPr>
            </w:tcPrChange>
          </w:tcPr>
          <w:p w14:paraId="738FFBFF"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179" w:author="Unknown Author" w:date="2023-03-31T09:58:00Z">
                  <w:rPr/>
                </w:rPrChange>
              </w:rPr>
              <w:t>KgPiensoTotal</w:t>
            </w:r>
          </w:p>
        </w:tc>
        <w:tc>
          <w:tcPr>
            <w:tcW w:w="1347" w:type="dxa"/>
            <w:tcBorders>
              <w:bottom w:val="single" w:sz="4" w:space="0" w:color="000000"/>
              <w:right w:val="single" w:sz="4" w:space="0" w:color="000000"/>
            </w:tcBorders>
            <w:shd w:val="clear" w:color="auto" w:fill="auto"/>
            <w:vAlign w:val="bottom"/>
            <w:tcPrChange w:id="1180" w:author="Jose Eduardo VIU" w:date="2023-04-01T18:19:00Z">
              <w:tcPr>
                <w:tcW w:w="1326" w:type="dxa"/>
                <w:tcBorders>
                  <w:bottom w:val="single" w:sz="4" w:space="0" w:color="000000"/>
                  <w:right w:val="single" w:sz="4" w:space="0" w:color="000000"/>
                </w:tcBorders>
                <w:shd w:val="clear" w:color="auto" w:fill="auto"/>
                <w:vAlign w:val="bottom"/>
              </w:tcPr>
            </w:tcPrChange>
          </w:tcPr>
          <w:p w14:paraId="75C36CF4" w14:textId="77777777" w:rsidR="00CB7E31" w:rsidRDefault="00000000">
            <w:pPr>
              <w:widowControl w:val="0"/>
              <w:suppressAutoHyphens w:val="0"/>
              <w:spacing w:after="0" w:line="240" w:lineRule="auto"/>
              <w:jc w:val="left"/>
              <w:rPr>
                <w:sz w:val="18"/>
                <w:szCs w:val="18"/>
              </w:rPr>
            </w:pPr>
            <w:r>
              <w:rPr>
                <w:rFonts w:ascii="Calibri" w:eastAsia="Times New Roman" w:hAnsi="Calibri" w:cs="Calibri"/>
                <w:color w:val="000000"/>
                <w:sz w:val="18"/>
                <w:szCs w:val="18"/>
                <w:lang w:eastAsia="es-ES"/>
                <w:rPrChange w:id="1181" w:author="Unknown Author" w:date="2023-03-31T09:58:00Z">
                  <w:rPr/>
                </w:rPrChange>
              </w:rPr>
              <w:t>int64</w:t>
            </w:r>
          </w:p>
        </w:tc>
      </w:tr>
    </w:tbl>
    <w:p w14:paraId="28FF491D" w14:textId="77777777" w:rsidR="00CB7E31" w:rsidRDefault="00CB7E31"/>
    <w:p w14:paraId="64A4A7B6" w14:textId="788E00FA" w:rsidR="00CB7E31" w:rsidDel="00EC154F" w:rsidRDefault="00CB7E31">
      <w:pPr>
        <w:rPr>
          <w:del w:id="1182" w:author="Jose Eduardo VIU" w:date="2023-04-01T18:19:00Z"/>
        </w:rPr>
      </w:pPr>
    </w:p>
    <w:p w14:paraId="1BC2EA94" w14:textId="3CA7F370" w:rsidR="00CB7E31" w:rsidDel="00EC154F" w:rsidRDefault="00CB7E31">
      <w:pPr>
        <w:rPr>
          <w:del w:id="1183" w:author="Jose Eduardo VIU" w:date="2023-04-01T18:19:00Z"/>
        </w:rPr>
      </w:pPr>
    </w:p>
    <w:p w14:paraId="1FADF41A" w14:textId="76E00D2A" w:rsidR="00CB7E31" w:rsidDel="00767EED" w:rsidRDefault="00CB7E31">
      <w:pPr>
        <w:rPr>
          <w:del w:id="1184" w:author="Jose Eduardo VIU" w:date="2023-04-01T19:07:00Z"/>
        </w:rPr>
      </w:pPr>
    </w:p>
    <w:p w14:paraId="6F7A5618" w14:textId="77777777" w:rsidR="00CB7E31" w:rsidRDefault="00000000">
      <w:pPr>
        <w:rPr>
          <w:b/>
          <w:bCs/>
        </w:rPr>
      </w:pPr>
      <w:r>
        <w:rPr>
          <w:b/>
          <w:bCs/>
        </w:rPr>
        <w:t>Limpieza de Datos</w:t>
      </w:r>
    </w:p>
    <w:p w14:paraId="4345CFF4" w14:textId="55964567" w:rsidR="00CB7E31" w:rsidRDefault="00000000">
      <w:r>
        <w:t>De las columnas que aún nos quedan se debe</w:t>
      </w:r>
      <w:ins w:id="1185" w:author="Jose Eduardo VIU" w:date="2023-04-01T18:20:00Z">
        <w:r w:rsidR="00EC154F">
          <w:t>n</w:t>
        </w:r>
      </w:ins>
      <w:r>
        <w:t xml:space="preserve"> </w:t>
      </w:r>
      <w:del w:id="1186" w:author="Jose Eduardo VIU" w:date="2023-04-01T18:20:00Z">
        <w:r w:rsidDel="00EC154F">
          <w:delText>proceder a realizar</w:delText>
        </w:r>
      </w:del>
      <w:ins w:id="1187" w:author="Jose Eduardo VIU" w:date="2023-04-01T18:20:00Z">
        <w:r w:rsidR="00EC154F">
          <w:t>realizar</w:t>
        </w:r>
      </w:ins>
      <w:r>
        <w:t xml:space="preserve"> las medidas de limpieza que descubrimos del análisis del paso anterior, aquí las retomaremos e implementaremos para dejar los datos mejor preparados para poder usarse en los siguientes pasos del proceso, en los que crearemos el modelo y comenzaremos a probar algoritmos de regresión que nos puedan acercar a los resultados buscados.</w:t>
      </w:r>
    </w:p>
    <w:p w14:paraId="68479995" w14:textId="4F48077D" w:rsidR="00CB7E31" w:rsidDel="00EC154F" w:rsidRDefault="00CB7E31">
      <w:pPr>
        <w:rPr>
          <w:del w:id="1188" w:author="Jose Eduardo VIU" w:date="2023-04-01T18:20:00Z"/>
        </w:rPr>
      </w:pPr>
    </w:p>
    <w:p w14:paraId="1DDBD015" w14:textId="0B39CC0D" w:rsidR="00CB7E31" w:rsidRDefault="00000000">
      <w:r>
        <w:t xml:space="preserve">El primer atributo que limpiar, y de vital importancia para el objetivo de este trabajo, es el de GMD, porque constituye el campo objetivo que deseamos poder estimar en función del resto de los atributos disponibles. En la </w:t>
      </w:r>
      <w:r>
        <w:fldChar w:fldCharType="begin"/>
      </w:r>
      <w:r>
        <w:instrText xml:space="preserve"> REF _Ref130988695 \h </w:instrText>
      </w:r>
      <w:r>
        <w:fldChar w:fldCharType="separate"/>
      </w:r>
      <w:ins w:id="1189" w:author="Jose Eduardo VIU" w:date="2023-04-03T06:46:00Z">
        <w:r w:rsidR="00395639">
          <w:t xml:space="preserve">Ilustración </w:t>
        </w:r>
        <w:r w:rsidR="00395639">
          <w:rPr>
            <w:noProof/>
          </w:rPr>
          <w:t>15</w:t>
        </w:r>
      </w:ins>
      <w:del w:id="1190" w:author="Jose Eduardo VIU" w:date="2023-04-02T13:47:00Z">
        <w:r w:rsidR="006D77E0" w:rsidDel="00541DF0">
          <w:delText xml:space="preserve">Ilustración </w:delText>
        </w:r>
        <w:r w:rsidR="006D77E0" w:rsidDel="00541DF0">
          <w:rPr>
            <w:noProof/>
          </w:rPr>
          <w:delText>11</w:delText>
        </w:r>
      </w:del>
      <w:r>
        <w:fldChar w:fldCharType="end"/>
      </w:r>
      <w:r>
        <w:t xml:space="preserve"> se muestra un gráfico de caja y bigotes y un histograma de la distribución de los valores, marcando el punto que realmente se considera “outlier” para esta variable. Los rangos considerados “outliers” se han evaluado revisando el detalle de los contratos con los valores más extremos y consultándolos con los expertos veterinarios de la empresa. Puesto que los valores que consideramos “outliers” no son demasiados, ni parecen representar un tipo de comportamiento específico sino más bien errores en la captura de los datos, procede como ya se comentó en el apartado anterior eliminar completamente esos </w:t>
      </w:r>
      <w:r>
        <w:lastRenderedPageBreak/>
        <w:t>registros y no influenciar de otra manera de forma desproporcionada al normal funcionamiento de este campo.</w:t>
      </w:r>
    </w:p>
    <w:p w14:paraId="14CA7F23" w14:textId="77777777" w:rsidR="00CB7E31" w:rsidRDefault="00000000">
      <w:pPr>
        <w:keepNext/>
      </w:pPr>
      <w:r>
        <w:rPr>
          <w:noProof/>
        </w:rPr>
        <w:drawing>
          <wp:inline distT="0" distB="0" distL="0" distR="0" wp14:anchorId="35CCF684" wp14:editId="1319FC80">
            <wp:extent cx="5394960" cy="3566160"/>
            <wp:effectExtent l="0" t="0" r="0" b="0"/>
            <wp:docPr id="12" name="Imagen 15"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5" descr="Gráfico, Histograma&#10;&#10;Descripción generada automáticamente"/>
                    <pic:cNvPicPr>
                      <a:picLocks noChangeAspect="1" noChangeArrowheads="1"/>
                    </pic:cNvPicPr>
                  </pic:nvPicPr>
                  <pic:blipFill>
                    <a:blip r:embed="rId26"/>
                    <a:stretch>
                      <a:fillRect/>
                    </a:stretch>
                  </pic:blipFill>
                  <pic:spPr bwMode="auto">
                    <a:xfrm>
                      <a:off x="0" y="0"/>
                      <a:ext cx="5394960" cy="3566160"/>
                    </a:xfrm>
                    <a:prstGeom prst="rect">
                      <a:avLst/>
                    </a:prstGeom>
                  </pic:spPr>
                </pic:pic>
              </a:graphicData>
            </a:graphic>
          </wp:inline>
        </w:drawing>
      </w:r>
    </w:p>
    <w:p w14:paraId="377C1C76" w14:textId="730D5A4A" w:rsidR="00CB7E31" w:rsidRDefault="00000000">
      <w:pPr>
        <w:pStyle w:val="Descripcin"/>
      </w:pPr>
      <w:bookmarkStart w:id="1191" w:name="_Ref130988695"/>
      <w:bookmarkStart w:id="1192" w:name="_Toc131091271"/>
      <w:bookmarkStart w:id="1193" w:name="_Toc131396866"/>
      <w:r>
        <w:t xml:space="preserve">Ilustración </w:t>
      </w:r>
      <w:fldSimple w:instr=" SEQ Ilustración \* ARABIC ">
        <w:ins w:id="1194" w:author="Jose Eduardo VIU" w:date="2023-04-03T06:46:00Z">
          <w:r w:rsidR="00395639">
            <w:rPr>
              <w:noProof/>
            </w:rPr>
            <w:t>15</w:t>
          </w:r>
        </w:ins>
        <w:del w:id="1195" w:author="Jose Eduardo VIU" w:date="2023-04-02T13:47:00Z">
          <w:r w:rsidR="006D77E0" w:rsidDel="00541DF0">
            <w:rPr>
              <w:noProof/>
            </w:rPr>
            <w:delText>11</w:delText>
          </w:r>
        </w:del>
      </w:fldSimple>
      <w:bookmarkEnd w:id="1191"/>
      <w:r>
        <w:t>. Distribución de valores de GMD. Elaboración propia.</w:t>
      </w:r>
      <w:bookmarkEnd w:id="1192"/>
      <w:bookmarkEnd w:id="1193"/>
    </w:p>
    <w:p w14:paraId="2F5C9DEE" w14:textId="050FBC66" w:rsidR="00CB7E31" w:rsidDel="00EC154F" w:rsidRDefault="00CB7E31">
      <w:pPr>
        <w:keepNext/>
        <w:jc w:val="center"/>
        <w:rPr>
          <w:del w:id="1196" w:author="Jose Eduardo VIU" w:date="2023-04-01T18:20:00Z"/>
        </w:rPr>
      </w:pPr>
    </w:p>
    <w:p w14:paraId="0F237CBE" w14:textId="1D54A8C4" w:rsidR="00CB7E31" w:rsidRDefault="00000000">
      <w:pPr>
        <w:keepNext/>
      </w:pPr>
      <w:r>
        <w:t xml:space="preserve">Las instrucciones usadas para eliminar los valores que consideramos fuera de rango y que se deben a errores de introducción de datos son las mostradas en la </w:t>
      </w:r>
      <w:r>
        <w:fldChar w:fldCharType="begin"/>
      </w:r>
      <w:r>
        <w:instrText xml:space="preserve"> REF _Ref130988725 \h </w:instrText>
      </w:r>
      <w:r>
        <w:fldChar w:fldCharType="separate"/>
      </w:r>
      <w:ins w:id="1197" w:author="Jose Eduardo VIU" w:date="2023-04-03T06:46:00Z">
        <w:r w:rsidR="00395639">
          <w:t xml:space="preserve">Ilustración </w:t>
        </w:r>
        <w:r w:rsidR="00395639">
          <w:rPr>
            <w:noProof/>
          </w:rPr>
          <w:t>16</w:t>
        </w:r>
      </w:ins>
      <w:del w:id="1198" w:author="Jose Eduardo VIU" w:date="2023-04-02T13:47:00Z">
        <w:r w:rsidR="006D77E0" w:rsidDel="00541DF0">
          <w:delText xml:space="preserve">Ilustración </w:delText>
        </w:r>
        <w:r w:rsidR="006D77E0" w:rsidDel="00541DF0">
          <w:rPr>
            <w:noProof/>
          </w:rPr>
          <w:delText>12</w:delText>
        </w:r>
      </w:del>
      <w:r>
        <w:fldChar w:fldCharType="end"/>
      </w:r>
      <w:r>
        <w:t>.</w:t>
      </w:r>
    </w:p>
    <w:p w14:paraId="5F755139" w14:textId="77777777" w:rsidR="00CB7E31" w:rsidRDefault="00000000">
      <w:pPr>
        <w:keepNext/>
        <w:jc w:val="center"/>
      </w:pPr>
      <w:r>
        <w:rPr>
          <w:noProof/>
        </w:rPr>
        <w:drawing>
          <wp:inline distT="0" distB="0" distL="0" distR="0" wp14:anchorId="66F8661B" wp14:editId="62720F12">
            <wp:extent cx="5400040" cy="628015"/>
            <wp:effectExtent l="0" t="0" r="0" b="0"/>
            <wp:docPr id="1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6"/>
                    <pic:cNvPicPr>
                      <a:picLocks noChangeAspect="1" noChangeArrowheads="1"/>
                    </pic:cNvPicPr>
                  </pic:nvPicPr>
                  <pic:blipFill>
                    <a:blip r:embed="rId27"/>
                    <a:stretch>
                      <a:fillRect/>
                    </a:stretch>
                  </pic:blipFill>
                  <pic:spPr bwMode="auto">
                    <a:xfrm>
                      <a:off x="0" y="0"/>
                      <a:ext cx="5400040" cy="628015"/>
                    </a:xfrm>
                    <a:prstGeom prst="rect">
                      <a:avLst/>
                    </a:prstGeom>
                  </pic:spPr>
                </pic:pic>
              </a:graphicData>
            </a:graphic>
          </wp:inline>
        </w:drawing>
      </w:r>
    </w:p>
    <w:p w14:paraId="32B9ED7F" w14:textId="7E2C7C95" w:rsidR="00CB7E31" w:rsidRDefault="00000000">
      <w:pPr>
        <w:pStyle w:val="Descripcin"/>
      </w:pPr>
      <w:bookmarkStart w:id="1199" w:name="_Ref130988725"/>
      <w:bookmarkStart w:id="1200" w:name="_Toc131091272"/>
      <w:bookmarkStart w:id="1201" w:name="_Toc131396867"/>
      <w:r>
        <w:t xml:space="preserve">Ilustración </w:t>
      </w:r>
      <w:fldSimple w:instr=" SEQ Ilustración \* ARABIC ">
        <w:ins w:id="1202" w:author="Jose Eduardo VIU" w:date="2023-04-03T06:46:00Z">
          <w:r w:rsidR="00395639">
            <w:rPr>
              <w:noProof/>
            </w:rPr>
            <w:t>16</w:t>
          </w:r>
        </w:ins>
        <w:del w:id="1203" w:author="Jose Eduardo VIU" w:date="2023-04-02T13:47:00Z">
          <w:r w:rsidR="006D77E0" w:rsidDel="00541DF0">
            <w:rPr>
              <w:noProof/>
            </w:rPr>
            <w:delText>12</w:delText>
          </w:r>
        </w:del>
      </w:fldSimple>
      <w:bookmarkEnd w:id="1199"/>
      <w:r>
        <w:t>. Eliminar outliers de GMD. Elaboración propia.</w:t>
      </w:r>
      <w:bookmarkEnd w:id="1200"/>
      <w:bookmarkEnd w:id="1201"/>
    </w:p>
    <w:p w14:paraId="21D8E94B" w14:textId="02A12E36" w:rsidR="00CB7E31" w:rsidDel="00EC154F" w:rsidRDefault="00CB7E31">
      <w:pPr>
        <w:rPr>
          <w:del w:id="1204" w:author="Jose Eduardo VIU" w:date="2023-04-01T18:21:00Z"/>
        </w:rPr>
      </w:pPr>
    </w:p>
    <w:p w14:paraId="197AB904" w14:textId="664ADED4" w:rsidR="00CB7E31" w:rsidRDefault="00000000">
      <w:commentRangeStart w:id="1205"/>
      <w:r>
        <w:t>De la misma forma para la columna del dataset de Días Medios se comprobó que había unos pocos valores que quedaban fuera de rango y procedía analizar si eran “outliers”. Del análisis de estos datos extremos se vio procedente eliminar aquellos valores que estaban por debajo de 50 días o por encima de 210 días, eran en total unos 30 registros únicamente (</w:t>
      </w:r>
      <w:r>
        <w:fldChar w:fldCharType="begin"/>
      </w:r>
      <w:r>
        <w:instrText xml:space="preserve"> REF _Ref130980647 \h </w:instrText>
      </w:r>
      <w:r>
        <w:fldChar w:fldCharType="separate"/>
      </w:r>
      <w:ins w:id="1206" w:author="Jose Eduardo VIU" w:date="2023-04-03T06:46:00Z">
        <w:r w:rsidR="00395639">
          <w:t xml:space="preserve">Ilustración </w:t>
        </w:r>
        <w:r w:rsidR="00395639">
          <w:rPr>
            <w:noProof/>
          </w:rPr>
          <w:t>17</w:t>
        </w:r>
      </w:ins>
      <w:del w:id="1207" w:author="Jose Eduardo VIU" w:date="2023-04-02T13:47:00Z">
        <w:r w:rsidR="006D77E0" w:rsidDel="00541DF0">
          <w:delText xml:space="preserve">Ilustración </w:delText>
        </w:r>
        <w:r w:rsidR="006D77E0" w:rsidDel="00541DF0">
          <w:rPr>
            <w:noProof/>
          </w:rPr>
          <w:delText>13</w:delText>
        </w:r>
      </w:del>
      <w:r>
        <w:fldChar w:fldCharType="end"/>
      </w:r>
      <w:r>
        <w:t>) y se decidió al igual que en la variable anterior eliminarlos pues no parecían responder a un comportamiento de algunos contratos, parecían un fallo en la captura de los datos.</w:t>
      </w:r>
      <w:commentRangeEnd w:id="1205"/>
      <w:r>
        <w:commentReference w:id="1205"/>
      </w:r>
    </w:p>
    <w:p w14:paraId="14188EF8" w14:textId="77777777" w:rsidR="00CB7E31" w:rsidRDefault="00000000">
      <w:pPr>
        <w:keepNext/>
      </w:pPr>
      <w:r>
        <w:rPr>
          <w:noProof/>
        </w:rPr>
        <w:lastRenderedPageBreak/>
        <w:drawing>
          <wp:inline distT="0" distB="0" distL="0" distR="0" wp14:anchorId="4CB909A5" wp14:editId="71B3CC31">
            <wp:extent cx="5391150" cy="3606800"/>
            <wp:effectExtent l="0" t="0" r="0" b="0"/>
            <wp:docPr id="14" name="Imagen 17"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7" descr="Gráfico, Histograma&#10;&#10;Descripción generada automáticamente"/>
                    <pic:cNvPicPr>
                      <a:picLocks noChangeAspect="1" noChangeArrowheads="1"/>
                    </pic:cNvPicPr>
                  </pic:nvPicPr>
                  <pic:blipFill>
                    <a:blip r:embed="rId28"/>
                    <a:stretch>
                      <a:fillRect/>
                    </a:stretch>
                  </pic:blipFill>
                  <pic:spPr bwMode="auto">
                    <a:xfrm>
                      <a:off x="0" y="0"/>
                      <a:ext cx="5391150" cy="3606800"/>
                    </a:xfrm>
                    <a:prstGeom prst="rect">
                      <a:avLst/>
                    </a:prstGeom>
                  </pic:spPr>
                </pic:pic>
              </a:graphicData>
            </a:graphic>
          </wp:inline>
        </w:drawing>
      </w:r>
    </w:p>
    <w:p w14:paraId="0D3182A2" w14:textId="347546EB" w:rsidR="00CB7E31" w:rsidRDefault="00000000">
      <w:pPr>
        <w:pStyle w:val="Descripcin"/>
      </w:pPr>
      <w:bookmarkStart w:id="1208" w:name="_Ref130980647"/>
      <w:bookmarkStart w:id="1209" w:name="_Toc131091273"/>
      <w:bookmarkStart w:id="1210" w:name="_Toc131396868"/>
      <w:r>
        <w:t xml:space="preserve">Ilustración </w:t>
      </w:r>
      <w:fldSimple w:instr=" SEQ Ilustración \* ARABIC ">
        <w:ins w:id="1211" w:author="Jose Eduardo VIU" w:date="2023-04-03T06:46:00Z">
          <w:r w:rsidR="00395639">
            <w:rPr>
              <w:noProof/>
            </w:rPr>
            <w:t>17</w:t>
          </w:r>
        </w:ins>
        <w:del w:id="1212" w:author="Jose Eduardo VIU" w:date="2023-04-02T13:47:00Z">
          <w:r w:rsidR="006D77E0" w:rsidDel="00541DF0">
            <w:rPr>
              <w:noProof/>
            </w:rPr>
            <w:delText>13</w:delText>
          </w:r>
        </w:del>
      </w:fldSimple>
      <w:bookmarkEnd w:id="1208"/>
      <w:r>
        <w:t>. Outliers de DiasMedios en Dataframe inicial. Elaboración propia.</w:t>
      </w:r>
      <w:bookmarkEnd w:id="1209"/>
      <w:bookmarkEnd w:id="1210"/>
    </w:p>
    <w:p w14:paraId="3F6D3FB7" w14:textId="46D131AD" w:rsidR="00CB7E31" w:rsidDel="00EC154F" w:rsidRDefault="00CB7E31">
      <w:pPr>
        <w:rPr>
          <w:del w:id="1213" w:author="Jose Eduardo VIU" w:date="2023-04-01T18:21:00Z"/>
        </w:rPr>
      </w:pPr>
    </w:p>
    <w:p w14:paraId="5D323887" w14:textId="0480664E" w:rsidR="00CB7E31" w:rsidRDefault="00000000">
      <w:r>
        <w:t xml:space="preserve">El código usado para eliminar estos datos es el que se muestra en la imagen de la </w:t>
      </w:r>
      <w:r>
        <w:fldChar w:fldCharType="begin"/>
      </w:r>
      <w:r>
        <w:instrText xml:space="preserve"> REF _Ref130988762 \h </w:instrText>
      </w:r>
      <w:r>
        <w:fldChar w:fldCharType="separate"/>
      </w:r>
      <w:ins w:id="1214" w:author="Jose Eduardo VIU" w:date="2023-04-03T06:46:00Z">
        <w:r w:rsidR="00395639">
          <w:t xml:space="preserve">Ilustración </w:t>
        </w:r>
        <w:r w:rsidR="00395639">
          <w:rPr>
            <w:noProof/>
          </w:rPr>
          <w:t>18</w:t>
        </w:r>
      </w:ins>
      <w:del w:id="1215" w:author="Jose Eduardo VIU" w:date="2023-04-02T13:47:00Z">
        <w:r w:rsidR="006D77E0" w:rsidDel="00541DF0">
          <w:delText xml:space="preserve">Ilustración </w:delText>
        </w:r>
        <w:r w:rsidR="006D77E0" w:rsidDel="00541DF0">
          <w:rPr>
            <w:noProof/>
          </w:rPr>
          <w:delText>14</w:delText>
        </w:r>
      </w:del>
      <w:r>
        <w:fldChar w:fldCharType="end"/>
      </w:r>
      <w:r>
        <w:t xml:space="preserve">, que es un extracto del anexo </w:t>
      </w:r>
      <w:r>
        <w:fldChar w:fldCharType="begin"/>
      </w:r>
      <w:r>
        <w:instrText xml:space="preserve"> REF _Ref130988787 \h </w:instrText>
      </w:r>
      <w:del w:id="1216" w:author="Jose Eduardo VIU" w:date="2023-04-02T13:47:00Z">
        <w:r w:rsidDel="00541DF0">
          <w:fldChar w:fldCharType="separate"/>
        </w:r>
        <w:r w:rsidR="006D77E0" w:rsidDel="00541DF0">
          <w:delText>TFM_Preparar_Dataset</w:delText>
        </w:r>
      </w:del>
      <w:r>
        <w:fldChar w:fldCharType="end"/>
      </w:r>
      <w:r>
        <w:t>.</w:t>
      </w:r>
    </w:p>
    <w:p w14:paraId="6AAF8635" w14:textId="77777777" w:rsidR="00CB7E31" w:rsidRDefault="00000000">
      <w:pPr>
        <w:keepNext/>
        <w:jc w:val="center"/>
      </w:pPr>
      <w:r>
        <w:rPr>
          <w:noProof/>
        </w:rPr>
        <w:drawing>
          <wp:inline distT="0" distB="0" distL="0" distR="0" wp14:anchorId="19AD580F" wp14:editId="2A17EC6D">
            <wp:extent cx="5396865" cy="544195"/>
            <wp:effectExtent l="0" t="0" r="0" b="0"/>
            <wp:docPr id="1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
                    <pic:cNvPicPr>
                      <a:picLocks noChangeAspect="1" noChangeArrowheads="1"/>
                    </pic:cNvPicPr>
                  </pic:nvPicPr>
                  <pic:blipFill>
                    <a:blip r:embed="rId29"/>
                    <a:stretch>
                      <a:fillRect/>
                    </a:stretch>
                  </pic:blipFill>
                  <pic:spPr bwMode="auto">
                    <a:xfrm>
                      <a:off x="0" y="0"/>
                      <a:ext cx="5396865" cy="544195"/>
                    </a:xfrm>
                    <a:prstGeom prst="rect">
                      <a:avLst/>
                    </a:prstGeom>
                  </pic:spPr>
                </pic:pic>
              </a:graphicData>
            </a:graphic>
          </wp:inline>
        </w:drawing>
      </w:r>
    </w:p>
    <w:p w14:paraId="6ABC800F" w14:textId="1AF4E08B" w:rsidR="00CB7E31" w:rsidRDefault="00000000">
      <w:pPr>
        <w:pStyle w:val="Descripcin"/>
      </w:pPr>
      <w:bookmarkStart w:id="1217" w:name="_Ref130988762"/>
      <w:bookmarkStart w:id="1218" w:name="_Toc131091274"/>
      <w:bookmarkStart w:id="1219" w:name="_Toc131396869"/>
      <w:r>
        <w:t xml:space="preserve">Ilustración </w:t>
      </w:r>
      <w:fldSimple w:instr=" SEQ Ilustración \* ARABIC ">
        <w:ins w:id="1220" w:author="Jose Eduardo VIU" w:date="2023-04-03T06:46:00Z">
          <w:r w:rsidR="00395639">
            <w:rPr>
              <w:noProof/>
            </w:rPr>
            <w:t>18</w:t>
          </w:r>
        </w:ins>
        <w:del w:id="1221" w:author="Jose Eduardo VIU" w:date="2023-04-02T13:47:00Z">
          <w:r w:rsidR="006D77E0" w:rsidDel="00541DF0">
            <w:rPr>
              <w:noProof/>
            </w:rPr>
            <w:delText>14</w:delText>
          </w:r>
        </w:del>
      </w:fldSimple>
      <w:bookmarkEnd w:id="1217"/>
      <w:r>
        <w:t>. Eliminar outliers de DiasMedios. Elaboración propia.</w:t>
      </w:r>
      <w:bookmarkEnd w:id="1218"/>
      <w:bookmarkEnd w:id="1219"/>
    </w:p>
    <w:p w14:paraId="5C89B35D" w14:textId="69AD032E" w:rsidR="00CB7E31" w:rsidDel="00EC154F" w:rsidRDefault="00CB7E31">
      <w:pPr>
        <w:rPr>
          <w:del w:id="1222" w:author="Jose Eduardo VIU" w:date="2023-04-01T18:21:00Z"/>
        </w:rPr>
      </w:pPr>
    </w:p>
    <w:p w14:paraId="29B2D08D" w14:textId="77777777" w:rsidR="00CB7E31" w:rsidRDefault="00000000">
      <w:r>
        <w:t>Tras la eliminación de los valores fuera de rango de las dos columnas citadas, todavía disponemos en el dataset de 5277 filas, habiendo eliminado únicamente 55 registros, que es en torno al 1,03%.</w:t>
      </w:r>
    </w:p>
    <w:p w14:paraId="4BF77BED" w14:textId="324BF400" w:rsidR="00CB7E31" w:rsidDel="00EC154F" w:rsidRDefault="00CB7E31">
      <w:pPr>
        <w:rPr>
          <w:del w:id="1223" w:author="Jose Eduardo VIU" w:date="2023-04-01T18:21:00Z"/>
        </w:rPr>
      </w:pPr>
    </w:p>
    <w:p w14:paraId="705A109B" w14:textId="4DCCC535" w:rsidR="00CB7E31" w:rsidRDefault="00000000">
      <w:r>
        <w:t xml:space="preserve">Tras el análisis de los “outliers” detectados, como ya se indicó en el apartado anterior, y como se puede consultar con más detalle en el anexo </w:t>
      </w:r>
      <w:r>
        <w:fldChar w:fldCharType="begin"/>
      </w:r>
      <w:r>
        <w:instrText xml:space="preserve"> REF _Ref130988815 \h </w:instrText>
      </w:r>
      <w:del w:id="1224" w:author="Jose Eduardo VIU" w:date="2023-04-02T13:47:00Z">
        <w:r w:rsidDel="00541DF0">
          <w:fldChar w:fldCharType="separate"/>
        </w:r>
        <w:r w:rsidR="006D77E0" w:rsidDel="00541DF0">
          <w:delText>TFM_Preparar_Dataset</w:delText>
        </w:r>
      </w:del>
      <w:r>
        <w:fldChar w:fldCharType="end"/>
      </w:r>
      <w:r>
        <w:t>, se corrigieron los errores en las columnas con valores faltantes.</w:t>
      </w:r>
    </w:p>
    <w:p w14:paraId="4A3BFE86" w14:textId="2006AAB3" w:rsidR="00CB7E31" w:rsidDel="00B50B4B" w:rsidRDefault="00000000">
      <w:pPr>
        <w:rPr>
          <w:del w:id="1225" w:author="Jose Eduardo VIU" w:date="2023-04-01T19:09:00Z"/>
        </w:rPr>
      </w:pPr>
      <w:r>
        <w:t xml:space="preserve">La primera fue la de número de bajas, que únicamente afectaba a 4 filas y que tras analizarlas se corresponden a contratos que no han tenido bajas y por tanto procede rellenarlas </w:t>
      </w:r>
      <w:commentRangeStart w:id="1226"/>
      <w:r>
        <w:t>con 0 bajas</w:t>
      </w:r>
      <w:del w:id="1227" w:author="Jose Eduardo VIU" w:date="2023-04-01T19:09:00Z">
        <w:r w:rsidDel="00B50B4B">
          <w:delText xml:space="preserve">. Para hacerlo se ha aplicado el comando que se aprecia en la </w:delText>
        </w:r>
        <w:r w:rsidDel="00B50B4B">
          <w:fldChar w:fldCharType="begin"/>
        </w:r>
        <w:r w:rsidDel="00B50B4B">
          <w:delInstrText xml:space="preserve"> REF _Ref130979194 \h </w:delInstrText>
        </w:r>
        <w:r w:rsidDel="00B50B4B">
          <w:fldChar w:fldCharType="separate"/>
        </w:r>
        <w:r w:rsidDel="00B50B4B">
          <w:delText>Ilustración 15</w:delText>
        </w:r>
        <w:r w:rsidDel="00B50B4B">
          <w:fldChar w:fldCharType="end"/>
        </w:r>
        <w:r w:rsidDel="00B50B4B">
          <w:delText>.</w:delText>
        </w:r>
      </w:del>
    </w:p>
    <w:p w14:paraId="7AA02A07" w14:textId="1BAA8E84" w:rsidR="00CB7E31" w:rsidDel="00B50B4B" w:rsidRDefault="00000000">
      <w:pPr>
        <w:keepNext/>
        <w:jc w:val="center"/>
        <w:rPr>
          <w:del w:id="1228" w:author="Jose Eduardo VIU" w:date="2023-04-01T19:09:00Z"/>
        </w:rPr>
      </w:pPr>
      <w:del w:id="1229" w:author="Jose Eduardo VIU" w:date="2023-04-01T19:09:00Z">
        <w:r w:rsidDel="00B50B4B">
          <w:rPr>
            <w:noProof/>
          </w:rPr>
          <w:drawing>
            <wp:inline distT="0" distB="0" distL="0" distR="0" wp14:anchorId="72D5D52E" wp14:editId="10603FC6">
              <wp:extent cx="2577465" cy="396240"/>
              <wp:effectExtent l="0" t="0" r="0" b="0"/>
              <wp:docPr id="16"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23"/>
                      <pic:cNvPicPr>
                        <a:picLocks noChangeAspect="1" noChangeArrowheads="1"/>
                      </pic:cNvPicPr>
                    </pic:nvPicPr>
                    <pic:blipFill>
                      <a:blip r:embed="rId30"/>
                      <a:stretch>
                        <a:fillRect/>
                      </a:stretch>
                    </pic:blipFill>
                    <pic:spPr bwMode="auto">
                      <a:xfrm>
                        <a:off x="0" y="0"/>
                        <a:ext cx="2577465" cy="396240"/>
                      </a:xfrm>
                      <a:prstGeom prst="rect">
                        <a:avLst/>
                      </a:prstGeom>
                    </pic:spPr>
                  </pic:pic>
                </a:graphicData>
              </a:graphic>
            </wp:inline>
          </w:drawing>
        </w:r>
      </w:del>
    </w:p>
    <w:p w14:paraId="6D793617" w14:textId="5450D4F1" w:rsidR="00CB7E31" w:rsidDel="00B50B4B" w:rsidRDefault="00000000">
      <w:pPr>
        <w:pStyle w:val="Descripcin"/>
        <w:rPr>
          <w:del w:id="1230" w:author="Jose Eduardo VIU" w:date="2023-04-01T19:09:00Z"/>
        </w:rPr>
      </w:pPr>
      <w:bookmarkStart w:id="1231" w:name="_Ref130979194"/>
      <w:bookmarkStart w:id="1232" w:name="_Toc131091275"/>
      <w:del w:id="1233" w:author="Jose Eduardo VIU" w:date="2023-04-01T19:09:00Z">
        <w:r w:rsidDel="00B50B4B">
          <w:delText xml:space="preserve">Ilustración </w:delText>
        </w:r>
        <w:r w:rsidDel="00B50B4B">
          <w:rPr>
            <w:i w:val="0"/>
            <w:iCs w:val="0"/>
          </w:rPr>
          <w:fldChar w:fldCharType="begin"/>
        </w:r>
        <w:r w:rsidDel="00B50B4B">
          <w:delInstrText xml:space="preserve"> SEQ Ilustración \* ARABIC </w:delInstrText>
        </w:r>
        <w:r w:rsidDel="00B50B4B">
          <w:rPr>
            <w:i w:val="0"/>
            <w:iCs w:val="0"/>
          </w:rPr>
          <w:fldChar w:fldCharType="separate"/>
        </w:r>
        <w:r w:rsidDel="00B50B4B">
          <w:delText>15</w:delText>
        </w:r>
        <w:r w:rsidDel="00B50B4B">
          <w:rPr>
            <w:i w:val="0"/>
            <w:iCs w:val="0"/>
          </w:rPr>
          <w:fldChar w:fldCharType="end"/>
        </w:r>
        <w:bookmarkEnd w:id="1231"/>
        <w:r w:rsidDel="00B50B4B">
          <w:delText>. Rellenar valores perdidos de nº de bajas. Elaboración propia.</w:delText>
        </w:r>
        <w:bookmarkEnd w:id="1232"/>
      </w:del>
    </w:p>
    <w:commentRangeEnd w:id="1226"/>
    <w:p w14:paraId="5E1D11C1" w14:textId="6BCBFDD5" w:rsidR="00CB7E31" w:rsidDel="00B50B4B" w:rsidRDefault="00000000">
      <w:pPr>
        <w:rPr>
          <w:del w:id="1234" w:author="Jose Eduardo VIU" w:date="2023-04-01T18:21:00Z"/>
        </w:rPr>
      </w:pPr>
      <w:del w:id="1235" w:author="Jose Eduardo VIU" w:date="2023-04-01T19:09:00Z">
        <w:r w:rsidDel="00B50B4B">
          <w:commentReference w:id="1226"/>
        </w:r>
      </w:del>
      <w:ins w:id="1236" w:author="Jose Eduardo VIU" w:date="2023-04-01T19:09:00Z">
        <w:r w:rsidR="00B50B4B">
          <w:t>.</w:t>
        </w:r>
      </w:ins>
    </w:p>
    <w:p w14:paraId="0BD5B796" w14:textId="77777777" w:rsidR="00B50B4B" w:rsidRDefault="00B50B4B" w:rsidP="00B50B4B">
      <w:pPr>
        <w:rPr>
          <w:ins w:id="1237" w:author="Jose Eduardo VIU" w:date="2023-04-01T19:09:00Z"/>
        </w:rPr>
      </w:pPr>
    </w:p>
    <w:p w14:paraId="1C3F0DA1" w14:textId="4BE8FC2F" w:rsidR="00CB7E31" w:rsidRDefault="00000000">
      <w:r>
        <w:t xml:space="preserve">Para el caso de las coordenadas de las granjas que no disponemos de valor, podemos ver por el nombre de la granja o el REGA de la misma, a qué granjas se refieren realmente, en realidad son granjas que tenemos en el Dataset, pero que por cambio de propietario se dieron de baja y abrieron con un nuevo código, lo que provocó que </w:t>
      </w:r>
      <w:r>
        <w:lastRenderedPageBreak/>
        <w:t xml:space="preserve">las cargáramos sin completar sus valores. Podemos recuperar sus valores correctos de las otras filas, que es precisamente lo que se ha hecho en el anexo de tratamiento de los datos, y cuyo extracto de esta parte del código se muestra en la </w:t>
      </w:r>
      <w:r>
        <w:fldChar w:fldCharType="begin"/>
      </w:r>
      <w:r>
        <w:instrText xml:space="preserve"> REF _Ref130979225 \h </w:instrText>
      </w:r>
      <w:r>
        <w:fldChar w:fldCharType="separate"/>
      </w:r>
      <w:ins w:id="1238" w:author="Jose Eduardo VIU" w:date="2023-04-03T06:46:00Z">
        <w:r w:rsidR="00395639">
          <w:t xml:space="preserve">Ilustración </w:t>
        </w:r>
        <w:r w:rsidR="00395639">
          <w:rPr>
            <w:noProof/>
          </w:rPr>
          <w:t>19</w:t>
        </w:r>
      </w:ins>
      <w:del w:id="1239" w:author="Jose Eduardo VIU" w:date="2023-04-01T19:29:00Z">
        <w:r w:rsidDel="006D77E0">
          <w:delText>Ilustración 16</w:delText>
        </w:r>
      </w:del>
      <w:r>
        <w:fldChar w:fldCharType="end"/>
      </w:r>
      <w:r>
        <w:t>.</w:t>
      </w:r>
    </w:p>
    <w:p w14:paraId="39FA9E46" w14:textId="77777777" w:rsidR="00CB7E31" w:rsidRDefault="00000000">
      <w:pPr>
        <w:keepNext/>
        <w:jc w:val="center"/>
      </w:pPr>
      <w:r>
        <w:rPr>
          <w:noProof/>
        </w:rPr>
        <w:drawing>
          <wp:inline distT="0" distB="0" distL="0" distR="0" wp14:anchorId="577B3E5C" wp14:editId="2E142870">
            <wp:extent cx="5391150" cy="2092325"/>
            <wp:effectExtent l="0" t="0" r="0" b="0"/>
            <wp:docPr id="17"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24" descr="Texto&#10;&#10;Descripción generada automáticamente"/>
                    <pic:cNvPicPr>
                      <a:picLocks noChangeAspect="1" noChangeArrowheads="1"/>
                    </pic:cNvPicPr>
                  </pic:nvPicPr>
                  <pic:blipFill>
                    <a:blip r:embed="rId31"/>
                    <a:stretch>
                      <a:fillRect/>
                    </a:stretch>
                  </pic:blipFill>
                  <pic:spPr bwMode="auto">
                    <a:xfrm>
                      <a:off x="0" y="0"/>
                      <a:ext cx="5391150" cy="2092325"/>
                    </a:xfrm>
                    <a:prstGeom prst="rect">
                      <a:avLst/>
                    </a:prstGeom>
                  </pic:spPr>
                </pic:pic>
              </a:graphicData>
            </a:graphic>
          </wp:inline>
        </w:drawing>
      </w:r>
    </w:p>
    <w:p w14:paraId="5E96B387" w14:textId="5B92B41B" w:rsidR="00CB7E31" w:rsidRDefault="00000000">
      <w:pPr>
        <w:pStyle w:val="Descripcin"/>
      </w:pPr>
      <w:bookmarkStart w:id="1240" w:name="_Ref130979225"/>
      <w:bookmarkStart w:id="1241" w:name="_Toc131091276"/>
      <w:bookmarkStart w:id="1242" w:name="_Toc131396870"/>
      <w:r>
        <w:t xml:space="preserve">Ilustración </w:t>
      </w:r>
      <w:fldSimple w:instr=" SEQ Ilustración \* ARABIC ">
        <w:ins w:id="1243" w:author="Jose Eduardo VIU" w:date="2023-04-03T06:46:00Z">
          <w:r w:rsidR="00395639">
            <w:rPr>
              <w:noProof/>
            </w:rPr>
            <w:t>19</w:t>
          </w:r>
        </w:ins>
        <w:del w:id="1244" w:author="Jose Eduardo VIU" w:date="2023-04-01T19:29:00Z">
          <w:r w:rsidDel="006D77E0">
            <w:rPr>
              <w:noProof/>
            </w:rPr>
            <w:delText>16</w:delText>
          </w:r>
        </w:del>
      </w:fldSimple>
      <w:bookmarkEnd w:id="1240"/>
      <w:r>
        <w:t>. Rellenar valores perdidos de localización GPS de granjas. Elaboración propia.</w:t>
      </w:r>
      <w:bookmarkEnd w:id="1241"/>
      <w:bookmarkEnd w:id="1242"/>
    </w:p>
    <w:p w14:paraId="5672228D" w14:textId="2DC55EC3" w:rsidR="00CB7E31" w:rsidDel="00EC154F" w:rsidRDefault="00CB7E31">
      <w:pPr>
        <w:rPr>
          <w:del w:id="1245" w:author="Jose Eduardo VIU" w:date="2023-04-01T18:21:00Z"/>
        </w:rPr>
      </w:pPr>
    </w:p>
    <w:p w14:paraId="73A45343" w14:textId="2617617D" w:rsidR="00CB7E31" w:rsidRDefault="00000000">
      <w:r>
        <w:t xml:space="preserve">Finalmente, para el caso de los códigos postales tenemos una situación análoga a la anterior y se puede resolver de la misma forma, con la certeza de completar con los valores correctos y sin riesgos de estar desvirtuando los registros y su veracidad. En ese caso en el propio registro en el campo de población aparece el valor que necesitamos y podemos recuperar, más concretamente aparece en el campo de la dirección de la granja (véase anexo </w:t>
      </w:r>
      <w:r>
        <w:fldChar w:fldCharType="begin"/>
      </w:r>
      <w:r>
        <w:instrText xml:space="preserve"> REF _Ref130988855 \h </w:instrText>
      </w:r>
      <w:del w:id="1246" w:author="Jose Eduardo VIU" w:date="2023-04-02T13:47:00Z">
        <w:r w:rsidDel="00541DF0">
          <w:fldChar w:fldCharType="separate"/>
        </w:r>
        <w:r w:rsidR="006D77E0" w:rsidDel="00541DF0">
          <w:delText>TFM_Preparar_Dataset</w:delText>
        </w:r>
      </w:del>
      <w:r>
        <w:fldChar w:fldCharType="end"/>
      </w:r>
      <w:r>
        <w:t xml:space="preserve">), el texto se muestra en la </w:t>
      </w:r>
      <w:r>
        <w:fldChar w:fldCharType="begin"/>
      </w:r>
      <w:r>
        <w:instrText xml:space="preserve"> REF _Ref130979343 \h </w:instrText>
      </w:r>
      <w:r>
        <w:fldChar w:fldCharType="separate"/>
      </w:r>
      <w:ins w:id="1247" w:author="Jose Eduardo VIU" w:date="2023-04-03T06:46:00Z">
        <w:r w:rsidR="00395639">
          <w:t xml:space="preserve">Ilustración </w:t>
        </w:r>
        <w:r w:rsidR="00395639">
          <w:rPr>
            <w:noProof/>
          </w:rPr>
          <w:t>20</w:t>
        </w:r>
      </w:ins>
      <w:del w:id="1248" w:author="Jose Eduardo VIU" w:date="2023-04-01T19:29:00Z">
        <w:r w:rsidDel="006D77E0">
          <w:delText>Ilustración 17</w:delText>
        </w:r>
      </w:del>
      <w:r>
        <w:fldChar w:fldCharType="end"/>
      </w:r>
      <w:r>
        <w:t>.</w:t>
      </w:r>
    </w:p>
    <w:p w14:paraId="021B1B98" w14:textId="77777777" w:rsidR="00CB7E31" w:rsidRDefault="00000000">
      <w:pPr>
        <w:keepNext/>
      </w:pPr>
      <w:r>
        <w:rPr>
          <w:noProof/>
        </w:rPr>
        <w:drawing>
          <wp:inline distT="0" distB="0" distL="0" distR="0" wp14:anchorId="5660226F" wp14:editId="4115DCAF">
            <wp:extent cx="5391150" cy="829945"/>
            <wp:effectExtent l="0" t="0" r="0" b="0"/>
            <wp:docPr id="18" name="Imagen 25"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5" descr="Interfaz de usuario gráfica, Texto, Aplicación, Sitio web&#10;&#10;Descripción generada automáticamente"/>
                    <pic:cNvPicPr>
                      <a:picLocks noChangeAspect="1" noChangeArrowheads="1"/>
                    </pic:cNvPicPr>
                  </pic:nvPicPr>
                  <pic:blipFill>
                    <a:blip r:embed="rId32"/>
                    <a:stretch>
                      <a:fillRect/>
                    </a:stretch>
                  </pic:blipFill>
                  <pic:spPr bwMode="auto">
                    <a:xfrm>
                      <a:off x="0" y="0"/>
                      <a:ext cx="5391150" cy="829945"/>
                    </a:xfrm>
                    <a:prstGeom prst="rect">
                      <a:avLst/>
                    </a:prstGeom>
                  </pic:spPr>
                </pic:pic>
              </a:graphicData>
            </a:graphic>
          </wp:inline>
        </w:drawing>
      </w:r>
    </w:p>
    <w:p w14:paraId="64FE3935" w14:textId="1DB005FC" w:rsidR="00CB7E31" w:rsidRDefault="00000000">
      <w:pPr>
        <w:pStyle w:val="Descripcin"/>
      </w:pPr>
      <w:bookmarkStart w:id="1249" w:name="_Ref130979343"/>
      <w:bookmarkStart w:id="1250" w:name="_Toc131091277"/>
      <w:bookmarkStart w:id="1251" w:name="_Toc131396871"/>
      <w:r>
        <w:t xml:space="preserve">Ilustración </w:t>
      </w:r>
      <w:fldSimple w:instr=" SEQ Ilustración \* ARABIC ">
        <w:ins w:id="1252" w:author="Jose Eduardo VIU" w:date="2023-04-03T06:46:00Z">
          <w:r w:rsidR="00395639">
            <w:rPr>
              <w:noProof/>
            </w:rPr>
            <w:t>20</w:t>
          </w:r>
        </w:ins>
        <w:del w:id="1253" w:author="Jose Eduardo VIU" w:date="2023-04-01T19:29:00Z">
          <w:r w:rsidDel="006D77E0">
            <w:rPr>
              <w:noProof/>
            </w:rPr>
            <w:delText>17</w:delText>
          </w:r>
        </w:del>
      </w:fldSimple>
      <w:bookmarkEnd w:id="1249"/>
      <w:r>
        <w:t>. Rellenar valores perdidos de código postal. Elaboración propia.</w:t>
      </w:r>
      <w:bookmarkEnd w:id="1250"/>
      <w:bookmarkEnd w:id="1251"/>
    </w:p>
    <w:p w14:paraId="07E59FCB" w14:textId="3541915F" w:rsidR="00CB7E31" w:rsidDel="00EC154F" w:rsidRDefault="00CB7E31">
      <w:pPr>
        <w:rPr>
          <w:del w:id="1254" w:author="Jose Eduardo VIU" w:date="2023-04-01T18:21:00Z"/>
        </w:rPr>
      </w:pPr>
    </w:p>
    <w:p w14:paraId="0F2FEAB1" w14:textId="77777777" w:rsidR="00CB7E31" w:rsidRDefault="00000000">
      <w:r>
        <w:t>El campo del nombre de la granja presenta problemas de limpieza, de forma que la misma granja en distintos registros recibe nombres ligeramente diferentes. Esto se debe a la forma en la que se almacena en la base de datos la granja, de forma que una misma granja puede tener varias instancias si cambia de integrador o condiciones de facturación, pudiendo diferir o no el nombre de estas instancias. Por ello un proceso de limpieza puede hacer que esta variable, que pueda ser categórica de cara a la regresión, sea más precisa.</w:t>
      </w:r>
    </w:p>
    <w:p w14:paraId="3C4B47C4" w14:textId="47B8A76C" w:rsidR="00CB7E31" w:rsidDel="00EC154F" w:rsidRDefault="00CB7E31">
      <w:pPr>
        <w:rPr>
          <w:del w:id="1255" w:author="Jose Eduardo VIU" w:date="2023-04-01T18:21:00Z"/>
        </w:rPr>
      </w:pPr>
    </w:p>
    <w:p w14:paraId="2F0CFE46" w14:textId="77777777" w:rsidR="00CB7E31" w:rsidRDefault="00000000">
      <w:r>
        <w:t xml:space="preserve">Lo primero que se puede hacer con la misma es quitarle los stopwords que contengan y puedan aparecer en unas instancias y no en otras referidas a la misma granja. Estos stopwords serían los determinantes, y otros sufijos que se añaden al nombre para indicar que están de baja, que son la granja antigua o el detalle del integrador entre paréntesis. También ayuda el poner todas las palabras entre paréntesis y quitar las </w:t>
      </w:r>
      <w:r>
        <w:lastRenderedPageBreak/>
        <w:t>tildes en los nombres. Veo de crear una función que haga precisamente todo lo indicado:</w:t>
      </w:r>
    </w:p>
    <w:p w14:paraId="208395A1" w14:textId="77777777" w:rsidR="00CB7E31" w:rsidRDefault="00000000">
      <w:pPr>
        <w:keepNext/>
        <w:jc w:val="center"/>
      </w:pPr>
      <w:r>
        <w:rPr>
          <w:noProof/>
        </w:rPr>
        <w:drawing>
          <wp:inline distT="0" distB="0" distL="0" distR="0" wp14:anchorId="7EBFEFAD" wp14:editId="245AB257">
            <wp:extent cx="5391150" cy="146304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a:picLocks noChangeAspect="1" noChangeArrowheads="1"/>
                    </pic:cNvPicPr>
                  </pic:nvPicPr>
                  <pic:blipFill>
                    <a:blip r:embed="rId33"/>
                    <a:stretch>
                      <a:fillRect/>
                    </a:stretch>
                  </pic:blipFill>
                  <pic:spPr bwMode="auto">
                    <a:xfrm>
                      <a:off x="0" y="0"/>
                      <a:ext cx="5391150" cy="1463040"/>
                    </a:xfrm>
                    <a:prstGeom prst="rect">
                      <a:avLst/>
                    </a:prstGeom>
                  </pic:spPr>
                </pic:pic>
              </a:graphicData>
            </a:graphic>
          </wp:inline>
        </w:drawing>
      </w:r>
    </w:p>
    <w:p w14:paraId="730FFEED" w14:textId="718F0C3B" w:rsidR="00CB7E31" w:rsidRDefault="00000000">
      <w:pPr>
        <w:pStyle w:val="Descripcin"/>
      </w:pPr>
      <w:bookmarkStart w:id="1256" w:name="_Toc131091278"/>
      <w:bookmarkStart w:id="1257" w:name="_Toc131396872"/>
      <w:r>
        <w:t xml:space="preserve">Ilustración </w:t>
      </w:r>
      <w:fldSimple w:instr=" SEQ Ilustración \* ARABIC ">
        <w:ins w:id="1258" w:author="Jose Eduardo VIU" w:date="2023-04-03T06:46:00Z">
          <w:r w:rsidR="00395639">
            <w:rPr>
              <w:noProof/>
            </w:rPr>
            <w:t>21</w:t>
          </w:r>
        </w:ins>
        <w:del w:id="1259" w:author="Jose Eduardo VIU" w:date="2023-04-01T19:29:00Z">
          <w:r w:rsidDel="006D77E0">
            <w:rPr>
              <w:noProof/>
            </w:rPr>
            <w:delText>18</w:delText>
          </w:r>
        </w:del>
      </w:fldSimple>
      <w:r>
        <w:t>. Función para simplificar nombres de granjas. Elaboración propia.</w:t>
      </w:r>
      <w:bookmarkEnd w:id="1256"/>
      <w:bookmarkEnd w:id="1257"/>
    </w:p>
    <w:p w14:paraId="47B3C834" w14:textId="77777777" w:rsidR="00CB7E31" w:rsidRDefault="00000000">
      <w:r>
        <w:t>Y la llamo para crear una nueva columna con los nombres corregidos.</w:t>
      </w:r>
    </w:p>
    <w:p w14:paraId="57144157" w14:textId="77777777" w:rsidR="00CB7E31" w:rsidRDefault="00000000">
      <w:pPr>
        <w:keepNext/>
        <w:jc w:val="center"/>
      </w:pPr>
      <w:r>
        <w:rPr>
          <w:noProof/>
        </w:rPr>
        <w:drawing>
          <wp:inline distT="0" distB="0" distL="0" distR="0" wp14:anchorId="46787C10" wp14:editId="173C3E18">
            <wp:extent cx="2858135" cy="20510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a:blip r:embed="rId34"/>
                    <a:stretch>
                      <a:fillRect/>
                    </a:stretch>
                  </pic:blipFill>
                  <pic:spPr bwMode="auto">
                    <a:xfrm>
                      <a:off x="0" y="0"/>
                      <a:ext cx="2858135" cy="205105"/>
                    </a:xfrm>
                    <a:prstGeom prst="rect">
                      <a:avLst/>
                    </a:prstGeom>
                  </pic:spPr>
                </pic:pic>
              </a:graphicData>
            </a:graphic>
          </wp:inline>
        </w:drawing>
      </w:r>
    </w:p>
    <w:p w14:paraId="3F1B8743" w14:textId="21E002D9" w:rsidR="00CB7E31" w:rsidRDefault="00000000">
      <w:pPr>
        <w:pStyle w:val="Descripcin"/>
      </w:pPr>
      <w:bookmarkStart w:id="1260" w:name="_Toc131091279"/>
      <w:bookmarkStart w:id="1261" w:name="_Toc131396873"/>
      <w:r>
        <w:t xml:space="preserve">Ilustración </w:t>
      </w:r>
      <w:fldSimple w:instr=" SEQ Ilustración \* ARABIC ">
        <w:ins w:id="1262" w:author="Jose Eduardo VIU" w:date="2023-04-03T06:46:00Z">
          <w:r w:rsidR="00395639">
            <w:rPr>
              <w:noProof/>
            </w:rPr>
            <w:t>22</w:t>
          </w:r>
        </w:ins>
        <w:del w:id="1263" w:author="Jose Eduardo VIU" w:date="2023-04-01T19:29:00Z">
          <w:r w:rsidDel="006D77E0">
            <w:rPr>
              <w:noProof/>
            </w:rPr>
            <w:delText>19</w:delText>
          </w:r>
        </w:del>
      </w:fldSimple>
      <w:r>
        <w:t>. Corregir nombre de granjas. Elaboración propia.</w:t>
      </w:r>
      <w:bookmarkEnd w:id="1260"/>
      <w:bookmarkEnd w:id="1261"/>
    </w:p>
    <w:p w14:paraId="1E20FB52" w14:textId="36667243" w:rsidR="00CB7E31" w:rsidDel="00EC154F" w:rsidRDefault="00CB7E31">
      <w:pPr>
        <w:rPr>
          <w:del w:id="1264" w:author="Jose Eduardo VIU" w:date="2023-04-01T18:21:00Z"/>
        </w:rPr>
      </w:pPr>
    </w:p>
    <w:p w14:paraId="7256346E" w14:textId="77777777" w:rsidR="00CB7E31" w:rsidRDefault="00000000">
      <w:r>
        <w:t>Como se puede ver a continuación se han conseguido eliminar 106 nombres de granjas que en realidad se referían a la misma granja.</w:t>
      </w:r>
    </w:p>
    <w:p w14:paraId="70265047" w14:textId="77777777" w:rsidR="00CB7E31" w:rsidRDefault="00000000">
      <w:pPr>
        <w:keepNext/>
        <w:jc w:val="center"/>
      </w:pPr>
      <w:r>
        <w:rPr>
          <w:noProof/>
        </w:rPr>
        <w:drawing>
          <wp:inline distT="0" distB="0" distL="0" distR="0" wp14:anchorId="7D26CEBF" wp14:editId="54D65FC9">
            <wp:extent cx="3297555" cy="651510"/>
            <wp:effectExtent l="0" t="0" r="0" b="0"/>
            <wp:docPr id="21" name="Imagen 2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10;&#10;Descripción generada automáticamente"/>
                    <pic:cNvPicPr>
                      <a:picLocks noChangeAspect="1" noChangeArrowheads="1"/>
                    </pic:cNvPicPr>
                  </pic:nvPicPr>
                  <pic:blipFill>
                    <a:blip r:embed="rId35"/>
                    <a:stretch>
                      <a:fillRect/>
                    </a:stretch>
                  </pic:blipFill>
                  <pic:spPr bwMode="auto">
                    <a:xfrm>
                      <a:off x="0" y="0"/>
                      <a:ext cx="3297555" cy="651510"/>
                    </a:xfrm>
                    <a:prstGeom prst="rect">
                      <a:avLst/>
                    </a:prstGeom>
                  </pic:spPr>
                </pic:pic>
              </a:graphicData>
            </a:graphic>
          </wp:inline>
        </w:drawing>
      </w:r>
    </w:p>
    <w:p w14:paraId="08E2986D" w14:textId="0DDF2235" w:rsidR="00CB7E31" w:rsidRDefault="00000000">
      <w:pPr>
        <w:pStyle w:val="Descripcin"/>
      </w:pPr>
      <w:bookmarkStart w:id="1265" w:name="_Ref130979846"/>
      <w:bookmarkStart w:id="1266" w:name="_Toc131091280"/>
      <w:bookmarkStart w:id="1267" w:name="_Toc131396874"/>
      <w:r>
        <w:t xml:space="preserve">Ilustración </w:t>
      </w:r>
      <w:fldSimple w:instr=" SEQ Ilustración \* ARABIC ">
        <w:ins w:id="1268" w:author="Jose Eduardo VIU" w:date="2023-04-03T06:46:00Z">
          <w:r w:rsidR="00395639">
            <w:rPr>
              <w:noProof/>
            </w:rPr>
            <w:t>23</w:t>
          </w:r>
        </w:ins>
        <w:del w:id="1269" w:author="Jose Eduardo VIU" w:date="2023-04-01T19:29:00Z">
          <w:r w:rsidDel="006D77E0">
            <w:rPr>
              <w:noProof/>
            </w:rPr>
            <w:delText>20</w:delText>
          </w:r>
        </w:del>
      </w:fldSimple>
      <w:bookmarkEnd w:id="1265"/>
      <w:r>
        <w:t>. Mostrar reducción de ocurrencias duplicadas de granjas. Elaboración propia.</w:t>
      </w:r>
      <w:bookmarkEnd w:id="1266"/>
      <w:bookmarkEnd w:id="1267"/>
    </w:p>
    <w:p w14:paraId="77FE3EF9" w14:textId="6880A7E1" w:rsidR="00CB7E31" w:rsidDel="00EC154F" w:rsidRDefault="00CB7E31">
      <w:pPr>
        <w:rPr>
          <w:del w:id="1270" w:author="Jose Eduardo VIU" w:date="2023-04-01T18:21:00Z"/>
        </w:rPr>
      </w:pPr>
    </w:p>
    <w:p w14:paraId="6FC2CB31" w14:textId="77777777" w:rsidR="00CB7E31" w:rsidRDefault="00000000">
      <w:r>
        <w:t>Ya podemos eliminar la columna original (que se mantuvo únicamente para poder comparar los valores que hemos conseguido consolidad como la misma granja.</w:t>
      </w:r>
    </w:p>
    <w:p w14:paraId="1EFA1701" w14:textId="77777777" w:rsidR="00CB7E31" w:rsidRDefault="00000000">
      <w:pPr>
        <w:keepNext/>
        <w:jc w:val="center"/>
      </w:pPr>
      <w:r>
        <w:rPr>
          <w:noProof/>
        </w:rPr>
        <w:drawing>
          <wp:inline distT="0" distB="0" distL="0" distR="0" wp14:anchorId="3F257929" wp14:editId="1BA5FD41">
            <wp:extent cx="4716145" cy="28448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36"/>
                    <a:stretch>
                      <a:fillRect/>
                    </a:stretch>
                  </pic:blipFill>
                  <pic:spPr bwMode="auto">
                    <a:xfrm>
                      <a:off x="0" y="0"/>
                      <a:ext cx="4716145" cy="284480"/>
                    </a:xfrm>
                    <a:prstGeom prst="rect">
                      <a:avLst/>
                    </a:prstGeom>
                  </pic:spPr>
                </pic:pic>
              </a:graphicData>
            </a:graphic>
          </wp:inline>
        </w:drawing>
      </w:r>
    </w:p>
    <w:p w14:paraId="7B51531B" w14:textId="6F718E10" w:rsidR="00CB7E31" w:rsidRDefault="00000000">
      <w:pPr>
        <w:pStyle w:val="Descripcin"/>
      </w:pPr>
      <w:bookmarkStart w:id="1271" w:name="_Toc131091281"/>
      <w:bookmarkStart w:id="1272" w:name="_Toc131396875"/>
      <w:r>
        <w:t xml:space="preserve">Ilustración </w:t>
      </w:r>
      <w:fldSimple w:instr=" SEQ Ilustración \* ARABIC ">
        <w:ins w:id="1273" w:author="Jose Eduardo VIU" w:date="2023-04-03T06:46:00Z">
          <w:r w:rsidR="00395639">
            <w:rPr>
              <w:noProof/>
            </w:rPr>
            <w:t>24</w:t>
          </w:r>
        </w:ins>
        <w:del w:id="1274" w:author="Jose Eduardo VIU" w:date="2023-04-01T19:29:00Z">
          <w:r w:rsidDel="006D77E0">
            <w:rPr>
              <w:noProof/>
            </w:rPr>
            <w:delText>21</w:delText>
          </w:r>
        </w:del>
      </w:fldSimple>
      <w:r>
        <w:t>. Eliminar columna de nombre de granja no corregida. Elaboración propia.</w:t>
      </w:r>
      <w:bookmarkEnd w:id="1271"/>
      <w:bookmarkEnd w:id="1272"/>
    </w:p>
    <w:p w14:paraId="79EE3987" w14:textId="77777777" w:rsidR="00CB7E31" w:rsidRDefault="00CB7E31"/>
    <w:p w14:paraId="4321E0A9" w14:textId="77777777" w:rsidR="00CB7E31" w:rsidRDefault="00CB7E31"/>
    <w:p w14:paraId="05B48D8A" w14:textId="77777777" w:rsidR="00CB7E31" w:rsidRDefault="00CB7E31">
      <w:pPr>
        <w:rPr>
          <w:b/>
          <w:bCs/>
        </w:rPr>
      </w:pPr>
    </w:p>
    <w:p w14:paraId="7AA687F3" w14:textId="77777777" w:rsidR="00CB7E31" w:rsidRDefault="00CB7E31">
      <w:pPr>
        <w:rPr>
          <w:b/>
          <w:bCs/>
        </w:rPr>
      </w:pPr>
    </w:p>
    <w:p w14:paraId="61BA648B" w14:textId="6C5D48AC" w:rsidR="00CB7E31" w:rsidDel="00EC154F" w:rsidRDefault="00CB7E31">
      <w:pPr>
        <w:rPr>
          <w:del w:id="1275" w:author="Jose Eduardo VIU" w:date="2023-04-01T18:21:00Z"/>
          <w:b/>
          <w:bCs/>
        </w:rPr>
      </w:pPr>
    </w:p>
    <w:p w14:paraId="46B01EA8" w14:textId="77777777" w:rsidR="00CB7E31" w:rsidRDefault="00000000">
      <w:pPr>
        <w:rPr>
          <w:b/>
          <w:bCs/>
        </w:rPr>
      </w:pPr>
      <w:r>
        <w:rPr>
          <w:b/>
          <w:bCs/>
        </w:rPr>
        <w:t>Formateo de Datos</w:t>
      </w:r>
    </w:p>
    <w:p w14:paraId="6D94FE07" w14:textId="058805B6" w:rsidR="00CB7E31" w:rsidRDefault="00000000">
      <w:r>
        <w:t xml:space="preserve">Los campos de la fecha de entrada y salida del contrato están almacenados sin el formato correcto, por lo que lo primero puede ser corregir este para poder sacar más datos de los valores de estos atributos, datos que nos permitan analizar las </w:t>
      </w:r>
      <w:r>
        <w:lastRenderedPageBreak/>
        <w:t xml:space="preserve">componentes temporales y estacionales que pueda tener influencia en la regresión a realizar. Se pasarán a formato “Datetime” (véase anexo </w:t>
      </w:r>
      <w:r>
        <w:fldChar w:fldCharType="begin"/>
      </w:r>
      <w:r>
        <w:instrText xml:space="preserve"> REF _Ref130988445 \h </w:instrText>
      </w:r>
      <w:del w:id="1276" w:author="Jose Eduardo VIU" w:date="2023-04-02T13:47:00Z">
        <w:r w:rsidDel="00541DF0">
          <w:fldChar w:fldCharType="separate"/>
        </w:r>
        <w:r w:rsidR="006D77E0" w:rsidDel="00541DF0">
          <w:delText>TFM_Preparar_Dataset</w:delText>
        </w:r>
      </w:del>
      <w:r>
        <w:fldChar w:fldCharType="end"/>
      </w:r>
      <w:r>
        <w:t>).</w:t>
      </w:r>
    </w:p>
    <w:p w14:paraId="07E23B12" w14:textId="5AD44BFB" w:rsidR="00CB7E31" w:rsidDel="00EC154F" w:rsidRDefault="00CB7E31">
      <w:pPr>
        <w:rPr>
          <w:del w:id="1277" w:author="Jose Eduardo VIU" w:date="2023-04-01T18:22:00Z"/>
        </w:rPr>
      </w:pPr>
    </w:p>
    <w:p w14:paraId="0D00E401" w14:textId="089DDA8C" w:rsidR="00CB7E31" w:rsidRDefault="00000000">
      <w:r>
        <w:t>El campo Sexo en el dataset se representa por 2 campos un código ct_sexo y su descripción se_nombre. De este último se puede inferir que los animales pueden ser de los siguientes tipos: machos, hembras o machos castrados. Los castrados a nivel de crecimiento se comportan como las hembras, por lo que los podemos asemejar a estas. Los sexos de los contratos se componen de un porcentaje de animales de estos 3 tipos básicos de sexos. Por lo tanto, sería más adecuado para el cálculo usar un porcentaje total de animales hembras/castrados, frente a machos. Podemos hacer un mapeo (</w:t>
      </w:r>
      <w:r>
        <w:fldChar w:fldCharType="begin"/>
      </w:r>
      <w:r>
        <w:instrText xml:space="preserve"> REF _Ref130979846 \h </w:instrText>
      </w:r>
      <w:r>
        <w:fldChar w:fldCharType="separate"/>
      </w:r>
      <w:ins w:id="1278" w:author="Jose Eduardo VIU" w:date="2023-04-03T06:46:00Z">
        <w:r w:rsidR="00395639">
          <w:t xml:space="preserve">Ilustración </w:t>
        </w:r>
        <w:r w:rsidR="00395639">
          <w:rPr>
            <w:noProof/>
          </w:rPr>
          <w:t>23</w:t>
        </w:r>
      </w:ins>
      <w:del w:id="1279" w:author="Jose Eduardo VIU" w:date="2023-04-01T19:29:00Z">
        <w:r w:rsidDel="006D77E0">
          <w:delText>Ilustración 20</w:delText>
        </w:r>
      </w:del>
      <w:r>
        <w:fldChar w:fldCharType="end"/>
      </w:r>
      <w:r>
        <w:t>) de estos valores en tanto por uno, con lo que añadiríamos la nueva columna del porcentaje de hembras (o castrados). Esta columna hará innecesarias el resto de las columnas de sexo que se podrán eliminar del dataset que usaremos para la regresión.</w:t>
      </w:r>
    </w:p>
    <w:p w14:paraId="7637B242" w14:textId="77777777" w:rsidR="00CB7E31" w:rsidRDefault="00000000">
      <w:pPr>
        <w:keepNext/>
        <w:jc w:val="center"/>
      </w:pPr>
      <w:r>
        <w:rPr>
          <w:noProof/>
        </w:rPr>
        <w:drawing>
          <wp:inline distT="0" distB="0" distL="0" distR="0" wp14:anchorId="49F1548B" wp14:editId="4A453F99">
            <wp:extent cx="3103245" cy="1792605"/>
            <wp:effectExtent l="0" t="0" r="0" b="0"/>
            <wp:docPr id="23"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7" descr="Texto&#10;&#10;Descripción generada automáticamente"/>
                    <pic:cNvPicPr>
                      <a:picLocks noChangeAspect="1" noChangeArrowheads="1"/>
                    </pic:cNvPicPr>
                  </pic:nvPicPr>
                  <pic:blipFill>
                    <a:blip r:embed="rId37"/>
                    <a:stretch>
                      <a:fillRect/>
                    </a:stretch>
                  </pic:blipFill>
                  <pic:spPr bwMode="auto">
                    <a:xfrm>
                      <a:off x="0" y="0"/>
                      <a:ext cx="3103245" cy="1792605"/>
                    </a:xfrm>
                    <a:prstGeom prst="rect">
                      <a:avLst/>
                    </a:prstGeom>
                  </pic:spPr>
                </pic:pic>
              </a:graphicData>
            </a:graphic>
          </wp:inline>
        </w:drawing>
      </w:r>
    </w:p>
    <w:p w14:paraId="51BE7B25" w14:textId="78629971" w:rsidR="00CB7E31" w:rsidRDefault="00000000">
      <w:pPr>
        <w:pStyle w:val="Descripcin"/>
      </w:pPr>
      <w:bookmarkStart w:id="1280" w:name="_Ref130979552"/>
      <w:bookmarkStart w:id="1281" w:name="_Toc131091282"/>
      <w:bookmarkStart w:id="1282" w:name="_Toc131396876"/>
      <w:r>
        <w:t xml:space="preserve">Ilustración </w:t>
      </w:r>
      <w:fldSimple w:instr=" SEQ Ilustración \* ARABIC ">
        <w:ins w:id="1283" w:author="Jose Eduardo VIU" w:date="2023-04-03T06:46:00Z">
          <w:r w:rsidR="00395639">
            <w:rPr>
              <w:noProof/>
            </w:rPr>
            <w:t>25</w:t>
          </w:r>
        </w:ins>
        <w:del w:id="1284" w:author="Jose Eduardo VIU" w:date="2023-04-01T19:29:00Z">
          <w:r w:rsidDel="006D77E0">
            <w:rPr>
              <w:noProof/>
            </w:rPr>
            <w:delText>22</w:delText>
          </w:r>
        </w:del>
      </w:fldSimple>
      <w:bookmarkEnd w:id="1280"/>
      <w:r>
        <w:t>. Calcular porcentaje de cada sexo en contratos. Elaboración propia.</w:t>
      </w:r>
      <w:bookmarkEnd w:id="1281"/>
      <w:bookmarkEnd w:id="1282"/>
    </w:p>
    <w:p w14:paraId="13872D4F" w14:textId="137BBCDB" w:rsidR="00CB7E31" w:rsidDel="00EC154F" w:rsidRDefault="00CB7E31">
      <w:pPr>
        <w:rPr>
          <w:del w:id="1285" w:author="Jose Eduardo VIU" w:date="2023-04-01T18:22:00Z"/>
          <w:b/>
          <w:bCs/>
        </w:rPr>
      </w:pPr>
    </w:p>
    <w:p w14:paraId="43E1F4A2" w14:textId="22E09979" w:rsidR="00CB7E31" w:rsidDel="00EC154F" w:rsidRDefault="00CB7E31">
      <w:pPr>
        <w:rPr>
          <w:del w:id="1286" w:author="Jose Eduardo VIU" w:date="2023-04-01T18:22:00Z"/>
          <w:b/>
          <w:bCs/>
        </w:rPr>
      </w:pPr>
    </w:p>
    <w:p w14:paraId="4E72C8E3" w14:textId="77777777" w:rsidR="00CB7E31" w:rsidRDefault="00000000">
      <w:pPr>
        <w:rPr>
          <w:b/>
          <w:bCs/>
        </w:rPr>
      </w:pPr>
      <w:r>
        <w:rPr>
          <w:b/>
          <w:bCs/>
        </w:rPr>
        <w:t>Atributos Calculados</w:t>
      </w:r>
    </w:p>
    <w:p w14:paraId="249184BB" w14:textId="77777777" w:rsidR="00CB7E31" w:rsidRDefault="00000000">
      <w:r>
        <w:t>Como parece razonable que en el cálculo pueda tener influencia la estacionalidad, dato apuntado por los expertos de la empresa (grupo de veterinarios), esta se puede mostrar más fácilmente si disponemos del número de semana de la entrada al contrato. Además, aprovecharemos para añadir el año por si este tiene influencia y las mejoras en las granjas y procesos se notan en la evolución del GMD. Estos campos se pueden obtener fácilmente del campo de fecha que formateamos como tal en el apartado anterior.</w:t>
      </w:r>
    </w:p>
    <w:p w14:paraId="7D9DD2B8" w14:textId="77777777" w:rsidR="00CB7E31" w:rsidRDefault="00000000">
      <w:pPr>
        <w:keepNext/>
        <w:jc w:val="center"/>
      </w:pPr>
      <w:r>
        <w:rPr>
          <w:noProof/>
        </w:rPr>
        <w:drawing>
          <wp:inline distT="0" distB="0" distL="0" distR="0" wp14:anchorId="5DA5A806" wp14:editId="372BC70C">
            <wp:extent cx="3467100" cy="392430"/>
            <wp:effectExtent l="0" t="0" r="0" b="0"/>
            <wp:docPr id="24" name="Imagen 29" descr="Imagen de la pantalla de un celular con texto e image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9" descr="Imagen de la pantalla de un celular con texto e imagen&#10;&#10;Descripción generada automáticamente con confianza baja"/>
                    <pic:cNvPicPr>
                      <a:picLocks noChangeAspect="1" noChangeArrowheads="1"/>
                    </pic:cNvPicPr>
                  </pic:nvPicPr>
                  <pic:blipFill>
                    <a:blip r:embed="rId38"/>
                    <a:stretch>
                      <a:fillRect/>
                    </a:stretch>
                  </pic:blipFill>
                  <pic:spPr bwMode="auto">
                    <a:xfrm>
                      <a:off x="0" y="0"/>
                      <a:ext cx="3467100" cy="392430"/>
                    </a:xfrm>
                    <a:prstGeom prst="rect">
                      <a:avLst/>
                    </a:prstGeom>
                  </pic:spPr>
                </pic:pic>
              </a:graphicData>
            </a:graphic>
          </wp:inline>
        </w:drawing>
      </w:r>
    </w:p>
    <w:p w14:paraId="2AA9E66A" w14:textId="54ABEF9B" w:rsidR="00CB7E31" w:rsidRDefault="00000000">
      <w:pPr>
        <w:pStyle w:val="Descripcin"/>
      </w:pPr>
      <w:bookmarkStart w:id="1287" w:name="_Toc131091283"/>
      <w:bookmarkStart w:id="1288" w:name="_Toc131396877"/>
      <w:r>
        <w:t xml:space="preserve">Ilustración </w:t>
      </w:r>
      <w:fldSimple w:instr=" SEQ Ilustración \* ARABIC ">
        <w:ins w:id="1289" w:author="Jose Eduardo VIU" w:date="2023-04-03T06:46:00Z">
          <w:r w:rsidR="00395639">
            <w:rPr>
              <w:noProof/>
            </w:rPr>
            <w:t>26</w:t>
          </w:r>
        </w:ins>
        <w:del w:id="1290" w:author="Jose Eduardo VIU" w:date="2023-04-01T19:29:00Z">
          <w:r w:rsidDel="006D77E0">
            <w:rPr>
              <w:noProof/>
            </w:rPr>
            <w:delText>23</w:delText>
          </w:r>
        </w:del>
      </w:fldSimple>
      <w:r>
        <w:t>. Añadir campos de semana y año de entrada en contrato. Elaboración propia.</w:t>
      </w:r>
      <w:bookmarkEnd w:id="1287"/>
      <w:bookmarkEnd w:id="1288"/>
    </w:p>
    <w:p w14:paraId="52F936DD" w14:textId="2FD3217C" w:rsidR="00CB7E31" w:rsidDel="00EC154F" w:rsidRDefault="00CB7E31">
      <w:pPr>
        <w:rPr>
          <w:del w:id="1291" w:author="Jose Eduardo VIU" w:date="2023-04-01T18:22:00Z"/>
        </w:rPr>
      </w:pPr>
    </w:p>
    <w:p w14:paraId="3DBAABA1" w14:textId="77777777" w:rsidR="00CB7E31" w:rsidRDefault="00000000">
      <w:r>
        <w:t>Por otra parte, para el sexo como ya mostramos en el apartado anterior se añadió el campo de porcentaje de cada sexo que hay en el contrato, por lo que no se repetirá aquí.</w:t>
      </w:r>
    </w:p>
    <w:p w14:paraId="3D57162E" w14:textId="4F5E7C2C" w:rsidR="00CB7E31" w:rsidDel="00EC154F" w:rsidRDefault="00CB7E31">
      <w:pPr>
        <w:rPr>
          <w:del w:id="1292" w:author="Jose Eduardo VIU" w:date="2023-04-01T18:22:00Z"/>
        </w:rPr>
      </w:pPr>
    </w:p>
    <w:p w14:paraId="50FAC29E" w14:textId="011B4B3D" w:rsidR="00CB7E31" w:rsidRDefault="00000000">
      <w:r>
        <w:t xml:space="preserve">En cuanto al pienso consumido, se dispone de este en cantidad total para el contrato, pero no es lo más conveniente para poder comparar entre contratos de muy distinto tamaño, duración, etc. Por ello sería más beneficioso para nuestra aplicación poder resumirlos de forma ponderada y comparable entre contratos, haciendo que el dato sea en función de animales y días del contrato, de esta forma lo transformaremos en un valor de kilos consumidos por cerda y día, que ya sí es comparable entre los distintos contratos. El pienso puede ser un gran indicador de la normal marcha del contrato, pues cuando hay problemas se empieza a notar muy rápidamente en el descenso del consumo. En la </w:t>
      </w:r>
      <w:r>
        <w:fldChar w:fldCharType="begin"/>
      </w:r>
      <w:r>
        <w:instrText xml:space="preserve"> REF _Ref130980164 \h </w:instrText>
      </w:r>
      <w:r>
        <w:fldChar w:fldCharType="separate"/>
      </w:r>
      <w:ins w:id="1293" w:author="Jose Eduardo VIU" w:date="2023-04-03T06:46:00Z">
        <w:r w:rsidR="00395639">
          <w:t xml:space="preserve">Ilustración </w:t>
        </w:r>
        <w:r w:rsidR="00395639">
          <w:rPr>
            <w:noProof/>
          </w:rPr>
          <w:t>27</w:t>
        </w:r>
      </w:ins>
      <w:del w:id="1294" w:author="Jose Eduardo VIU" w:date="2023-04-01T19:29:00Z">
        <w:r w:rsidDel="006D77E0">
          <w:delText>Ilustración 24</w:delText>
        </w:r>
      </w:del>
      <w:r>
        <w:fldChar w:fldCharType="end"/>
      </w:r>
      <w:r>
        <w:t xml:space="preserve"> se aprecia la fórmula utilizada para ajustar la columna de Pienso por Cerda y Día.</w:t>
      </w:r>
    </w:p>
    <w:p w14:paraId="3F09146B" w14:textId="77777777" w:rsidR="00CB7E31" w:rsidRDefault="00000000">
      <w:pPr>
        <w:jc w:val="center"/>
      </w:pPr>
      <m:oMathPara>
        <m:oMathParaPr>
          <m:jc m:val="center"/>
        </m:oMathParaPr>
        <m:oMath>
          <m:r>
            <w:rPr>
              <w:rFonts w:ascii="Cambria Math" w:hAnsi="Cambria Math"/>
            </w:rPr>
            <m:t>PiensoCerdaDia=</m:t>
          </m:r>
          <m:f>
            <m:fPr>
              <m:ctrlPr>
                <w:rPr>
                  <w:rFonts w:ascii="Cambria Math" w:hAnsi="Cambria Math"/>
                </w:rPr>
              </m:ctrlPr>
            </m:fPr>
            <m:num>
              <m:r>
                <w:rPr>
                  <w:rFonts w:ascii="Cambria Math" w:hAnsi="Cambria Math"/>
                </w:rPr>
                <m:t>KgPiensoTotal</m:t>
              </m:r>
            </m:num>
            <m:den>
              <m:r>
                <w:rPr>
                  <w:rFonts w:ascii="Cambria Math" w:hAnsi="Cambria Math"/>
                </w:rPr>
                <m:t>NumAnimales*DiasMedios</m:t>
              </m:r>
            </m:den>
          </m:f>
        </m:oMath>
      </m:oMathPara>
    </w:p>
    <w:p w14:paraId="5A6131B9" w14:textId="793A53E0" w:rsidR="00CB7E31" w:rsidRDefault="00000000">
      <w:pPr>
        <w:pStyle w:val="Descripcin"/>
      </w:pPr>
      <w:bookmarkStart w:id="1295" w:name="_Ref130980164"/>
      <w:bookmarkStart w:id="1296" w:name="_Toc131091284"/>
      <w:bookmarkStart w:id="1297" w:name="_Toc131396878"/>
      <w:r>
        <w:t xml:space="preserve">Ilustración </w:t>
      </w:r>
      <w:fldSimple w:instr=" SEQ Ilustración \* ARABIC ">
        <w:ins w:id="1298" w:author="Jose Eduardo VIU" w:date="2023-04-03T06:46:00Z">
          <w:r w:rsidR="00395639">
            <w:rPr>
              <w:noProof/>
            </w:rPr>
            <w:t>27</w:t>
          </w:r>
        </w:ins>
        <w:del w:id="1299" w:author="Jose Eduardo VIU" w:date="2023-04-01T19:29:00Z">
          <w:r w:rsidDel="006D77E0">
            <w:rPr>
              <w:noProof/>
            </w:rPr>
            <w:delText>24</w:delText>
          </w:r>
        </w:del>
      </w:fldSimple>
      <w:bookmarkEnd w:id="1295"/>
      <w:r>
        <w:t>. Calcular consumo de pienso por cerda y día. Elaboración propia.</w:t>
      </w:r>
      <w:bookmarkEnd w:id="1296"/>
      <w:bookmarkEnd w:id="1297"/>
    </w:p>
    <w:p w14:paraId="5DBD72C7" w14:textId="65758364" w:rsidR="00CB7E31" w:rsidDel="00EC154F" w:rsidRDefault="00CB7E31">
      <w:pPr>
        <w:rPr>
          <w:del w:id="1300" w:author="Jose Eduardo VIU" w:date="2023-04-01T18:22:00Z"/>
        </w:rPr>
      </w:pPr>
    </w:p>
    <w:p w14:paraId="47E91DB3" w14:textId="2B550031" w:rsidR="00CB7E31" w:rsidDel="00EC154F" w:rsidRDefault="00CB7E31">
      <w:pPr>
        <w:rPr>
          <w:del w:id="1301" w:author="Jose Eduardo VIU" w:date="2023-04-01T18:22:00Z"/>
        </w:rPr>
      </w:pPr>
    </w:p>
    <w:p w14:paraId="55253AF6" w14:textId="77777777" w:rsidR="00CB7E31" w:rsidRDefault="00000000">
      <w:pPr>
        <w:rPr>
          <w:b/>
          <w:bCs/>
        </w:rPr>
      </w:pPr>
      <w:r>
        <w:rPr>
          <w:b/>
          <w:bCs/>
        </w:rPr>
        <w:t>Resumen de preparación de datos</w:t>
      </w:r>
    </w:p>
    <w:p w14:paraId="1053CE88" w14:textId="77777777" w:rsidR="00CB7E31" w:rsidRDefault="00000000">
      <w:pPr>
        <w:pPrChange w:id="1302" w:author="Jose Eduardo VIU" w:date="2023-04-01T18:22:00Z">
          <w:pPr>
            <w:pStyle w:val="NormalWeb"/>
            <w:spacing w:before="280" w:after="280"/>
          </w:pPr>
        </w:pPrChange>
      </w:pPr>
      <w:r>
        <w:t>Tras todo el proceso de limpieza anterior nos encontramos con un dataset que dispone de 5.277 filas y 28 columnas. Partíamos de un dataset con 5.332 filas (hemos quitado 55 filas por distintos motivos) y que tenía 27 columnas, se han añadido varias columnas calculadas nuevas y se han eliminado otras que ya no eran necesarias, corrigiendo los tipos de los datos por ejemplo de las columnas de tipo fecha.</w:t>
      </w:r>
    </w:p>
    <w:p w14:paraId="7A26DEBE" w14:textId="77777777" w:rsidR="00CB7E31" w:rsidRDefault="00000000">
      <w:pPr>
        <w:pPrChange w:id="1303" w:author="Jose Eduardo VIU" w:date="2023-04-01T18:22:00Z">
          <w:pPr>
            <w:pStyle w:val="NormalWeb"/>
            <w:spacing w:before="280" w:after="280"/>
          </w:pPr>
        </w:pPrChange>
      </w:pPr>
      <w:r>
        <w:t>El nuevo dataset está mucho más limpio, sin perder excesivas muestras en el proceso, ya no tiene “missing values”, y posee datos mejor preparados para poder usarlos en siguientes procesos de “Machine Learning”.</w:t>
      </w:r>
    </w:p>
    <w:p w14:paraId="403C06B9" w14:textId="12D09B23" w:rsidR="00CB7E31" w:rsidRDefault="00000000" w:rsidP="00EC154F">
      <w:pPr>
        <w:rPr>
          <w:ins w:id="1304" w:author="Jose Eduardo VIU" w:date="2023-04-01T18:23:00Z"/>
        </w:rPr>
      </w:pPr>
      <w:r>
        <w:t>Se podría eliminar también la columna del código del contrato, que es un identificador que ya no aporta nada de cara a la estimación que queremos lograr en posteriores pasos, pero de momento se mantiene por si en futuras versiones algún dato se aprecia fuera de rango poder saber que contrato lo provoca y poder consultar más detalle de este, o de cara poder facilitar si detectamos que necesitamos más datos o encontramos algún nuevo atributo relevante a incorporar, pues facilitaría poder hacerlo de forma unívoca, pues en la base de datos los datos están almacenados haciendo referencia al campo de contrato.</w:t>
      </w:r>
    </w:p>
    <w:p w14:paraId="67DC3799" w14:textId="1F74EF64" w:rsidR="00EC154F" w:rsidRDefault="00EC154F" w:rsidP="00EC154F">
      <w:pPr>
        <w:rPr>
          <w:ins w:id="1305" w:author="Jose Eduardo VIU" w:date="2023-04-01T18:23:00Z"/>
        </w:rPr>
      </w:pPr>
    </w:p>
    <w:p w14:paraId="641094EF" w14:textId="77777777" w:rsidR="00EC154F" w:rsidRDefault="00EC154F">
      <w:pPr>
        <w:pPrChange w:id="1306" w:author="Jose Eduardo VIU" w:date="2023-04-01T18:22:00Z">
          <w:pPr>
            <w:pStyle w:val="NormalWeb"/>
            <w:spacing w:before="280" w:after="280"/>
          </w:pPr>
        </w:pPrChange>
      </w:pPr>
    </w:p>
    <w:p w14:paraId="59DAD008" w14:textId="5A4D0508" w:rsidR="00CB7E31" w:rsidDel="00EC154F" w:rsidRDefault="00CB7E31" w:rsidP="00EC154F">
      <w:pPr>
        <w:rPr>
          <w:del w:id="1307" w:author="Jose Eduardo VIU" w:date="2023-04-01T18:22:00Z"/>
        </w:rPr>
      </w:pPr>
    </w:p>
    <w:p w14:paraId="3A6BA12B" w14:textId="69C48CF0" w:rsidR="00CB7E31" w:rsidDel="00EC154F" w:rsidRDefault="00CB7E31" w:rsidP="00EC154F">
      <w:pPr>
        <w:rPr>
          <w:del w:id="1308" w:author="Jose Eduardo VIU" w:date="2023-04-01T18:22:00Z"/>
        </w:rPr>
      </w:pPr>
    </w:p>
    <w:p w14:paraId="4E12B56E" w14:textId="77777777" w:rsidR="00CB7E31" w:rsidRPr="00EC154F" w:rsidRDefault="00000000">
      <w:pPr>
        <w:rPr>
          <w:b/>
          <w:bCs/>
          <w:rPrChange w:id="1309" w:author="Jose Eduardo VIU" w:date="2023-04-01T18:23:00Z">
            <w:rPr/>
          </w:rPrChange>
        </w:rPr>
        <w:pPrChange w:id="1310" w:author="Jose Eduardo VIU" w:date="2023-04-01T18:22:00Z">
          <w:pPr>
            <w:pStyle w:val="Ttulo4"/>
          </w:pPr>
        </w:pPrChange>
      </w:pPr>
      <w:r w:rsidRPr="00EC154F">
        <w:rPr>
          <w:b/>
          <w:bCs/>
          <w:rPrChange w:id="1311" w:author="Jose Eduardo VIU" w:date="2023-04-01T18:23:00Z">
            <w:rPr>
              <w:i w:val="0"/>
              <w:iCs w:val="0"/>
            </w:rPr>
          </w:rPrChange>
        </w:rPr>
        <w:t>Modelado</w:t>
      </w:r>
    </w:p>
    <w:p w14:paraId="3EC70963" w14:textId="77777777" w:rsidR="00CB7E31" w:rsidRDefault="00000000" w:rsidP="00EC154F">
      <w:r>
        <w:t xml:space="preserve">El propósito principal del proyecto es el de obtener una buena aproximación del valor esperado de la Ganancia Media Diaria para los distintos contratos que se puedan abrir en el marco de la empresa Cefu S.A., aprovechando igualmente para poder comprender mejor que parámetros son los que más afectan y en qué medida, al óptimo funcionamiento del engorde de los animales, para centrarse en intentar </w:t>
      </w:r>
      <w:r>
        <w:lastRenderedPageBreak/>
        <w:t>controlar y mejorar en aquello que realmente se traducirá en resultados palpables. El objetivo estratégico principal desde el punto de vista de la empresa es poder adelantarse al comportamiento de los contratos en curso y poder estimar las disponibilidades que tendrá a corto y medio plazo.</w:t>
      </w:r>
    </w:p>
    <w:p w14:paraId="74BFFF4A" w14:textId="4A577723" w:rsidR="00CB7E31" w:rsidDel="00EC154F" w:rsidRDefault="00CB7E31" w:rsidP="00EC154F">
      <w:pPr>
        <w:rPr>
          <w:del w:id="1312" w:author="Jose Eduardo VIU" w:date="2023-04-01T18:23:00Z"/>
        </w:rPr>
      </w:pPr>
    </w:p>
    <w:p w14:paraId="04B1C268" w14:textId="77777777" w:rsidR="00CB7E31" w:rsidRDefault="00000000" w:rsidP="00EC154F">
      <w:r>
        <w:t>La obtención de la estimación buscada nos dará un mejor control y planificación, permitirá adelantarse a problemas y necesidades futuras, optimizar procesos alineados con lo que los datos nos demuestran que realmente es importante, reduciendo la incertidumbre y mejorando el proceso día a día. Pues será un proceso vivo, que iterativamente podrá crecer con el negocio, adaptarse a los nuevos datos, descubrir nuevos parámetros relevantes, incorporarlos al procedimiento, evaluar su eficacia, y en definitiva permitir que la empresa mejore día a día, con un conocimiento basado en decisiones que se apoyen en los datos y nos alejen del peligro de apostar el futuro de la empresa a corazonadas, decisiones arbitrarias o poco fundamentadas.</w:t>
      </w:r>
    </w:p>
    <w:p w14:paraId="327BC176" w14:textId="29ADD1E8" w:rsidR="00CB7E31" w:rsidDel="00EC154F" w:rsidRDefault="00CB7E31" w:rsidP="00EC154F">
      <w:pPr>
        <w:rPr>
          <w:del w:id="1313" w:author="Jose Eduardo VIU" w:date="2023-04-01T18:23:00Z"/>
        </w:rPr>
      </w:pPr>
    </w:p>
    <w:p w14:paraId="50B98FC0" w14:textId="77777777" w:rsidR="00CB7E31" w:rsidRDefault="00000000" w:rsidP="00EC154F">
      <w:r>
        <w:t>En esta fase se partirá de los datos que se han venido recopilando, limpiando, generando y seleccionando en los apartados anteriores, se adaptarán a la forma que necesita cada algoritmo utilizado, y se irán definiendo la selección de los atributos que realmente se usarán en el algoritmo final. Se separarán los datos en datos de entrenamiento y prueba, se normalizarán las variables numéricas y tratarán las categóricas para adecuarse a la forma en la que la pueden tratar los distintos algoritmos probados, se separará la variable objetivo y se irán creando subconjuntos de variables a pasar a los distintos métodos para ver con cuáles se obtienen mejores resultados y por qué, de forma que quizá descubramos la necesidad de incorporar nuevos datos que podamos tener disponibles o sea interesante empezar a capturar.</w:t>
      </w:r>
    </w:p>
    <w:p w14:paraId="79CCA851" w14:textId="549E99A1" w:rsidR="00CB7E31" w:rsidDel="00EC154F" w:rsidRDefault="00CB7E31" w:rsidP="00EC154F">
      <w:pPr>
        <w:rPr>
          <w:del w:id="1314" w:author="Jose Eduardo VIU" w:date="2023-04-01T18:23:00Z"/>
        </w:rPr>
      </w:pPr>
    </w:p>
    <w:p w14:paraId="3B621706" w14:textId="4CEFBE8F" w:rsidR="00CB7E31" w:rsidDel="00EC154F" w:rsidRDefault="00CB7E31" w:rsidP="00EC154F">
      <w:pPr>
        <w:rPr>
          <w:del w:id="1315" w:author="Jose Eduardo VIU" w:date="2023-04-01T18:23:00Z"/>
        </w:rPr>
      </w:pPr>
    </w:p>
    <w:p w14:paraId="3D1A14BA" w14:textId="77777777" w:rsidR="00CB7E31" w:rsidRDefault="00000000">
      <w:pPr>
        <w:rPr>
          <w:b/>
          <w:bCs/>
        </w:rPr>
      </w:pPr>
      <w:r>
        <w:rPr>
          <w:b/>
          <w:bCs/>
        </w:rPr>
        <w:t>Selección de Técnica de Modelado</w:t>
      </w:r>
    </w:p>
    <w:p w14:paraId="2C99EB5A" w14:textId="77777777" w:rsidR="00CB7E31" w:rsidRDefault="00000000">
      <w:r>
        <w:t>El proceso que se seguirá en esta fase del trabajo será el de probar distintos algoritmos de regresión, y evaluarlos de acuerdo con la precisión del modelo, y en qué porcentaje explica la variable objetivo. En el proceso se intentará decidir el algoritmo más apropiado, sus mejores hiperparámetros y sobre qué conjunto de variables se aplicará.</w:t>
      </w:r>
    </w:p>
    <w:p w14:paraId="27E6B5FC" w14:textId="76EB1B8A" w:rsidR="00CB7E31" w:rsidDel="00EC154F" w:rsidRDefault="00CB7E31">
      <w:pPr>
        <w:rPr>
          <w:del w:id="1316" w:author="Jose Eduardo VIU" w:date="2023-04-01T18:23:00Z"/>
          <w:b/>
          <w:bCs/>
        </w:rPr>
      </w:pPr>
    </w:p>
    <w:p w14:paraId="58E059AA" w14:textId="77777777" w:rsidR="00CB7E31" w:rsidRDefault="00000000">
      <w:r>
        <w:t>El primer modelo que elegiremos probar será el de RandomForest, ya que es un modelo sencillo, que permite identificar las variables más relevantes y en qué orden, siendo un buen punto de partida para comenzar a decidir las mejores variables se deben incluir inicialmente y hacernos una idea sobre qué resultados esperar con los distintos modelos para los datos que disponemos.</w:t>
      </w:r>
    </w:p>
    <w:p w14:paraId="31DCB5C9" w14:textId="41C69672" w:rsidR="00CB7E31" w:rsidDel="00EC154F" w:rsidRDefault="00CB7E31">
      <w:pPr>
        <w:rPr>
          <w:del w:id="1317" w:author="Jose Eduardo VIU" w:date="2023-04-01T18:23:00Z"/>
        </w:rPr>
      </w:pPr>
    </w:p>
    <w:p w14:paraId="7B36B07D" w14:textId="77777777" w:rsidR="00CB7E31" w:rsidRDefault="00000000">
      <w:pPr>
        <w:rPr>
          <w:b/>
          <w:bCs/>
        </w:rPr>
      </w:pPr>
      <w:r>
        <w:rPr>
          <w:b/>
          <w:bCs/>
        </w:rPr>
        <w:t>Generar modelos de prueba</w:t>
      </w:r>
    </w:p>
    <w:p w14:paraId="7C1DAEC2" w14:textId="77777777" w:rsidR="00CB7E31" w:rsidRDefault="00000000">
      <w:r>
        <w:t xml:space="preserve">Para la generación de los modelos dividiremos los datos disponibles en datos de entrenamiento y de prueba, con lo que tendremos un set de datos para evaluar la precisión del modelo obtenido, que no han sido usados para el entrenamiento. Con esta estrategia evitamos que el algoritmo sobre aprenda y no sea capaz de generalizar, con lo que nos proporcionará mejores resultados sobre los datos que </w:t>
      </w:r>
      <w:r>
        <w:lastRenderedPageBreak/>
        <w:t>realmente necesitamos estimar, que serán los de contratos futuros que aún desconocemos.</w:t>
      </w:r>
    </w:p>
    <w:p w14:paraId="19C6325A" w14:textId="1BEB6524" w:rsidR="00CB7E31" w:rsidDel="00EC154F" w:rsidRDefault="00CB7E31">
      <w:pPr>
        <w:rPr>
          <w:del w:id="1318" w:author="Jose Eduardo VIU" w:date="2023-04-01T18:23:00Z"/>
        </w:rPr>
      </w:pPr>
    </w:p>
    <w:p w14:paraId="6386737F" w14:textId="77777777" w:rsidR="00CB7E31" w:rsidRDefault="00000000">
      <w:pPr>
        <w:rPr>
          <w:b/>
          <w:bCs/>
        </w:rPr>
      </w:pPr>
      <w:r>
        <w:rPr>
          <w:b/>
          <w:bCs/>
        </w:rPr>
        <w:t>Generar modelos</w:t>
      </w:r>
    </w:p>
    <w:p w14:paraId="3809AFF2" w14:textId="77777777" w:rsidR="00CB7E31" w:rsidRDefault="00000000">
      <w:r>
        <w:t>Una vez obtenido el modelo que mejores resultados proporcione, lo guardaremos y prepararemos para poder invocarlo con datos de nuevos contratos para que nos proporcione el valor estimado.</w:t>
      </w:r>
    </w:p>
    <w:p w14:paraId="66AFA476" w14:textId="639BA1AB" w:rsidR="00CB7E31" w:rsidDel="00EC154F" w:rsidRDefault="00CB7E31">
      <w:pPr>
        <w:rPr>
          <w:del w:id="1319" w:author="Jose Eduardo VIU" w:date="2023-04-01T18:23:00Z"/>
        </w:rPr>
      </w:pPr>
    </w:p>
    <w:p w14:paraId="7B4542FE" w14:textId="77777777" w:rsidR="00CB7E31" w:rsidRDefault="00000000">
      <w:pPr>
        <w:rPr>
          <w:b/>
          <w:bCs/>
        </w:rPr>
      </w:pPr>
      <w:r>
        <w:rPr>
          <w:b/>
          <w:bCs/>
        </w:rPr>
        <w:t>Evaluación de modelo</w:t>
      </w:r>
    </w:p>
    <w:p w14:paraId="2B27FB58" w14:textId="77777777" w:rsidR="00CB7E31" w:rsidRDefault="00000000">
      <w:r>
        <w:t>La evaluación de modelo se medirá en el porcentaje de explicación de la variable objetivo con el modelo y variables seleccionadas, evaluadas como ya hemos comentado sobre los datos de pruebas, que estará constituido por un subconjunto disjunto, del utilizado para entrenamiento, de los datos del dataset obtenido y preparado en los anteriores pasos del proyecto.</w:t>
      </w:r>
    </w:p>
    <w:p w14:paraId="37E21631" w14:textId="775B2257" w:rsidR="00CB7E31" w:rsidDel="00EC154F" w:rsidRDefault="00CB7E31">
      <w:pPr>
        <w:rPr>
          <w:del w:id="1320" w:author="Jose Eduardo VIU" w:date="2023-04-01T18:23:00Z"/>
        </w:rPr>
      </w:pPr>
    </w:p>
    <w:p w14:paraId="777A2A9E" w14:textId="7F9B4172" w:rsidR="00CB7E31" w:rsidDel="00EC154F" w:rsidRDefault="00CB7E31">
      <w:pPr>
        <w:rPr>
          <w:del w:id="1321" w:author="Jose Eduardo VIU" w:date="2023-04-01T18:23:00Z"/>
        </w:rPr>
      </w:pPr>
    </w:p>
    <w:p w14:paraId="24C1E0EB" w14:textId="77777777" w:rsidR="00CB7E31" w:rsidRDefault="00000000">
      <w:pPr>
        <w:rPr>
          <w:b/>
          <w:bCs/>
        </w:rPr>
      </w:pPr>
      <w:r>
        <w:rPr>
          <w:b/>
          <w:bCs/>
        </w:rPr>
        <w:t>Revisión de parámetros</w:t>
      </w:r>
    </w:p>
    <w:p w14:paraId="3CDE520A" w14:textId="77777777" w:rsidR="00CB7E31" w:rsidRDefault="00000000">
      <w:r>
        <w:t>Para cada modelo se probará con varios hiperparámetros, con el objetivo de optimizar la precisión del modelo y ajustarnos a aquellos que permitan un mejor entrenamiento y modelo más ajustado a los resultados que esperamos de adecuación a la regresión de la variable GMD.</w:t>
      </w:r>
    </w:p>
    <w:p w14:paraId="37FE2C17" w14:textId="697139F3" w:rsidR="00CB7E31" w:rsidDel="00EC154F" w:rsidRDefault="00CB7E31">
      <w:pPr>
        <w:rPr>
          <w:del w:id="1322" w:author="Jose Eduardo VIU" w:date="2023-04-01T18:23:00Z"/>
        </w:rPr>
      </w:pPr>
    </w:p>
    <w:p w14:paraId="2CEE3BC2" w14:textId="77777777" w:rsidR="00CB7E31" w:rsidRDefault="00000000">
      <w:pPr>
        <w:pStyle w:val="Ttulo4"/>
      </w:pPr>
      <w:r>
        <w:t>Evaluación del Modelo</w:t>
      </w:r>
    </w:p>
    <w:p w14:paraId="4A774D4E" w14:textId="77777777" w:rsidR="00CB7E31" w:rsidRDefault="00000000">
      <w:r>
        <w:t>Para cada modelo planteado se analizarán los resultados obtenidos con el mismo, haciendo esto primero sobre la puntuación del entrenamiento y luego sobre los datos de test, que al no haber sido usados para el entrenamiento permiten comprobar si el modelo generaliza correctamente o tiene un “overfitting” (sobreajuste) a los datos de entrenamiento.</w:t>
      </w:r>
    </w:p>
    <w:p w14:paraId="5DDD7C48" w14:textId="015AD85B" w:rsidR="00CB7E31" w:rsidDel="00EC154F" w:rsidRDefault="00CB7E31">
      <w:pPr>
        <w:rPr>
          <w:del w:id="1323" w:author="Jose Eduardo VIU" w:date="2023-04-01T18:23:00Z"/>
        </w:rPr>
      </w:pPr>
    </w:p>
    <w:p w14:paraId="14F5B2EC" w14:textId="77777777" w:rsidR="00CB7E31" w:rsidRDefault="00000000">
      <w:r>
        <w:t>La evaluación de cada modelo que probamos traerá consigo unos resultados que compongan un ranking de los mejores modelos. Finalmente habrá un modelo seleccionado que será el que mejor puntuación tenga de acuerdo a las métricas acordadas en la definición de los objetivos. El mejor modelo será el que se evalúe más a fondo y el que finalmente se desarrollará para poder usarlo con datos de contratos futuros.</w:t>
      </w:r>
    </w:p>
    <w:p w14:paraId="30DDB644" w14:textId="5D1B1C63" w:rsidR="00CB7E31" w:rsidDel="00EC154F" w:rsidRDefault="00CB7E31">
      <w:pPr>
        <w:rPr>
          <w:del w:id="1324" w:author="Jose Eduardo VIU" w:date="2023-04-01T18:23:00Z"/>
        </w:rPr>
      </w:pPr>
    </w:p>
    <w:p w14:paraId="44A620D3" w14:textId="687764CF" w:rsidR="00CB7E31" w:rsidRDefault="00000000">
      <w:r>
        <w:t>Para evaluar los modelos se ha implementado una función que muestre las diferencias entre el valor real y el predicho por el modelo, junto con su coeficiente de Determinación R</w:t>
      </w:r>
      <w:r>
        <w:rPr>
          <w:vertAlign w:val="superscript"/>
        </w:rPr>
        <w:t xml:space="preserve">2 </w:t>
      </w:r>
      <w:r>
        <w:t>(</w:t>
      </w:r>
      <w:r>
        <w:fldChar w:fldCharType="begin"/>
      </w:r>
      <w:r>
        <w:instrText xml:space="preserve"> REF _Ref131071800 \h </w:instrText>
      </w:r>
      <w:r>
        <w:fldChar w:fldCharType="separate"/>
      </w:r>
      <w:ins w:id="1325" w:author="Jose Eduardo VIU" w:date="2023-04-03T06:46:00Z">
        <w:r w:rsidR="00395639">
          <w:t xml:space="preserve">Ilustración </w:t>
        </w:r>
        <w:r w:rsidR="00395639">
          <w:rPr>
            <w:noProof/>
          </w:rPr>
          <w:t>28</w:t>
        </w:r>
      </w:ins>
      <w:del w:id="1326" w:author="Jose Eduardo VIU" w:date="2023-04-01T19:29:00Z">
        <w:r w:rsidDel="006D77E0">
          <w:delText>Ilustración 25</w:delText>
        </w:r>
      </w:del>
      <w:r>
        <w:fldChar w:fldCharType="end"/>
      </w:r>
      <w:r>
        <w:t>), aunque habrá que ser cauto con el coeficiente R</w:t>
      </w:r>
      <w:r>
        <w:rPr>
          <w:vertAlign w:val="superscript"/>
        </w:rPr>
        <w:t>2</w:t>
      </w:r>
      <w:r>
        <w:t xml:space="preserve"> porque si la regresión no es lineal podría no ser un estimador acertado </w:t>
      </w:r>
      <w:r>
        <w:fldChar w:fldCharType="begin"/>
      </w:r>
      <w:r>
        <w:instrText>ADDIN ZOTERO_ITEM CSL_CITATION {"citationID":"yU3hPJOS","properties":{"formattedCitation":"(Spiess &amp; Neumeyer, 2010)","plainCitation":"(Spiess &amp; Neumeyer, 2010)","noteIndex":0},"citationItems":[{"id":53,"uris":["http://zotero.org/users/local/8BTRjEQT/items/EA7R5SQM"],"itemData":{"id":53,"type":"article-journal","abstract":"Background: It is long known within the mathematical literature that the coefficient of determination R2is an inadequate measure for the goodness of fit in nonlinear models. Nevertheless, it is still frequently used within pharmacological and biochemical literature for the analysis and interpretation of nonlinear fitting to data.Results: The intensive simulation approach undermines previous observations and emphasizes the extremely low performance of R2as a basis for model validity and performance when applied to pharmacological/biochemical nonlinear data. In fact, with the 'true' model having up to 500 times more strength of evidence based on Akaike weights, this was only reflected in the third to fifth decimal place of R2. In addition, even the bias-corrected R2adjexhibited an extreme bias to higher parametrized models. The bias-corrected AICc and also BIC performed significantly better in this respect.Conclusion: Researchers and reviewers should be aware that R2is inappropriate when used for demonstrating the performance or validity of a certain nonlinear model. It should ideally be removed from scientific literature dealing with nonlinear model fitting or at least be supplemented with other methods such as AIC or BIC or used in context to other models in question. © 2010 Spiess and Neumeyer; licensee BioMed Central Ltd.","container-title":"BMC Pharmacology","DOI":"10.1186/1471-2210-10-6/FIGURES/4","ISSN":"14712210","issue":"1","note":"PMID: 20529254\npublisher: BioMed Central","page":"1-11","title":"An evaluation of R2as an inadequate measure for nonlinear models in pharmacological and biochemical research: A Monte Carlo approach","volume":"10","author":[{"family":"Spiess","given":"Andrej Nikolai"},{"family":"Neumeyer","given":"Natalie"}],"issued":{"date-parts":[["2010",6,7]]}}}],"schema":"https://github.com/citation-style-language/schema/raw/master/csl-citation.json"}</w:instrText>
      </w:r>
      <w:r>
        <w:fldChar w:fldCharType="separate"/>
      </w:r>
      <w:r>
        <w:t>(Spiess &amp; Neumeyer, 2010)</w:t>
      </w:r>
      <w:r>
        <w:fldChar w:fldCharType="end"/>
      </w:r>
      <w:r>
        <w:t>.</w:t>
      </w:r>
    </w:p>
    <w:p w14:paraId="34461B7D" w14:textId="77777777" w:rsidR="00CB7E31" w:rsidRDefault="00000000">
      <w:pPr>
        <w:keepNext/>
        <w:jc w:val="center"/>
      </w:pPr>
      <w:r>
        <w:rPr>
          <w:noProof/>
        </w:rPr>
        <w:lastRenderedPageBreak/>
        <w:drawing>
          <wp:inline distT="0" distB="0" distL="0" distR="0" wp14:anchorId="257FDB2C" wp14:editId="3507E939">
            <wp:extent cx="5507990" cy="1346200"/>
            <wp:effectExtent l="0" t="0" r="0" b="0"/>
            <wp:docPr id="25"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33"/>
                    <pic:cNvPicPr>
                      <a:picLocks noChangeAspect="1" noChangeArrowheads="1"/>
                    </pic:cNvPicPr>
                  </pic:nvPicPr>
                  <pic:blipFill>
                    <a:blip r:embed="rId39"/>
                    <a:stretch>
                      <a:fillRect/>
                    </a:stretch>
                  </pic:blipFill>
                  <pic:spPr bwMode="auto">
                    <a:xfrm>
                      <a:off x="0" y="0"/>
                      <a:ext cx="5507990" cy="1346200"/>
                    </a:xfrm>
                    <a:prstGeom prst="rect">
                      <a:avLst/>
                    </a:prstGeom>
                  </pic:spPr>
                </pic:pic>
              </a:graphicData>
            </a:graphic>
          </wp:inline>
        </w:drawing>
      </w:r>
    </w:p>
    <w:p w14:paraId="00996647" w14:textId="55702CB6" w:rsidR="00CB7E31" w:rsidRDefault="00000000">
      <w:pPr>
        <w:pStyle w:val="Descripcin"/>
      </w:pPr>
      <w:bookmarkStart w:id="1327" w:name="_Ref131071800"/>
      <w:bookmarkStart w:id="1328" w:name="_Toc131091285"/>
      <w:bookmarkStart w:id="1329" w:name="_Toc131396879"/>
      <w:r>
        <w:t xml:space="preserve">Ilustración </w:t>
      </w:r>
      <w:fldSimple w:instr=" SEQ Ilustración \* ARABIC ">
        <w:ins w:id="1330" w:author="Jose Eduardo VIU" w:date="2023-04-03T06:46:00Z">
          <w:r w:rsidR="00395639">
            <w:rPr>
              <w:noProof/>
            </w:rPr>
            <w:t>28</w:t>
          </w:r>
        </w:ins>
        <w:del w:id="1331" w:author="Jose Eduardo VIU" w:date="2023-04-01T19:29:00Z">
          <w:r w:rsidDel="006D77E0">
            <w:rPr>
              <w:noProof/>
            </w:rPr>
            <w:delText>25</w:delText>
          </w:r>
        </w:del>
      </w:fldSimple>
      <w:bookmarkEnd w:id="1327"/>
      <w:r>
        <w:t>. Función para Graficar diferencias del modelo y la realidad. Elaboración propia.</w:t>
      </w:r>
      <w:bookmarkEnd w:id="1328"/>
      <w:bookmarkEnd w:id="1329"/>
    </w:p>
    <w:p w14:paraId="17F5596F" w14:textId="1ED89C2C" w:rsidR="00CB7E31" w:rsidDel="00EC154F" w:rsidRDefault="00CB7E31">
      <w:pPr>
        <w:rPr>
          <w:del w:id="1332" w:author="Jose Eduardo VIU" w:date="2023-04-01T18:24:00Z"/>
        </w:rPr>
      </w:pPr>
    </w:p>
    <w:p w14:paraId="3A74AE2C" w14:textId="77777777" w:rsidR="00CB7E31" w:rsidRDefault="00CB7E31"/>
    <w:p w14:paraId="294AB1D4" w14:textId="77777777" w:rsidR="00CB7E31" w:rsidRDefault="00000000">
      <w:pPr>
        <w:pStyle w:val="Ttulo3"/>
      </w:pPr>
      <w:bookmarkStart w:id="1333" w:name="_Toc131396834"/>
      <w:r>
        <w:t>Preparación de Datos para regresión</w:t>
      </w:r>
      <w:bookmarkEnd w:id="1333"/>
    </w:p>
    <w:p w14:paraId="3194DA19" w14:textId="77777777" w:rsidR="00CB7E31" w:rsidRDefault="00000000">
      <w:pPr>
        <w:pStyle w:val="Ttulo4"/>
        <w:rPr>
          <w:lang w:eastAsia="es-ES"/>
        </w:rPr>
      </w:pPr>
      <w:r>
        <w:rPr>
          <w:lang w:eastAsia="es-ES"/>
        </w:rPr>
        <w:t>Corregir tipo y dimensionalidad de Atributos</w:t>
      </w:r>
    </w:p>
    <w:p w14:paraId="367FC0E2" w14:textId="77777777" w:rsidR="00CB7E31" w:rsidRDefault="00000000">
      <w:pPr>
        <w:rPr>
          <w:lang w:eastAsia="es-ES"/>
        </w:rPr>
      </w:pPr>
      <w:r>
        <w:rPr>
          <w:lang w:eastAsia="es-ES"/>
        </w:rPr>
        <w:t>Como paso inicial a implementar y probar ningún modelo se partirá de los datos que se habían preparado en los apartados anteriores del proyecto y se estudiará su adecuación a un modelo de regresión, así como si estos datos se pueden obtener para contratos en curso (que son los que realmente queremos estimar con el modelo final).</w:t>
      </w:r>
    </w:p>
    <w:p w14:paraId="5E1762BC" w14:textId="438E33BC" w:rsidR="00CB7E31" w:rsidDel="00EC154F" w:rsidRDefault="00CB7E31">
      <w:pPr>
        <w:rPr>
          <w:del w:id="1334" w:author="Jose Eduardo VIU" w:date="2023-04-01T18:24:00Z"/>
          <w:lang w:eastAsia="es-ES"/>
        </w:rPr>
      </w:pPr>
    </w:p>
    <w:p w14:paraId="4233AED2" w14:textId="77777777" w:rsidR="00CB7E31" w:rsidRDefault="00000000">
      <w:pPr>
        <w:rPr>
          <w:lang w:eastAsia="es-ES"/>
        </w:rPr>
      </w:pPr>
      <w:r>
        <w:rPr>
          <w:lang w:eastAsia="es-ES"/>
        </w:rPr>
        <w:t>Tras la carga del Dataframe anterior disponemos de las siguientes columnas: 'ct_codigo', 'ct_integra', 'ct_tipo', 'ct_raza', 'ct_fase', 'IncPeso', 'DiasMedios', 'GMD', 'EntradaInicial', 'EntradaFinal', 'NumAnimales', 'na_rega', 'PesoEntMedio', 'PesoRecMedio', 'NumBajas', 'GPS_Longitud', 'GPS_Latitud', 'gr_codpos', 'gr_poblacion', 'KgPiensoTotal', 'semanaEntrada', 'añoEntrada', 'PorcHembras', 'PiensoCerdaDia', 'na_nombre2'.</w:t>
      </w:r>
    </w:p>
    <w:p w14:paraId="53C6970A" w14:textId="5C7BA8B9" w:rsidR="00CB7E31" w:rsidDel="00EC154F" w:rsidRDefault="00CB7E31">
      <w:pPr>
        <w:rPr>
          <w:del w:id="1335" w:author="Jose Eduardo VIU" w:date="2023-04-01T18:24:00Z"/>
          <w:lang w:eastAsia="es-ES"/>
        </w:rPr>
      </w:pPr>
    </w:p>
    <w:p w14:paraId="049D31EE" w14:textId="77777777" w:rsidR="00CB7E31" w:rsidRDefault="00000000">
      <w:pPr>
        <w:rPr>
          <w:lang w:eastAsia="es-ES"/>
        </w:rPr>
      </w:pPr>
      <w:r>
        <w:rPr>
          <w:lang w:eastAsia="es-ES"/>
        </w:rPr>
        <w:t>De las citadas columnas serían categóricas las columnas: ct_integra, ct_tipo, ct_raza, ct_fase, na_rega, gr_codpos, gr_poblacion, na_nombre2.</w:t>
      </w:r>
    </w:p>
    <w:p w14:paraId="1D911C07" w14:textId="4546015C" w:rsidR="00CB7E31" w:rsidDel="00EC154F" w:rsidRDefault="00CB7E31">
      <w:pPr>
        <w:rPr>
          <w:del w:id="1336" w:author="Jose Eduardo VIU" w:date="2023-04-01T18:24:00Z"/>
          <w:lang w:eastAsia="es-ES"/>
        </w:rPr>
      </w:pPr>
    </w:p>
    <w:p w14:paraId="62ED0498" w14:textId="77777777" w:rsidR="00CB7E31" w:rsidRDefault="00000000">
      <w:pPr>
        <w:rPr>
          <w:lang w:eastAsia="es-ES"/>
        </w:rPr>
      </w:pPr>
      <w:r>
        <w:rPr>
          <w:lang w:eastAsia="es-ES"/>
        </w:rPr>
        <w:t xml:space="preserve">En un primer momento de las columnas categóricas hay que estudiar cuales se utilizarán y que número de ocurrencias distintas tienen, para evitar el problema de la “Maldición de la Cardinalidad” </w:t>
      </w:r>
      <w:r>
        <w:fldChar w:fldCharType="begin"/>
      </w:r>
      <w:r>
        <w:rPr>
          <w:lang w:eastAsia="es-ES"/>
        </w:rPr>
        <w:instrText>ADDIN ZOTERO_ITEM CSL_CITATION {"citationID":"mzJeGLB7","properties":{"formattedCitation":"(Donoho, 2000)","plainCitation":"(Donoho, 2000)","noteIndex":0},"citationItems":[{"id":44,"uris":["http://zotero.org/users/local/8BTRjEQT/items/E4ACZRLK"],"itemData":{"id":44,"type":"article-journal","abstract":"The coming century is surely the century of data.","title":"High-Dimensional Data Analysis: The Curses and Blessings of Dimensionality","author":[{"family":"Donoho","given":"David L."}],"issued":{"date-parts":[["2000"]]}}}],"schema":"https://github.com/citation-style-language/schema/raw/master/csl-citation.json"}</w:instrText>
      </w:r>
      <w:r>
        <w:rPr>
          <w:lang w:eastAsia="es-ES"/>
        </w:rPr>
        <w:fldChar w:fldCharType="separate"/>
      </w:r>
      <w:r>
        <w:t>(Donoho, 2000)</w:t>
      </w:r>
      <w:r>
        <w:rPr>
          <w:lang w:eastAsia="es-ES"/>
        </w:rPr>
        <w:fldChar w:fldCharType="end"/>
      </w:r>
      <w:r>
        <w:rPr>
          <w:lang w:eastAsia="es-ES"/>
        </w:rPr>
        <w:t xml:space="preserve">. De este análisis las variables referentes al detalle de la granja (ct_integra, na_rega, gr_codpos, gr_poblacion, na_nombre2) poseen demasiadas instancias y no serán usadas inicialmente. </w:t>
      </w:r>
    </w:p>
    <w:p w14:paraId="39D62312" w14:textId="7C5E2395" w:rsidR="00CB7E31" w:rsidDel="00EC154F" w:rsidRDefault="00CB7E31">
      <w:pPr>
        <w:rPr>
          <w:del w:id="1337" w:author="Jose Eduardo VIU" w:date="2023-04-01T18:24:00Z"/>
          <w:lang w:eastAsia="es-ES"/>
        </w:rPr>
      </w:pPr>
    </w:p>
    <w:p w14:paraId="670C39EF" w14:textId="6129B2F1" w:rsidR="00CB7E31" w:rsidRDefault="00000000">
      <w:pPr>
        <w:rPr>
          <w:lang w:eastAsia="es-ES"/>
        </w:rPr>
      </w:pPr>
      <w:r>
        <w:rPr>
          <w:lang w:eastAsia="es-ES"/>
        </w:rPr>
        <w:t xml:space="preserve">La variable de raza si parece relevante de acuerdo a estudios anteriores y a la opinión de los expertos de la empresa, no obstante, posee 22 valores distintos y no bien balanceados. A la vista de esto se decide consultar la opinión de los veterinarios por si se pueden agrupar algunas de estas razas por ser muy similares en crecimiento y genética. Las agrupaciones propuestas se analizan en los datos a nivel del rango de valores de las filas para el GMD y finalmente se reducen a 8 razas principales. Se sustituyen los valores por el representativo de cada agrupación, se pasa a variable categórica y se codifica en las variables de entrenamiento y test según “One Hot Encodig” (véase la implementación del mismo en la </w:t>
      </w:r>
      <w:r>
        <w:rPr>
          <w:lang w:eastAsia="es-ES"/>
        </w:rPr>
        <w:fldChar w:fldCharType="begin"/>
      </w:r>
      <w:r>
        <w:rPr>
          <w:lang w:eastAsia="es-ES"/>
        </w:rPr>
        <w:instrText xml:space="preserve"> REF _Ref131069788 \h </w:instrText>
      </w:r>
      <w:r>
        <w:rPr>
          <w:lang w:eastAsia="es-ES"/>
        </w:rPr>
      </w:r>
      <w:r>
        <w:rPr>
          <w:lang w:eastAsia="es-ES"/>
        </w:rPr>
        <w:fldChar w:fldCharType="separate"/>
      </w:r>
      <w:ins w:id="1338" w:author="Jose Eduardo VIU" w:date="2023-04-03T06:46:00Z">
        <w:r w:rsidR="00395639">
          <w:t xml:space="preserve">Ilustración </w:t>
        </w:r>
        <w:r w:rsidR="00395639">
          <w:rPr>
            <w:noProof/>
          </w:rPr>
          <w:t>29</w:t>
        </w:r>
      </w:ins>
      <w:del w:id="1339" w:author="Jose Eduardo VIU" w:date="2023-04-01T19:29:00Z">
        <w:r w:rsidDel="006D77E0">
          <w:rPr>
            <w:lang w:eastAsia="es-ES"/>
          </w:rPr>
          <w:delText>Ilustración 26</w:delText>
        </w:r>
      </w:del>
      <w:r>
        <w:rPr>
          <w:lang w:eastAsia="es-ES"/>
        </w:rPr>
        <w:fldChar w:fldCharType="end"/>
      </w:r>
      <w:r>
        <w:rPr>
          <w:lang w:eastAsia="es-ES"/>
        </w:rPr>
        <w:t xml:space="preserve">), lo que hará que el modelo codifique las razas sin añadir un sesgo de ordenación que únicamente se </w:t>
      </w:r>
      <w:r>
        <w:rPr>
          <w:lang w:eastAsia="es-ES"/>
        </w:rPr>
        <w:lastRenderedPageBreak/>
        <w:t xml:space="preserve">debería a una mala codificación. Este paso se muestra en la </w:t>
      </w:r>
      <w:r>
        <w:rPr>
          <w:lang w:eastAsia="es-ES"/>
        </w:rPr>
        <w:fldChar w:fldCharType="begin"/>
      </w:r>
      <w:r>
        <w:rPr>
          <w:lang w:eastAsia="es-ES"/>
        </w:rPr>
        <w:instrText xml:space="preserve"> REF _Ref131069898 \h </w:instrText>
      </w:r>
      <w:r>
        <w:rPr>
          <w:lang w:eastAsia="es-ES"/>
        </w:rPr>
      </w:r>
      <w:r>
        <w:rPr>
          <w:lang w:eastAsia="es-ES"/>
        </w:rPr>
        <w:fldChar w:fldCharType="separate"/>
      </w:r>
      <w:ins w:id="1340" w:author="Jose Eduardo VIU" w:date="2023-04-03T06:46:00Z">
        <w:r w:rsidR="00395639">
          <w:t xml:space="preserve">Ilustración </w:t>
        </w:r>
        <w:r w:rsidR="00395639">
          <w:rPr>
            <w:noProof/>
          </w:rPr>
          <w:t>30</w:t>
        </w:r>
      </w:ins>
      <w:del w:id="1341" w:author="Jose Eduardo VIU" w:date="2023-04-01T19:29:00Z">
        <w:r w:rsidDel="006D77E0">
          <w:rPr>
            <w:lang w:eastAsia="es-ES"/>
          </w:rPr>
          <w:delText>Ilustración 27</w:delText>
        </w:r>
      </w:del>
      <w:r>
        <w:rPr>
          <w:lang w:eastAsia="es-ES"/>
        </w:rPr>
        <w:fldChar w:fldCharType="end"/>
      </w:r>
      <w:r>
        <w:rPr>
          <w:lang w:eastAsia="es-ES"/>
        </w:rPr>
        <w:t xml:space="preserve"> y añadiría 8 nuevas columnas y se quitaría la original.</w:t>
      </w:r>
    </w:p>
    <w:p w14:paraId="5B178234" w14:textId="77777777" w:rsidR="00CB7E31" w:rsidRDefault="00000000">
      <w:pPr>
        <w:keepNext/>
        <w:jc w:val="center"/>
      </w:pPr>
      <w:r>
        <w:rPr>
          <w:noProof/>
        </w:rPr>
        <w:drawing>
          <wp:inline distT="0" distB="0" distL="0" distR="0" wp14:anchorId="0B8AF911" wp14:editId="6D81ADFB">
            <wp:extent cx="3808730" cy="817245"/>
            <wp:effectExtent l="0" t="0" r="0" b="0"/>
            <wp:docPr id="2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11"/>
                    <pic:cNvPicPr>
                      <a:picLocks noChangeAspect="1" noChangeArrowheads="1"/>
                    </pic:cNvPicPr>
                  </pic:nvPicPr>
                  <pic:blipFill>
                    <a:blip r:embed="rId40"/>
                    <a:stretch>
                      <a:fillRect/>
                    </a:stretch>
                  </pic:blipFill>
                  <pic:spPr bwMode="auto">
                    <a:xfrm>
                      <a:off x="0" y="0"/>
                      <a:ext cx="3808730" cy="817245"/>
                    </a:xfrm>
                    <a:prstGeom prst="rect">
                      <a:avLst/>
                    </a:prstGeom>
                  </pic:spPr>
                </pic:pic>
              </a:graphicData>
            </a:graphic>
          </wp:inline>
        </w:drawing>
      </w:r>
    </w:p>
    <w:p w14:paraId="2FEAF2D0" w14:textId="5B26038D" w:rsidR="00CB7E31" w:rsidRDefault="00000000">
      <w:pPr>
        <w:pStyle w:val="Descripcin"/>
        <w:rPr>
          <w:lang w:eastAsia="es-ES"/>
        </w:rPr>
      </w:pPr>
      <w:bookmarkStart w:id="1342" w:name="_Ref131069788"/>
      <w:bookmarkStart w:id="1343" w:name="_Toc131091286"/>
      <w:bookmarkStart w:id="1344" w:name="_Toc131396880"/>
      <w:r>
        <w:t xml:space="preserve">Ilustración </w:t>
      </w:r>
      <w:fldSimple w:instr=" SEQ Ilustración \* ARABIC ">
        <w:ins w:id="1345" w:author="Jose Eduardo VIU" w:date="2023-04-03T06:46:00Z">
          <w:r w:rsidR="00395639">
            <w:rPr>
              <w:noProof/>
            </w:rPr>
            <w:t>29</w:t>
          </w:r>
        </w:ins>
        <w:del w:id="1346" w:author="Jose Eduardo VIU" w:date="2023-04-01T19:29:00Z">
          <w:r w:rsidDel="006D77E0">
            <w:rPr>
              <w:noProof/>
            </w:rPr>
            <w:delText>26</w:delText>
          </w:r>
        </w:del>
      </w:fldSimple>
      <w:bookmarkEnd w:id="1342"/>
      <w:r>
        <w:t>. Comvet¡rtir en One Hot Encodig. Elaboración propia.</w:t>
      </w:r>
      <w:bookmarkEnd w:id="1343"/>
      <w:bookmarkEnd w:id="1344"/>
    </w:p>
    <w:p w14:paraId="6371DAF2" w14:textId="77777777" w:rsidR="00CB7E31" w:rsidRDefault="00CB7E31">
      <w:pPr>
        <w:rPr>
          <w:lang w:eastAsia="es-ES"/>
        </w:rPr>
      </w:pPr>
    </w:p>
    <w:p w14:paraId="21E95766" w14:textId="77777777" w:rsidR="00CB7E31" w:rsidRDefault="00000000">
      <w:pPr>
        <w:keepNext/>
        <w:jc w:val="center"/>
      </w:pPr>
      <w:r>
        <w:rPr>
          <w:noProof/>
        </w:rPr>
        <w:drawing>
          <wp:inline distT="0" distB="0" distL="0" distR="0" wp14:anchorId="22FC67DA" wp14:editId="4828DECD">
            <wp:extent cx="5000625" cy="489585"/>
            <wp:effectExtent l="0" t="0" r="0" b="0"/>
            <wp:docPr id="2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6"/>
                    <pic:cNvPicPr>
                      <a:picLocks noChangeAspect="1" noChangeArrowheads="1"/>
                    </pic:cNvPicPr>
                  </pic:nvPicPr>
                  <pic:blipFill>
                    <a:blip r:embed="rId41"/>
                    <a:stretch>
                      <a:fillRect/>
                    </a:stretch>
                  </pic:blipFill>
                  <pic:spPr bwMode="auto">
                    <a:xfrm>
                      <a:off x="0" y="0"/>
                      <a:ext cx="5000625" cy="489585"/>
                    </a:xfrm>
                    <a:prstGeom prst="rect">
                      <a:avLst/>
                    </a:prstGeom>
                  </pic:spPr>
                </pic:pic>
              </a:graphicData>
            </a:graphic>
          </wp:inline>
        </w:drawing>
      </w:r>
    </w:p>
    <w:p w14:paraId="0FCAA399" w14:textId="0B7DFB7D" w:rsidR="00CB7E31" w:rsidRDefault="00000000">
      <w:pPr>
        <w:pStyle w:val="Descripcin"/>
        <w:rPr>
          <w:lang w:eastAsia="es-ES"/>
        </w:rPr>
      </w:pPr>
      <w:bookmarkStart w:id="1347" w:name="_Ref131069898"/>
      <w:bookmarkStart w:id="1348" w:name="_Toc131091287"/>
      <w:bookmarkStart w:id="1349" w:name="_Toc131396881"/>
      <w:r>
        <w:t xml:space="preserve">Ilustración </w:t>
      </w:r>
      <w:fldSimple w:instr=" SEQ Ilustración \* ARABIC ">
        <w:ins w:id="1350" w:author="Jose Eduardo VIU" w:date="2023-04-03T06:46:00Z">
          <w:r w:rsidR="00395639">
            <w:rPr>
              <w:noProof/>
            </w:rPr>
            <w:t>30</w:t>
          </w:r>
        </w:ins>
        <w:del w:id="1351" w:author="Jose Eduardo VIU" w:date="2023-04-01T19:29:00Z">
          <w:r w:rsidDel="006D77E0">
            <w:rPr>
              <w:noProof/>
            </w:rPr>
            <w:delText>27</w:delText>
          </w:r>
        </w:del>
      </w:fldSimple>
      <w:bookmarkEnd w:id="1347"/>
      <w:r>
        <w:t>. Agrupar razas en 8 categorías. Elaboración propia.</w:t>
      </w:r>
      <w:bookmarkEnd w:id="1348"/>
      <w:bookmarkEnd w:id="1349"/>
    </w:p>
    <w:p w14:paraId="6BF2D941" w14:textId="77777777" w:rsidR="00CB7E31" w:rsidRDefault="00CB7E31">
      <w:pPr>
        <w:rPr>
          <w:lang w:eastAsia="es-ES"/>
        </w:rPr>
      </w:pPr>
    </w:p>
    <w:p w14:paraId="5E85870D" w14:textId="77777777" w:rsidR="00CB7E31" w:rsidRDefault="00000000">
      <w:pPr>
        <w:pStyle w:val="Ttulo4"/>
        <w:rPr>
          <w:lang w:eastAsia="es-ES"/>
        </w:rPr>
      </w:pPr>
      <w:r>
        <w:rPr>
          <w:lang w:eastAsia="es-ES"/>
        </w:rPr>
        <w:t>Selección de Variables</w:t>
      </w:r>
    </w:p>
    <w:p w14:paraId="439AE20D" w14:textId="20881ED0" w:rsidR="00CB7E31" w:rsidRDefault="00000000">
      <w:pPr>
        <w:rPr>
          <w:lang w:eastAsia="es-ES"/>
        </w:rPr>
      </w:pPr>
      <w:r>
        <w:rPr>
          <w:lang w:eastAsia="es-ES"/>
        </w:rPr>
        <w:t>Se seleccionarán las variables a utilizar para el entrenamiento y test de los modelos (</w:t>
      </w:r>
      <w:r>
        <w:rPr>
          <w:lang w:eastAsia="es-ES"/>
        </w:rPr>
        <w:fldChar w:fldCharType="begin"/>
      </w:r>
      <w:r>
        <w:rPr>
          <w:lang w:eastAsia="es-ES"/>
        </w:rPr>
        <w:instrText xml:space="preserve"> REF _Ref131070056 \h </w:instrText>
      </w:r>
      <w:r>
        <w:rPr>
          <w:lang w:eastAsia="es-ES"/>
        </w:rPr>
      </w:r>
      <w:r>
        <w:rPr>
          <w:lang w:eastAsia="es-ES"/>
        </w:rPr>
        <w:fldChar w:fldCharType="separate"/>
      </w:r>
      <w:ins w:id="1352" w:author="Jose Eduardo VIU" w:date="2023-04-03T06:46:00Z">
        <w:r w:rsidR="00395639">
          <w:t xml:space="preserve">Ilustración </w:t>
        </w:r>
        <w:r w:rsidR="00395639">
          <w:rPr>
            <w:noProof/>
          </w:rPr>
          <w:t>31</w:t>
        </w:r>
      </w:ins>
      <w:del w:id="1353" w:author="Jose Eduardo VIU" w:date="2023-04-01T19:29:00Z">
        <w:r w:rsidDel="006D77E0">
          <w:rPr>
            <w:lang w:eastAsia="es-ES"/>
          </w:rPr>
          <w:delText>Ilustración 28</w:delText>
        </w:r>
      </w:del>
      <w:r>
        <w:rPr>
          <w:lang w:eastAsia="es-ES"/>
        </w:rPr>
        <w:fldChar w:fldCharType="end"/>
      </w:r>
      <w:r>
        <w:rPr>
          <w:lang w:eastAsia="es-ES"/>
        </w:rPr>
        <w:t xml:space="preserve">). Quedarían tras esto quedaría para entrenamiento 20 columnas (detalladas en la </w:t>
      </w:r>
      <w:r>
        <w:rPr>
          <w:lang w:eastAsia="es-ES"/>
        </w:rPr>
        <w:fldChar w:fldCharType="begin"/>
      </w:r>
      <w:r>
        <w:rPr>
          <w:lang w:eastAsia="es-ES"/>
        </w:rPr>
        <w:instrText xml:space="preserve"> REF _Ref131070365 \h </w:instrText>
      </w:r>
      <w:r>
        <w:rPr>
          <w:lang w:eastAsia="es-ES"/>
        </w:rPr>
      </w:r>
      <w:r>
        <w:rPr>
          <w:lang w:eastAsia="es-ES"/>
        </w:rPr>
        <w:fldChar w:fldCharType="separate"/>
      </w:r>
      <w:ins w:id="1354" w:author="Jose Eduardo VIU" w:date="2023-04-03T06:46:00Z">
        <w:r w:rsidR="00395639">
          <w:t xml:space="preserve">Tabla </w:t>
        </w:r>
        <w:r w:rsidR="00395639">
          <w:rPr>
            <w:noProof/>
          </w:rPr>
          <w:t>3</w:t>
        </w:r>
      </w:ins>
      <w:del w:id="1355" w:author="Jose Eduardo VIU" w:date="2023-04-01T19:29:00Z">
        <w:r w:rsidDel="006D77E0">
          <w:rPr>
            <w:lang w:eastAsia="es-ES"/>
          </w:rPr>
          <w:delText>Tabla 3</w:delText>
        </w:r>
      </w:del>
      <w:r>
        <w:rPr>
          <w:lang w:eastAsia="es-ES"/>
        </w:rPr>
        <w:fldChar w:fldCharType="end"/>
      </w:r>
      <w:r>
        <w:rPr>
          <w:lang w:eastAsia="es-ES"/>
        </w:rPr>
        <w:t xml:space="preserve"> y correspondientes a 13 atributos, pero la de raza se ha codificado como 8 columnas).</w:t>
      </w:r>
    </w:p>
    <w:p w14:paraId="27DEEEE1" w14:textId="77777777" w:rsidR="00CB7E31" w:rsidRDefault="00000000">
      <w:pPr>
        <w:keepNext/>
        <w:jc w:val="center"/>
      </w:pPr>
      <w:r>
        <w:rPr>
          <w:noProof/>
        </w:rPr>
        <w:drawing>
          <wp:inline distT="0" distB="0" distL="0" distR="0" wp14:anchorId="62F838AF" wp14:editId="67A38616">
            <wp:extent cx="5097780" cy="111569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a:picLocks noChangeAspect="1" noChangeArrowheads="1"/>
                    </pic:cNvPicPr>
                  </pic:nvPicPr>
                  <pic:blipFill>
                    <a:blip r:embed="rId42"/>
                    <a:stretch>
                      <a:fillRect/>
                    </a:stretch>
                  </pic:blipFill>
                  <pic:spPr bwMode="auto">
                    <a:xfrm>
                      <a:off x="0" y="0"/>
                      <a:ext cx="5097780" cy="1115695"/>
                    </a:xfrm>
                    <a:prstGeom prst="rect">
                      <a:avLst/>
                    </a:prstGeom>
                  </pic:spPr>
                </pic:pic>
              </a:graphicData>
            </a:graphic>
          </wp:inline>
        </w:drawing>
      </w:r>
    </w:p>
    <w:p w14:paraId="2E7F05A1" w14:textId="0D30325B" w:rsidR="00CB7E31" w:rsidRDefault="00000000">
      <w:pPr>
        <w:pStyle w:val="Descripcin"/>
      </w:pPr>
      <w:bookmarkStart w:id="1356" w:name="_Ref131070056"/>
      <w:bookmarkStart w:id="1357" w:name="_Toc131091288"/>
      <w:bookmarkStart w:id="1358" w:name="_Toc131396882"/>
      <w:r>
        <w:t xml:space="preserve">Ilustración </w:t>
      </w:r>
      <w:fldSimple w:instr=" SEQ Ilustración \* ARABIC ">
        <w:ins w:id="1359" w:author="Jose Eduardo VIU" w:date="2023-04-03T06:46:00Z">
          <w:r w:rsidR="00395639">
            <w:rPr>
              <w:noProof/>
            </w:rPr>
            <w:t>31</w:t>
          </w:r>
        </w:ins>
        <w:del w:id="1360" w:author="Jose Eduardo VIU" w:date="2023-04-01T19:29:00Z">
          <w:r w:rsidDel="006D77E0">
            <w:rPr>
              <w:noProof/>
            </w:rPr>
            <w:delText>28</w:delText>
          </w:r>
        </w:del>
      </w:fldSimple>
      <w:bookmarkEnd w:id="1356"/>
      <w:r>
        <w:t>. Selección de variables para regresión. Elaboración propia.</w:t>
      </w:r>
      <w:bookmarkEnd w:id="1357"/>
      <w:bookmarkEnd w:id="1358"/>
    </w:p>
    <w:p w14:paraId="5A07CDCC" w14:textId="3BEB2D2D" w:rsidR="00CB7E31" w:rsidRDefault="00CB7E31">
      <w:pPr>
        <w:rPr>
          <w:ins w:id="1361" w:author="Jose Eduardo VIU" w:date="2023-04-01T18:25:00Z"/>
          <w:lang w:eastAsia="es-ES"/>
        </w:rPr>
      </w:pPr>
    </w:p>
    <w:p w14:paraId="4830DE62" w14:textId="46AB7ECF" w:rsidR="00EC154F" w:rsidRDefault="00EC154F">
      <w:pPr>
        <w:rPr>
          <w:ins w:id="1362" w:author="Jose Eduardo VIU" w:date="2023-04-01T18:25:00Z"/>
          <w:lang w:eastAsia="es-ES"/>
        </w:rPr>
      </w:pPr>
    </w:p>
    <w:p w14:paraId="3C2C9E12" w14:textId="233EE49E" w:rsidR="00EC154F" w:rsidRDefault="00EC154F">
      <w:pPr>
        <w:rPr>
          <w:ins w:id="1363" w:author="Jose Eduardo VIU" w:date="2023-04-01T18:25:00Z"/>
          <w:lang w:eastAsia="es-ES"/>
        </w:rPr>
      </w:pPr>
    </w:p>
    <w:p w14:paraId="3ED54F53" w14:textId="0ECBE2D1" w:rsidR="00EC154F" w:rsidRDefault="00EC154F">
      <w:pPr>
        <w:rPr>
          <w:ins w:id="1364" w:author="Jose Eduardo VIU" w:date="2023-04-01T18:25:00Z"/>
          <w:lang w:eastAsia="es-ES"/>
        </w:rPr>
      </w:pPr>
    </w:p>
    <w:p w14:paraId="3EC92CE4" w14:textId="345BABE6" w:rsidR="00EC154F" w:rsidRDefault="00EC154F">
      <w:pPr>
        <w:rPr>
          <w:ins w:id="1365" w:author="Jose Eduardo VIU" w:date="2023-04-03T06:47:00Z"/>
          <w:lang w:eastAsia="es-ES"/>
        </w:rPr>
      </w:pPr>
    </w:p>
    <w:p w14:paraId="3BDE6694" w14:textId="77777777" w:rsidR="00395639" w:rsidRDefault="00395639">
      <w:pPr>
        <w:rPr>
          <w:ins w:id="1366" w:author="Jose Eduardo VIU" w:date="2023-04-01T18:25:00Z"/>
          <w:lang w:eastAsia="es-ES"/>
        </w:rPr>
      </w:pPr>
    </w:p>
    <w:p w14:paraId="11775159" w14:textId="77777777" w:rsidR="00EC154F" w:rsidRDefault="00EC154F">
      <w:pPr>
        <w:rPr>
          <w:lang w:eastAsia="es-ES"/>
        </w:rPr>
      </w:pPr>
    </w:p>
    <w:p w14:paraId="786F02EB" w14:textId="08E0F4DB" w:rsidR="00CB7E31" w:rsidRDefault="00000000">
      <w:pPr>
        <w:pStyle w:val="Descripcin"/>
        <w:keepNext/>
      </w:pPr>
      <w:bookmarkStart w:id="1367" w:name="_Ref131070365"/>
      <w:bookmarkStart w:id="1368" w:name="_Toc131091298"/>
      <w:bookmarkStart w:id="1369" w:name="_Toc131396897"/>
      <w:r>
        <w:lastRenderedPageBreak/>
        <w:t xml:space="preserve">Tabla </w:t>
      </w:r>
      <w:fldSimple w:instr=" SEQ Tabla \* ARABIC ">
        <w:r w:rsidR="00395639">
          <w:rPr>
            <w:noProof/>
          </w:rPr>
          <w:t>3</w:t>
        </w:r>
      </w:fldSimple>
      <w:bookmarkEnd w:id="1367"/>
      <w:r>
        <w:t>. C</w:t>
      </w:r>
      <w:commentRangeStart w:id="1370"/>
      <w:r>
        <w:t>olumnas Seleccionadas para regresión. Elaboració</w:t>
      </w:r>
      <w:commentRangeEnd w:id="1370"/>
      <w:r>
        <w:commentReference w:id="1370"/>
      </w:r>
      <w:r>
        <w:t>n propia.</w:t>
      </w:r>
      <w:bookmarkEnd w:id="1368"/>
      <w:bookmarkEnd w:id="1369"/>
    </w:p>
    <w:tbl>
      <w:tblPr>
        <w:tblW w:w="3164" w:type="dxa"/>
        <w:jc w:val="center"/>
        <w:tblLayout w:type="fixed"/>
        <w:tblCellMar>
          <w:left w:w="70" w:type="dxa"/>
          <w:right w:w="70" w:type="dxa"/>
        </w:tblCellMar>
        <w:tblLook w:val="04A0" w:firstRow="1" w:lastRow="0" w:firstColumn="1" w:lastColumn="0" w:noHBand="0" w:noVBand="1"/>
        <w:tblPrChange w:id="1371" w:author="Jose Eduardo VIU" w:date="2023-04-01T18:24:00Z">
          <w:tblPr>
            <w:tblW w:w="3056" w:type="dxa"/>
            <w:jc w:val="center"/>
            <w:tblLayout w:type="fixed"/>
            <w:tblCellMar>
              <w:left w:w="70" w:type="dxa"/>
              <w:right w:w="70" w:type="dxa"/>
            </w:tblCellMar>
            <w:tblLook w:val="04A0" w:firstRow="1" w:lastRow="0" w:firstColumn="1" w:lastColumn="0" w:noHBand="0" w:noVBand="1"/>
          </w:tblPr>
        </w:tblPrChange>
      </w:tblPr>
      <w:tblGrid>
        <w:gridCol w:w="1961"/>
        <w:gridCol w:w="1203"/>
        <w:tblGridChange w:id="1372">
          <w:tblGrid>
            <w:gridCol w:w="1894"/>
            <w:gridCol w:w="1162"/>
          </w:tblGrid>
        </w:tblGridChange>
      </w:tblGrid>
      <w:tr w:rsidR="00CB7E31" w:rsidRPr="00EC154F" w14:paraId="12C19D32" w14:textId="77777777" w:rsidTr="00EC154F">
        <w:trPr>
          <w:trHeight w:val="264"/>
          <w:jc w:val="center"/>
          <w:trPrChange w:id="1373" w:author="Jose Eduardo VIU" w:date="2023-04-01T18:24:00Z">
            <w:trPr>
              <w:trHeight w:val="300"/>
              <w:jc w:val="center"/>
            </w:trPr>
          </w:trPrChange>
        </w:trPr>
        <w:tc>
          <w:tcPr>
            <w:tcW w:w="1961" w:type="dxa"/>
            <w:tcBorders>
              <w:top w:val="single" w:sz="4" w:space="0" w:color="000000"/>
              <w:left w:val="single" w:sz="4" w:space="0" w:color="000000"/>
              <w:bottom w:val="single" w:sz="4" w:space="0" w:color="000000"/>
              <w:right w:val="single" w:sz="4" w:space="0" w:color="000000"/>
            </w:tcBorders>
            <w:shd w:val="clear" w:color="000000" w:fill="000000"/>
            <w:vAlign w:val="bottom"/>
            <w:tcPrChange w:id="1374" w:author="Jose Eduardo VIU" w:date="2023-04-01T18:24:00Z">
              <w:tcPr>
                <w:tcW w:w="1894" w:type="dxa"/>
                <w:tcBorders>
                  <w:top w:val="single" w:sz="4" w:space="0" w:color="000000"/>
                  <w:left w:val="single" w:sz="4" w:space="0" w:color="000000"/>
                  <w:bottom w:val="single" w:sz="4" w:space="0" w:color="000000"/>
                  <w:right w:val="single" w:sz="4" w:space="0" w:color="000000"/>
                </w:tcBorders>
                <w:shd w:val="clear" w:color="000000" w:fill="000000"/>
                <w:vAlign w:val="bottom"/>
              </w:tcPr>
            </w:tcPrChange>
          </w:tcPr>
          <w:p w14:paraId="55CFDC38"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b/>
                <w:bCs/>
                <w:color w:val="FFFFFF"/>
                <w:sz w:val="18"/>
                <w:szCs w:val="18"/>
                <w:lang w:eastAsia="es-ES"/>
                <w:rPrChange w:id="1375" w:author="Jose Eduardo VIU" w:date="2023-04-01T18:24:00Z">
                  <w:rPr>
                    <w:rFonts w:ascii="Calibri" w:eastAsia="Times New Roman" w:hAnsi="Calibri" w:cs="Calibri"/>
                    <w:b/>
                    <w:bCs/>
                    <w:color w:val="FFFFFF"/>
                    <w:lang w:eastAsia="es-ES"/>
                  </w:rPr>
                </w:rPrChange>
              </w:rPr>
            </w:pPr>
            <w:r w:rsidRPr="00EC154F">
              <w:rPr>
                <w:rFonts w:asciiTheme="minorHAnsi" w:eastAsia="Times New Roman" w:hAnsiTheme="minorHAnsi" w:cstheme="minorHAnsi"/>
                <w:b/>
                <w:bCs/>
                <w:color w:val="FFFFFF"/>
                <w:sz w:val="18"/>
                <w:szCs w:val="18"/>
                <w:lang w:eastAsia="es-ES"/>
                <w:rPrChange w:id="1376" w:author="Jose Eduardo VIU" w:date="2023-04-01T18:24:00Z">
                  <w:rPr>
                    <w:rFonts w:ascii="Calibri" w:eastAsia="Times New Roman" w:hAnsi="Calibri" w:cs="Calibri"/>
                    <w:b/>
                    <w:bCs/>
                    <w:color w:val="FFFFFF"/>
                    <w:lang w:eastAsia="es-ES"/>
                  </w:rPr>
                </w:rPrChange>
              </w:rPr>
              <w:t>Columna</w:t>
            </w:r>
          </w:p>
        </w:tc>
        <w:tc>
          <w:tcPr>
            <w:tcW w:w="1203" w:type="dxa"/>
            <w:tcBorders>
              <w:top w:val="single" w:sz="4" w:space="0" w:color="000000"/>
              <w:bottom w:val="single" w:sz="4" w:space="0" w:color="000000"/>
              <w:right w:val="single" w:sz="4" w:space="0" w:color="000000"/>
            </w:tcBorders>
            <w:shd w:val="clear" w:color="000000" w:fill="000000"/>
            <w:vAlign w:val="bottom"/>
            <w:tcPrChange w:id="1377" w:author="Jose Eduardo VIU" w:date="2023-04-01T18:24:00Z">
              <w:tcPr>
                <w:tcW w:w="1162" w:type="dxa"/>
                <w:tcBorders>
                  <w:top w:val="single" w:sz="4" w:space="0" w:color="000000"/>
                  <w:bottom w:val="single" w:sz="4" w:space="0" w:color="000000"/>
                  <w:right w:val="single" w:sz="4" w:space="0" w:color="000000"/>
                </w:tcBorders>
                <w:shd w:val="clear" w:color="000000" w:fill="000000"/>
                <w:vAlign w:val="bottom"/>
              </w:tcPr>
            </w:tcPrChange>
          </w:tcPr>
          <w:p w14:paraId="22402B16"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b/>
                <w:bCs/>
                <w:color w:val="FFFFFF"/>
                <w:sz w:val="18"/>
                <w:szCs w:val="18"/>
                <w:lang w:eastAsia="es-ES"/>
                <w:rPrChange w:id="1378" w:author="Jose Eduardo VIU" w:date="2023-04-01T18:24:00Z">
                  <w:rPr>
                    <w:rFonts w:ascii="Calibri" w:eastAsia="Times New Roman" w:hAnsi="Calibri" w:cs="Calibri"/>
                    <w:b/>
                    <w:bCs/>
                    <w:color w:val="FFFFFF"/>
                    <w:lang w:eastAsia="es-ES"/>
                  </w:rPr>
                </w:rPrChange>
              </w:rPr>
            </w:pPr>
            <w:r w:rsidRPr="00EC154F">
              <w:rPr>
                <w:rFonts w:asciiTheme="minorHAnsi" w:eastAsia="Times New Roman" w:hAnsiTheme="minorHAnsi" w:cstheme="minorHAnsi"/>
                <w:b/>
                <w:bCs/>
                <w:color w:val="FFFFFF"/>
                <w:sz w:val="18"/>
                <w:szCs w:val="18"/>
                <w:lang w:eastAsia="es-ES"/>
                <w:rPrChange w:id="1379" w:author="Jose Eduardo VIU" w:date="2023-04-01T18:24:00Z">
                  <w:rPr>
                    <w:rFonts w:ascii="Calibri" w:eastAsia="Times New Roman" w:hAnsi="Calibri" w:cs="Calibri"/>
                    <w:b/>
                    <w:bCs/>
                    <w:color w:val="FFFFFF"/>
                    <w:lang w:eastAsia="es-ES"/>
                  </w:rPr>
                </w:rPrChange>
              </w:rPr>
              <w:t>Tipo</w:t>
            </w:r>
          </w:p>
        </w:tc>
      </w:tr>
      <w:tr w:rsidR="00CB7E31" w:rsidRPr="00EC154F" w14:paraId="7C99C07E" w14:textId="77777777" w:rsidTr="00EC154F">
        <w:trPr>
          <w:trHeight w:val="264"/>
          <w:jc w:val="center"/>
          <w:trPrChange w:id="1380" w:author="Jose Eduardo VIU" w:date="2023-04-01T18:24:00Z">
            <w:trPr>
              <w:trHeight w:val="300"/>
              <w:jc w:val="center"/>
            </w:trPr>
          </w:trPrChange>
        </w:trPr>
        <w:tc>
          <w:tcPr>
            <w:tcW w:w="1961" w:type="dxa"/>
            <w:tcBorders>
              <w:left w:val="single" w:sz="4" w:space="0" w:color="000000"/>
              <w:bottom w:val="single" w:sz="4" w:space="0" w:color="000000"/>
              <w:right w:val="single" w:sz="4" w:space="0" w:color="000000"/>
            </w:tcBorders>
            <w:shd w:val="clear" w:color="auto" w:fill="auto"/>
            <w:vAlign w:val="bottom"/>
            <w:tcPrChange w:id="1381" w:author="Jose Eduardo VIU" w:date="2023-04-01T18:24:00Z">
              <w:tcPr>
                <w:tcW w:w="1894" w:type="dxa"/>
                <w:tcBorders>
                  <w:left w:val="single" w:sz="4" w:space="0" w:color="000000"/>
                  <w:bottom w:val="single" w:sz="4" w:space="0" w:color="000000"/>
                  <w:right w:val="single" w:sz="4" w:space="0" w:color="000000"/>
                </w:tcBorders>
                <w:shd w:val="clear" w:color="auto" w:fill="auto"/>
                <w:vAlign w:val="bottom"/>
              </w:tcPr>
            </w:tcPrChange>
          </w:tcPr>
          <w:p w14:paraId="28B85577"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382"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1383" w:author="Jose Eduardo VIU" w:date="2023-04-01T18:24:00Z">
                  <w:rPr>
                    <w:rFonts w:ascii="Calibri" w:eastAsia="Times New Roman" w:hAnsi="Calibri" w:cs="Calibri"/>
                    <w:color w:val="000000"/>
                    <w:lang w:eastAsia="es-ES"/>
                  </w:rPr>
                </w:rPrChange>
              </w:rPr>
              <w:t>ct_tipo</w:t>
            </w:r>
          </w:p>
        </w:tc>
        <w:tc>
          <w:tcPr>
            <w:tcW w:w="1203" w:type="dxa"/>
            <w:tcBorders>
              <w:bottom w:val="single" w:sz="4" w:space="0" w:color="000000"/>
              <w:right w:val="single" w:sz="4" w:space="0" w:color="000000"/>
            </w:tcBorders>
            <w:shd w:val="clear" w:color="auto" w:fill="auto"/>
            <w:vAlign w:val="bottom"/>
            <w:tcPrChange w:id="1384" w:author="Jose Eduardo VIU" w:date="2023-04-01T18:24:00Z">
              <w:tcPr>
                <w:tcW w:w="1162" w:type="dxa"/>
                <w:tcBorders>
                  <w:bottom w:val="single" w:sz="4" w:space="0" w:color="000000"/>
                  <w:right w:val="single" w:sz="4" w:space="0" w:color="000000"/>
                </w:tcBorders>
                <w:shd w:val="clear" w:color="auto" w:fill="auto"/>
                <w:vAlign w:val="bottom"/>
              </w:tcPr>
            </w:tcPrChange>
          </w:tcPr>
          <w:p w14:paraId="42B388F4"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385"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1386" w:author="Jose Eduardo VIU" w:date="2023-04-01T18:24:00Z">
                  <w:rPr>
                    <w:rFonts w:ascii="Calibri" w:eastAsia="Times New Roman" w:hAnsi="Calibri" w:cs="Calibri"/>
                    <w:color w:val="000000"/>
                    <w:lang w:eastAsia="es-ES"/>
                  </w:rPr>
                </w:rPrChange>
              </w:rPr>
              <w:t>int64</w:t>
            </w:r>
          </w:p>
        </w:tc>
      </w:tr>
      <w:tr w:rsidR="00CB7E31" w:rsidRPr="00EC154F" w14:paraId="1979FF15" w14:textId="77777777" w:rsidTr="00EC154F">
        <w:trPr>
          <w:trHeight w:val="264"/>
          <w:jc w:val="center"/>
          <w:trPrChange w:id="1387" w:author="Jose Eduardo VIU" w:date="2023-04-01T18:24:00Z">
            <w:trPr>
              <w:trHeight w:val="300"/>
              <w:jc w:val="center"/>
            </w:trPr>
          </w:trPrChange>
        </w:trPr>
        <w:tc>
          <w:tcPr>
            <w:tcW w:w="1961" w:type="dxa"/>
            <w:tcBorders>
              <w:left w:val="single" w:sz="4" w:space="0" w:color="000000"/>
              <w:bottom w:val="single" w:sz="4" w:space="0" w:color="000000"/>
              <w:right w:val="single" w:sz="4" w:space="0" w:color="000000"/>
            </w:tcBorders>
            <w:shd w:val="clear" w:color="auto" w:fill="auto"/>
            <w:vAlign w:val="bottom"/>
            <w:tcPrChange w:id="1388" w:author="Jose Eduardo VIU" w:date="2023-04-01T18:24:00Z">
              <w:tcPr>
                <w:tcW w:w="1894" w:type="dxa"/>
                <w:tcBorders>
                  <w:left w:val="single" w:sz="4" w:space="0" w:color="000000"/>
                  <w:bottom w:val="single" w:sz="4" w:space="0" w:color="000000"/>
                  <w:right w:val="single" w:sz="4" w:space="0" w:color="000000"/>
                </w:tcBorders>
                <w:shd w:val="clear" w:color="auto" w:fill="auto"/>
                <w:vAlign w:val="bottom"/>
              </w:tcPr>
            </w:tcPrChange>
          </w:tcPr>
          <w:p w14:paraId="317AA965"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389"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1390" w:author="Jose Eduardo VIU" w:date="2023-04-01T18:24:00Z">
                  <w:rPr>
                    <w:rFonts w:ascii="Calibri" w:eastAsia="Times New Roman" w:hAnsi="Calibri" w:cs="Calibri"/>
                    <w:color w:val="000000"/>
                    <w:lang w:eastAsia="es-ES"/>
                  </w:rPr>
                </w:rPrChange>
              </w:rPr>
              <w:t>IncPeso</w:t>
            </w:r>
          </w:p>
        </w:tc>
        <w:tc>
          <w:tcPr>
            <w:tcW w:w="1203" w:type="dxa"/>
            <w:tcBorders>
              <w:bottom w:val="single" w:sz="4" w:space="0" w:color="000000"/>
              <w:right w:val="single" w:sz="4" w:space="0" w:color="000000"/>
            </w:tcBorders>
            <w:shd w:val="clear" w:color="auto" w:fill="auto"/>
            <w:vAlign w:val="bottom"/>
            <w:tcPrChange w:id="1391" w:author="Jose Eduardo VIU" w:date="2023-04-01T18:24:00Z">
              <w:tcPr>
                <w:tcW w:w="1162" w:type="dxa"/>
                <w:tcBorders>
                  <w:bottom w:val="single" w:sz="4" w:space="0" w:color="000000"/>
                  <w:right w:val="single" w:sz="4" w:space="0" w:color="000000"/>
                </w:tcBorders>
                <w:shd w:val="clear" w:color="auto" w:fill="auto"/>
                <w:vAlign w:val="bottom"/>
              </w:tcPr>
            </w:tcPrChange>
          </w:tcPr>
          <w:p w14:paraId="49C158D7"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392"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1393" w:author="Jose Eduardo VIU" w:date="2023-04-01T18:24:00Z">
                  <w:rPr>
                    <w:rFonts w:ascii="Calibri" w:eastAsia="Times New Roman" w:hAnsi="Calibri" w:cs="Calibri"/>
                    <w:color w:val="000000"/>
                    <w:lang w:eastAsia="es-ES"/>
                  </w:rPr>
                </w:rPrChange>
              </w:rPr>
              <w:t>float64</w:t>
            </w:r>
          </w:p>
        </w:tc>
      </w:tr>
      <w:tr w:rsidR="00CB7E31" w:rsidRPr="00EC154F" w14:paraId="59910FED" w14:textId="77777777" w:rsidTr="00EC154F">
        <w:trPr>
          <w:trHeight w:val="264"/>
          <w:jc w:val="center"/>
          <w:trPrChange w:id="1394" w:author="Jose Eduardo VIU" w:date="2023-04-01T18:24:00Z">
            <w:trPr>
              <w:trHeight w:val="300"/>
              <w:jc w:val="center"/>
            </w:trPr>
          </w:trPrChange>
        </w:trPr>
        <w:tc>
          <w:tcPr>
            <w:tcW w:w="1961" w:type="dxa"/>
            <w:tcBorders>
              <w:left w:val="single" w:sz="4" w:space="0" w:color="000000"/>
              <w:bottom w:val="single" w:sz="4" w:space="0" w:color="000000"/>
              <w:right w:val="single" w:sz="4" w:space="0" w:color="000000"/>
            </w:tcBorders>
            <w:shd w:val="clear" w:color="auto" w:fill="auto"/>
            <w:vAlign w:val="bottom"/>
            <w:tcPrChange w:id="1395" w:author="Jose Eduardo VIU" w:date="2023-04-01T18:24:00Z">
              <w:tcPr>
                <w:tcW w:w="1894" w:type="dxa"/>
                <w:tcBorders>
                  <w:left w:val="single" w:sz="4" w:space="0" w:color="000000"/>
                  <w:bottom w:val="single" w:sz="4" w:space="0" w:color="000000"/>
                  <w:right w:val="single" w:sz="4" w:space="0" w:color="000000"/>
                </w:tcBorders>
                <w:shd w:val="clear" w:color="auto" w:fill="auto"/>
                <w:vAlign w:val="bottom"/>
              </w:tcPr>
            </w:tcPrChange>
          </w:tcPr>
          <w:p w14:paraId="783B8D56"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396"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1397" w:author="Jose Eduardo VIU" w:date="2023-04-01T18:24:00Z">
                  <w:rPr>
                    <w:rFonts w:ascii="Calibri" w:eastAsia="Times New Roman" w:hAnsi="Calibri" w:cs="Calibri"/>
                    <w:color w:val="000000"/>
                    <w:lang w:eastAsia="es-ES"/>
                  </w:rPr>
                </w:rPrChange>
              </w:rPr>
              <w:t>NumAnimales</w:t>
            </w:r>
          </w:p>
        </w:tc>
        <w:tc>
          <w:tcPr>
            <w:tcW w:w="1203" w:type="dxa"/>
            <w:tcBorders>
              <w:bottom w:val="single" w:sz="4" w:space="0" w:color="000000"/>
              <w:right w:val="single" w:sz="4" w:space="0" w:color="000000"/>
            </w:tcBorders>
            <w:shd w:val="clear" w:color="auto" w:fill="auto"/>
            <w:vAlign w:val="bottom"/>
            <w:tcPrChange w:id="1398" w:author="Jose Eduardo VIU" w:date="2023-04-01T18:24:00Z">
              <w:tcPr>
                <w:tcW w:w="1162" w:type="dxa"/>
                <w:tcBorders>
                  <w:bottom w:val="single" w:sz="4" w:space="0" w:color="000000"/>
                  <w:right w:val="single" w:sz="4" w:space="0" w:color="000000"/>
                </w:tcBorders>
                <w:shd w:val="clear" w:color="auto" w:fill="auto"/>
                <w:vAlign w:val="bottom"/>
              </w:tcPr>
            </w:tcPrChange>
          </w:tcPr>
          <w:p w14:paraId="1FAA0BBD"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399"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1400" w:author="Jose Eduardo VIU" w:date="2023-04-01T18:24:00Z">
                  <w:rPr>
                    <w:rFonts w:ascii="Calibri" w:eastAsia="Times New Roman" w:hAnsi="Calibri" w:cs="Calibri"/>
                    <w:color w:val="000000"/>
                    <w:lang w:eastAsia="es-ES"/>
                  </w:rPr>
                </w:rPrChange>
              </w:rPr>
              <w:t>int64</w:t>
            </w:r>
          </w:p>
        </w:tc>
      </w:tr>
      <w:tr w:rsidR="00CB7E31" w:rsidRPr="00EC154F" w14:paraId="1CCBCA7C" w14:textId="77777777" w:rsidTr="00EC154F">
        <w:trPr>
          <w:trHeight w:val="264"/>
          <w:jc w:val="center"/>
          <w:trPrChange w:id="1401" w:author="Jose Eduardo VIU" w:date="2023-04-01T18:24:00Z">
            <w:trPr>
              <w:trHeight w:val="300"/>
              <w:jc w:val="center"/>
            </w:trPr>
          </w:trPrChange>
        </w:trPr>
        <w:tc>
          <w:tcPr>
            <w:tcW w:w="1961" w:type="dxa"/>
            <w:tcBorders>
              <w:left w:val="single" w:sz="4" w:space="0" w:color="000000"/>
              <w:bottom w:val="single" w:sz="4" w:space="0" w:color="000000"/>
              <w:right w:val="single" w:sz="4" w:space="0" w:color="000000"/>
            </w:tcBorders>
            <w:shd w:val="clear" w:color="auto" w:fill="auto"/>
            <w:vAlign w:val="bottom"/>
            <w:tcPrChange w:id="1402" w:author="Jose Eduardo VIU" w:date="2023-04-01T18:24:00Z">
              <w:tcPr>
                <w:tcW w:w="1894" w:type="dxa"/>
                <w:tcBorders>
                  <w:left w:val="single" w:sz="4" w:space="0" w:color="000000"/>
                  <w:bottom w:val="single" w:sz="4" w:space="0" w:color="000000"/>
                  <w:right w:val="single" w:sz="4" w:space="0" w:color="000000"/>
                </w:tcBorders>
                <w:shd w:val="clear" w:color="auto" w:fill="auto"/>
                <w:vAlign w:val="bottom"/>
              </w:tcPr>
            </w:tcPrChange>
          </w:tcPr>
          <w:p w14:paraId="2D1CCEC4"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403"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1404" w:author="Jose Eduardo VIU" w:date="2023-04-01T18:24:00Z">
                  <w:rPr>
                    <w:rFonts w:ascii="Calibri" w:eastAsia="Times New Roman" w:hAnsi="Calibri" w:cs="Calibri"/>
                    <w:color w:val="000000"/>
                    <w:lang w:eastAsia="es-ES"/>
                  </w:rPr>
                </w:rPrChange>
              </w:rPr>
              <w:t>PesoEntMedio</w:t>
            </w:r>
          </w:p>
        </w:tc>
        <w:tc>
          <w:tcPr>
            <w:tcW w:w="1203" w:type="dxa"/>
            <w:tcBorders>
              <w:bottom w:val="single" w:sz="4" w:space="0" w:color="000000"/>
              <w:right w:val="single" w:sz="4" w:space="0" w:color="000000"/>
            </w:tcBorders>
            <w:shd w:val="clear" w:color="auto" w:fill="auto"/>
            <w:vAlign w:val="bottom"/>
            <w:tcPrChange w:id="1405" w:author="Jose Eduardo VIU" w:date="2023-04-01T18:24:00Z">
              <w:tcPr>
                <w:tcW w:w="1162" w:type="dxa"/>
                <w:tcBorders>
                  <w:bottom w:val="single" w:sz="4" w:space="0" w:color="000000"/>
                  <w:right w:val="single" w:sz="4" w:space="0" w:color="000000"/>
                </w:tcBorders>
                <w:shd w:val="clear" w:color="auto" w:fill="auto"/>
                <w:vAlign w:val="bottom"/>
              </w:tcPr>
            </w:tcPrChange>
          </w:tcPr>
          <w:p w14:paraId="4534FC9C"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406"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1407" w:author="Jose Eduardo VIU" w:date="2023-04-01T18:24:00Z">
                  <w:rPr>
                    <w:rFonts w:ascii="Calibri" w:eastAsia="Times New Roman" w:hAnsi="Calibri" w:cs="Calibri"/>
                    <w:color w:val="000000"/>
                    <w:lang w:eastAsia="es-ES"/>
                  </w:rPr>
                </w:rPrChange>
              </w:rPr>
              <w:t>float64</w:t>
            </w:r>
          </w:p>
        </w:tc>
      </w:tr>
      <w:tr w:rsidR="00CB7E31" w:rsidRPr="00EC154F" w14:paraId="0A040EE9" w14:textId="77777777" w:rsidTr="00EC154F">
        <w:trPr>
          <w:trHeight w:val="264"/>
          <w:jc w:val="center"/>
          <w:trPrChange w:id="1408" w:author="Jose Eduardo VIU" w:date="2023-04-01T18:24:00Z">
            <w:trPr>
              <w:trHeight w:val="300"/>
              <w:jc w:val="center"/>
            </w:trPr>
          </w:trPrChange>
        </w:trPr>
        <w:tc>
          <w:tcPr>
            <w:tcW w:w="1961" w:type="dxa"/>
            <w:tcBorders>
              <w:left w:val="single" w:sz="4" w:space="0" w:color="000000"/>
              <w:bottom w:val="single" w:sz="4" w:space="0" w:color="000000"/>
              <w:right w:val="single" w:sz="4" w:space="0" w:color="000000"/>
            </w:tcBorders>
            <w:shd w:val="clear" w:color="auto" w:fill="auto"/>
            <w:vAlign w:val="bottom"/>
            <w:tcPrChange w:id="1409" w:author="Jose Eduardo VIU" w:date="2023-04-01T18:24:00Z">
              <w:tcPr>
                <w:tcW w:w="1894" w:type="dxa"/>
                <w:tcBorders>
                  <w:left w:val="single" w:sz="4" w:space="0" w:color="000000"/>
                  <w:bottom w:val="single" w:sz="4" w:space="0" w:color="000000"/>
                  <w:right w:val="single" w:sz="4" w:space="0" w:color="000000"/>
                </w:tcBorders>
                <w:shd w:val="clear" w:color="auto" w:fill="auto"/>
                <w:vAlign w:val="bottom"/>
              </w:tcPr>
            </w:tcPrChange>
          </w:tcPr>
          <w:p w14:paraId="5123BA68"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410"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1411" w:author="Jose Eduardo VIU" w:date="2023-04-01T18:24:00Z">
                  <w:rPr>
                    <w:rFonts w:ascii="Calibri" w:eastAsia="Times New Roman" w:hAnsi="Calibri" w:cs="Calibri"/>
                    <w:color w:val="000000"/>
                    <w:lang w:eastAsia="es-ES"/>
                  </w:rPr>
                </w:rPrChange>
              </w:rPr>
              <w:t>PesoRecMedio</w:t>
            </w:r>
          </w:p>
        </w:tc>
        <w:tc>
          <w:tcPr>
            <w:tcW w:w="1203" w:type="dxa"/>
            <w:tcBorders>
              <w:bottom w:val="single" w:sz="4" w:space="0" w:color="000000"/>
              <w:right w:val="single" w:sz="4" w:space="0" w:color="000000"/>
            </w:tcBorders>
            <w:shd w:val="clear" w:color="auto" w:fill="auto"/>
            <w:vAlign w:val="bottom"/>
            <w:tcPrChange w:id="1412" w:author="Jose Eduardo VIU" w:date="2023-04-01T18:24:00Z">
              <w:tcPr>
                <w:tcW w:w="1162" w:type="dxa"/>
                <w:tcBorders>
                  <w:bottom w:val="single" w:sz="4" w:space="0" w:color="000000"/>
                  <w:right w:val="single" w:sz="4" w:space="0" w:color="000000"/>
                </w:tcBorders>
                <w:shd w:val="clear" w:color="auto" w:fill="auto"/>
                <w:vAlign w:val="bottom"/>
              </w:tcPr>
            </w:tcPrChange>
          </w:tcPr>
          <w:p w14:paraId="62B30CEF"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413"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1414" w:author="Jose Eduardo VIU" w:date="2023-04-01T18:24:00Z">
                  <w:rPr>
                    <w:rFonts w:ascii="Calibri" w:eastAsia="Times New Roman" w:hAnsi="Calibri" w:cs="Calibri"/>
                    <w:color w:val="000000"/>
                    <w:lang w:eastAsia="es-ES"/>
                  </w:rPr>
                </w:rPrChange>
              </w:rPr>
              <w:t>float64</w:t>
            </w:r>
          </w:p>
        </w:tc>
      </w:tr>
      <w:tr w:rsidR="00CB7E31" w:rsidRPr="00EC154F" w14:paraId="0E5EA33A" w14:textId="77777777" w:rsidTr="00EC154F">
        <w:trPr>
          <w:trHeight w:val="264"/>
          <w:jc w:val="center"/>
          <w:trPrChange w:id="1415" w:author="Jose Eduardo VIU" w:date="2023-04-01T18:24:00Z">
            <w:trPr>
              <w:trHeight w:val="300"/>
              <w:jc w:val="center"/>
            </w:trPr>
          </w:trPrChange>
        </w:trPr>
        <w:tc>
          <w:tcPr>
            <w:tcW w:w="1961" w:type="dxa"/>
            <w:tcBorders>
              <w:left w:val="single" w:sz="4" w:space="0" w:color="000000"/>
              <w:bottom w:val="single" w:sz="4" w:space="0" w:color="000000"/>
              <w:right w:val="single" w:sz="4" w:space="0" w:color="000000"/>
            </w:tcBorders>
            <w:shd w:val="clear" w:color="auto" w:fill="auto"/>
            <w:vAlign w:val="bottom"/>
            <w:tcPrChange w:id="1416" w:author="Jose Eduardo VIU" w:date="2023-04-01T18:24:00Z">
              <w:tcPr>
                <w:tcW w:w="1894" w:type="dxa"/>
                <w:tcBorders>
                  <w:left w:val="single" w:sz="4" w:space="0" w:color="000000"/>
                  <w:bottom w:val="single" w:sz="4" w:space="0" w:color="000000"/>
                  <w:right w:val="single" w:sz="4" w:space="0" w:color="000000"/>
                </w:tcBorders>
                <w:shd w:val="clear" w:color="auto" w:fill="auto"/>
                <w:vAlign w:val="bottom"/>
              </w:tcPr>
            </w:tcPrChange>
          </w:tcPr>
          <w:p w14:paraId="58BCAB34"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417"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1418" w:author="Jose Eduardo VIU" w:date="2023-04-01T18:24:00Z">
                  <w:rPr>
                    <w:rFonts w:ascii="Calibri" w:eastAsia="Times New Roman" w:hAnsi="Calibri" w:cs="Calibri"/>
                    <w:color w:val="000000"/>
                    <w:lang w:eastAsia="es-ES"/>
                  </w:rPr>
                </w:rPrChange>
              </w:rPr>
              <w:t>bajas</w:t>
            </w:r>
          </w:p>
        </w:tc>
        <w:tc>
          <w:tcPr>
            <w:tcW w:w="1203" w:type="dxa"/>
            <w:tcBorders>
              <w:bottom w:val="single" w:sz="4" w:space="0" w:color="000000"/>
              <w:right w:val="single" w:sz="4" w:space="0" w:color="000000"/>
            </w:tcBorders>
            <w:shd w:val="clear" w:color="auto" w:fill="auto"/>
            <w:vAlign w:val="bottom"/>
            <w:tcPrChange w:id="1419" w:author="Jose Eduardo VIU" w:date="2023-04-01T18:24:00Z">
              <w:tcPr>
                <w:tcW w:w="1162" w:type="dxa"/>
                <w:tcBorders>
                  <w:bottom w:val="single" w:sz="4" w:space="0" w:color="000000"/>
                  <w:right w:val="single" w:sz="4" w:space="0" w:color="000000"/>
                </w:tcBorders>
                <w:shd w:val="clear" w:color="auto" w:fill="auto"/>
                <w:vAlign w:val="bottom"/>
              </w:tcPr>
            </w:tcPrChange>
          </w:tcPr>
          <w:p w14:paraId="5900CA52"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420"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1421" w:author="Jose Eduardo VIU" w:date="2023-04-01T18:24:00Z">
                  <w:rPr>
                    <w:rFonts w:ascii="Calibri" w:eastAsia="Times New Roman" w:hAnsi="Calibri" w:cs="Calibri"/>
                    <w:color w:val="000000"/>
                    <w:lang w:eastAsia="es-ES"/>
                  </w:rPr>
                </w:rPrChange>
              </w:rPr>
              <w:t>float64</w:t>
            </w:r>
          </w:p>
        </w:tc>
      </w:tr>
      <w:tr w:rsidR="00CB7E31" w:rsidRPr="00EC154F" w14:paraId="3CDE5FD7" w14:textId="77777777" w:rsidTr="00EC154F">
        <w:trPr>
          <w:trHeight w:val="264"/>
          <w:jc w:val="center"/>
          <w:trPrChange w:id="1422" w:author="Jose Eduardo VIU" w:date="2023-04-01T18:24:00Z">
            <w:trPr>
              <w:trHeight w:val="300"/>
              <w:jc w:val="center"/>
            </w:trPr>
          </w:trPrChange>
        </w:trPr>
        <w:tc>
          <w:tcPr>
            <w:tcW w:w="1961" w:type="dxa"/>
            <w:tcBorders>
              <w:left w:val="single" w:sz="4" w:space="0" w:color="000000"/>
              <w:bottom w:val="single" w:sz="4" w:space="0" w:color="000000"/>
              <w:right w:val="single" w:sz="4" w:space="0" w:color="000000"/>
            </w:tcBorders>
            <w:shd w:val="clear" w:color="auto" w:fill="auto"/>
            <w:vAlign w:val="bottom"/>
            <w:tcPrChange w:id="1423" w:author="Jose Eduardo VIU" w:date="2023-04-01T18:24:00Z">
              <w:tcPr>
                <w:tcW w:w="1894" w:type="dxa"/>
                <w:tcBorders>
                  <w:left w:val="single" w:sz="4" w:space="0" w:color="000000"/>
                  <w:bottom w:val="single" w:sz="4" w:space="0" w:color="000000"/>
                  <w:right w:val="single" w:sz="4" w:space="0" w:color="000000"/>
                </w:tcBorders>
                <w:shd w:val="clear" w:color="auto" w:fill="auto"/>
                <w:vAlign w:val="bottom"/>
              </w:tcPr>
            </w:tcPrChange>
          </w:tcPr>
          <w:p w14:paraId="5FA8B013"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424"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1425" w:author="Jose Eduardo VIU" w:date="2023-04-01T18:24:00Z">
                  <w:rPr>
                    <w:rFonts w:ascii="Calibri" w:eastAsia="Times New Roman" w:hAnsi="Calibri" w:cs="Calibri"/>
                    <w:color w:val="000000"/>
                    <w:lang w:eastAsia="es-ES"/>
                  </w:rPr>
                </w:rPrChange>
              </w:rPr>
              <w:t>GPS_Longitud</w:t>
            </w:r>
          </w:p>
        </w:tc>
        <w:tc>
          <w:tcPr>
            <w:tcW w:w="1203" w:type="dxa"/>
            <w:tcBorders>
              <w:bottom w:val="single" w:sz="4" w:space="0" w:color="000000"/>
              <w:right w:val="single" w:sz="4" w:space="0" w:color="000000"/>
            </w:tcBorders>
            <w:shd w:val="clear" w:color="auto" w:fill="auto"/>
            <w:vAlign w:val="bottom"/>
            <w:tcPrChange w:id="1426" w:author="Jose Eduardo VIU" w:date="2023-04-01T18:24:00Z">
              <w:tcPr>
                <w:tcW w:w="1162" w:type="dxa"/>
                <w:tcBorders>
                  <w:bottom w:val="single" w:sz="4" w:space="0" w:color="000000"/>
                  <w:right w:val="single" w:sz="4" w:space="0" w:color="000000"/>
                </w:tcBorders>
                <w:shd w:val="clear" w:color="auto" w:fill="auto"/>
                <w:vAlign w:val="bottom"/>
              </w:tcPr>
            </w:tcPrChange>
          </w:tcPr>
          <w:p w14:paraId="6577B818"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427"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1428" w:author="Jose Eduardo VIU" w:date="2023-04-01T18:24:00Z">
                  <w:rPr>
                    <w:rFonts w:ascii="Calibri" w:eastAsia="Times New Roman" w:hAnsi="Calibri" w:cs="Calibri"/>
                    <w:color w:val="000000"/>
                    <w:lang w:eastAsia="es-ES"/>
                  </w:rPr>
                </w:rPrChange>
              </w:rPr>
              <w:t>float64</w:t>
            </w:r>
          </w:p>
        </w:tc>
      </w:tr>
      <w:tr w:rsidR="00CB7E31" w:rsidRPr="00EC154F" w14:paraId="014A61FC" w14:textId="77777777" w:rsidTr="00EC154F">
        <w:trPr>
          <w:trHeight w:val="264"/>
          <w:jc w:val="center"/>
          <w:trPrChange w:id="1429" w:author="Jose Eduardo VIU" w:date="2023-04-01T18:24:00Z">
            <w:trPr>
              <w:trHeight w:val="300"/>
              <w:jc w:val="center"/>
            </w:trPr>
          </w:trPrChange>
        </w:trPr>
        <w:tc>
          <w:tcPr>
            <w:tcW w:w="1961" w:type="dxa"/>
            <w:tcBorders>
              <w:left w:val="single" w:sz="4" w:space="0" w:color="000000"/>
              <w:bottom w:val="single" w:sz="4" w:space="0" w:color="000000"/>
              <w:right w:val="single" w:sz="4" w:space="0" w:color="000000"/>
            </w:tcBorders>
            <w:shd w:val="clear" w:color="auto" w:fill="auto"/>
            <w:vAlign w:val="bottom"/>
            <w:tcPrChange w:id="1430" w:author="Jose Eduardo VIU" w:date="2023-04-01T18:24:00Z">
              <w:tcPr>
                <w:tcW w:w="1894" w:type="dxa"/>
                <w:tcBorders>
                  <w:left w:val="single" w:sz="4" w:space="0" w:color="000000"/>
                  <w:bottom w:val="single" w:sz="4" w:space="0" w:color="000000"/>
                  <w:right w:val="single" w:sz="4" w:space="0" w:color="000000"/>
                </w:tcBorders>
                <w:shd w:val="clear" w:color="auto" w:fill="auto"/>
                <w:vAlign w:val="bottom"/>
              </w:tcPr>
            </w:tcPrChange>
          </w:tcPr>
          <w:p w14:paraId="3A0F7CE5"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431"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1432" w:author="Jose Eduardo VIU" w:date="2023-04-01T18:24:00Z">
                  <w:rPr>
                    <w:rFonts w:ascii="Calibri" w:eastAsia="Times New Roman" w:hAnsi="Calibri" w:cs="Calibri"/>
                    <w:color w:val="000000"/>
                    <w:lang w:eastAsia="es-ES"/>
                  </w:rPr>
                </w:rPrChange>
              </w:rPr>
              <w:t>GPS_Latitud</w:t>
            </w:r>
          </w:p>
        </w:tc>
        <w:tc>
          <w:tcPr>
            <w:tcW w:w="1203" w:type="dxa"/>
            <w:tcBorders>
              <w:bottom w:val="single" w:sz="4" w:space="0" w:color="000000"/>
              <w:right w:val="single" w:sz="4" w:space="0" w:color="000000"/>
            </w:tcBorders>
            <w:shd w:val="clear" w:color="auto" w:fill="auto"/>
            <w:vAlign w:val="bottom"/>
            <w:tcPrChange w:id="1433" w:author="Jose Eduardo VIU" w:date="2023-04-01T18:24:00Z">
              <w:tcPr>
                <w:tcW w:w="1162" w:type="dxa"/>
                <w:tcBorders>
                  <w:bottom w:val="single" w:sz="4" w:space="0" w:color="000000"/>
                  <w:right w:val="single" w:sz="4" w:space="0" w:color="000000"/>
                </w:tcBorders>
                <w:shd w:val="clear" w:color="auto" w:fill="auto"/>
                <w:vAlign w:val="bottom"/>
              </w:tcPr>
            </w:tcPrChange>
          </w:tcPr>
          <w:p w14:paraId="7F372319"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434"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1435" w:author="Jose Eduardo VIU" w:date="2023-04-01T18:24:00Z">
                  <w:rPr>
                    <w:rFonts w:ascii="Calibri" w:eastAsia="Times New Roman" w:hAnsi="Calibri" w:cs="Calibri"/>
                    <w:color w:val="000000"/>
                    <w:lang w:eastAsia="es-ES"/>
                  </w:rPr>
                </w:rPrChange>
              </w:rPr>
              <w:t>float64</w:t>
            </w:r>
          </w:p>
        </w:tc>
      </w:tr>
      <w:tr w:rsidR="00CB7E31" w:rsidRPr="00EC154F" w14:paraId="756CB793" w14:textId="77777777" w:rsidTr="00EC154F">
        <w:trPr>
          <w:trHeight w:val="264"/>
          <w:jc w:val="center"/>
          <w:trPrChange w:id="1436" w:author="Jose Eduardo VIU" w:date="2023-04-01T18:24:00Z">
            <w:trPr>
              <w:trHeight w:val="300"/>
              <w:jc w:val="center"/>
            </w:trPr>
          </w:trPrChange>
        </w:trPr>
        <w:tc>
          <w:tcPr>
            <w:tcW w:w="1961" w:type="dxa"/>
            <w:tcBorders>
              <w:left w:val="single" w:sz="4" w:space="0" w:color="000000"/>
              <w:bottom w:val="single" w:sz="4" w:space="0" w:color="000000"/>
              <w:right w:val="single" w:sz="4" w:space="0" w:color="000000"/>
            </w:tcBorders>
            <w:shd w:val="clear" w:color="auto" w:fill="auto"/>
            <w:vAlign w:val="bottom"/>
            <w:tcPrChange w:id="1437" w:author="Jose Eduardo VIU" w:date="2023-04-01T18:24:00Z">
              <w:tcPr>
                <w:tcW w:w="1894" w:type="dxa"/>
                <w:tcBorders>
                  <w:left w:val="single" w:sz="4" w:space="0" w:color="000000"/>
                  <w:bottom w:val="single" w:sz="4" w:space="0" w:color="000000"/>
                  <w:right w:val="single" w:sz="4" w:space="0" w:color="000000"/>
                </w:tcBorders>
                <w:shd w:val="clear" w:color="auto" w:fill="auto"/>
                <w:vAlign w:val="bottom"/>
              </w:tcPr>
            </w:tcPrChange>
          </w:tcPr>
          <w:p w14:paraId="1D9DA33E"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438"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1439" w:author="Jose Eduardo VIU" w:date="2023-04-01T18:24:00Z">
                  <w:rPr>
                    <w:rFonts w:ascii="Calibri" w:eastAsia="Times New Roman" w:hAnsi="Calibri" w:cs="Calibri"/>
                    <w:color w:val="000000"/>
                    <w:lang w:eastAsia="es-ES"/>
                  </w:rPr>
                </w:rPrChange>
              </w:rPr>
              <w:t>semanaEntrada</w:t>
            </w:r>
          </w:p>
        </w:tc>
        <w:tc>
          <w:tcPr>
            <w:tcW w:w="1203" w:type="dxa"/>
            <w:tcBorders>
              <w:bottom w:val="single" w:sz="4" w:space="0" w:color="000000"/>
              <w:right w:val="single" w:sz="4" w:space="0" w:color="000000"/>
            </w:tcBorders>
            <w:shd w:val="clear" w:color="auto" w:fill="auto"/>
            <w:vAlign w:val="bottom"/>
            <w:tcPrChange w:id="1440" w:author="Jose Eduardo VIU" w:date="2023-04-01T18:24:00Z">
              <w:tcPr>
                <w:tcW w:w="1162" w:type="dxa"/>
                <w:tcBorders>
                  <w:bottom w:val="single" w:sz="4" w:space="0" w:color="000000"/>
                  <w:right w:val="single" w:sz="4" w:space="0" w:color="000000"/>
                </w:tcBorders>
                <w:shd w:val="clear" w:color="auto" w:fill="auto"/>
                <w:vAlign w:val="bottom"/>
              </w:tcPr>
            </w:tcPrChange>
          </w:tcPr>
          <w:p w14:paraId="438C38D2"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441"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1442" w:author="Jose Eduardo VIU" w:date="2023-04-01T18:24:00Z">
                  <w:rPr>
                    <w:rFonts w:ascii="Calibri" w:eastAsia="Times New Roman" w:hAnsi="Calibri" w:cs="Calibri"/>
                    <w:color w:val="000000"/>
                    <w:lang w:eastAsia="es-ES"/>
                  </w:rPr>
                </w:rPrChange>
              </w:rPr>
              <w:t>int64</w:t>
            </w:r>
          </w:p>
        </w:tc>
      </w:tr>
      <w:tr w:rsidR="00CB7E31" w:rsidRPr="00EC154F" w14:paraId="128EC797" w14:textId="77777777" w:rsidTr="00EC154F">
        <w:trPr>
          <w:trHeight w:val="264"/>
          <w:jc w:val="center"/>
          <w:trPrChange w:id="1443" w:author="Jose Eduardo VIU" w:date="2023-04-01T18:24:00Z">
            <w:trPr>
              <w:trHeight w:val="300"/>
              <w:jc w:val="center"/>
            </w:trPr>
          </w:trPrChange>
        </w:trPr>
        <w:tc>
          <w:tcPr>
            <w:tcW w:w="1961" w:type="dxa"/>
            <w:tcBorders>
              <w:left w:val="single" w:sz="4" w:space="0" w:color="000000"/>
              <w:bottom w:val="single" w:sz="4" w:space="0" w:color="000000"/>
              <w:right w:val="single" w:sz="4" w:space="0" w:color="000000"/>
            </w:tcBorders>
            <w:shd w:val="clear" w:color="auto" w:fill="auto"/>
            <w:vAlign w:val="bottom"/>
            <w:tcPrChange w:id="1444" w:author="Jose Eduardo VIU" w:date="2023-04-01T18:24:00Z">
              <w:tcPr>
                <w:tcW w:w="1894" w:type="dxa"/>
                <w:tcBorders>
                  <w:left w:val="single" w:sz="4" w:space="0" w:color="000000"/>
                  <w:bottom w:val="single" w:sz="4" w:space="0" w:color="000000"/>
                  <w:right w:val="single" w:sz="4" w:space="0" w:color="000000"/>
                </w:tcBorders>
                <w:shd w:val="clear" w:color="auto" w:fill="auto"/>
                <w:vAlign w:val="bottom"/>
              </w:tcPr>
            </w:tcPrChange>
          </w:tcPr>
          <w:p w14:paraId="66CB7E7B"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445"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1446" w:author="Jose Eduardo VIU" w:date="2023-04-01T18:24:00Z">
                  <w:rPr>
                    <w:rFonts w:ascii="Calibri" w:eastAsia="Times New Roman" w:hAnsi="Calibri" w:cs="Calibri"/>
                    <w:color w:val="000000"/>
                    <w:lang w:eastAsia="es-ES"/>
                  </w:rPr>
                </w:rPrChange>
              </w:rPr>
              <w:t>añoEntrada</w:t>
            </w:r>
          </w:p>
        </w:tc>
        <w:tc>
          <w:tcPr>
            <w:tcW w:w="1203" w:type="dxa"/>
            <w:tcBorders>
              <w:bottom w:val="single" w:sz="4" w:space="0" w:color="000000"/>
              <w:right w:val="single" w:sz="4" w:space="0" w:color="000000"/>
            </w:tcBorders>
            <w:shd w:val="clear" w:color="auto" w:fill="auto"/>
            <w:vAlign w:val="bottom"/>
            <w:tcPrChange w:id="1447" w:author="Jose Eduardo VIU" w:date="2023-04-01T18:24:00Z">
              <w:tcPr>
                <w:tcW w:w="1162" w:type="dxa"/>
                <w:tcBorders>
                  <w:bottom w:val="single" w:sz="4" w:space="0" w:color="000000"/>
                  <w:right w:val="single" w:sz="4" w:space="0" w:color="000000"/>
                </w:tcBorders>
                <w:shd w:val="clear" w:color="auto" w:fill="auto"/>
                <w:vAlign w:val="bottom"/>
              </w:tcPr>
            </w:tcPrChange>
          </w:tcPr>
          <w:p w14:paraId="27C02D18"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448"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1449" w:author="Jose Eduardo VIU" w:date="2023-04-01T18:24:00Z">
                  <w:rPr>
                    <w:rFonts w:ascii="Calibri" w:eastAsia="Times New Roman" w:hAnsi="Calibri" w:cs="Calibri"/>
                    <w:color w:val="000000"/>
                    <w:lang w:eastAsia="es-ES"/>
                  </w:rPr>
                </w:rPrChange>
              </w:rPr>
              <w:t>int64</w:t>
            </w:r>
          </w:p>
        </w:tc>
      </w:tr>
      <w:tr w:rsidR="00CB7E31" w:rsidRPr="00EC154F" w14:paraId="0E0F52A6" w14:textId="77777777" w:rsidTr="00EC154F">
        <w:trPr>
          <w:trHeight w:val="264"/>
          <w:jc w:val="center"/>
          <w:trPrChange w:id="1450" w:author="Jose Eduardo VIU" w:date="2023-04-01T18:24:00Z">
            <w:trPr>
              <w:trHeight w:val="300"/>
              <w:jc w:val="center"/>
            </w:trPr>
          </w:trPrChange>
        </w:trPr>
        <w:tc>
          <w:tcPr>
            <w:tcW w:w="1961" w:type="dxa"/>
            <w:tcBorders>
              <w:left w:val="single" w:sz="4" w:space="0" w:color="000000"/>
              <w:bottom w:val="single" w:sz="4" w:space="0" w:color="000000"/>
              <w:right w:val="single" w:sz="4" w:space="0" w:color="000000"/>
            </w:tcBorders>
            <w:shd w:val="clear" w:color="auto" w:fill="auto"/>
            <w:vAlign w:val="bottom"/>
            <w:tcPrChange w:id="1451" w:author="Jose Eduardo VIU" w:date="2023-04-01T18:24:00Z">
              <w:tcPr>
                <w:tcW w:w="1894" w:type="dxa"/>
                <w:tcBorders>
                  <w:left w:val="single" w:sz="4" w:space="0" w:color="000000"/>
                  <w:bottom w:val="single" w:sz="4" w:space="0" w:color="000000"/>
                  <w:right w:val="single" w:sz="4" w:space="0" w:color="000000"/>
                </w:tcBorders>
                <w:shd w:val="clear" w:color="auto" w:fill="auto"/>
                <w:vAlign w:val="bottom"/>
              </w:tcPr>
            </w:tcPrChange>
          </w:tcPr>
          <w:p w14:paraId="0A8BA57B"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452"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1453" w:author="Jose Eduardo VIU" w:date="2023-04-01T18:24:00Z">
                  <w:rPr>
                    <w:rFonts w:ascii="Calibri" w:eastAsia="Times New Roman" w:hAnsi="Calibri" w:cs="Calibri"/>
                    <w:color w:val="000000"/>
                    <w:lang w:eastAsia="es-ES"/>
                  </w:rPr>
                </w:rPrChange>
              </w:rPr>
              <w:t>PorcHembras</w:t>
            </w:r>
          </w:p>
        </w:tc>
        <w:tc>
          <w:tcPr>
            <w:tcW w:w="1203" w:type="dxa"/>
            <w:tcBorders>
              <w:bottom w:val="single" w:sz="4" w:space="0" w:color="000000"/>
              <w:right w:val="single" w:sz="4" w:space="0" w:color="000000"/>
            </w:tcBorders>
            <w:shd w:val="clear" w:color="auto" w:fill="auto"/>
            <w:vAlign w:val="bottom"/>
            <w:tcPrChange w:id="1454" w:author="Jose Eduardo VIU" w:date="2023-04-01T18:24:00Z">
              <w:tcPr>
                <w:tcW w:w="1162" w:type="dxa"/>
                <w:tcBorders>
                  <w:bottom w:val="single" w:sz="4" w:space="0" w:color="000000"/>
                  <w:right w:val="single" w:sz="4" w:space="0" w:color="000000"/>
                </w:tcBorders>
                <w:shd w:val="clear" w:color="auto" w:fill="auto"/>
                <w:vAlign w:val="bottom"/>
              </w:tcPr>
            </w:tcPrChange>
          </w:tcPr>
          <w:p w14:paraId="2A5806F3"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455"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1456" w:author="Jose Eduardo VIU" w:date="2023-04-01T18:24:00Z">
                  <w:rPr>
                    <w:rFonts w:ascii="Calibri" w:eastAsia="Times New Roman" w:hAnsi="Calibri" w:cs="Calibri"/>
                    <w:color w:val="000000"/>
                    <w:lang w:eastAsia="es-ES"/>
                  </w:rPr>
                </w:rPrChange>
              </w:rPr>
              <w:t>float64</w:t>
            </w:r>
          </w:p>
        </w:tc>
      </w:tr>
      <w:tr w:rsidR="00CB7E31" w:rsidRPr="00EC154F" w14:paraId="3B28511A" w14:textId="77777777" w:rsidTr="00EC154F">
        <w:trPr>
          <w:trHeight w:val="264"/>
          <w:jc w:val="center"/>
          <w:trPrChange w:id="1457" w:author="Jose Eduardo VIU" w:date="2023-04-01T18:24:00Z">
            <w:trPr>
              <w:trHeight w:val="300"/>
              <w:jc w:val="center"/>
            </w:trPr>
          </w:trPrChange>
        </w:trPr>
        <w:tc>
          <w:tcPr>
            <w:tcW w:w="1961" w:type="dxa"/>
            <w:tcBorders>
              <w:left w:val="single" w:sz="4" w:space="0" w:color="000000"/>
              <w:bottom w:val="single" w:sz="4" w:space="0" w:color="000000"/>
              <w:right w:val="single" w:sz="4" w:space="0" w:color="000000"/>
            </w:tcBorders>
            <w:shd w:val="clear" w:color="auto" w:fill="auto"/>
            <w:vAlign w:val="bottom"/>
            <w:tcPrChange w:id="1458" w:author="Jose Eduardo VIU" w:date="2023-04-01T18:24:00Z">
              <w:tcPr>
                <w:tcW w:w="1894" w:type="dxa"/>
                <w:tcBorders>
                  <w:left w:val="single" w:sz="4" w:space="0" w:color="000000"/>
                  <w:bottom w:val="single" w:sz="4" w:space="0" w:color="000000"/>
                  <w:right w:val="single" w:sz="4" w:space="0" w:color="000000"/>
                </w:tcBorders>
                <w:shd w:val="clear" w:color="auto" w:fill="auto"/>
                <w:vAlign w:val="bottom"/>
              </w:tcPr>
            </w:tcPrChange>
          </w:tcPr>
          <w:p w14:paraId="7CE270E2"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459"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1460" w:author="Jose Eduardo VIU" w:date="2023-04-01T18:24:00Z">
                  <w:rPr>
                    <w:rFonts w:ascii="Calibri" w:eastAsia="Times New Roman" w:hAnsi="Calibri" w:cs="Calibri"/>
                    <w:color w:val="000000"/>
                    <w:lang w:eastAsia="es-ES"/>
                  </w:rPr>
                </w:rPrChange>
              </w:rPr>
              <w:t>PiensoCerdaDia</w:t>
            </w:r>
          </w:p>
        </w:tc>
        <w:tc>
          <w:tcPr>
            <w:tcW w:w="1203" w:type="dxa"/>
            <w:tcBorders>
              <w:bottom w:val="single" w:sz="4" w:space="0" w:color="000000"/>
              <w:right w:val="single" w:sz="4" w:space="0" w:color="000000"/>
            </w:tcBorders>
            <w:shd w:val="clear" w:color="auto" w:fill="auto"/>
            <w:vAlign w:val="bottom"/>
            <w:tcPrChange w:id="1461" w:author="Jose Eduardo VIU" w:date="2023-04-01T18:24:00Z">
              <w:tcPr>
                <w:tcW w:w="1162" w:type="dxa"/>
                <w:tcBorders>
                  <w:bottom w:val="single" w:sz="4" w:space="0" w:color="000000"/>
                  <w:right w:val="single" w:sz="4" w:space="0" w:color="000000"/>
                </w:tcBorders>
                <w:shd w:val="clear" w:color="auto" w:fill="auto"/>
                <w:vAlign w:val="bottom"/>
              </w:tcPr>
            </w:tcPrChange>
          </w:tcPr>
          <w:p w14:paraId="1611925A"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462"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1463" w:author="Jose Eduardo VIU" w:date="2023-04-01T18:24:00Z">
                  <w:rPr>
                    <w:rFonts w:ascii="Calibri" w:eastAsia="Times New Roman" w:hAnsi="Calibri" w:cs="Calibri"/>
                    <w:color w:val="000000"/>
                    <w:lang w:eastAsia="es-ES"/>
                  </w:rPr>
                </w:rPrChange>
              </w:rPr>
              <w:t>float64</w:t>
            </w:r>
          </w:p>
        </w:tc>
      </w:tr>
      <w:tr w:rsidR="00CB7E31" w:rsidRPr="00EC154F" w14:paraId="5EE49C81" w14:textId="77777777" w:rsidTr="00EC154F">
        <w:trPr>
          <w:trHeight w:val="264"/>
          <w:jc w:val="center"/>
          <w:trPrChange w:id="1464" w:author="Jose Eduardo VIU" w:date="2023-04-01T18:24:00Z">
            <w:trPr>
              <w:trHeight w:val="300"/>
              <w:jc w:val="center"/>
            </w:trPr>
          </w:trPrChange>
        </w:trPr>
        <w:tc>
          <w:tcPr>
            <w:tcW w:w="1961" w:type="dxa"/>
            <w:tcBorders>
              <w:left w:val="single" w:sz="4" w:space="0" w:color="000000"/>
              <w:bottom w:val="single" w:sz="4" w:space="0" w:color="000000"/>
              <w:right w:val="single" w:sz="4" w:space="0" w:color="000000"/>
            </w:tcBorders>
            <w:shd w:val="clear" w:color="auto" w:fill="auto"/>
            <w:vAlign w:val="bottom"/>
            <w:tcPrChange w:id="1465" w:author="Jose Eduardo VIU" w:date="2023-04-01T18:24:00Z">
              <w:tcPr>
                <w:tcW w:w="1894" w:type="dxa"/>
                <w:tcBorders>
                  <w:left w:val="single" w:sz="4" w:space="0" w:color="000000"/>
                  <w:bottom w:val="single" w:sz="4" w:space="0" w:color="000000"/>
                  <w:right w:val="single" w:sz="4" w:space="0" w:color="000000"/>
                </w:tcBorders>
                <w:shd w:val="clear" w:color="auto" w:fill="auto"/>
                <w:vAlign w:val="bottom"/>
              </w:tcPr>
            </w:tcPrChange>
          </w:tcPr>
          <w:p w14:paraId="14BC1416"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466"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1467" w:author="Jose Eduardo VIU" w:date="2023-04-01T18:24:00Z">
                  <w:rPr>
                    <w:rFonts w:ascii="Calibri" w:eastAsia="Times New Roman" w:hAnsi="Calibri" w:cs="Calibri"/>
                    <w:color w:val="000000"/>
                    <w:lang w:eastAsia="es-ES"/>
                  </w:rPr>
                </w:rPrChange>
              </w:rPr>
              <w:t>ct_raza_0</w:t>
            </w:r>
          </w:p>
        </w:tc>
        <w:tc>
          <w:tcPr>
            <w:tcW w:w="1203" w:type="dxa"/>
            <w:tcBorders>
              <w:bottom w:val="single" w:sz="4" w:space="0" w:color="000000"/>
              <w:right w:val="single" w:sz="4" w:space="0" w:color="000000"/>
            </w:tcBorders>
            <w:shd w:val="clear" w:color="auto" w:fill="auto"/>
            <w:vAlign w:val="bottom"/>
            <w:tcPrChange w:id="1468" w:author="Jose Eduardo VIU" w:date="2023-04-01T18:24:00Z">
              <w:tcPr>
                <w:tcW w:w="1162" w:type="dxa"/>
                <w:tcBorders>
                  <w:bottom w:val="single" w:sz="4" w:space="0" w:color="000000"/>
                  <w:right w:val="single" w:sz="4" w:space="0" w:color="000000"/>
                </w:tcBorders>
                <w:shd w:val="clear" w:color="auto" w:fill="auto"/>
                <w:vAlign w:val="bottom"/>
              </w:tcPr>
            </w:tcPrChange>
          </w:tcPr>
          <w:p w14:paraId="0E5B47F8"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469"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1470" w:author="Jose Eduardo VIU" w:date="2023-04-01T18:24:00Z">
                  <w:rPr>
                    <w:rFonts w:ascii="Calibri" w:eastAsia="Times New Roman" w:hAnsi="Calibri" w:cs="Calibri"/>
                    <w:color w:val="000000"/>
                    <w:lang w:eastAsia="es-ES"/>
                  </w:rPr>
                </w:rPrChange>
              </w:rPr>
              <w:t>uint8</w:t>
            </w:r>
          </w:p>
        </w:tc>
      </w:tr>
      <w:tr w:rsidR="00CB7E31" w:rsidRPr="00EC154F" w14:paraId="09AE25D0" w14:textId="77777777" w:rsidTr="00EC154F">
        <w:trPr>
          <w:trHeight w:val="264"/>
          <w:jc w:val="center"/>
          <w:trPrChange w:id="1471" w:author="Jose Eduardo VIU" w:date="2023-04-01T18:24:00Z">
            <w:trPr>
              <w:trHeight w:val="300"/>
              <w:jc w:val="center"/>
            </w:trPr>
          </w:trPrChange>
        </w:trPr>
        <w:tc>
          <w:tcPr>
            <w:tcW w:w="1961" w:type="dxa"/>
            <w:tcBorders>
              <w:left w:val="single" w:sz="4" w:space="0" w:color="000000"/>
              <w:bottom w:val="single" w:sz="4" w:space="0" w:color="000000"/>
              <w:right w:val="single" w:sz="4" w:space="0" w:color="000000"/>
            </w:tcBorders>
            <w:shd w:val="clear" w:color="auto" w:fill="auto"/>
            <w:vAlign w:val="bottom"/>
            <w:tcPrChange w:id="1472" w:author="Jose Eduardo VIU" w:date="2023-04-01T18:24:00Z">
              <w:tcPr>
                <w:tcW w:w="1894" w:type="dxa"/>
                <w:tcBorders>
                  <w:left w:val="single" w:sz="4" w:space="0" w:color="000000"/>
                  <w:bottom w:val="single" w:sz="4" w:space="0" w:color="000000"/>
                  <w:right w:val="single" w:sz="4" w:space="0" w:color="000000"/>
                </w:tcBorders>
                <w:shd w:val="clear" w:color="auto" w:fill="auto"/>
                <w:vAlign w:val="bottom"/>
              </w:tcPr>
            </w:tcPrChange>
          </w:tcPr>
          <w:p w14:paraId="0354EF89"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473"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1474" w:author="Jose Eduardo VIU" w:date="2023-04-01T18:24:00Z">
                  <w:rPr>
                    <w:rFonts w:ascii="Calibri" w:eastAsia="Times New Roman" w:hAnsi="Calibri" w:cs="Calibri"/>
                    <w:color w:val="000000"/>
                    <w:lang w:eastAsia="es-ES"/>
                  </w:rPr>
                </w:rPrChange>
              </w:rPr>
              <w:t>ct_raza_7</w:t>
            </w:r>
          </w:p>
        </w:tc>
        <w:tc>
          <w:tcPr>
            <w:tcW w:w="1203" w:type="dxa"/>
            <w:tcBorders>
              <w:bottom w:val="single" w:sz="4" w:space="0" w:color="000000"/>
              <w:right w:val="single" w:sz="4" w:space="0" w:color="000000"/>
            </w:tcBorders>
            <w:shd w:val="clear" w:color="auto" w:fill="auto"/>
            <w:vAlign w:val="bottom"/>
            <w:tcPrChange w:id="1475" w:author="Jose Eduardo VIU" w:date="2023-04-01T18:24:00Z">
              <w:tcPr>
                <w:tcW w:w="1162" w:type="dxa"/>
                <w:tcBorders>
                  <w:bottom w:val="single" w:sz="4" w:space="0" w:color="000000"/>
                  <w:right w:val="single" w:sz="4" w:space="0" w:color="000000"/>
                </w:tcBorders>
                <w:shd w:val="clear" w:color="auto" w:fill="auto"/>
                <w:vAlign w:val="bottom"/>
              </w:tcPr>
            </w:tcPrChange>
          </w:tcPr>
          <w:p w14:paraId="6C76191C"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476"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1477" w:author="Jose Eduardo VIU" w:date="2023-04-01T18:24:00Z">
                  <w:rPr>
                    <w:rFonts w:ascii="Calibri" w:eastAsia="Times New Roman" w:hAnsi="Calibri" w:cs="Calibri"/>
                    <w:color w:val="000000"/>
                    <w:lang w:eastAsia="es-ES"/>
                  </w:rPr>
                </w:rPrChange>
              </w:rPr>
              <w:t>uint8</w:t>
            </w:r>
          </w:p>
        </w:tc>
      </w:tr>
      <w:tr w:rsidR="00CB7E31" w:rsidRPr="00EC154F" w14:paraId="7B5C4211" w14:textId="77777777" w:rsidTr="00EC154F">
        <w:trPr>
          <w:trHeight w:val="264"/>
          <w:jc w:val="center"/>
          <w:trPrChange w:id="1478" w:author="Jose Eduardo VIU" w:date="2023-04-01T18:24:00Z">
            <w:trPr>
              <w:trHeight w:val="300"/>
              <w:jc w:val="center"/>
            </w:trPr>
          </w:trPrChange>
        </w:trPr>
        <w:tc>
          <w:tcPr>
            <w:tcW w:w="1961" w:type="dxa"/>
            <w:tcBorders>
              <w:left w:val="single" w:sz="4" w:space="0" w:color="000000"/>
              <w:bottom w:val="single" w:sz="4" w:space="0" w:color="000000"/>
              <w:right w:val="single" w:sz="4" w:space="0" w:color="000000"/>
            </w:tcBorders>
            <w:shd w:val="clear" w:color="auto" w:fill="auto"/>
            <w:vAlign w:val="bottom"/>
            <w:tcPrChange w:id="1479" w:author="Jose Eduardo VIU" w:date="2023-04-01T18:24:00Z">
              <w:tcPr>
                <w:tcW w:w="1894" w:type="dxa"/>
                <w:tcBorders>
                  <w:left w:val="single" w:sz="4" w:space="0" w:color="000000"/>
                  <w:bottom w:val="single" w:sz="4" w:space="0" w:color="000000"/>
                  <w:right w:val="single" w:sz="4" w:space="0" w:color="000000"/>
                </w:tcBorders>
                <w:shd w:val="clear" w:color="auto" w:fill="auto"/>
                <w:vAlign w:val="bottom"/>
              </w:tcPr>
            </w:tcPrChange>
          </w:tcPr>
          <w:p w14:paraId="78ED507C"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480"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1481" w:author="Jose Eduardo VIU" w:date="2023-04-01T18:24:00Z">
                  <w:rPr>
                    <w:rFonts w:ascii="Calibri" w:eastAsia="Times New Roman" w:hAnsi="Calibri" w:cs="Calibri"/>
                    <w:color w:val="000000"/>
                    <w:lang w:eastAsia="es-ES"/>
                  </w:rPr>
                </w:rPrChange>
              </w:rPr>
              <w:t>ct_raza_15</w:t>
            </w:r>
          </w:p>
        </w:tc>
        <w:tc>
          <w:tcPr>
            <w:tcW w:w="1203" w:type="dxa"/>
            <w:tcBorders>
              <w:bottom w:val="single" w:sz="4" w:space="0" w:color="000000"/>
              <w:right w:val="single" w:sz="4" w:space="0" w:color="000000"/>
            </w:tcBorders>
            <w:shd w:val="clear" w:color="auto" w:fill="auto"/>
            <w:vAlign w:val="bottom"/>
            <w:tcPrChange w:id="1482" w:author="Jose Eduardo VIU" w:date="2023-04-01T18:24:00Z">
              <w:tcPr>
                <w:tcW w:w="1162" w:type="dxa"/>
                <w:tcBorders>
                  <w:bottom w:val="single" w:sz="4" w:space="0" w:color="000000"/>
                  <w:right w:val="single" w:sz="4" w:space="0" w:color="000000"/>
                </w:tcBorders>
                <w:shd w:val="clear" w:color="auto" w:fill="auto"/>
                <w:vAlign w:val="bottom"/>
              </w:tcPr>
            </w:tcPrChange>
          </w:tcPr>
          <w:p w14:paraId="4335A087"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483"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1484" w:author="Jose Eduardo VIU" w:date="2023-04-01T18:24:00Z">
                  <w:rPr>
                    <w:rFonts w:ascii="Calibri" w:eastAsia="Times New Roman" w:hAnsi="Calibri" w:cs="Calibri"/>
                    <w:color w:val="000000"/>
                    <w:lang w:eastAsia="es-ES"/>
                  </w:rPr>
                </w:rPrChange>
              </w:rPr>
              <w:t>uint8</w:t>
            </w:r>
          </w:p>
        </w:tc>
      </w:tr>
      <w:tr w:rsidR="00CB7E31" w:rsidRPr="00EC154F" w14:paraId="3B0DB771" w14:textId="77777777" w:rsidTr="00EC154F">
        <w:trPr>
          <w:trHeight w:val="264"/>
          <w:jc w:val="center"/>
          <w:trPrChange w:id="1485" w:author="Jose Eduardo VIU" w:date="2023-04-01T18:24:00Z">
            <w:trPr>
              <w:trHeight w:val="300"/>
              <w:jc w:val="center"/>
            </w:trPr>
          </w:trPrChange>
        </w:trPr>
        <w:tc>
          <w:tcPr>
            <w:tcW w:w="1961" w:type="dxa"/>
            <w:tcBorders>
              <w:left w:val="single" w:sz="4" w:space="0" w:color="000000"/>
              <w:bottom w:val="single" w:sz="4" w:space="0" w:color="000000"/>
              <w:right w:val="single" w:sz="4" w:space="0" w:color="000000"/>
            </w:tcBorders>
            <w:shd w:val="clear" w:color="auto" w:fill="auto"/>
            <w:vAlign w:val="bottom"/>
            <w:tcPrChange w:id="1486" w:author="Jose Eduardo VIU" w:date="2023-04-01T18:24:00Z">
              <w:tcPr>
                <w:tcW w:w="1894" w:type="dxa"/>
                <w:tcBorders>
                  <w:left w:val="single" w:sz="4" w:space="0" w:color="000000"/>
                  <w:bottom w:val="single" w:sz="4" w:space="0" w:color="000000"/>
                  <w:right w:val="single" w:sz="4" w:space="0" w:color="000000"/>
                </w:tcBorders>
                <w:shd w:val="clear" w:color="auto" w:fill="auto"/>
                <w:vAlign w:val="bottom"/>
              </w:tcPr>
            </w:tcPrChange>
          </w:tcPr>
          <w:p w14:paraId="1D5F7D04"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487"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1488" w:author="Jose Eduardo VIU" w:date="2023-04-01T18:24:00Z">
                  <w:rPr>
                    <w:rFonts w:ascii="Calibri" w:eastAsia="Times New Roman" w:hAnsi="Calibri" w:cs="Calibri"/>
                    <w:color w:val="000000"/>
                    <w:lang w:eastAsia="es-ES"/>
                  </w:rPr>
                </w:rPrChange>
              </w:rPr>
              <w:t>ct_raza_69</w:t>
            </w:r>
          </w:p>
        </w:tc>
        <w:tc>
          <w:tcPr>
            <w:tcW w:w="1203" w:type="dxa"/>
            <w:tcBorders>
              <w:bottom w:val="single" w:sz="4" w:space="0" w:color="000000"/>
              <w:right w:val="single" w:sz="4" w:space="0" w:color="000000"/>
            </w:tcBorders>
            <w:shd w:val="clear" w:color="auto" w:fill="auto"/>
            <w:vAlign w:val="bottom"/>
            <w:tcPrChange w:id="1489" w:author="Jose Eduardo VIU" w:date="2023-04-01T18:24:00Z">
              <w:tcPr>
                <w:tcW w:w="1162" w:type="dxa"/>
                <w:tcBorders>
                  <w:bottom w:val="single" w:sz="4" w:space="0" w:color="000000"/>
                  <w:right w:val="single" w:sz="4" w:space="0" w:color="000000"/>
                </w:tcBorders>
                <w:shd w:val="clear" w:color="auto" w:fill="auto"/>
                <w:vAlign w:val="bottom"/>
              </w:tcPr>
            </w:tcPrChange>
          </w:tcPr>
          <w:p w14:paraId="734BB939"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490"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1491" w:author="Jose Eduardo VIU" w:date="2023-04-01T18:24:00Z">
                  <w:rPr>
                    <w:rFonts w:ascii="Calibri" w:eastAsia="Times New Roman" w:hAnsi="Calibri" w:cs="Calibri"/>
                    <w:color w:val="000000"/>
                    <w:lang w:eastAsia="es-ES"/>
                  </w:rPr>
                </w:rPrChange>
              </w:rPr>
              <w:t>uint8</w:t>
            </w:r>
          </w:p>
        </w:tc>
      </w:tr>
      <w:tr w:rsidR="00CB7E31" w:rsidRPr="00EC154F" w14:paraId="3C487005" w14:textId="77777777" w:rsidTr="00EC154F">
        <w:trPr>
          <w:trHeight w:val="264"/>
          <w:jc w:val="center"/>
          <w:trPrChange w:id="1492" w:author="Jose Eduardo VIU" w:date="2023-04-01T18:24:00Z">
            <w:trPr>
              <w:trHeight w:val="300"/>
              <w:jc w:val="center"/>
            </w:trPr>
          </w:trPrChange>
        </w:trPr>
        <w:tc>
          <w:tcPr>
            <w:tcW w:w="1961" w:type="dxa"/>
            <w:tcBorders>
              <w:left w:val="single" w:sz="4" w:space="0" w:color="000000"/>
              <w:bottom w:val="single" w:sz="4" w:space="0" w:color="000000"/>
              <w:right w:val="single" w:sz="4" w:space="0" w:color="000000"/>
            </w:tcBorders>
            <w:shd w:val="clear" w:color="auto" w:fill="auto"/>
            <w:vAlign w:val="bottom"/>
            <w:tcPrChange w:id="1493" w:author="Jose Eduardo VIU" w:date="2023-04-01T18:24:00Z">
              <w:tcPr>
                <w:tcW w:w="1894" w:type="dxa"/>
                <w:tcBorders>
                  <w:left w:val="single" w:sz="4" w:space="0" w:color="000000"/>
                  <w:bottom w:val="single" w:sz="4" w:space="0" w:color="000000"/>
                  <w:right w:val="single" w:sz="4" w:space="0" w:color="000000"/>
                </w:tcBorders>
                <w:shd w:val="clear" w:color="auto" w:fill="auto"/>
                <w:vAlign w:val="bottom"/>
              </w:tcPr>
            </w:tcPrChange>
          </w:tcPr>
          <w:p w14:paraId="18434E15"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494"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1495" w:author="Jose Eduardo VIU" w:date="2023-04-01T18:24:00Z">
                  <w:rPr>
                    <w:rFonts w:ascii="Calibri" w:eastAsia="Times New Roman" w:hAnsi="Calibri" w:cs="Calibri"/>
                    <w:color w:val="000000"/>
                    <w:lang w:eastAsia="es-ES"/>
                  </w:rPr>
                </w:rPrChange>
              </w:rPr>
              <w:t>ct_raza_80</w:t>
            </w:r>
          </w:p>
        </w:tc>
        <w:tc>
          <w:tcPr>
            <w:tcW w:w="1203" w:type="dxa"/>
            <w:tcBorders>
              <w:bottom w:val="single" w:sz="4" w:space="0" w:color="000000"/>
              <w:right w:val="single" w:sz="4" w:space="0" w:color="000000"/>
            </w:tcBorders>
            <w:shd w:val="clear" w:color="auto" w:fill="auto"/>
            <w:vAlign w:val="bottom"/>
            <w:tcPrChange w:id="1496" w:author="Jose Eduardo VIU" w:date="2023-04-01T18:24:00Z">
              <w:tcPr>
                <w:tcW w:w="1162" w:type="dxa"/>
                <w:tcBorders>
                  <w:bottom w:val="single" w:sz="4" w:space="0" w:color="000000"/>
                  <w:right w:val="single" w:sz="4" w:space="0" w:color="000000"/>
                </w:tcBorders>
                <w:shd w:val="clear" w:color="auto" w:fill="auto"/>
                <w:vAlign w:val="bottom"/>
              </w:tcPr>
            </w:tcPrChange>
          </w:tcPr>
          <w:p w14:paraId="691741E9"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497"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1498" w:author="Jose Eduardo VIU" w:date="2023-04-01T18:24:00Z">
                  <w:rPr>
                    <w:rFonts w:ascii="Calibri" w:eastAsia="Times New Roman" w:hAnsi="Calibri" w:cs="Calibri"/>
                    <w:color w:val="000000"/>
                    <w:lang w:eastAsia="es-ES"/>
                  </w:rPr>
                </w:rPrChange>
              </w:rPr>
              <w:t>uint8</w:t>
            </w:r>
          </w:p>
        </w:tc>
      </w:tr>
      <w:tr w:rsidR="00CB7E31" w:rsidRPr="00EC154F" w14:paraId="38C8CA5C" w14:textId="77777777" w:rsidTr="00EC154F">
        <w:trPr>
          <w:trHeight w:val="264"/>
          <w:jc w:val="center"/>
          <w:trPrChange w:id="1499" w:author="Jose Eduardo VIU" w:date="2023-04-01T18:24:00Z">
            <w:trPr>
              <w:trHeight w:val="300"/>
              <w:jc w:val="center"/>
            </w:trPr>
          </w:trPrChange>
        </w:trPr>
        <w:tc>
          <w:tcPr>
            <w:tcW w:w="1961" w:type="dxa"/>
            <w:tcBorders>
              <w:left w:val="single" w:sz="4" w:space="0" w:color="000000"/>
              <w:bottom w:val="single" w:sz="4" w:space="0" w:color="000000"/>
              <w:right w:val="single" w:sz="4" w:space="0" w:color="000000"/>
            </w:tcBorders>
            <w:shd w:val="clear" w:color="auto" w:fill="auto"/>
            <w:vAlign w:val="bottom"/>
            <w:tcPrChange w:id="1500" w:author="Jose Eduardo VIU" w:date="2023-04-01T18:24:00Z">
              <w:tcPr>
                <w:tcW w:w="1894" w:type="dxa"/>
                <w:tcBorders>
                  <w:left w:val="single" w:sz="4" w:space="0" w:color="000000"/>
                  <w:bottom w:val="single" w:sz="4" w:space="0" w:color="000000"/>
                  <w:right w:val="single" w:sz="4" w:space="0" w:color="000000"/>
                </w:tcBorders>
                <w:shd w:val="clear" w:color="auto" w:fill="auto"/>
                <w:vAlign w:val="bottom"/>
              </w:tcPr>
            </w:tcPrChange>
          </w:tcPr>
          <w:p w14:paraId="41FE4AA1"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501"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1502" w:author="Jose Eduardo VIU" w:date="2023-04-01T18:24:00Z">
                  <w:rPr>
                    <w:rFonts w:ascii="Calibri" w:eastAsia="Times New Roman" w:hAnsi="Calibri" w:cs="Calibri"/>
                    <w:color w:val="000000"/>
                    <w:lang w:eastAsia="es-ES"/>
                  </w:rPr>
                </w:rPrChange>
              </w:rPr>
              <w:t>ct_raza_81</w:t>
            </w:r>
          </w:p>
        </w:tc>
        <w:tc>
          <w:tcPr>
            <w:tcW w:w="1203" w:type="dxa"/>
            <w:tcBorders>
              <w:bottom w:val="single" w:sz="4" w:space="0" w:color="000000"/>
              <w:right w:val="single" w:sz="4" w:space="0" w:color="000000"/>
            </w:tcBorders>
            <w:shd w:val="clear" w:color="auto" w:fill="auto"/>
            <w:vAlign w:val="bottom"/>
            <w:tcPrChange w:id="1503" w:author="Jose Eduardo VIU" w:date="2023-04-01T18:24:00Z">
              <w:tcPr>
                <w:tcW w:w="1162" w:type="dxa"/>
                <w:tcBorders>
                  <w:bottom w:val="single" w:sz="4" w:space="0" w:color="000000"/>
                  <w:right w:val="single" w:sz="4" w:space="0" w:color="000000"/>
                </w:tcBorders>
                <w:shd w:val="clear" w:color="auto" w:fill="auto"/>
                <w:vAlign w:val="bottom"/>
              </w:tcPr>
            </w:tcPrChange>
          </w:tcPr>
          <w:p w14:paraId="5381E205"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504"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1505" w:author="Jose Eduardo VIU" w:date="2023-04-01T18:24:00Z">
                  <w:rPr>
                    <w:rFonts w:ascii="Calibri" w:eastAsia="Times New Roman" w:hAnsi="Calibri" w:cs="Calibri"/>
                    <w:color w:val="000000"/>
                    <w:lang w:eastAsia="es-ES"/>
                  </w:rPr>
                </w:rPrChange>
              </w:rPr>
              <w:t>uint8</w:t>
            </w:r>
          </w:p>
        </w:tc>
      </w:tr>
      <w:tr w:rsidR="00CB7E31" w:rsidRPr="00EC154F" w14:paraId="193EEB53" w14:textId="77777777" w:rsidTr="00EC154F">
        <w:trPr>
          <w:trHeight w:val="264"/>
          <w:jc w:val="center"/>
          <w:trPrChange w:id="1506" w:author="Jose Eduardo VIU" w:date="2023-04-01T18:24:00Z">
            <w:trPr>
              <w:trHeight w:val="300"/>
              <w:jc w:val="center"/>
            </w:trPr>
          </w:trPrChange>
        </w:trPr>
        <w:tc>
          <w:tcPr>
            <w:tcW w:w="1961" w:type="dxa"/>
            <w:tcBorders>
              <w:left w:val="single" w:sz="4" w:space="0" w:color="000000"/>
              <w:bottom w:val="single" w:sz="4" w:space="0" w:color="000000"/>
              <w:right w:val="single" w:sz="4" w:space="0" w:color="000000"/>
            </w:tcBorders>
            <w:shd w:val="clear" w:color="auto" w:fill="auto"/>
            <w:vAlign w:val="bottom"/>
            <w:tcPrChange w:id="1507" w:author="Jose Eduardo VIU" w:date="2023-04-01T18:24:00Z">
              <w:tcPr>
                <w:tcW w:w="1894" w:type="dxa"/>
                <w:tcBorders>
                  <w:left w:val="single" w:sz="4" w:space="0" w:color="000000"/>
                  <w:bottom w:val="single" w:sz="4" w:space="0" w:color="000000"/>
                  <w:right w:val="single" w:sz="4" w:space="0" w:color="000000"/>
                </w:tcBorders>
                <w:shd w:val="clear" w:color="auto" w:fill="auto"/>
                <w:vAlign w:val="bottom"/>
              </w:tcPr>
            </w:tcPrChange>
          </w:tcPr>
          <w:p w14:paraId="0A07FE85"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508"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1509" w:author="Jose Eduardo VIU" w:date="2023-04-01T18:24:00Z">
                  <w:rPr>
                    <w:rFonts w:ascii="Calibri" w:eastAsia="Times New Roman" w:hAnsi="Calibri" w:cs="Calibri"/>
                    <w:color w:val="000000"/>
                    <w:lang w:eastAsia="es-ES"/>
                  </w:rPr>
                </w:rPrChange>
              </w:rPr>
              <w:t>ct_raza_88</w:t>
            </w:r>
          </w:p>
        </w:tc>
        <w:tc>
          <w:tcPr>
            <w:tcW w:w="1203" w:type="dxa"/>
            <w:tcBorders>
              <w:bottom w:val="single" w:sz="4" w:space="0" w:color="000000"/>
              <w:right w:val="single" w:sz="4" w:space="0" w:color="000000"/>
            </w:tcBorders>
            <w:shd w:val="clear" w:color="auto" w:fill="auto"/>
            <w:vAlign w:val="bottom"/>
            <w:tcPrChange w:id="1510" w:author="Jose Eduardo VIU" w:date="2023-04-01T18:24:00Z">
              <w:tcPr>
                <w:tcW w:w="1162" w:type="dxa"/>
                <w:tcBorders>
                  <w:bottom w:val="single" w:sz="4" w:space="0" w:color="000000"/>
                  <w:right w:val="single" w:sz="4" w:space="0" w:color="000000"/>
                </w:tcBorders>
                <w:shd w:val="clear" w:color="auto" w:fill="auto"/>
                <w:vAlign w:val="bottom"/>
              </w:tcPr>
            </w:tcPrChange>
          </w:tcPr>
          <w:p w14:paraId="6FBBF8A6"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511"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1512" w:author="Jose Eduardo VIU" w:date="2023-04-01T18:24:00Z">
                  <w:rPr>
                    <w:rFonts w:ascii="Calibri" w:eastAsia="Times New Roman" w:hAnsi="Calibri" w:cs="Calibri"/>
                    <w:color w:val="000000"/>
                    <w:lang w:eastAsia="es-ES"/>
                  </w:rPr>
                </w:rPrChange>
              </w:rPr>
              <w:t>uint8</w:t>
            </w:r>
          </w:p>
        </w:tc>
      </w:tr>
      <w:tr w:rsidR="00CB7E31" w:rsidRPr="00EC154F" w14:paraId="1B82EC58" w14:textId="77777777" w:rsidTr="00EC154F">
        <w:trPr>
          <w:trHeight w:val="264"/>
          <w:jc w:val="center"/>
          <w:trPrChange w:id="1513" w:author="Jose Eduardo VIU" w:date="2023-04-01T18:24:00Z">
            <w:trPr>
              <w:trHeight w:val="300"/>
              <w:jc w:val="center"/>
            </w:trPr>
          </w:trPrChange>
        </w:trPr>
        <w:tc>
          <w:tcPr>
            <w:tcW w:w="1961" w:type="dxa"/>
            <w:tcBorders>
              <w:left w:val="single" w:sz="4" w:space="0" w:color="000000"/>
              <w:bottom w:val="single" w:sz="4" w:space="0" w:color="000000"/>
              <w:right w:val="single" w:sz="4" w:space="0" w:color="000000"/>
            </w:tcBorders>
            <w:shd w:val="clear" w:color="auto" w:fill="auto"/>
            <w:vAlign w:val="bottom"/>
            <w:tcPrChange w:id="1514" w:author="Jose Eduardo VIU" w:date="2023-04-01T18:24:00Z">
              <w:tcPr>
                <w:tcW w:w="1894" w:type="dxa"/>
                <w:tcBorders>
                  <w:left w:val="single" w:sz="4" w:space="0" w:color="000000"/>
                  <w:bottom w:val="single" w:sz="4" w:space="0" w:color="000000"/>
                  <w:right w:val="single" w:sz="4" w:space="0" w:color="000000"/>
                </w:tcBorders>
                <w:shd w:val="clear" w:color="auto" w:fill="auto"/>
                <w:vAlign w:val="bottom"/>
              </w:tcPr>
            </w:tcPrChange>
          </w:tcPr>
          <w:p w14:paraId="1DD67BBD"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515"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1516" w:author="Jose Eduardo VIU" w:date="2023-04-01T18:24:00Z">
                  <w:rPr>
                    <w:rFonts w:ascii="Calibri" w:eastAsia="Times New Roman" w:hAnsi="Calibri" w:cs="Calibri"/>
                    <w:color w:val="000000"/>
                    <w:lang w:eastAsia="es-ES"/>
                  </w:rPr>
                </w:rPrChange>
              </w:rPr>
              <w:t>ct_raza_93</w:t>
            </w:r>
          </w:p>
        </w:tc>
        <w:tc>
          <w:tcPr>
            <w:tcW w:w="1203" w:type="dxa"/>
            <w:tcBorders>
              <w:bottom w:val="single" w:sz="4" w:space="0" w:color="000000"/>
              <w:right w:val="single" w:sz="4" w:space="0" w:color="000000"/>
            </w:tcBorders>
            <w:shd w:val="clear" w:color="auto" w:fill="auto"/>
            <w:vAlign w:val="bottom"/>
            <w:tcPrChange w:id="1517" w:author="Jose Eduardo VIU" w:date="2023-04-01T18:24:00Z">
              <w:tcPr>
                <w:tcW w:w="1162" w:type="dxa"/>
                <w:tcBorders>
                  <w:bottom w:val="single" w:sz="4" w:space="0" w:color="000000"/>
                  <w:right w:val="single" w:sz="4" w:space="0" w:color="000000"/>
                </w:tcBorders>
                <w:shd w:val="clear" w:color="auto" w:fill="auto"/>
                <w:vAlign w:val="bottom"/>
              </w:tcPr>
            </w:tcPrChange>
          </w:tcPr>
          <w:p w14:paraId="4855B80F" w14:textId="77777777" w:rsidR="00CB7E31" w:rsidRPr="00EC154F"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518" w:author="Jose Eduardo VIU" w:date="2023-04-01T18:24:00Z">
                  <w:rPr>
                    <w:rFonts w:ascii="Calibri" w:eastAsia="Times New Roman" w:hAnsi="Calibri" w:cs="Calibri"/>
                    <w:color w:val="000000"/>
                    <w:lang w:eastAsia="es-ES"/>
                  </w:rPr>
                </w:rPrChange>
              </w:rPr>
            </w:pPr>
            <w:r w:rsidRPr="00EC154F">
              <w:rPr>
                <w:rFonts w:asciiTheme="minorHAnsi" w:eastAsia="Times New Roman" w:hAnsiTheme="minorHAnsi" w:cstheme="minorHAnsi"/>
                <w:color w:val="000000"/>
                <w:sz w:val="18"/>
                <w:szCs w:val="18"/>
                <w:lang w:eastAsia="es-ES"/>
                <w:rPrChange w:id="1519" w:author="Jose Eduardo VIU" w:date="2023-04-01T18:24:00Z">
                  <w:rPr>
                    <w:rFonts w:ascii="Calibri" w:eastAsia="Times New Roman" w:hAnsi="Calibri" w:cs="Calibri"/>
                    <w:color w:val="000000"/>
                    <w:lang w:eastAsia="es-ES"/>
                  </w:rPr>
                </w:rPrChange>
              </w:rPr>
              <w:t>uint8</w:t>
            </w:r>
          </w:p>
        </w:tc>
      </w:tr>
    </w:tbl>
    <w:p w14:paraId="08B1BE18" w14:textId="589B473E" w:rsidR="00CB7E31" w:rsidDel="00EC154F" w:rsidRDefault="00CB7E31">
      <w:pPr>
        <w:rPr>
          <w:del w:id="1520" w:author="Jose Eduardo VIU" w:date="2023-04-01T18:25:00Z"/>
          <w:lang w:eastAsia="es-ES"/>
        </w:rPr>
      </w:pPr>
    </w:p>
    <w:p w14:paraId="25D65532" w14:textId="78D2E603" w:rsidR="00CB7E31" w:rsidDel="00EC154F" w:rsidRDefault="00CB7E31">
      <w:pPr>
        <w:rPr>
          <w:del w:id="1521" w:author="Jose Eduardo VIU" w:date="2023-04-01T18:25:00Z"/>
          <w:lang w:eastAsia="es-ES"/>
        </w:rPr>
      </w:pPr>
    </w:p>
    <w:p w14:paraId="6A692372" w14:textId="77777777" w:rsidR="00EC154F" w:rsidRDefault="00EC154F">
      <w:pPr>
        <w:pStyle w:val="Ttulo4"/>
        <w:rPr>
          <w:ins w:id="1522" w:author="Jose Eduardo VIU" w:date="2023-04-01T18:25:00Z"/>
          <w:lang w:eastAsia="es-ES"/>
        </w:rPr>
      </w:pPr>
    </w:p>
    <w:p w14:paraId="2A8F14AA" w14:textId="06F7C5BA" w:rsidR="00CB7E31" w:rsidRDefault="00000000">
      <w:pPr>
        <w:pStyle w:val="Ttulo4"/>
        <w:rPr>
          <w:lang w:eastAsia="es-ES"/>
        </w:rPr>
      </w:pPr>
      <w:r>
        <w:rPr>
          <w:lang w:eastAsia="es-ES"/>
        </w:rPr>
        <w:t>Correlación entre variables</w:t>
      </w:r>
    </w:p>
    <w:p w14:paraId="4E188BC2" w14:textId="4AD68518" w:rsidR="00CB7E31" w:rsidRDefault="00000000">
      <w:pPr>
        <w:rPr>
          <w:lang w:eastAsia="es-ES"/>
        </w:rPr>
      </w:pPr>
      <w:r>
        <w:rPr>
          <w:lang w:eastAsia="es-ES"/>
        </w:rPr>
        <w:t xml:space="preserve">Con estas variables comprobaremos si hay variables que no sean independientes entre sí, para ello generaremos la matriz de dispersión (“scatter matrix”, </w:t>
      </w:r>
      <w:r>
        <w:rPr>
          <w:lang w:eastAsia="es-ES"/>
        </w:rPr>
        <w:fldChar w:fldCharType="begin"/>
      </w:r>
      <w:r>
        <w:rPr>
          <w:lang w:eastAsia="es-ES"/>
        </w:rPr>
        <w:instrText xml:space="preserve"> REF _Ref131070694 \h </w:instrText>
      </w:r>
      <w:r>
        <w:rPr>
          <w:lang w:eastAsia="es-ES"/>
        </w:rPr>
      </w:r>
      <w:r>
        <w:rPr>
          <w:lang w:eastAsia="es-ES"/>
        </w:rPr>
        <w:fldChar w:fldCharType="separate"/>
      </w:r>
      <w:ins w:id="1523" w:author="Jose Eduardo VIU" w:date="2023-04-03T06:46:00Z">
        <w:r w:rsidR="00395639">
          <w:t xml:space="preserve">Ilustración </w:t>
        </w:r>
        <w:r w:rsidR="00395639">
          <w:rPr>
            <w:noProof/>
          </w:rPr>
          <w:t>32</w:t>
        </w:r>
      </w:ins>
      <w:del w:id="1524" w:author="Jose Eduardo VIU" w:date="2023-04-01T19:29:00Z">
        <w:r w:rsidDel="006D77E0">
          <w:rPr>
            <w:lang w:eastAsia="es-ES"/>
          </w:rPr>
          <w:delText>Ilustración 29</w:delText>
        </w:r>
      </w:del>
      <w:r>
        <w:rPr>
          <w:lang w:eastAsia="es-ES"/>
        </w:rPr>
        <w:fldChar w:fldCharType="end"/>
      </w:r>
      <w:r>
        <w:rPr>
          <w:lang w:eastAsia="es-ES"/>
        </w:rPr>
        <w:t>) y la de covarianzas (</w:t>
      </w:r>
      <w:r>
        <w:rPr>
          <w:lang w:eastAsia="es-ES"/>
        </w:rPr>
        <w:fldChar w:fldCharType="begin"/>
      </w:r>
      <w:r>
        <w:rPr>
          <w:lang w:eastAsia="es-ES"/>
        </w:rPr>
        <w:instrText xml:space="preserve"> REF _Ref131070709 \h </w:instrText>
      </w:r>
      <w:r>
        <w:rPr>
          <w:lang w:eastAsia="es-ES"/>
        </w:rPr>
      </w:r>
      <w:r>
        <w:rPr>
          <w:lang w:eastAsia="es-ES"/>
        </w:rPr>
        <w:fldChar w:fldCharType="separate"/>
      </w:r>
      <w:ins w:id="1525" w:author="Jose Eduardo VIU" w:date="2023-04-03T06:46:00Z">
        <w:r w:rsidR="00395639">
          <w:t xml:space="preserve">Ilustración </w:t>
        </w:r>
        <w:r w:rsidR="00395639">
          <w:rPr>
            <w:noProof/>
          </w:rPr>
          <w:t>33</w:t>
        </w:r>
      </w:ins>
      <w:del w:id="1526" w:author="Jose Eduardo VIU" w:date="2023-04-01T19:29:00Z">
        <w:r w:rsidDel="006D77E0">
          <w:rPr>
            <w:lang w:eastAsia="es-ES"/>
          </w:rPr>
          <w:delText>Ilustración 30</w:delText>
        </w:r>
      </w:del>
      <w:r>
        <w:rPr>
          <w:lang w:eastAsia="es-ES"/>
        </w:rPr>
        <w:fldChar w:fldCharType="end"/>
      </w:r>
      <w:r>
        <w:rPr>
          <w:lang w:eastAsia="es-ES"/>
        </w:rPr>
        <w:t>) para cada par de variables y luego en detalle para cada variable con la variable objetivo GMD (</w:t>
      </w:r>
      <w:r>
        <w:rPr>
          <w:lang w:eastAsia="es-ES"/>
        </w:rPr>
        <w:fldChar w:fldCharType="begin"/>
      </w:r>
      <w:r>
        <w:rPr>
          <w:lang w:eastAsia="es-ES"/>
        </w:rPr>
        <w:instrText xml:space="preserve"> REF _Ref131070717 \h </w:instrText>
      </w:r>
      <w:r>
        <w:rPr>
          <w:lang w:eastAsia="es-ES"/>
        </w:rPr>
      </w:r>
      <w:r>
        <w:rPr>
          <w:lang w:eastAsia="es-ES"/>
        </w:rPr>
        <w:fldChar w:fldCharType="separate"/>
      </w:r>
      <w:ins w:id="1527" w:author="Jose Eduardo VIU" w:date="2023-04-03T06:46:00Z">
        <w:r w:rsidR="00395639">
          <w:t xml:space="preserve">Ilustración </w:t>
        </w:r>
        <w:r w:rsidR="00395639">
          <w:rPr>
            <w:noProof/>
          </w:rPr>
          <w:t>34</w:t>
        </w:r>
      </w:ins>
      <w:del w:id="1528" w:author="Jose Eduardo VIU" w:date="2023-04-01T19:29:00Z">
        <w:r w:rsidDel="006D77E0">
          <w:rPr>
            <w:lang w:eastAsia="es-ES"/>
          </w:rPr>
          <w:delText>Ilustración 31</w:delText>
        </w:r>
      </w:del>
      <w:r>
        <w:rPr>
          <w:lang w:eastAsia="es-ES"/>
        </w:rPr>
        <w:fldChar w:fldCharType="end"/>
      </w:r>
      <w:r>
        <w:rPr>
          <w:lang w:eastAsia="es-ES"/>
        </w:rPr>
        <w:t>).</w:t>
      </w:r>
    </w:p>
    <w:p w14:paraId="1EB66EB1" w14:textId="77777777" w:rsidR="00CB7E31" w:rsidRDefault="00000000">
      <w:pPr>
        <w:keepNext/>
        <w:jc w:val="center"/>
      </w:pPr>
      <w:r>
        <w:rPr>
          <w:noProof/>
        </w:rPr>
        <w:lastRenderedPageBreak/>
        <w:drawing>
          <wp:inline distT="0" distB="0" distL="0" distR="0" wp14:anchorId="075BE525" wp14:editId="6B72662D">
            <wp:extent cx="5400040" cy="4525010"/>
            <wp:effectExtent l="0" t="0" r="0" b="0"/>
            <wp:docPr id="29" name="Imagen 3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30" descr="Diagrama&#10;&#10;Descripción generada automáticamente"/>
                    <pic:cNvPicPr>
                      <a:picLocks noChangeAspect="1" noChangeArrowheads="1"/>
                    </pic:cNvPicPr>
                  </pic:nvPicPr>
                  <pic:blipFill>
                    <a:blip r:embed="rId43"/>
                    <a:stretch>
                      <a:fillRect/>
                    </a:stretch>
                  </pic:blipFill>
                  <pic:spPr bwMode="auto">
                    <a:xfrm>
                      <a:off x="0" y="0"/>
                      <a:ext cx="5400040" cy="4525010"/>
                    </a:xfrm>
                    <a:prstGeom prst="rect">
                      <a:avLst/>
                    </a:prstGeom>
                  </pic:spPr>
                </pic:pic>
              </a:graphicData>
            </a:graphic>
          </wp:inline>
        </w:drawing>
      </w:r>
    </w:p>
    <w:p w14:paraId="57C12E47" w14:textId="0C66BC6F" w:rsidR="00CB7E31" w:rsidRDefault="00000000">
      <w:pPr>
        <w:pStyle w:val="Descripcin"/>
      </w:pPr>
      <w:bookmarkStart w:id="1529" w:name="_Ref131070694"/>
      <w:bookmarkStart w:id="1530" w:name="_Toc131091289"/>
      <w:bookmarkStart w:id="1531" w:name="_Toc131396883"/>
      <w:r>
        <w:t xml:space="preserve">Ilustración </w:t>
      </w:r>
      <w:fldSimple w:instr=" SEQ Ilustración \* ARABIC ">
        <w:ins w:id="1532" w:author="Jose Eduardo VIU" w:date="2023-04-03T06:46:00Z">
          <w:r w:rsidR="00395639">
            <w:rPr>
              <w:noProof/>
            </w:rPr>
            <w:t>32</w:t>
          </w:r>
        </w:ins>
        <w:del w:id="1533" w:author="Jose Eduardo VIU" w:date="2023-04-01T19:29:00Z">
          <w:r w:rsidDel="006D77E0">
            <w:rPr>
              <w:noProof/>
            </w:rPr>
            <w:delText>29</w:delText>
          </w:r>
        </w:del>
      </w:fldSimple>
      <w:bookmarkEnd w:id="1529"/>
      <w:r>
        <w:t>. Matriz de dispersión de las variables seleccionadas para regresión. Elaboración propia.</w:t>
      </w:r>
      <w:bookmarkEnd w:id="1530"/>
      <w:bookmarkEnd w:id="1531"/>
    </w:p>
    <w:p w14:paraId="2919398E" w14:textId="77777777" w:rsidR="00CB7E31" w:rsidRDefault="00CB7E31"/>
    <w:p w14:paraId="47C1B54E" w14:textId="77777777" w:rsidR="00CB7E31" w:rsidRDefault="00000000">
      <w:pPr>
        <w:keepNext/>
        <w:jc w:val="center"/>
      </w:pPr>
      <w:r>
        <w:rPr>
          <w:noProof/>
        </w:rPr>
        <w:drawing>
          <wp:inline distT="0" distB="0" distL="0" distR="0" wp14:anchorId="1EC6ACDC" wp14:editId="46E22599">
            <wp:extent cx="4694555" cy="2350770"/>
            <wp:effectExtent l="0" t="0" r="0" b="0"/>
            <wp:docPr id="30" name="Imagen 31" descr="Gráfico, Tabla,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1" descr="Gráfico, Tabla, Histograma&#10;&#10;Descripción generada automáticamente"/>
                    <pic:cNvPicPr>
                      <a:picLocks noChangeAspect="1" noChangeArrowheads="1"/>
                    </pic:cNvPicPr>
                  </pic:nvPicPr>
                  <pic:blipFill>
                    <a:blip r:embed="rId44"/>
                    <a:stretch>
                      <a:fillRect/>
                    </a:stretch>
                  </pic:blipFill>
                  <pic:spPr bwMode="auto">
                    <a:xfrm>
                      <a:off x="0" y="0"/>
                      <a:ext cx="4694555" cy="2350770"/>
                    </a:xfrm>
                    <a:prstGeom prst="rect">
                      <a:avLst/>
                    </a:prstGeom>
                  </pic:spPr>
                </pic:pic>
              </a:graphicData>
            </a:graphic>
          </wp:inline>
        </w:drawing>
      </w:r>
    </w:p>
    <w:p w14:paraId="6D555E6E" w14:textId="28663CE0" w:rsidR="00CB7E31" w:rsidRDefault="00000000">
      <w:pPr>
        <w:pStyle w:val="Descripcin"/>
      </w:pPr>
      <w:bookmarkStart w:id="1534" w:name="_Ref131070709"/>
      <w:bookmarkStart w:id="1535" w:name="_Toc131091290"/>
      <w:bookmarkStart w:id="1536" w:name="_Toc131396884"/>
      <w:r>
        <w:t xml:space="preserve">Ilustración </w:t>
      </w:r>
      <w:fldSimple w:instr=" SEQ Ilustración \* ARABIC ">
        <w:ins w:id="1537" w:author="Jose Eduardo VIU" w:date="2023-04-03T06:46:00Z">
          <w:r w:rsidR="00395639">
            <w:rPr>
              <w:noProof/>
            </w:rPr>
            <w:t>33</w:t>
          </w:r>
        </w:ins>
        <w:del w:id="1538" w:author="Jose Eduardo VIU" w:date="2023-04-01T19:29:00Z">
          <w:r w:rsidDel="006D77E0">
            <w:rPr>
              <w:noProof/>
            </w:rPr>
            <w:delText>30</w:delText>
          </w:r>
        </w:del>
      </w:fldSimple>
      <w:bookmarkEnd w:id="1534"/>
      <w:r>
        <w:t>. Matriz de correlaciones. Elaboración propia.</w:t>
      </w:r>
      <w:bookmarkEnd w:id="1535"/>
      <w:bookmarkEnd w:id="1536"/>
    </w:p>
    <w:p w14:paraId="7F148DC7" w14:textId="77777777" w:rsidR="00CB7E31" w:rsidRDefault="00CB7E31"/>
    <w:p w14:paraId="52901A2E" w14:textId="77777777" w:rsidR="00CB7E31" w:rsidRDefault="00000000">
      <w:pPr>
        <w:keepNext/>
        <w:jc w:val="center"/>
      </w:pPr>
      <w:r>
        <w:rPr>
          <w:noProof/>
        </w:rPr>
        <w:lastRenderedPageBreak/>
        <w:drawing>
          <wp:inline distT="0" distB="0" distL="0" distR="0" wp14:anchorId="6CC948D4" wp14:editId="00FBDC97">
            <wp:extent cx="2592070" cy="2498090"/>
            <wp:effectExtent l="0" t="0" r="0" b="0"/>
            <wp:docPr id="31" name="Imagen 3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2" descr="Tabla&#10;&#10;Descripción generada automáticamente"/>
                    <pic:cNvPicPr>
                      <a:picLocks noChangeAspect="1" noChangeArrowheads="1"/>
                    </pic:cNvPicPr>
                  </pic:nvPicPr>
                  <pic:blipFill>
                    <a:blip r:embed="rId45"/>
                    <a:stretch>
                      <a:fillRect/>
                    </a:stretch>
                  </pic:blipFill>
                  <pic:spPr bwMode="auto">
                    <a:xfrm>
                      <a:off x="0" y="0"/>
                      <a:ext cx="2592070" cy="2498090"/>
                    </a:xfrm>
                    <a:prstGeom prst="rect">
                      <a:avLst/>
                    </a:prstGeom>
                  </pic:spPr>
                </pic:pic>
              </a:graphicData>
            </a:graphic>
          </wp:inline>
        </w:drawing>
      </w:r>
    </w:p>
    <w:p w14:paraId="7D493F88" w14:textId="616849B6" w:rsidR="00CB7E31" w:rsidRDefault="00000000">
      <w:pPr>
        <w:pStyle w:val="Descripcin"/>
      </w:pPr>
      <w:bookmarkStart w:id="1539" w:name="_Ref131070717"/>
      <w:bookmarkStart w:id="1540" w:name="_Toc131091291"/>
      <w:bookmarkStart w:id="1541" w:name="_Toc131396885"/>
      <w:r>
        <w:t xml:space="preserve">Ilustración </w:t>
      </w:r>
      <w:fldSimple w:instr=" SEQ Ilustración \* ARABIC ">
        <w:ins w:id="1542" w:author="Jose Eduardo VIU" w:date="2023-04-03T06:46:00Z">
          <w:r w:rsidR="00395639">
            <w:rPr>
              <w:noProof/>
            </w:rPr>
            <w:t>34</w:t>
          </w:r>
        </w:ins>
        <w:del w:id="1543" w:author="Jose Eduardo VIU" w:date="2023-04-01T19:29:00Z">
          <w:r w:rsidDel="006D77E0">
            <w:rPr>
              <w:noProof/>
            </w:rPr>
            <w:delText>31</w:delText>
          </w:r>
        </w:del>
      </w:fldSimple>
      <w:bookmarkEnd w:id="1539"/>
      <w:r>
        <w:t>. Correlación de atributos con GMD. Elaboración propia.</w:t>
      </w:r>
      <w:bookmarkEnd w:id="1540"/>
      <w:bookmarkEnd w:id="1541"/>
    </w:p>
    <w:p w14:paraId="7E174907" w14:textId="77777777" w:rsidR="00CB7E31" w:rsidRDefault="00CB7E31"/>
    <w:p w14:paraId="5E597EDD" w14:textId="577E9BE3" w:rsidR="00CB7E31" w:rsidRDefault="00000000">
      <w:r>
        <w:t>A la vista de las 3 ilustraciones anteriores (</w:t>
      </w:r>
      <w:r>
        <w:fldChar w:fldCharType="begin"/>
      </w:r>
      <w:r>
        <w:instrText xml:space="preserve"> REF _Ref131070694 \h </w:instrText>
      </w:r>
      <w:r>
        <w:fldChar w:fldCharType="separate"/>
      </w:r>
      <w:ins w:id="1544" w:author="Jose Eduardo VIU" w:date="2023-04-03T06:46:00Z">
        <w:r w:rsidR="00395639">
          <w:t xml:space="preserve">Ilustración </w:t>
        </w:r>
        <w:r w:rsidR="00395639">
          <w:rPr>
            <w:noProof/>
          </w:rPr>
          <w:t>32</w:t>
        </w:r>
      </w:ins>
      <w:del w:id="1545" w:author="Jose Eduardo VIU" w:date="2023-04-01T19:29:00Z">
        <w:r w:rsidDel="006D77E0">
          <w:delText>Ilustración 29</w:delText>
        </w:r>
      </w:del>
      <w:r>
        <w:fldChar w:fldCharType="end"/>
      </w:r>
      <w:r>
        <w:t xml:space="preserve">, </w:t>
      </w:r>
      <w:r>
        <w:fldChar w:fldCharType="begin"/>
      </w:r>
      <w:r>
        <w:instrText xml:space="preserve"> REF _Ref131070709 \h </w:instrText>
      </w:r>
      <w:r>
        <w:fldChar w:fldCharType="separate"/>
      </w:r>
      <w:ins w:id="1546" w:author="Jose Eduardo VIU" w:date="2023-04-03T06:46:00Z">
        <w:r w:rsidR="00395639">
          <w:t xml:space="preserve">Ilustración </w:t>
        </w:r>
        <w:r w:rsidR="00395639">
          <w:rPr>
            <w:noProof/>
          </w:rPr>
          <w:t>33</w:t>
        </w:r>
      </w:ins>
      <w:del w:id="1547" w:author="Jose Eduardo VIU" w:date="2023-04-01T19:29:00Z">
        <w:r w:rsidDel="006D77E0">
          <w:delText>Ilustración 30</w:delText>
        </w:r>
      </w:del>
      <w:r>
        <w:fldChar w:fldCharType="end"/>
      </w:r>
      <w:r>
        <w:t xml:space="preserve"> y </w:t>
      </w:r>
      <w:r>
        <w:fldChar w:fldCharType="begin"/>
      </w:r>
      <w:r>
        <w:instrText xml:space="preserve"> REF _Ref131070717 \h </w:instrText>
      </w:r>
      <w:r>
        <w:fldChar w:fldCharType="separate"/>
      </w:r>
      <w:ins w:id="1548" w:author="Jose Eduardo VIU" w:date="2023-04-03T06:46:00Z">
        <w:r w:rsidR="00395639">
          <w:t xml:space="preserve">Ilustración </w:t>
        </w:r>
        <w:r w:rsidR="00395639">
          <w:rPr>
            <w:noProof/>
          </w:rPr>
          <w:t>34</w:t>
        </w:r>
      </w:ins>
      <w:del w:id="1549" w:author="Jose Eduardo VIU" w:date="2023-04-01T19:29:00Z">
        <w:r w:rsidDel="006D77E0">
          <w:delText>Ilustración 31</w:delText>
        </w:r>
      </w:del>
      <w:r>
        <w:fldChar w:fldCharType="end"/>
      </w:r>
      <w:r>
        <w:t>) no se aprecia ninguna correlación fuerte entre las variables que aconseje estudiar si quitarla antes de pasarla al modelo.</w:t>
      </w:r>
    </w:p>
    <w:p w14:paraId="2A64BEBA" w14:textId="77777777" w:rsidR="00CB7E31" w:rsidRDefault="00000000">
      <w:pPr>
        <w:pStyle w:val="Ttulo4"/>
        <w:rPr>
          <w:lang w:eastAsia="es-ES"/>
        </w:rPr>
      </w:pPr>
      <w:r>
        <w:rPr>
          <w:lang w:eastAsia="es-ES"/>
        </w:rPr>
        <w:t>Dividir datos en Entrenamiento y Prueba</w:t>
      </w:r>
    </w:p>
    <w:p w14:paraId="75F5A242" w14:textId="77777777" w:rsidR="00CB7E31" w:rsidRDefault="00000000">
      <w:pPr>
        <w:rPr>
          <w:lang w:eastAsia="es-ES"/>
        </w:rPr>
      </w:pPr>
      <w:r>
        <w:rPr>
          <w:lang w:eastAsia="es-ES"/>
        </w:rPr>
        <w:t>Finalmente, los datos seleccionados se dividirán en 2 categorías, la de entrenamiento (“train”) y la de prueba (“test”), de forma que podamos evaluar el modelo sin temor a un resultado afectado por el sobreajuste y la no generalización para casos no observados. Se ha elegido un 20% de los registros como registros de prueba y un 80% para entrenamiento, reordenando las filas (“suffle”) para evitar que el grupo de prueba sea de un conjunto de registros similares por cercanía en el dataset original.</w:t>
      </w:r>
    </w:p>
    <w:p w14:paraId="6B5EC31F" w14:textId="4146BCD0" w:rsidR="00CB7E31" w:rsidDel="00EC154F" w:rsidRDefault="00CB7E31">
      <w:pPr>
        <w:rPr>
          <w:del w:id="1550" w:author="Jose Eduardo VIU" w:date="2023-04-01T18:25:00Z"/>
          <w:lang w:eastAsia="es-ES"/>
        </w:rPr>
      </w:pPr>
    </w:p>
    <w:p w14:paraId="2D7073EC" w14:textId="77777777" w:rsidR="00CB7E31" w:rsidRDefault="00000000">
      <w:pPr>
        <w:pStyle w:val="Ttulo4"/>
        <w:rPr>
          <w:lang w:eastAsia="es-ES"/>
        </w:rPr>
      </w:pPr>
      <w:r>
        <w:rPr>
          <w:lang w:eastAsia="es-ES"/>
        </w:rPr>
        <w:t>Escalado de los datos</w:t>
      </w:r>
    </w:p>
    <w:p w14:paraId="4E1C01B8" w14:textId="77777777" w:rsidR="00CB7E31" w:rsidRDefault="00000000">
      <w:pPr>
        <w:rPr>
          <w:lang w:eastAsia="es-ES"/>
        </w:rPr>
        <w:pPrChange w:id="1551" w:author="Jose Eduardo VIU" w:date="2023-04-01T18:25:00Z">
          <w:pPr>
            <w:ind w:left="708" w:hanging="708"/>
          </w:pPr>
        </w:pPrChange>
      </w:pPr>
      <w:r>
        <w:rPr>
          <w:lang w:eastAsia="es-ES"/>
        </w:rPr>
        <w:t>Para evitar que de forma artificial unas variables tengan más influencia que otras debido a su diferente escala, se ha optado por escalar los datos haciendo uso de “RobustScaler” (</w:t>
      </w:r>
      <w:r>
        <w:fldChar w:fldCharType="begin"/>
      </w:r>
      <w:r>
        <w:rPr>
          <w:lang w:eastAsia="es-ES"/>
        </w:rPr>
        <w:instrText>ADDIN ZOTERO_ITEM CSL_CITATION {"citationID":"BHEbEgkl","properties":{"formattedCitation":"(Yin, 2015)","plainCitation":"(Yin, 2015)","noteIndex":0},"citationItems":[{"id":47,"uris":["http://zotero.org/users/local/8BTRjEQT/items/DN4D4ND4"],"itemData":{"id":47,"type":"article-journal","abstract":"A robust proxy of volatility, interquartile range is investigated with the estimation and forecasting of volatility of five American futures using GARCH-type models. With utilizing realized volatility as the yardstick of true underlying volatility, the Mincer-Zarnowitz (MZ) regression and four loss functions in Hansen and Lunde (2005) are employed as criterions for assessing the forecasting ability of competitive volatility models, both in sample and out of sample. It is found that, in samples of NY Light Crude (CL) and NY Natural Gas (NG) which are more volatile and have more extreme outliers than the other three, interquartile range models outperforms those standard models. But in samples of Dow Futures (DJ), Nasdaq 100 Futures (ND) and S&amp;P 500 Futures (SP) which are relatively stable, the results are, however, opposite. JEL Classifications: F3, G1, C5","container-title":"Journal of Finance and Economics","DOI":"10.12735/jfe.v3i2p01","ISSN":"2291-4951","issue":"2","page":"1-10","title":"Published by Science and Education Centre of North America Investigating Robust Estimation and Forecasting of Volatilities of Futures with Interquartile Range Models","volume":"3","author":[{"family":"Yin","given":"Lianqian"}],"issued":{"date-parts":[["2015"]]}}}],"schema":"https://github.com/citation-style-language/schema/raw/master/csl-citation.json"}</w:instrText>
      </w:r>
      <w:r>
        <w:rPr>
          <w:lang w:eastAsia="es-ES"/>
        </w:rPr>
        <w:fldChar w:fldCharType="separate"/>
      </w:r>
      <w:r>
        <w:t>(Yin, 2015)</w:t>
      </w:r>
      <w:r>
        <w:rPr>
          <w:lang w:eastAsia="es-ES"/>
        </w:rPr>
        <w:fldChar w:fldCharType="end"/>
      </w:r>
      <w:r>
        <w:rPr>
          <w:lang w:eastAsia="es-ES"/>
        </w:rPr>
        <w:t xml:space="preserve"> y </w:t>
      </w:r>
      <w:r>
        <w:fldChar w:fldCharType="begin"/>
      </w:r>
      <w:r>
        <w:rPr>
          <w:lang w:eastAsia="es-ES"/>
        </w:rPr>
        <w:instrText>ADDIN ZOTERO_ITEM CSL_CITATION {"citationID":"SNtcc9Cf","properties":{"formattedCitation":"(Pires et\\uc0\\u160{}al., 2020)","plainCitation":"(Pires et al., 2020)","noteIndex":0},"citationItems":[{"id":49,"uris":["http://zotero.org/users/local/8BTRjEQT/items/2FGXPXKX"],"itemData":{"id":49,"type":"article-journal","abstract":"One class of applications for human activity recognition methods is found in mobile devices for monitoring older adults and people with special needs. Recently, many studies were performed to create intelligent methods for the recognition of human activities. However, the different mobile devices in the market acquire the data from sensors at different frequencies. This paper focuses on implementing four data normalization techniques, i.e., MaxAbsScaler, MinMaxScaler, RobustScaler, and Z-Score. Subsequently, we evaluate the impact of the normalization algorithms with deep neural networks (DNN) for the classification of the human activities. The impact of the data normalization was counterintuitive, resulting in a degradation of performance. Namely, when using the accelerometer data, the accuracy dropped from about 79% to only 53% for the best normalization approach. Similarly, for the gyroscope data, the accuracy without normalization was about 81.5%, whereas with the best normalization, it was only 60%. It can be concluded that data normalization techniques are not helpful in classification problems with homogeneous data.","DOI":"10.3390/fi12110194","title":"Homogeneous Data Normalization and Deep Learning: A Case Study in Human Activity Classification","URL":"www.mdpi.com/journal/futureinternet","author":[{"family":"Pires","given":"Ivan Miguel"},{"family":"Hussain","given":"Faisal"},{"family":"Garcia","given":"Nuno M"},{"family":"Lameski","given":"Petre"},{"family":"Zdravevski","given":"Eftim"}],"accessed":{"date-parts":[["2023",3,30]]},"issued":{"date-parts":[["2020"]]}}}],"schema":"https://github.com/citation-style-language/schema/raw/master/csl-citation.json"}</w:instrText>
      </w:r>
      <w:r>
        <w:rPr>
          <w:lang w:eastAsia="es-ES"/>
        </w:rPr>
        <w:fldChar w:fldCharType="separate"/>
      </w:r>
      <w:r>
        <w:rPr>
          <w:szCs w:val="24"/>
        </w:rPr>
        <w:t>(Pires et al., 2020)</w:t>
      </w:r>
      <w:r>
        <w:rPr>
          <w:lang w:eastAsia="es-ES"/>
        </w:rPr>
        <w:fldChar w:fldCharType="end"/>
      </w:r>
      <w:r>
        <w:rPr>
          <w:lang w:eastAsia="es-ES"/>
        </w:rPr>
        <w:t>), que es un método de “scikit-learn”, que intenta evitar la influencia de los “outliers” y para ello escala los valores en función del rango intercuartílico.</w:t>
      </w:r>
    </w:p>
    <w:p w14:paraId="237AD9A5" w14:textId="1C0AA95F" w:rsidR="00CB7E31" w:rsidDel="00EC154F" w:rsidRDefault="00CB7E31">
      <w:pPr>
        <w:rPr>
          <w:del w:id="1552" w:author="Jose Eduardo VIU" w:date="2023-04-01T18:25:00Z"/>
          <w:lang w:eastAsia="es-ES"/>
        </w:rPr>
      </w:pPr>
    </w:p>
    <w:p w14:paraId="3AFC54B3" w14:textId="1395A488" w:rsidR="00CB7E31" w:rsidDel="00EC154F" w:rsidRDefault="00CB7E31">
      <w:pPr>
        <w:rPr>
          <w:del w:id="1553" w:author="Jose Eduardo VIU" w:date="2023-04-01T18:25:00Z"/>
          <w:lang w:eastAsia="es-ES"/>
        </w:rPr>
      </w:pPr>
    </w:p>
    <w:p w14:paraId="7D4A34FC" w14:textId="77777777" w:rsidR="00CB7E31" w:rsidRDefault="00CB7E31">
      <w:pPr>
        <w:rPr>
          <w:lang w:eastAsia="es-ES"/>
        </w:rPr>
      </w:pPr>
    </w:p>
    <w:p w14:paraId="22DF9F36" w14:textId="77777777" w:rsidR="00CB7E31" w:rsidRDefault="00000000">
      <w:pPr>
        <w:pStyle w:val="Ttulo3"/>
      </w:pPr>
      <w:bookmarkStart w:id="1554" w:name="_Toc131396835"/>
      <w:r>
        <w:t>RandomForest</w:t>
      </w:r>
      <w:bookmarkEnd w:id="1554"/>
    </w:p>
    <w:p w14:paraId="77EB913D" w14:textId="7A360AF3" w:rsidR="00CB7E31" w:rsidRDefault="00000000">
      <w:pPr>
        <w:rPr>
          <w:color w:val="0000FF" w:themeColor="hyperlink"/>
          <w:sz w:val="20"/>
          <w:szCs w:val="20"/>
          <w:u w:val="single"/>
          <w:lang w:eastAsia="es-ES"/>
        </w:rPr>
      </w:pPr>
      <w:r>
        <w:t xml:space="preserve">El primer algoritmo que se decidirá probar será el de RandomForest </w:t>
      </w:r>
      <w:r>
        <w:fldChar w:fldCharType="begin"/>
      </w:r>
      <w:r>
        <w:instrText>ADDIN ZOTERO_ITEM CSL_CITATION {"citationID":"deNzhsdF","properties":{"formattedCitation":"(Breiman, 2001)","plainCitation":"(Breiman, 2001)","noteIndex":0},"citationItems":[{"id":55,"uris":["http://zotero.org/users/local/8BTRjEQT/items/DIWBJNN5"],"itemData":{"id":55,"type":"article-journal","abstract":"Random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 *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regression.","page":"5-32","title":"Random Forests","volume":"45","author":[{"family":"Breiman","given":"Leo"}],"issued":{"date-parts":[["2001"]]}}}],"schema":"https://github.com/citation-style-language/schema/raw/master/csl-citation.json"}</w:instrText>
      </w:r>
      <w:r>
        <w:fldChar w:fldCharType="separate"/>
      </w:r>
      <w:r>
        <w:t>(Breiman, 2001)</w:t>
      </w:r>
      <w:r>
        <w:fldChar w:fldCharType="end"/>
      </w:r>
      <w:r>
        <w:t xml:space="preserve">, todo el proceso que se detalla a continuación se puede seguir en código para el apéndice </w:t>
      </w:r>
      <w:r>
        <w:fldChar w:fldCharType="begin"/>
      </w:r>
      <w:r>
        <w:instrText xml:space="preserve"> REF _Ref131065356 \h </w:instrText>
      </w:r>
      <w:r>
        <w:fldChar w:fldCharType="separate"/>
      </w:r>
      <w:r w:rsidR="00395639">
        <w:t>Regresión RandomForest</w:t>
      </w:r>
      <w:r>
        <w:fldChar w:fldCharType="end"/>
      </w:r>
      <w:r>
        <w:t>, disponible para su consulta y ejecución en la siguiente web de Github:</w:t>
      </w:r>
      <w:ins w:id="1555" w:author="Jose Eduardo VIU" w:date="2023-04-01T19:39:00Z">
        <w:r w:rsidR="00AA0357">
          <w:t xml:space="preserve"> </w:t>
        </w:r>
      </w:ins>
      <w:ins w:id="1556" w:author="Jose Eduardo VIU" w:date="2023-04-01T19:40:00Z">
        <w:r w:rsidR="00AA0357">
          <w:fldChar w:fldCharType="begin"/>
        </w:r>
        <w:r w:rsidR="00AA0357">
          <w:instrText xml:space="preserve"> HYPERLINK "https://github.com/JoseEduardoCG/14MBID_TFM/blob/0d752c135c40648c6a5f3da4d035a42e8c0ae32b/Cuadernos/Regresi%C3%B3n_RandomForest.ipynb" </w:instrText>
        </w:r>
      </w:ins>
      <w:ins w:id="1557" w:author="Jose Eduardo VIU" w:date="2023-04-02T13:47:00Z"/>
      <w:ins w:id="1558" w:author="Jose Eduardo VIU" w:date="2023-04-01T19:40:00Z">
        <w:r w:rsidR="00AA0357">
          <w:fldChar w:fldCharType="separate"/>
        </w:r>
        <w:r w:rsidR="00AA0357" w:rsidRPr="00AA0357">
          <w:rPr>
            <w:rStyle w:val="Hipervnculo"/>
          </w:rPr>
          <w:t>Regresión_RandomForest.ipynb</w:t>
        </w:r>
        <w:r w:rsidR="00AA0357">
          <w:fldChar w:fldCharType="end"/>
        </w:r>
      </w:ins>
      <w:r>
        <w:t xml:space="preserve"> </w:t>
      </w:r>
      <w:r>
        <w:fldChar w:fldCharType="begin"/>
      </w:r>
      <w:r>
        <w:instrText>HYPERLINK "https://github.com/JoseEduardoCG/14MBID_TFM/blob/main/Regresión_RandomForest.ipynb.Mejor" \h</w:instrText>
      </w:r>
      <w:ins w:id="1559" w:author="Jose Eduardo VIU" w:date="2023-04-02T13:47:00Z"/>
      <w:r>
        <w:fldChar w:fldCharType="separate"/>
      </w:r>
      <w:del w:id="1560" w:author="Unknown Author" w:date="2023-03-31T10:05:00Z">
        <w:r>
          <w:rPr>
            <w:rStyle w:val="Hipervnculo"/>
            <w:sz w:val="20"/>
            <w:szCs w:val="20"/>
            <w:lang w:eastAsia="es-ES"/>
          </w:rPr>
          <w:delText>https://github.com/JoseEduardoCG/14MBID_TFM/blob/main/Regresi</w:delText>
        </w:r>
        <w:commentRangeStart w:id="1561"/>
        <w:commentRangeStart w:id="1562"/>
        <w:r>
          <w:rPr>
            <w:rStyle w:val="Hipervnculo"/>
            <w:sz w:val="20"/>
            <w:szCs w:val="20"/>
            <w:lang w:eastAsia="es-ES"/>
          </w:rPr>
          <w:delText>%C3%B3n_RandomForest.ipynb</w:delText>
        </w:r>
        <w:r>
          <w:rPr>
            <w:rStyle w:val="Hipervnculo"/>
          </w:rPr>
          <w:delText>.</w:delText>
        </w:r>
      </w:del>
      <w:r>
        <w:rPr>
          <w:rStyle w:val="Hipervnculo"/>
        </w:rPr>
        <w:fldChar w:fldCharType="end"/>
      </w:r>
      <w:del w:id="1563" w:author="Jose Eduardo VIU" w:date="2023-04-01T19:41:00Z">
        <w:r w:rsidDel="00AA0357">
          <w:fldChar w:fldCharType="begin"/>
        </w:r>
        <w:r w:rsidDel="00AA0357">
          <w:delInstrText>HYPERLINK "https://github.com/JoseEduardoCG/14MBID_TFM/blob/main/Regresión_RandomForest.ipynb.Mejor" \h</w:delInstrText>
        </w:r>
        <w:r w:rsidDel="00AA0357">
          <w:fldChar w:fldCharType="separate"/>
        </w:r>
      </w:del>
      <w:ins w:id="1564" w:author="Unknown Author" w:date="2023-03-31T10:05:00Z">
        <w:del w:id="1565" w:author="Jose Eduardo VIU" w:date="2023-04-01T19:41:00Z">
          <w:r w:rsidDel="00AA0357">
            <w:rPr>
              <w:rStyle w:val="Hipervnculo"/>
              <w:sz w:val="20"/>
              <w:szCs w:val="20"/>
              <w:lang w:eastAsia="es-ES"/>
            </w:rPr>
            <w:delText>Mejor</w:delText>
          </w:r>
        </w:del>
      </w:ins>
      <w:del w:id="1566" w:author="Jose Eduardo VIU" w:date="2023-04-01T19:41:00Z">
        <w:r w:rsidDel="00AA0357">
          <w:rPr>
            <w:rStyle w:val="Hipervnculo"/>
            <w:sz w:val="20"/>
            <w:szCs w:val="20"/>
            <w:lang w:eastAsia="es-ES"/>
          </w:rPr>
          <w:fldChar w:fldCharType="end"/>
        </w:r>
      </w:del>
      <w:ins w:id="1567" w:author="Unknown Author" w:date="2023-03-31T10:05:00Z">
        <w:del w:id="1568" w:author="Jose Eduardo VIU" w:date="2023-04-01T19:41:00Z">
          <w:r w:rsidDel="00AA0357">
            <w:rPr>
              <w:color w:val="0000FF" w:themeColor="hyperlink"/>
              <w:sz w:val="20"/>
              <w:szCs w:val="20"/>
              <w:u w:val="single"/>
              <w:lang w:eastAsia="es-ES"/>
            </w:rPr>
            <w:delText xml:space="preserve"> si pones el nombre del fichero y referencias al repositorio.</w:delText>
          </w:r>
        </w:del>
      </w:ins>
    </w:p>
    <w:commentRangeEnd w:id="1561"/>
    <w:p w14:paraId="232FBAF6" w14:textId="77777777" w:rsidR="00CB7E31" w:rsidRDefault="00000000">
      <w:r>
        <w:lastRenderedPageBreak/>
        <w:commentReference w:id="1561"/>
      </w:r>
      <w:commentRangeEnd w:id="1562"/>
      <w:r w:rsidR="00375708">
        <w:rPr>
          <w:rStyle w:val="Refdecomentario"/>
        </w:rPr>
        <w:commentReference w:id="1562"/>
      </w:r>
    </w:p>
    <w:p w14:paraId="7924351F" w14:textId="606F01F8" w:rsidR="00CB7E31" w:rsidRDefault="00000000">
      <w:r>
        <w:t xml:space="preserve">Si se genera el modelo con los parámetros por defecto y lanza el entrenamiento del mismo para los datos de entrenamiento preparados en el apartado anterior, obtenemos los datos que se muestran en la </w:t>
      </w:r>
      <w:r>
        <w:fldChar w:fldCharType="begin"/>
      </w:r>
      <w:r>
        <w:instrText xml:space="preserve"> REF _Ref131072144 \h </w:instrText>
      </w:r>
      <w:r>
        <w:fldChar w:fldCharType="separate"/>
      </w:r>
      <w:ins w:id="1569" w:author="Jose Eduardo VIU" w:date="2023-04-03T06:46:00Z">
        <w:r w:rsidR="00395639">
          <w:t xml:space="preserve">Ilustración </w:t>
        </w:r>
        <w:r w:rsidR="00395639">
          <w:rPr>
            <w:noProof/>
          </w:rPr>
          <w:t>35</w:t>
        </w:r>
      </w:ins>
      <w:del w:id="1570" w:author="Jose Eduardo VIU" w:date="2023-04-01T19:29:00Z">
        <w:r w:rsidDel="006D77E0">
          <w:delText>Ilustración 32</w:delText>
        </w:r>
      </w:del>
      <w:r>
        <w:fldChar w:fldCharType="end"/>
      </w:r>
      <w:r>
        <w:t xml:space="preserve">. Como se puede apreciar tiene un coeficiente de determinación del 83.32%, lo que nos indica que el modelo explica la variación de la variable objetivo (GMD) en más de un 83%. Pero también nos interesa saber el resto de los errores y por ello mostramos estos indicadores en la </w:t>
      </w:r>
      <w:r>
        <w:fldChar w:fldCharType="begin"/>
      </w:r>
      <w:r>
        <w:instrText xml:space="preserve"> REF _Ref131072584 \h </w:instrText>
      </w:r>
      <w:r>
        <w:fldChar w:fldCharType="separate"/>
      </w:r>
      <w:r w:rsidR="00395639">
        <w:t xml:space="preserve">Tabla </w:t>
      </w:r>
      <w:r w:rsidR="00395639">
        <w:rPr>
          <w:noProof/>
        </w:rPr>
        <w:t>4</w:t>
      </w:r>
      <w:r>
        <w:fldChar w:fldCharType="end"/>
      </w:r>
      <w:r>
        <w:t>.</w:t>
      </w:r>
    </w:p>
    <w:p w14:paraId="7D16EA95" w14:textId="44B0382B" w:rsidR="00CB7E31" w:rsidDel="00EC154F" w:rsidRDefault="00CB7E31">
      <w:pPr>
        <w:rPr>
          <w:del w:id="1571" w:author="Jose Eduardo VIU" w:date="2023-04-01T18:26:00Z"/>
        </w:rPr>
      </w:pPr>
    </w:p>
    <w:p w14:paraId="73324DF0" w14:textId="77777777" w:rsidR="00CB7E31" w:rsidRDefault="00000000">
      <w:pPr>
        <w:keepNext/>
        <w:jc w:val="center"/>
      </w:pPr>
      <w:r>
        <w:rPr>
          <w:noProof/>
        </w:rPr>
        <w:drawing>
          <wp:inline distT="0" distB="0" distL="0" distR="0" wp14:anchorId="594A2BCD" wp14:editId="0D7F31FE">
            <wp:extent cx="4496435" cy="4496435"/>
            <wp:effectExtent l="0" t="0" r="0" b="0"/>
            <wp:docPr id="3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5"/>
                    <pic:cNvPicPr>
                      <a:picLocks noChangeAspect="1" noChangeArrowheads="1"/>
                    </pic:cNvPicPr>
                  </pic:nvPicPr>
                  <pic:blipFill>
                    <a:blip r:embed="rId47"/>
                    <a:stretch>
                      <a:fillRect/>
                    </a:stretch>
                  </pic:blipFill>
                  <pic:spPr bwMode="auto">
                    <a:xfrm>
                      <a:off x="0" y="0"/>
                      <a:ext cx="4496435" cy="4496435"/>
                    </a:xfrm>
                    <a:prstGeom prst="rect">
                      <a:avLst/>
                    </a:prstGeom>
                  </pic:spPr>
                </pic:pic>
              </a:graphicData>
            </a:graphic>
          </wp:inline>
        </w:drawing>
      </w:r>
    </w:p>
    <w:p w14:paraId="6BE4DB1C" w14:textId="516F05A0" w:rsidR="00CB7E31" w:rsidRDefault="00000000">
      <w:pPr>
        <w:pStyle w:val="Descripcin"/>
      </w:pPr>
      <w:bookmarkStart w:id="1572" w:name="_Ref131072144"/>
      <w:bookmarkStart w:id="1573" w:name="_Toc131091292"/>
      <w:bookmarkStart w:id="1574" w:name="_Toc131396886"/>
      <w:r>
        <w:t xml:space="preserve">Ilustración </w:t>
      </w:r>
      <w:fldSimple w:instr=" SEQ Ilustración \* ARABIC ">
        <w:ins w:id="1575" w:author="Jose Eduardo VIU" w:date="2023-04-03T06:46:00Z">
          <w:r w:rsidR="00395639">
            <w:rPr>
              <w:noProof/>
            </w:rPr>
            <w:t>35</w:t>
          </w:r>
        </w:ins>
        <w:del w:id="1576" w:author="Jose Eduardo VIU" w:date="2023-04-01T19:29:00Z">
          <w:r w:rsidDel="006D77E0">
            <w:rPr>
              <w:noProof/>
            </w:rPr>
            <w:delText>32</w:delText>
          </w:r>
        </w:del>
      </w:fldSimple>
      <w:bookmarkEnd w:id="1572"/>
      <w:r>
        <w:t>. Diferencias RandomForest v1. Elaboración propia.</w:t>
      </w:r>
      <w:bookmarkEnd w:id="1573"/>
      <w:bookmarkEnd w:id="1574"/>
    </w:p>
    <w:p w14:paraId="45B6A2CE" w14:textId="77777777" w:rsidR="00CB7E31" w:rsidRDefault="00CB7E31"/>
    <w:p w14:paraId="0A908664" w14:textId="67EC3F70" w:rsidR="00CB7E31" w:rsidRDefault="00000000">
      <w:pPr>
        <w:pStyle w:val="Descripcin"/>
        <w:keepNext/>
      </w:pPr>
      <w:bookmarkStart w:id="1577" w:name="_Ref131072584"/>
      <w:bookmarkStart w:id="1578" w:name="_Toc131091299"/>
      <w:bookmarkStart w:id="1579" w:name="_Toc131396898"/>
      <w:r>
        <w:t xml:space="preserve">Tabla </w:t>
      </w:r>
      <w:fldSimple w:instr=" SEQ Tabla \* ARABIC ">
        <w:r w:rsidR="00395639">
          <w:rPr>
            <w:noProof/>
          </w:rPr>
          <w:t>4</w:t>
        </w:r>
      </w:fldSimple>
      <w:bookmarkEnd w:id="1577"/>
      <w:r>
        <w:t>. Errores de estimación para RandomForest v1. Elaboración propia.</w:t>
      </w:r>
      <w:bookmarkEnd w:id="1578"/>
      <w:bookmarkEnd w:id="1579"/>
    </w:p>
    <w:tbl>
      <w:tblPr>
        <w:tblW w:w="5348" w:type="dxa"/>
        <w:jc w:val="center"/>
        <w:tblLayout w:type="fixed"/>
        <w:tblCellMar>
          <w:left w:w="70" w:type="dxa"/>
          <w:right w:w="70" w:type="dxa"/>
        </w:tblCellMar>
        <w:tblLook w:val="04A0" w:firstRow="1" w:lastRow="0" w:firstColumn="1" w:lastColumn="0" w:noHBand="0" w:noVBand="1"/>
        <w:tblPrChange w:id="1580" w:author="Jose Eduardo VIU" w:date="2023-04-01T18:27:00Z">
          <w:tblPr>
            <w:tblW w:w="5313" w:type="dxa"/>
            <w:jc w:val="center"/>
            <w:tblLayout w:type="fixed"/>
            <w:tblCellMar>
              <w:left w:w="70" w:type="dxa"/>
              <w:right w:w="70" w:type="dxa"/>
            </w:tblCellMar>
            <w:tblLook w:val="04A0" w:firstRow="1" w:lastRow="0" w:firstColumn="1" w:lastColumn="0" w:noHBand="0" w:noVBand="1"/>
          </w:tblPr>
        </w:tblPrChange>
      </w:tblPr>
      <w:tblGrid>
        <w:gridCol w:w="887"/>
        <w:gridCol w:w="955"/>
        <w:gridCol w:w="3506"/>
        <w:tblGridChange w:id="1581">
          <w:tblGrid>
            <w:gridCol w:w="852"/>
            <w:gridCol w:w="1360"/>
            <w:gridCol w:w="3101"/>
          </w:tblGrid>
        </w:tblGridChange>
      </w:tblGrid>
      <w:tr w:rsidR="00CB7E31" w14:paraId="1075B06D" w14:textId="77777777" w:rsidTr="00EC154F">
        <w:trPr>
          <w:trHeight w:val="300"/>
          <w:jc w:val="center"/>
          <w:trPrChange w:id="1582" w:author="Jose Eduardo VIU" w:date="2023-04-01T18:27:00Z">
            <w:trPr>
              <w:trHeight w:val="300"/>
              <w:jc w:val="center"/>
            </w:trPr>
          </w:trPrChange>
        </w:trPr>
        <w:tc>
          <w:tcPr>
            <w:tcW w:w="887" w:type="dxa"/>
            <w:tcBorders>
              <w:top w:val="single" w:sz="4" w:space="0" w:color="000000"/>
              <w:left w:val="single" w:sz="4" w:space="0" w:color="000000"/>
              <w:bottom w:val="single" w:sz="4" w:space="0" w:color="000000"/>
              <w:right w:val="single" w:sz="4" w:space="0" w:color="000000"/>
            </w:tcBorders>
            <w:shd w:val="clear" w:color="000000" w:fill="000000"/>
            <w:vAlign w:val="bottom"/>
            <w:tcPrChange w:id="1583" w:author="Jose Eduardo VIU" w:date="2023-04-01T18:27:00Z">
              <w:tcPr>
                <w:tcW w:w="852" w:type="dxa"/>
                <w:tcBorders>
                  <w:top w:val="single" w:sz="4" w:space="0" w:color="000000"/>
                  <w:left w:val="single" w:sz="4" w:space="0" w:color="000000"/>
                  <w:bottom w:val="single" w:sz="4" w:space="0" w:color="000000"/>
                  <w:right w:val="single" w:sz="4" w:space="0" w:color="000000"/>
                </w:tcBorders>
                <w:shd w:val="clear" w:color="000000" w:fill="000000"/>
                <w:vAlign w:val="bottom"/>
              </w:tcPr>
            </w:tcPrChange>
          </w:tcPr>
          <w:p w14:paraId="65805DBA" w14:textId="77777777" w:rsidR="00CB7E31"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Métrica</w:t>
            </w:r>
          </w:p>
        </w:tc>
        <w:tc>
          <w:tcPr>
            <w:tcW w:w="955" w:type="dxa"/>
            <w:tcBorders>
              <w:top w:val="single" w:sz="4" w:space="0" w:color="000000"/>
              <w:bottom w:val="single" w:sz="4" w:space="0" w:color="000000"/>
              <w:right w:val="single" w:sz="4" w:space="0" w:color="000000"/>
            </w:tcBorders>
            <w:shd w:val="clear" w:color="000000" w:fill="000000"/>
            <w:vAlign w:val="bottom"/>
            <w:tcPrChange w:id="1584" w:author="Jose Eduardo VIU" w:date="2023-04-01T18:27:00Z">
              <w:tcPr>
                <w:tcW w:w="1360" w:type="dxa"/>
                <w:tcBorders>
                  <w:top w:val="single" w:sz="4" w:space="0" w:color="000000"/>
                  <w:bottom w:val="single" w:sz="4" w:space="0" w:color="000000"/>
                  <w:right w:val="single" w:sz="4" w:space="0" w:color="000000"/>
                </w:tcBorders>
                <w:shd w:val="clear" w:color="000000" w:fill="000000"/>
                <w:vAlign w:val="bottom"/>
              </w:tcPr>
            </w:tcPrChange>
          </w:tcPr>
          <w:p w14:paraId="089899A4" w14:textId="77777777" w:rsidR="00CB7E31"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 xml:space="preserve"> Valor</w:t>
            </w:r>
          </w:p>
        </w:tc>
        <w:tc>
          <w:tcPr>
            <w:tcW w:w="3506" w:type="dxa"/>
            <w:tcBorders>
              <w:top w:val="single" w:sz="4" w:space="0" w:color="000000"/>
              <w:bottom w:val="single" w:sz="4" w:space="0" w:color="000000"/>
              <w:right w:val="single" w:sz="4" w:space="0" w:color="000000"/>
            </w:tcBorders>
            <w:shd w:val="clear" w:color="000000" w:fill="000000"/>
            <w:vAlign w:val="bottom"/>
            <w:tcPrChange w:id="1585" w:author="Jose Eduardo VIU" w:date="2023-04-01T18:27:00Z">
              <w:tcPr>
                <w:tcW w:w="3101" w:type="dxa"/>
                <w:tcBorders>
                  <w:top w:val="single" w:sz="4" w:space="0" w:color="000000"/>
                  <w:bottom w:val="single" w:sz="4" w:space="0" w:color="000000"/>
                  <w:right w:val="single" w:sz="4" w:space="0" w:color="000000"/>
                </w:tcBorders>
                <w:shd w:val="clear" w:color="000000" w:fill="000000"/>
                <w:vAlign w:val="bottom"/>
              </w:tcPr>
            </w:tcPrChange>
          </w:tcPr>
          <w:p w14:paraId="614ADFB9" w14:textId="77777777" w:rsidR="00CB7E31"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Descripción</w:t>
            </w:r>
          </w:p>
        </w:tc>
      </w:tr>
      <w:tr w:rsidR="00CB7E31" w14:paraId="645AC461" w14:textId="77777777" w:rsidTr="00EC154F">
        <w:trPr>
          <w:trHeight w:val="300"/>
          <w:jc w:val="center"/>
          <w:trPrChange w:id="1586" w:author="Jose Eduardo VIU" w:date="2023-04-01T18:27:00Z">
            <w:trPr>
              <w:trHeight w:val="300"/>
              <w:jc w:val="center"/>
            </w:trPr>
          </w:trPrChange>
        </w:trPr>
        <w:tc>
          <w:tcPr>
            <w:tcW w:w="887" w:type="dxa"/>
            <w:tcBorders>
              <w:left w:val="single" w:sz="4" w:space="0" w:color="000000"/>
              <w:bottom w:val="single" w:sz="4" w:space="0" w:color="000000"/>
              <w:right w:val="single" w:sz="4" w:space="0" w:color="000000"/>
            </w:tcBorders>
            <w:shd w:val="clear" w:color="auto" w:fill="auto"/>
            <w:vAlign w:val="bottom"/>
            <w:tcPrChange w:id="1587" w:author="Jose Eduardo VIU" w:date="2023-04-01T18:27:00Z">
              <w:tcPr>
                <w:tcW w:w="852" w:type="dxa"/>
                <w:tcBorders>
                  <w:left w:val="single" w:sz="4" w:space="0" w:color="000000"/>
                  <w:bottom w:val="single" w:sz="4" w:space="0" w:color="000000"/>
                  <w:right w:val="single" w:sz="4" w:space="0" w:color="000000"/>
                </w:tcBorders>
                <w:shd w:val="clear" w:color="auto" w:fill="auto"/>
                <w:vAlign w:val="bottom"/>
              </w:tcPr>
            </w:tcPrChange>
          </w:tcPr>
          <w:p w14:paraId="0DFDEE83"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R^2</w:t>
            </w:r>
          </w:p>
        </w:tc>
        <w:tc>
          <w:tcPr>
            <w:tcW w:w="955" w:type="dxa"/>
            <w:tcBorders>
              <w:bottom w:val="single" w:sz="4" w:space="0" w:color="000000"/>
              <w:right w:val="single" w:sz="4" w:space="0" w:color="000000"/>
            </w:tcBorders>
            <w:shd w:val="clear" w:color="auto" w:fill="auto"/>
            <w:vAlign w:val="bottom"/>
            <w:tcPrChange w:id="1588" w:author="Jose Eduardo VIU" w:date="2023-04-01T18:27:00Z">
              <w:tcPr>
                <w:tcW w:w="1360" w:type="dxa"/>
                <w:tcBorders>
                  <w:bottom w:val="single" w:sz="4" w:space="0" w:color="000000"/>
                  <w:right w:val="single" w:sz="4" w:space="0" w:color="000000"/>
                </w:tcBorders>
                <w:shd w:val="clear" w:color="auto" w:fill="auto"/>
                <w:vAlign w:val="bottom"/>
              </w:tcPr>
            </w:tcPrChange>
          </w:tcPr>
          <w:p w14:paraId="61B3D1CF" w14:textId="1A4F1821" w:rsidR="00CB7E31"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w:t>
            </w:r>
            <w:commentRangeStart w:id="1589"/>
            <w:commentRangeStart w:id="1590"/>
            <w:r>
              <w:rPr>
                <w:rFonts w:ascii="Calibri" w:eastAsia="Times New Roman" w:hAnsi="Calibri" w:cs="Calibri"/>
                <w:color w:val="000000"/>
                <w:lang w:eastAsia="es-ES"/>
              </w:rPr>
              <w:t>,</w:t>
            </w:r>
            <w:del w:id="1591" w:author="Jose Eduardo VIU" w:date="2023-04-01T18:26:00Z">
              <w:r w:rsidDel="00EC154F">
                <w:rPr>
                  <w:rFonts w:ascii="Calibri" w:eastAsia="Times New Roman" w:hAnsi="Calibri" w:cs="Calibri"/>
                  <w:color w:val="000000"/>
                  <w:lang w:eastAsia="es-ES"/>
                </w:rPr>
                <w:delText>833289602</w:delText>
              </w:r>
              <w:commentRangeEnd w:id="1589"/>
              <w:r w:rsidDel="00EC154F">
                <w:commentReference w:id="1589"/>
              </w:r>
            </w:del>
            <w:commentRangeEnd w:id="1590"/>
            <w:r w:rsidR="00515E1F">
              <w:rPr>
                <w:rStyle w:val="Refdecomentario"/>
              </w:rPr>
              <w:commentReference w:id="1590"/>
            </w:r>
            <w:ins w:id="1592" w:author="Jose Eduardo VIU" w:date="2023-04-01T18:26:00Z">
              <w:r w:rsidR="00EC154F">
                <w:rPr>
                  <w:rFonts w:ascii="Calibri" w:eastAsia="Times New Roman" w:hAnsi="Calibri" w:cs="Calibri"/>
                  <w:color w:val="000000"/>
                  <w:lang w:eastAsia="es-ES"/>
                </w:rPr>
                <w:t>8333</w:t>
              </w:r>
            </w:ins>
          </w:p>
        </w:tc>
        <w:tc>
          <w:tcPr>
            <w:tcW w:w="3506" w:type="dxa"/>
            <w:tcBorders>
              <w:bottom w:val="single" w:sz="4" w:space="0" w:color="000000"/>
              <w:right w:val="single" w:sz="4" w:space="0" w:color="000000"/>
            </w:tcBorders>
            <w:shd w:val="clear" w:color="auto" w:fill="auto"/>
            <w:vAlign w:val="bottom"/>
            <w:tcPrChange w:id="1593" w:author="Jose Eduardo VIU" w:date="2023-04-01T18:27:00Z">
              <w:tcPr>
                <w:tcW w:w="3101" w:type="dxa"/>
                <w:tcBorders>
                  <w:bottom w:val="single" w:sz="4" w:space="0" w:color="000000"/>
                  <w:right w:val="single" w:sz="4" w:space="0" w:color="000000"/>
                </w:tcBorders>
                <w:shd w:val="clear" w:color="auto" w:fill="auto"/>
                <w:vAlign w:val="bottom"/>
              </w:tcPr>
            </w:tcPrChange>
          </w:tcPr>
          <w:p w14:paraId="4A84D135"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Coeficiente de Determinación</w:t>
            </w:r>
          </w:p>
        </w:tc>
      </w:tr>
      <w:tr w:rsidR="00CB7E31" w14:paraId="1C803ACF" w14:textId="77777777" w:rsidTr="00EC154F">
        <w:trPr>
          <w:trHeight w:val="300"/>
          <w:jc w:val="center"/>
          <w:trPrChange w:id="1594" w:author="Jose Eduardo VIU" w:date="2023-04-01T18:27:00Z">
            <w:trPr>
              <w:trHeight w:val="300"/>
              <w:jc w:val="center"/>
            </w:trPr>
          </w:trPrChange>
        </w:trPr>
        <w:tc>
          <w:tcPr>
            <w:tcW w:w="887" w:type="dxa"/>
            <w:tcBorders>
              <w:left w:val="single" w:sz="4" w:space="0" w:color="000000"/>
              <w:bottom w:val="single" w:sz="4" w:space="0" w:color="000000"/>
              <w:right w:val="single" w:sz="4" w:space="0" w:color="000000"/>
            </w:tcBorders>
            <w:shd w:val="clear" w:color="auto" w:fill="auto"/>
            <w:vAlign w:val="bottom"/>
            <w:tcPrChange w:id="1595" w:author="Jose Eduardo VIU" w:date="2023-04-01T18:27:00Z">
              <w:tcPr>
                <w:tcW w:w="852" w:type="dxa"/>
                <w:tcBorders>
                  <w:left w:val="single" w:sz="4" w:space="0" w:color="000000"/>
                  <w:bottom w:val="single" w:sz="4" w:space="0" w:color="000000"/>
                  <w:right w:val="single" w:sz="4" w:space="0" w:color="000000"/>
                </w:tcBorders>
                <w:shd w:val="clear" w:color="auto" w:fill="auto"/>
                <w:vAlign w:val="bottom"/>
              </w:tcPr>
            </w:tcPrChange>
          </w:tcPr>
          <w:p w14:paraId="092CAD2F"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RMSE</w:t>
            </w:r>
          </w:p>
        </w:tc>
        <w:tc>
          <w:tcPr>
            <w:tcW w:w="955" w:type="dxa"/>
            <w:tcBorders>
              <w:bottom w:val="single" w:sz="4" w:space="0" w:color="000000"/>
              <w:right w:val="single" w:sz="4" w:space="0" w:color="000000"/>
            </w:tcBorders>
            <w:shd w:val="clear" w:color="auto" w:fill="auto"/>
            <w:vAlign w:val="bottom"/>
            <w:tcPrChange w:id="1596" w:author="Jose Eduardo VIU" w:date="2023-04-01T18:27:00Z">
              <w:tcPr>
                <w:tcW w:w="1360" w:type="dxa"/>
                <w:tcBorders>
                  <w:bottom w:val="single" w:sz="4" w:space="0" w:color="000000"/>
                  <w:right w:val="single" w:sz="4" w:space="0" w:color="000000"/>
                </w:tcBorders>
                <w:shd w:val="clear" w:color="auto" w:fill="auto"/>
                <w:vAlign w:val="bottom"/>
              </w:tcPr>
            </w:tcPrChange>
          </w:tcPr>
          <w:p w14:paraId="11FCA5CA" w14:textId="52C5FA6F" w:rsidR="00CB7E31"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w:t>
            </w:r>
            <w:del w:id="1597" w:author="Jose Eduardo VIU" w:date="2023-04-01T18:26:00Z">
              <w:r w:rsidDel="00EC154F">
                <w:rPr>
                  <w:rFonts w:ascii="Calibri" w:eastAsia="Times New Roman" w:hAnsi="Calibri" w:cs="Calibri"/>
                  <w:color w:val="000000"/>
                  <w:lang w:eastAsia="es-ES"/>
                </w:rPr>
                <w:delText>001194588</w:delText>
              </w:r>
            </w:del>
            <w:ins w:id="1598" w:author="Jose Eduardo VIU" w:date="2023-04-01T18:26:00Z">
              <w:r w:rsidR="00EC154F">
                <w:rPr>
                  <w:rFonts w:ascii="Calibri" w:eastAsia="Times New Roman" w:hAnsi="Calibri" w:cs="Calibri"/>
                  <w:color w:val="000000"/>
                  <w:lang w:eastAsia="es-ES"/>
                </w:rPr>
                <w:t>0012</w:t>
              </w:r>
            </w:ins>
          </w:p>
        </w:tc>
        <w:tc>
          <w:tcPr>
            <w:tcW w:w="3506" w:type="dxa"/>
            <w:tcBorders>
              <w:bottom w:val="single" w:sz="4" w:space="0" w:color="000000"/>
              <w:right w:val="single" w:sz="4" w:space="0" w:color="000000"/>
            </w:tcBorders>
            <w:shd w:val="clear" w:color="auto" w:fill="auto"/>
            <w:vAlign w:val="bottom"/>
            <w:tcPrChange w:id="1599" w:author="Jose Eduardo VIU" w:date="2023-04-01T18:27:00Z">
              <w:tcPr>
                <w:tcW w:w="3101" w:type="dxa"/>
                <w:tcBorders>
                  <w:bottom w:val="single" w:sz="4" w:space="0" w:color="000000"/>
                  <w:right w:val="single" w:sz="4" w:space="0" w:color="000000"/>
                </w:tcBorders>
                <w:shd w:val="clear" w:color="auto" w:fill="auto"/>
                <w:vAlign w:val="bottom"/>
              </w:tcPr>
            </w:tcPrChange>
          </w:tcPr>
          <w:p w14:paraId="2470F553"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Raíz de error cuadrático medio</w:t>
            </w:r>
          </w:p>
        </w:tc>
      </w:tr>
      <w:tr w:rsidR="00CB7E31" w14:paraId="1A4AE23C" w14:textId="77777777" w:rsidTr="00EC154F">
        <w:trPr>
          <w:trHeight w:val="300"/>
          <w:jc w:val="center"/>
          <w:trPrChange w:id="1600" w:author="Jose Eduardo VIU" w:date="2023-04-01T18:27:00Z">
            <w:trPr>
              <w:trHeight w:val="300"/>
              <w:jc w:val="center"/>
            </w:trPr>
          </w:trPrChange>
        </w:trPr>
        <w:tc>
          <w:tcPr>
            <w:tcW w:w="887" w:type="dxa"/>
            <w:tcBorders>
              <w:left w:val="single" w:sz="4" w:space="0" w:color="000000"/>
              <w:bottom w:val="single" w:sz="4" w:space="0" w:color="000000"/>
              <w:right w:val="single" w:sz="4" w:space="0" w:color="000000"/>
            </w:tcBorders>
            <w:shd w:val="clear" w:color="auto" w:fill="auto"/>
            <w:vAlign w:val="bottom"/>
            <w:tcPrChange w:id="1601" w:author="Jose Eduardo VIU" w:date="2023-04-01T18:27:00Z">
              <w:tcPr>
                <w:tcW w:w="852" w:type="dxa"/>
                <w:tcBorders>
                  <w:left w:val="single" w:sz="4" w:space="0" w:color="000000"/>
                  <w:bottom w:val="single" w:sz="4" w:space="0" w:color="000000"/>
                  <w:right w:val="single" w:sz="4" w:space="0" w:color="000000"/>
                </w:tcBorders>
                <w:shd w:val="clear" w:color="auto" w:fill="auto"/>
                <w:vAlign w:val="bottom"/>
              </w:tcPr>
            </w:tcPrChange>
          </w:tcPr>
          <w:p w14:paraId="7E5CDFE0"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MAE</w:t>
            </w:r>
          </w:p>
        </w:tc>
        <w:tc>
          <w:tcPr>
            <w:tcW w:w="955" w:type="dxa"/>
            <w:tcBorders>
              <w:bottom w:val="single" w:sz="4" w:space="0" w:color="000000"/>
              <w:right w:val="single" w:sz="4" w:space="0" w:color="000000"/>
            </w:tcBorders>
            <w:shd w:val="clear" w:color="auto" w:fill="auto"/>
            <w:vAlign w:val="bottom"/>
            <w:tcPrChange w:id="1602" w:author="Jose Eduardo VIU" w:date="2023-04-01T18:27:00Z">
              <w:tcPr>
                <w:tcW w:w="1360" w:type="dxa"/>
                <w:tcBorders>
                  <w:bottom w:val="single" w:sz="4" w:space="0" w:color="000000"/>
                  <w:right w:val="single" w:sz="4" w:space="0" w:color="000000"/>
                </w:tcBorders>
                <w:shd w:val="clear" w:color="auto" w:fill="auto"/>
                <w:vAlign w:val="bottom"/>
              </w:tcPr>
            </w:tcPrChange>
          </w:tcPr>
          <w:p w14:paraId="4C059BEB" w14:textId="3C7A6C65" w:rsidR="00CB7E31"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w:t>
            </w:r>
            <w:del w:id="1603" w:author="Jose Eduardo VIU" w:date="2023-04-01T18:26:00Z">
              <w:r w:rsidDel="00EC154F">
                <w:rPr>
                  <w:rFonts w:ascii="Calibri" w:eastAsia="Times New Roman" w:hAnsi="Calibri" w:cs="Calibri"/>
                  <w:color w:val="000000"/>
                  <w:lang w:eastAsia="es-ES"/>
                </w:rPr>
                <w:delText>026452137</w:delText>
              </w:r>
            </w:del>
            <w:ins w:id="1604" w:author="Jose Eduardo VIU" w:date="2023-04-01T18:26:00Z">
              <w:r w:rsidR="00EC154F">
                <w:rPr>
                  <w:rFonts w:ascii="Calibri" w:eastAsia="Times New Roman" w:hAnsi="Calibri" w:cs="Calibri"/>
                  <w:color w:val="000000"/>
                  <w:lang w:eastAsia="es-ES"/>
                </w:rPr>
                <w:t>0265</w:t>
              </w:r>
            </w:ins>
          </w:p>
        </w:tc>
        <w:tc>
          <w:tcPr>
            <w:tcW w:w="3506" w:type="dxa"/>
            <w:tcBorders>
              <w:bottom w:val="single" w:sz="4" w:space="0" w:color="000000"/>
              <w:right w:val="single" w:sz="4" w:space="0" w:color="000000"/>
            </w:tcBorders>
            <w:shd w:val="clear" w:color="auto" w:fill="auto"/>
            <w:vAlign w:val="bottom"/>
            <w:tcPrChange w:id="1605" w:author="Jose Eduardo VIU" w:date="2023-04-01T18:27:00Z">
              <w:tcPr>
                <w:tcW w:w="3101" w:type="dxa"/>
                <w:tcBorders>
                  <w:bottom w:val="single" w:sz="4" w:space="0" w:color="000000"/>
                  <w:right w:val="single" w:sz="4" w:space="0" w:color="000000"/>
                </w:tcBorders>
                <w:shd w:val="clear" w:color="auto" w:fill="auto"/>
                <w:vAlign w:val="bottom"/>
              </w:tcPr>
            </w:tcPrChange>
          </w:tcPr>
          <w:p w14:paraId="0E3B76D8"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Error absoluto medio</w:t>
            </w:r>
          </w:p>
        </w:tc>
      </w:tr>
      <w:tr w:rsidR="00CB7E31" w14:paraId="28529CBE" w14:textId="77777777" w:rsidTr="00EC154F">
        <w:trPr>
          <w:trHeight w:val="300"/>
          <w:jc w:val="center"/>
          <w:trPrChange w:id="1606" w:author="Jose Eduardo VIU" w:date="2023-04-01T18:27:00Z">
            <w:trPr>
              <w:trHeight w:val="300"/>
              <w:jc w:val="center"/>
            </w:trPr>
          </w:trPrChange>
        </w:trPr>
        <w:tc>
          <w:tcPr>
            <w:tcW w:w="887" w:type="dxa"/>
            <w:tcBorders>
              <w:left w:val="single" w:sz="4" w:space="0" w:color="000000"/>
              <w:bottom w:val="single" w:sz="4" w:space="0" w:color="000000"/>
              <w:right w:val="single" w:sz="4" w:space="0" w:color="000000"/>
            </w:tcBorders>
            <w:shd w:val="clear" w:color="auto" w:fill="auto"/>
            <w:vAlign w:val="bottom"/>
            <w:tcPrChange w:id="1607" w:author="Jose Eduardo VIU" w:date="2023-04-01T18:27:00Z">
              <w:tcPr>
                <w:tcW w:w="852" w:type="dxa"/>
                <w:tcBorders>
                  <w:left w:val="single" w:sz="4" w:space="0" w:color="000000"/>
                  <w:bottom w:val="single" w:sz="4" w:space="0" w:color="000000"/>
                  <w:right w:val="single" w:sz="4" w:space="0" w:color="000000"/>
                </w:tcBorders>
                <w:shd w:val="clear" w:color="auto" w:fill="auto"/>
                <w:vAlign w:val="bottom"/>
              </w:tcPr>
            </w:tcPrChange>
          </w:tcPr>
          <w:p w14:paraId="45D5E041"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MAX</w:t>
            </w:r>
          </w:p>
        </w:tc>
        <w:tc>
          <w:tcPr>
            <w:tcW w:w="955" w:type="dxa"/>
            <w:tcBorders>
              <w:bottom w:val="single" w:sz="4" w:space="0" w:color="000000"/>
              <w:right w:val="single" w:sz="4" w:space="0" w:color="000000"/>
            </w:tcBorders>
            <w:shd w:val="clear" w:color="auto" w:fill="auto"/>
            <w:vAlign w:val="bottom"/>
            <w:tcPrChange w:id="1608" w:author="Jose Eduardo VIU" w:date="2023-04-01T18:27:00Z">
              <w:tcPr>
                <w:tcW w:w="1360" w:type="dxa"/>
                <w:tcBorders>
                  <w:bottom w:val="single" w:sz="4" w:space="0" w:color="000000"/>
                  <w:right w:val="single" w:sz="4" w:space="0" w:color="000000"/>
                </w:tcBorders>
                <w:shd w:val="clear" w:color="auto" w:fill="auto"/>
                <w:vAlign w:val="bottom"/>
              </w:tcPr>
            </w:tcPrChange>
          </w:tcPr>
          <w:p w14:paraId="3908E9E4" w14:textId="0E1E82A2" w:rsidR="00CB7E31"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0,1832</w:t>
            </w:r>
            <w:del w:id="1609" w:author="Jose Eduardo VIU" w:date="2023-04-01T18:27:00Z">
              <w:r w:rsidDel="00EC154F">
                <w:rPr>
                  <w:rFonts w:ascii="Calibri" w:eastAsia="Times New Roman" w:hAnsi="Calibri" w:cs="Calibri"/>
                  <w:color w:val="000000"/>
                  <w:lang w:eastAsia="es-ES"/>
                </w:rPr>
                <w:delText>06515</w:delText>
              </w:r>
            </w:del>
          </w:p>
        </w:tc>
        <w:tc>
          <w:tcPr>
            <w:tcW w:w="3506" w:type="dxa"/>
            <w:tcBorders>
              <w:bottom w:val="single" w:sz="4" w:space="0" w:color="000000"/>
              <w:right w:val="single" w:sz="4" w:space="0" w:color="000000"/>
            </w:tcBorders>
            <w:shd w:val="clear" w:color="auto" w:fill="auto"/>
            <w:vAlign w:val="bottom"/>
            <w:tcPrChange w:id="1610" w:author="Jose Eduardo VIU" w:date="2023-04-01T18:27:00Z">
              <w:tcPr>
                <w:tcW w:w="3101" w:type="dxa"/>
                <w:tcBorders>
                  <w:bottom w:val="single" w:sz="4" w:space="0" w:color="000000"/>
                  <w:right w:val="single" w:sz="4" w:space="0" w:color="000000"/>
                </w:tcBorders>
                <w:shd w:val="clear" w:color="auto" w:fill="auto"/>
                <w:vAlign w:val="bottom"/>
              </w:tcPr>
            </w:tcPrChange>
          </w:tcPr>
          <w:p w14:paraId="2601A639"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Error Máximo</w:t>
            </w:r>
          </w:p>
        </w:tc>
      </w:tr>
    </w:tbl>
    <w:p w14:paraId="0453FC2B" w14:textId="77777777" w:rsidR="00CB7E31" w:rsidRDefault="00CB7E31"/>
    <w:p w14:paraId="24FDBA9D" w14:textId="02BB70EC" w:rsidR="00CB7E31" w:rsidRDefault="00000000">
      <w:r>
        <w:t xml:space="preserve">Las 10 características más relevantes para la regresión según el modelo del Random Forest son las que se muestran en la </w:t>
      </w:r>
      <w:r>
        <w:fldChar w:fldCharType="begin"/>
      </w:r>
      <w:r>
        <w:instrText xml:space="preserve"> REF _Ref131072821 \h </w:instrText>
      </w:r>
      <w:r>
        <w:fldChar w:fldCharType="separate"/>
      </w:r>
      <w:r w:rsidR="00395639">
        <w:t xml:space="preserve">Tabla </w:t>
      </w:r>
      <w:r w:rsidR="00395639">
        <w:rPr>
          <w:noProof/>
        </w:rPr>
        <w:t>5</w:t>
      </w:r>
      <w:r>
        <w:fldChar w:fldCharType="end"/>
      </w:r>
      <w:r>
        <w:t>.</w:t>
      </w:r>
    </w:p>
    <w:p w14:paraId="34ECED55" w14:textId="39A3DD5D" w:rsidR="00CB7E31" w:rsidDel="00EC154F" w:rsidRDefault="00CB7E31">
      <w:pPr>
        <w:rPr>
          <w:del w:id="1611" w:author="Jose Eduardo VIU" w:date="2023-04-01T18:27:00Z"/>
        </w:rPr>
      </w:pPr>
    </w:p>
    <w:p w14:paraId="0059969F" w14:textId="3780F32E" w:rsidR="00CB7E31" w:rsidDel="00EC154F" w:rsidRDefault="00CB7E31">
      <w:pPr>
        <w:rPr>
          <w:del w:id="1612" w:author="Jose Eduardo VIU" w:date="2023-04-01T18:27:00Z"/>
        </w:rPr>
      </w:pPr>
    </w:p>
    <w:p w14:paraId="07F402D8" w14:textId="310D2C8C" w:rsidR="00CB7E31" w:rsidRDefault="00000000">
      <w:pPr>
        <w:pStyle w:val="Descripcin"/>
        <w:keepNext/>
      </w:pPr>
      <w:bookmarkStart w:id="1613" w:name="_Ref131072821"/>
      <w:bookmarkStart w:id="1614" w:name="_Toc131091300"/>
      <w:bookmarkStart w:id="1615" w:name="_Toc131396899"/>
      <w:r>
        <w:t xml:space="preserve">Tabla </w:t>
      </w:r>
      <w:fldSimple w:instr=" SEQ Tabla \* ARABIC ">
        <w:r w:rsidR="00395639">
          <w:rPr>
            <w:noProof/>
          </w:rPr>
          <w:t>5</w:t>
        </w:r>
      </w:fldSimple>
      <w:bookmarkEnd w:id="1613"/>
      <w:r>
        <w:t>. Características más relevantes según RandomForest. Elaboración propia.</w:t>
      </w:r>
      <w:bookmarkEnd w:id="1614"/>
      <w:bookmarkEnd w:id="1615"/>
    </w:p>
    <w:tbl>
      <w:tblPr>
        <w:tblW w:w="4437" w:type="dxa"/>
        <w:jc w:val="center"/>
        <w:tblLayout w:type="fixed"/>
        <w:tblCellMar>
          <w:left w:w="70" w:type="dxa"/>
          <w:right w:w="70" w:type="dxa"/>
        </w:tblCellMar>
        <w:tblLook w:val="04A0" w:firstRow="1" w:lastRow="0" w:firstColumn="1" w:lastColumn="0" w:noHBand="0" w:noVBand="1"/>
      </w:tblPr>
      <w:tblGrid>
        <w:gridCol w:w="929"/>
        <w:gridCol w:w="1936"/>
        <w:gridCol w:w="1572"/>
      </w:tblGrid>
      <w:tr w:rsidR="00CB7E31" w14:paraId="1DB2BE83" w14:textId="77777777">
        <w:trPr>
          <w:trHeight w:val="286"/>
          <w:jc w:val="center"/>
        </w:trPr>
        <w:tc>
          <w:tcPr>
            <w:tcW w:w="929" w:type="dxa"/>
            <w:tcBorders>
              <w:top w:val="single" w:sz="4" w:space="0" w:color="000000"/>
              <w:left w:val="single" w:sz="4" w:space="0" w:color="000000"/>
              <w:bottom w:val="single" w:sz="4" w:space="0" w:color="000000"/>
              <w:right w:val="single" w:sz="4" w:space="0" w:color="000000"/>
            </w:tcBorders>
            <w:shd w:val="clear" w:color="000000" w:fill="000000"/>
            <w:vAlign w:val="bottom"/>
          </w:tcPr>
          <w:p w14:paraId="371DCAF9" w14:textId="77777777" w:rsidR="00CB7E31"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Orden</w:t>
            </w:r>
          </w:p>
        </w:tc>
        <w:tc>
          <w:tcPr>
            <w:tcW w:w="1936" w:type="dxa"/>
            <w:tcBorders>
              <w:top w:val="single" w:sz="4" w:space="0" w:color="000000"/>
              <w:bottom w:val="single" w:sz="4" w:space="0" w:color="000000"/>
              <w:right w:val="single" w:sz="4" w:space="0" w:color="000000"/>
            </w:tcBorders>
            <w:shd w:val="clear" w:color="000000" w:fill="000000"/>
            <w:vAlign w:val="bottom"/>
          </w:tcPr>
          <w:p w14:paraId="0D0084A6" w14:textId="77777777" w:rsidR="00CB7E31"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Característica</w:t>
            </w:r>
          </w:p>
        </w:tc>
        <w:tc>
          <w:tcPr>
            <w:tcW w:w="1572" w:type="dxa"/>
            <w:tcBorders>
              <w:top w:val="single" w:sz="4" w:space="0" w:color="000000"/>
              <w:bottom w:val="single" w:sz="4" w:space="0" w:color="000000"/>
              <w:right w:val="single" w:sz="4" w:space="0" w:color="000000"/>
            </w:tcBorders>
            <w:shd w:val="clear" w:color="000000" w:fill="000000"/>
            <w:vAlign w:val="bottom"/>
          </w:tcPr>
          <w:p w14:paraId="67ED8275" w14:textId="77777777" w:rsidR="00CB7E31"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Importancia</w:t>
            </w:r>
          </w:p>
        </w:tc>
      </w:tr>
      <w:tr w:rsidR="00CB7E31" w14:paraId="018FDAAE" w14:textId="77777777">
        <w:trPr>
          <w:trHeight w:val="286"/>
          <w:jc w:val="center"/>
        </w:trPr>
        <w:tc>
          <w:tcPr>
            <w:tcW w:w="929" w:type="dxa"/>
            <w:tcBorders>
              <w:left w:val="single" w:sz="4" w:space="0" w:color="000000"/>
              <w:bottom w:val="single" w:sz="4" w:space="0" w:color="000000"/>
              <w:right w:val="single" w:sz="4" w:space="0" w:color="000000"/>
            </w:tcBorders>
            <w:shd w:val="clear" w:color="auto" w:fill="auto"/>
            <w:vAlign w:val="bottom"/>
          </w:tcPr>
          <w:p w14:paraId="6D4372AA"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1</w:t>
            </w:r>
          </w:p>
        </w:tc>
        <w:tc>
          <w:tcPr>
            <w:tcW w:w="1936" w:type="dxa"/>
            <w:tcBorders>
              <w:bottom w:val="single" w:sz="4" w:space="0" w:color="000000"/>
              <w:right w:val="single" w:sz="4" w:space="0" w:color="000000"/>
            </w:tcBorders>
            <w:shd w:val="clear" w:color="auto" w:fill="auto"/>
            <w:vAlign w:val="bottom"/>
          </w:tcPr>
          <w:p w14:paraId="4F92E41C"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PesoRecMedio</w:t>
            </w:r>
          </w:p>
        </w:tc>
        <w:tc>
          <w:tcPr>
            <w:tcW w:w="1572" w:type="dxa"/>
            <w:tcBorders>
              <w:bottom w:val="single" w:sz="4" w:space="0" w:color="000000"/>
              <w:right w:val="single" w:sz="4" w:space="0" w:color="000000"/>
            </w:tcBorders>
            <w:shd w:val="clear" w:color="auto" w:fill="auto"/>
            <w:vAlign w:val="bottom"/>
          </w:tcPr>
          <w:p w14:paraId="5145E5DB" w14:textId="77777777" w:rsidR="00CB7E31"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22,82%</w:t>
            </w:r>
          </w:p>
        </w:tc>
      </w:tr>
      <w:tr w:rsidR="00CB7E31" w14:paraId="017A2AAD" w14:textId="77777777">
        <w:trPr>
          <w:trHeight w:val="286"/>
          <w:jc w:val="center"/>
        </w:trPr>
        <w:tc>
          <w:tcPr>
            <w:tcW w:w="929" w:type="dxa"/>
            <w:tcBorders>
              <w:left w:val="single" w:sz="4" w:space="0" w:color="000000"/>
              <w:bottom w:val="single" w:sz="4" w:space="0" w:color="000000"/>
              <w:right w:val="single" w:sz="4" w:space="0" w:color="000000"/>
            </w:tcBorders>
            <w:shd w:val="clear" w:color="auto" w:fill="auto"/>
            <w:vAlign w:val="bottom"/>
          </w:tcPr>
          <w:p w14:paraId="06C4E9B4"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2</w:t>
            </w:r>
          </w:p>
        </w:tc>
        <w:tc>
          <w:tcPr>
            <w:tcW w:w="1936" w:type="dxa"/>
            <w:tcBorders>
              <w:bottom w:val="single" w:sz="4" w:space="0" w:color="000000"/>
              <w:right w:val="single" w:sz="4" w:space="0" w:color="000000"/>
            </w:tcBorders>
            <w:shd w:val="clear" w:color="auto" w:fill="auto"/>
            <w:vAlign w:val="bottom"/>
          </w:tcPr>
          <w:p w14:paraId="4B46637A"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ct_raza_69</w:t>
            </w:r>
          </w:p>
        </w:tc>
        <w:tc>
          <w:tcPr>
            <w:tcW w:w="1572" w:type="dxa"/>
            <w:tcBorders>
              <w:bottom w:val="single" w:sz="4" w:space="0" w:color="000000"/>
              <w:right w:val="single" w:sz="4" w:space="0" w:color="000000"/>
            </w:tcBorders>
            <w:shd w:val="clear" w:color="auto" w:fill="auto"/>
            <w:vAlign w:val="bottom"/>
          </w:tcPr>
          <w:p w14:paraId="6663106E" w14:textId="77777777" w:rsidR="00CB7E31"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11,54%</w:t>
            </w:r>
          </w:p>
        </w:tc>
      </w:tr>
      <w:tr w:rsidR="00CB7E31" w14:paraId="02F12143" w14:textId="77777777">
        <w:trPr>
          <w:trHeight w:val="286"/>
          <w:jc w:val="center"/>
        </w:trPr>
        <w:tc>
          <w:tcPr>
            <w:tcW w:w="929" w:type="dxa"/>
            <w:tcBorders>
              <w:left w:val="single" w:sz="4" w:space="0" w:color="000000"/>
              <w:bottom w:val="single" w:sz="4" w:space="0" w:color="000000"/>
              <w:right w:val="single" w:sz="4" w:space="0" w:color="000000"/>
            </w:tcBorders>
            <w:shd w:val="clear" w:color="auto" w:fill="auto"/>
            <w:vAlign w:val="bottom"/>
          </w:tcPr>
          <w:p w14:paraId="46C3D2BD"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3</w:t>
            </w:r>
          </w:p>
        </w:tc>
        <w:tc>
          <w:tcPr>
            <w:tcW w:w="1936" w:type="dxa"/>
            <w:tcBorders>
              <w:bottom w:val="single" w:sz="4" w:space="0" w:color="000000"/>
              <w:right w:val="single" w:sz="4" w:space="0" w:color="000000"/>
            </w:tcBorders>
            <w:shd w:val="clear" w:color="auto" w:fill="auto"/>
            <w:vAlign w:val="bottom"/>
          </w:tcPr>
          <w:p w14:paraId="617876B9"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ct_tipo</w:t>
            </w:r>
          </w:p>
        </w:tc>
        <w:tc>
          <w:tcPr>
            <w:tcW w:w="1572" w:type="dxa"/>
            <w:tcBorders>
              <w:bottom w:val="single" w:sz="4" w:space="0" w:color="000000"/>
              <w:right w:val="single" w:sz="4" w:space="0" w:color="000000"/>
            </w:tcBorders>
            <w:shd w:val="clear" w:color="auto" w:fill="auto"/>
            <w:vAlign w:val="bottom"/>
          </w:tcPr>
          <w:p w14:paraId="656F893F" w14:textId="77777777" w:rsidR="00CB7E31"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11,44%</w:t>
            </w:r>
          </w:p>
        </w:tc>
      </w:tr>
      <w:tr w:rsidR="00CB7E31" w14:paraId="5B2D5031" w14:textId="77777777">
        <w:trPr>
          <w:trHeight w:val="286"/>
          <w:jc w:val="center"/>
        </w:trPr>
        <w:tc>
          <w:tcPr>
            <w:tcW w:w="929" w:type="dxa"/>
            <w:tcBorders>
              <w:left w:val="single" w:sz="4" w:space="0" w:color="000000"/>
              <w:bottom w:val="single" w:sz="4" w:space="0" w:color="000000"/>
              <w:right w:val="single" w:sz="4" w:space="0" w:color="000000"/>
            </w:tcBorders>
            <w:shd w:val="clear" w:color="auto" w:fill="auto"/>
            <w:vAlign w:val="bottom"/>
          </w:tcPr>
          <w:p w14:paraId="7795C5FA"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4</w:t>
            </w:r>
          </w:p>
        </w:tc>
        <w:tc>
          <w:tcPr>
            <w:tcW w:w="1936" w:type="dxa"/>
            <w:tcBorders>
              <w:bottom w:val="single" w:sz="4" w:space="0" w:color="000000"/>
              <w:right w:val="single" w:sz="4" w:space="0" w:color="000000"/>
            </w:tcBorders>
            <w:shd w:val="clear" w:color="auto" w:fill="auto"/>
            <w:vAlign w:val="bottom"/>
          </w:tcPr>
          <w:p w14:paraId="47D90255"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PesoEntMedio</w:t>
            </w:r>
          </w:p>
        </w:tc>
        <w:tc>
          <w:tcPr>
            <w:tcW w:w="1572" w:type="dxa"/>
            <w:tcBorders>
              <w:bottom w:val="single" w:sz="4" w:space="0" w:color="000000"/>
              <w:right w:val="single" w:sz="4" w:space="0" w:color="000000"/>
            </w:tcBorders>
            <w:shd w:val="clear" w:color="auto" w:fill="auto"/>
            <w:vAlign w:val="bottom"/>
          </w:tcPr>
          <w:p w14:paraId="6B3B40AE" w14:textId="77777777" w:rsidR="00CB7E31"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8,69%</w:t>
            </w:r>
          </w:p>
        </w:tc>
      </w:tr>
      <w:tr w:rsidR="00CB7E31" w14:paraId="4226A11D" w14:textId="77777777">
        <w:trPr>
          <w:trHeight w:val="286"/>
          <w:jc w:val="center"/>
        </w:trPr>
        <w:tc>
          <w:tcPr>
            <w:tcW w:w="929" w:type="dxa"/>
            <w:tcBorders>
              <w:left w:val="single" w:sz="4" w:space="0" w:color="000000"/>
              <w:bottom w:val="single" w:sz="4" w:space="0" w:color="000000"/>
              <w:right w:val="single" w:sz="4" w:space="0" w:color="000000"/>
            </w:tcBorders>
            <w:shd w:val="clear" w:color="auto" w:fill="auto"/>
            <w:vAlign w:val="bottom"/>
          </w:tcPr>
          <w:p w14:paraId="746A40BD"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5</w:t>
            </w:r>
          </w:p>
        </w:tc>
        <w:tc>
          <w:tcPr>
            <w:tcW w:w="1936" w:type="dxa"/>
            <w:tcBorders>
              <w:bottom w:val="single" w:sz="4" w:space="0" w:color="000000"/>
              <w:right w:val="single" w:sz="4" w:space="0" w:color="000000"/>
            </w:tcBorders>
            <w:shd w:val="clear" w:color="auto" w:fill="auto"/>
            <w:vAlign w:val="bottom"/>
          </w:tcPr>
          <w:p w14:paraId="2B4283CE"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IncPeso</w:t>
            </w:r>
          </w:p>
        </w:tc>
        <w:tc>
          <w:tcPr>
            <w:tcW w:w="1572" w:type="dxa"/>
            <w:tcBorders>
              <w:bottom w:val="single" w:sz="4" w:space="0" w:color="000000"/>
              <w:right w:val="single" w:sz="4" w:space="0" w:color="000000"/>
            </w:tcBorders>
            <w:shd w:val="clear" w:color="auto" w:fill="auto"/>
            <w:vAlign w:val="bottom"/>
          </w:tcPr>
          <w:p w14:paraId="31C7341A" w14:textId="77777777" w:rsidR="00CB7E31"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7,27%</w:t>
            </w:r>
          </w:p>
        </w:tc>
      </w:tr>
      <w:tr w:rsidR="00CB7E31" w14:paraId="52F99698" w14:textId="77777777">
        <w:trPr>
          <w:trHeight w:val="286"/>
          <w:jc w:val="center"/>
        </w:trPr>
        <w:tc>
          <w:tcPr>
            <w:tcW w:w="929" w:type="dxa"/>
            <w:tcBorders>
              <w:left w:val="single" w:sz="4" w:space="0" w:color="000000"/>
              <w:bottom w:val="single" w:sz="4" w:space="0" w:color="000000"/>
              <w:right w:val="single" w:sz="4" w:space="0" w:color="000000"/>
            </w:tcBorders>
            <w:shd w:val="clear" w:color="auto" w:fill="auto"/>
            <w:vAlign w:val="bottom"/>
          </w:tcPr>
          <w:p w14:paraId="5EFF9CF1"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6</w:t>
            </w:r>
          </w:p>
        </w:tc>
        <w:tc>
          <w:tcPr>
            <w:tcW w:w="1936" w:type="dxa"/>
            <w:tcBorders>
              <w:bottom w:val="single" w:sz="4" w:space="0" w:color="000000"/>
              <w:right w:val="single" w:sz="4" w:space="0" w:color="000000"/>
            </w:tcBorders>
            <w:shd w:val="clear" w:color="auto" w:fill="auto"/>
            <w:vAlign w:val="bottom"/>
          </w:tcPr>
          <w:p w14:paraId="0F34A75D"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PorcHembras</w:t>
            </w:r>
          </w:p>
        </w:tc>
        <w:tc>
          <w:tcPr>
            <w:tcW w:w="1572" w:type="dxa"/>
            <w:tcBorders>
              <w:bottom w:val="single" w:sz="4" w:space="0" w:color="000000"/>
              <w:right w:val="single" w:sz="4" w:space="0" w:color="000000"/>
            </w:tcBorders>
            <w:shd w:val="clear" w:color="auto" w:fill="auto"/>
            <w:vAlign w:val="bottom"/>
          </w:tcPr>
          <w:p w14:paraId="72055E25" w14:textId="77777777" w:rsidR="00CB7E31"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6,33%</w:t>
            </w:r>
          </w:p>
        </w:tc>
      </w:tr>
      <w:tr w:rsidR="00CB7E31" w14:paraId="0190A59B" w14:textId="77777777">
        <w:trPr>
          <w:trHeight w:val="286"/>
          <w:jc w:val="center"/>
        </w:trPr>
        <w:tc>
          <w:tcPr>
            <w:tcW w:w="929" w:type="dxa"/>
            <w:tcBorders>
              <w:left w:val="single" w:sz="4" w:space="0" w:color="000000"/>
              <w:bottom w:val="single" w:sz="4" w:space="0" w:color="000000"/>
              <w:right w:val="single" w:sz="4" w:space="0" w:color="000000"/>
            </w:tcBorders>
            <w:shd w:val="clear" w:color="auto" w:fill="auto"/>
            <w:vAlign w:val="bottom"/>
          </w:tcPr>
          <w:p w14:paraId="4C132773"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7</w:t>
            </w:r>
          </w:p>
        </w:tc>
        <w:tc>
          <w:tcPr>
            <w:tcW w:w="1936" w:type="dxa"/>
            <w:tcBorders>
              <w:bottom w:val="single" w:sz="4" w:space="0" w:color="000000"/>
              <w:right w:val="single" w:sz="4" w:space="0" w:color="000000"/>
            </w:tcBorders>
            <w:shd w:val="clear" w:color="auto" w:fill="auto"/>
            <w:vAlign w:val="bottom"/>
          </w:tcPr>
          <w:p w14:paraId="15DD45A4"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semanaEntrada</w:t>
            </w:r>
          </w:p>
        </w:tc>
        <w:tc>
          <w:tcPr>
            <w:tcW w:w="1572" w:type="dxa"/>
            <w:tcBorders>
              <w:bottom w:val="single" w:sz="4" w:space="0" w:color="000000"/>
              <w:right w:val="single" w:sz="4" w:space="0" w:color="000000"/>
            </w:tcBorders>
            <w:shd w:val="clear" w:color="auto" w:fill="auto"/>
            <w:vAlign w:val="bottom"/>
          </w:tcPr>
          <w:p w14:paraId="64C55667" w14:textId="77777777" w:rsidR="00CB7E31"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5,68%</w:t>
            </w:r>
          </w:p>
        </w:tc>
      </w:tr>
      <w:tr w:rsidR="00CB7E31" w14:paraId="452C3E49" w14:textId="77777777">
        <w:trPr>
          <w:trHeight w:val="286"/>
          <w:jc w:val="center"/>
        </w:trPr>
        <w:tc>
          <w:tcPr>
            <w:tcW w:w="929" w:type="dxa"/>
            <w:tcBorders>
              <w:left w:val="single" w:sz="4" w:space="0" w:color="000000"/>
              <w:bottom w:val="single" w:sz="4" w:space="0" w:color="000000"/>
              <w:right w:val="single" w:sz="4" w:space="0" w:color="000000"/>
            </w:tcBorders>
            <w:shd w:val="clear" w:color="auto" w:fill="auto"/>
            <w:vAlign w:val="bottom"/>
          </w:tcPr>
          <w:p w14:paraId="252DEC46"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8</w:t>
            </w:r>
          </w:p>
        </w:tc>
        <w:tc>
          <w:tcPr>
            <w:tcW w:w="1936" w:type="dxa"/>
            <w:tcBorders>
              <w:bottom w:val="single" w:sz="4" w:space="0" w:color="000000"/>
              <w:right w:val="single" w:sz="4" w:space="0" w:color="000000"/>
            </w:tcBorders>
            <w:shd w:val="clear" w:color="auto" w:fill="auto"/>
            <w:vAlign w:val="bottom"/>
          </w:tcPr>
          <w:p w14:paraId="6DCDFF69"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NumAnimales</w:t>
            </w:r>
          </w:p>
        </w:tc>
        <w:tc>
          <w:tcPr>
            <w:tcW w:w="1572" w:type="dxa"/>
            <w:tcBorders>
              <w:bottom w:val="single" w:sz="4" w:space="0" w:color="000000"/>
              <w:right w:val="single" w:sz="4" w:space="0" w:color="000000"/>
            </w:tcBorders>
            <w:shd w:val="clear" w:color="auto" w:fill="auto"/>
            <w:vAlign w:val="bottom"/>
          </w:tcPr>
          <w:p w14:paraId="12CC5D84" w14:textId="77777777" w:rsidR="00CB7E31"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4,12%</w:t>
            </w:r>
          </w:p>
        </w:tc>
      </w:tr>
      <w:tr w:rsidR="00CB7E31" w14:paraId="5E3B723E" w14:textId="77777777">
        <w:trPr>
          <w:trHeight w:val="286"/>
          <w:jc w:val="center"/>
        </w:trPr>
        <w:tc>
          <w:tcPr>
            <w:tcW w:w="929" w:type="dxa"/>
            <w:tcBorders>
              <w:left w:val="single" w:sz="4" w:space="0" w:color="000000"/>
              <w:bottom w:val="single" w:sz="4" w:space="0" w:color="000000"/>
              <w:right w:val="single" w:sz="4" w:space="0" w:color="000000"/>
            </w:tcBorders>
            <w:shd w:val="clear" w:color="auto" w:fill="auto"/>
            <w:vAlign w:val="bottom"/>
          </w:tcPr>
          <w:p w14:paraId="4D5E4C3D"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9</w:t>
            </w:r>
          </w:p>
        </w:tc>
        <w:tc>
          <w:tcPr>
            <w:tcW w:w="1936" w:type="dxa"/>
            <w:tcBorders>
              <w:bottom w:val="single" w:sz="4" w:space="0" w:color="000000"/>
              <w:right w:val="single" w:sz="4" w:space="0" w:color="000000"/>
            </w:tcBorders>
            <w:shd w:val="clear" w:color="auto" w:fill="auto"/>
            <w:vAlign w:val="bottom"/>
          </w:tcPr>
          <w:p w14:paraId="359F9235"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ct_raza_93</w:t>
            </w:r>
          </w:p>
        </w:tc>
        <w:tc>
          <w:tcPr>
            <w:tcW w:w="1572" w:type="dxa"/>
            <w:tcBorders>
              <w:bottom w:val="single" w:sz="4" w:space="0" w:color="000000"/>
              <w:right w:val="single" w:sz="4" w:space="0" w:color="000000"/>
            </w:tcBorders>
            <w:shd w:val="clear" w:color="auto" w:fill="auto"/>
            <w:vAlign w:val="bottom"/>
          </w:tcPr>
          <w:p w14:paraId="45B8D11F" w14:textId="77777777" w:rsidR="00CB7E31"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4,08%</w:t>
            </w:r>
          </w:p>
        </w:tc>
      </w:tr>
      <w:tr w:rsidR="00CB7E31" w14:paraId="171B022F" w14:textId="77777777">
        <w:trPr>
          <w:trHeight w:val="286"/>
          <w:jc w:val="center"/>
        </w:trPr>
        <w:tc>
          <w:tcPr>
            <w:tcW w:w="929" w:type="dxa"/>
            <w:tcBorders>
              <w:left w:val="single" w:sz="4" w:space="0" w:color="000000"/>
              <w:bottom w:val="single" w:sz="4" w:space="0" w:color="000000"/>
              <w:right w:val="single" w:sz="4" w:space="0" w:color="000000"/>
            </w:tcBorders>
            <w:shd w:val="clear" w:color="auto" w:fill="auto"/>
            <w:vAlign w:val="bottom"/>
          </w:tcPr>
          <w:p w14:paraId="299AA884"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         10</w:t>
            </w:r>
          </w:p>
        </w:tc>
        <w:tc>
          <w:tcPr>
            <w:tcW w:w="1936" w:type="dxa"/>
            <w:tcBorders>
              <w:bottom w:val="single" w:sz="4" w:space="0" w:color="000000"/>
              <w:right w:val="single" w:sz="4" w:space="0" w:color="000000"/>
            </w:tcBorders>
            <w:shd w:val="clear" w:color="auto" w:fill="auto"/>
            <w:vAlign w:val="bottom"/>
          </w:tcPr>
          <w:p w14:paraId="2D3F8A53"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bajas</w:t>
            </w:r>
          </w:p>
        </w:tc>
        <w:tc>
          <w:tcPr>
            <w:tcW w:w="1572" w:type="dxa"/>
            <w:tcBorders>
              <w:bottom w:val="single" w:sz="4" w:space="0" w:color="000000"/>
              <w:right w:val="single" w:sz="4" w:space="0" w:color="000000"/>
            </w:tcBorders>
            <w:shd w:val="clear" w:color="auto" w:fill="auto"/>
            <w:vAlign w:val="bottom"/>
          </w:tcPr>
          <w:p w14:paraId="79AA58BB" w14:textId="77777777" w:rsidR="00CB7E31"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4,06%</w:t>
            </w:r>
          </w:p>
        </w:tc>
      </w:tr>
    </w:tbl>
    <w:p w14:paraId="022F8F7B" w14:textId="77777777" w:rsidR="00CB7E31" w:rsidRDefault="00CB7E31"/>
    <w:p w14:paraId="75A02351" w14:textId="77777777" w:rsidR="00CB7E31" w:rsidRDefault="00000000">
      <w:r>
        <w:t>Con estos resultados el siguiente paso podría ser el de ver hasta que punto se puede optimizar los resultados arrojados por el modelo si intentamos buscar una combinación de hiperparámetros que se ajuste mejor a nuestro problema. Para ello haré uso de una búsqueda aleatoria entre un rango de valores posibles proporcionados al optimizador.</w:t>
      </w:r>
    </w:p>
    <w:p w14:paraId="1B77DF21" w14:textId="2B3D6F64" w:rsidR="00CB7E31" w:rsidDel="00EC154F" w:rsidRDefault="00CB7E31">
      <w:pPr>
        <w:rPr>
          <w:del w:id="1616" w:author="Jose Eduardo VIU" w:date="2023-04-01T18:27:00Z"/>
        </w:rPr>
      </w:pPr>
    </w:p>
    <w:p w14:paraId="60B7B367" w14:textId="79A82EAF" w:rsidR="00CB7E31" w:rsidRDefault="00000000">
      <w:r>
        <w:t xml:space="preserve">Los valores de los hiperparámetros a intentar optimizar y sus posibles valores son los que muestro en la </w:t>
      </w:r>
      <w:r>
        <w:fldChar w:fldCharType="begin"/>
      </w:r>
      <w:r>
        <w:instrText xml:space="preserve"> REF _Ref131073093 \h </w:instrText>
      </w:r>
      <w:r>
        <w:fldChar w:fldCharType="separate"/>
      </w:r>
      <w:ins w:id="1617" w:author="Jose Eduardo VIU" w:date="2023-04-03T06:46:00Z">
        <w:r w:rsidR="00395639">
          <w:t xml:space="preserve">Ilustración </w:t>
        </w:r>
        <w:r w:rsidR="00395639">
          <w:rPr>
            <w:noProof/>
          </w:rPr>
          <w:t>36</w:t>
        </w:r>
      </w:ins>
      <w:del w:id="1618" w:author="Jose Eduardo VIU" w:date="2023-04-01T19:29:00Z">
        <w:r w:rsidDel="006D77E0">
          <w:delText>Ilustración 33</w:delText>
        </w:r>
      </w:del>
      <w:r>
        <w:fldChar w:fldCharType="end"/>
      </w:r>
      <w:r>
        <w:t xml:space="preserve">, y su ejecución en el comando que lanza su búsqueda se muestra en la </w:t>
      </w:r>
      <w:r>
        <w:fldChar w:fldCharType="begin"/>
      </w:r>
      <w:r>
        <w:instrText xml:space="preserve"> REF _Ref131073253 \h </w:instrText>
      </w:r>
      <w:r>
        <w:fldChar w:fldCharType="separate"/>
      </w:r>
      <w:ins w:id="1619" w:author="Jose Eduardo VIU" w:date="2023-04-03T06:46:00Z">
        <w:r w:rsidR="00395639">
          <w:t xml:space="preserve">Ilustración </w:t>
        </w:r>
        <w:r w:rsidR="00395639">
          <w:rPr>
            <w:noProof/>
          </w:rPr>
          <w:t>37</w:t>
        </w:r>
      </w:ins>
      <w:del w:id="1620" w:author="Jose Eduardo VIU" w:date="2023-04-01T19:29:00Z">
        <w:r w:rsidDel="006D77E0">
          <w:delText>Ilustración 34</w:delText>
        </w:r>
      </w:del>
      <w:r>
        <w:fldChar w:fldCharType="end"/>
      </w:r>
      <w:r>
        <w:t xml:space="preserve">, que tardó en ejecutarse para el entorno de “Google Colab” un tiempo de 31 minutos, en el que entrenó y evaluó aleatoriamente entre 300 combinaciones del rango de hiperparámetros propuesto la mejor solución para optimizar el error cuadrático medio, probando unas 300 combinaciones para 3 particiones de los datos cada una, de modo que estimara con estas el error mediante el uso de “Cross Validation” </w:t>
      </w:r>
      <w:r>
        <w:fldChar w:fldCharType="begin"/>
      </w:r>
      <w:r>
        <w:instrText>ADDIN ZOTERO_ITEM CSL_CITATION {"citationID":"MwSqM0SI","properties":{"formattedCitation":"(Yang, 2007)","plainCitation":"(Yang, 2007)","noteIndex":0},"citationItems":[{"id":51,"uris":["http://zotero.org/users/local/8BTRjEQT/items/3IKIKYEH"],"itemData":{"id":51,"type":"article-journal","abstract":"Theoretical developments on cross validation (CV) have mainly focused on selecting one among a list of finite-dimensional models (e.g., subset or order selection in linear regression) or selecting a smoothing parameter (e.g., bandwidth for kernel smoothing). However, little is known about consistency of cross validation when applied to compare between parametric and non-parametric methods or within nonparametric methods. We show that under some conditions, with an appropriate choice of data splitting ratio, cross validation is consistent in the sense of selecting the better procedure with probability approaching 1. Our results reveal interesting behavior of cross validation. When comparing two models (procedures) converging at the same nonparametric rate, in contrast to the parametric case, it turns out that the proportion of data used for evaluation in CV does not need to be dominating in size. Furthermore, it can even be of a smaller order than the proportion for estimation while not affecting the consistency property. 1. Introduction. Cross validation (e.g., Allen [2], Stone [25] and Geisser [9]) is one of the most commonly used model selection criteria. Basically, based on a data splitting, part of the data is used for fitting each competing model (or procedure) and the rest of the data is used to measure the performance of the models, and the model with the best overall performance is selected. There are a few different versions of cross-validation (CV) methods, including delete-1 CV, delete-k (k &gt; 1) CV and also generalized CV methods (e.g., Craven and Wahba [6]). Cross validation can be applied to various settings, including parametric and nonparametric regression. There can be different primary goals when applying a CV method: one mainly for identifying the best model/procedure among the candidates and another mainly for estimating the mean function or for prediction (see, e.g., Geisser [9]). A number of theoretical results have been obtained, mostly in the areas of linear regression and in smoothing parameter selection for nonpara-metric regression. In linear regression, it has been shown that delete-1 and generalized CVs are asymptotically equivalent to the Akaike Information Criterion (AIC) [1] and they are all inconsistent in the sense that the probability of selecting","container-title":"The Annals of Statistics","DOI":"10.1214/009053607000000514","issue":"6","page":"2450-2473","title":"CONSISTENCY OF CROSS VALIDATION FOR COMPARING REGRESSION PROCEDURES 1","volume":"35","author":[{"family":"Yang","given":"Yuhong"}],"issued":{"date-parts":[["2007"]]}}}],"schema":"https://github.com/citation-style-language/schema/raw/master/csl-citation.json"}</w:instrText>
      </w:r>
      <w:r>
        <w:fldChar w:fldCharType="separate"/>
      </w:r>
      <w:r>
        <w:t>(Yang, 2007)</w:t>
      </w:r>
      <w:r>
        <w:fldChar w:fldCharType="end"/>
      </w:r>
      <w:r>
        <w:t>.</w:t>
      </w:r>
    </w:p>
    <w:p w14:paraId="026A5C06" w14:textId="77777777" w:rsidR="00CB7E31" w:rsidRDefault="00000000">
      <w:pPr>
        <w:keepNext/>
        <w:jc w:val="center"/>
      </w:pPr>
      <w:r>
        <w:rPr>
          <w:noProof/>
        </w:rPr>
        <w:drawing>
          <wp:inline distT="0" distB="0" distL="0" distR="0" wp14:anchorId="63AD8608" wp14:editId="12FBD9EB">
            <wp:extent cx="4370705" cy="1188085"/>
            <wp:effectExtent l="0" t="0" r="0" b="0"/>
            <wp:docPr id="3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6"/>
                    <pic:cNvPicPr>
                      <a:picLocks noChangeAspect="1" noChangeArrowheads="1"/>
                    </pic:cNvPicPr>
                  </pic:nvPicPr>
                  <pic:blipFill>
                    <a:blip r:embed="rId48"/>
                    <a:stretch>
                      <a:fillRect/>
                    </a:stretch>
                  </pic:blipFill>
                  <pic:spPr bwMode="auto">
                    <a:xfrm>
                      <a:off x="0" y="0"/>
                      <a:ext cx="4370705" cy="1188085"/>
                    </a:xfrm>
                    <a:prstGeom prst="rect">
                      <a:avLst/>
                    </a:prstGeom>
                  </pic:spPr>
                </pic:pic>
              </a:graphicData>
            </a:graphic>
          </wp:inline>
        </w:drawing>
      </w:r>
    </w:p>
    <w:p w14:paraId="45591158" w14:textId="13173722" w:rsidR="00CB7E31" w:rsidRDefault="00000000">
      <w:pPr>
        <w:pStyle w:val="Descripcin"/>
      </w:pPr>
      <w:bookmarkStart w:id="1621" w:name="_Ref131073093"/>
      <w:bookmarkStart w:id="1622" w:name="_Toc131091293"/>
      <w:bookmarkStart w:id="1623" w:name="_Toc131396887"/>
      <w:commentRangeStart w:id="1624"/>
      <w:r>
        <w:t xml:space="preserve">Ilustración </w:t>
      </w:r>
      <w:fldSimple w:instr=" SEQ Ilustración \* ARABIC ">
        <w:ins w:id="1625" w:author="Jose Eduardo VIU" w:date="2023-04-03T06:46:00Z">
          <w:r w:rsidR="00395639">
            <w:rPr>
              <w:noProof/>
            </w:rPr>
            <w:t>36</w:t>
          </w:r>
        </w:ins>
        <w:del w:id="1626" w:author="Jose Eduardo VIU" w:date="2023-04-01T19:29:00Z">
          <w:r w:rsidDel="006D77E0">
            <w:rPr>
              <w:noProof/>
            </w:rPr>
            <w:delText>33</w:delText>
          </w:r>
        </w:del>
      </w:fldSimple>
      <w:bookmarkEnd w:id="1621"/>
      <w:r>
        <w:t>. Hiperparámetros a optimizar en RandomForest. Elaboración propia.</w:t>
      </w:r>
      <w:bookmarkEnd w:id="1622"/>
      <w:commentRangeEnd w:id="1624"/>
      <w:r>
        <w:commentReference w:id="1624"/>
      </w:r>
      <w:bookmarkEnd w:id="1623"/>
      <w:r>
        <w:br w:type="page"/>
      </w:r>
    </w:p>
    <w:p w14:paraId="04FB3B89" w14:textId="77777777" w:rsidR="00CB7E31" w:rsidRDefault="00000000">
      <w:pPr>
        <w:keepNext/>
        <w:spacing w:after="0" w:line="240" w:lineRule="auto"/>
        <w:jc w:val="center"/>
      </w:pPr>
      <w:r>
        <w:rPr>
          <w:noProof/>
        </w:rPr>
        <w:lastRenderedPageBreak/>
        <w:drawing>
          <wp:inline distT="0" distB="0" distL="0" distR="0" wp14:anchorId="62E3CD42" wp14:editId="5846425A">
            <wp:extent cx="4442460" cy="1490345"/>
            <wp:effectExtent l="0" t="0" r="0" b="0"/>
            <wp:docPr id="34"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8"/>
                    <pic:cNvPicPr>
                      <a:picLocks noChangeAspect="1" noChangeArrowheads="1"/>
                    </pic:cNvPicPr>
                  </pic:nvPicPr>
                  <pic:blipFill>
                    <a:blip r:embed="rId49"/>
                    <a:stretch>
                      <a:fillRect/>
                    </a:stretch>
                  </pic:blipFill>
                  <pic:spPr bwMode="auto">
                    <a:xfrm>
                      <a:off x="0" y="0"/>
                      <a:ext cx="4442460" cy="1490345"/>
                    </a:xfrm>
                    <a:prstGeom prst="rect">
                      <a:avLst/>
                    </a:prstGeom>
                  </pic:spPr>
                </pic:pic>
              </a:graphicData>
            </a:graphic>
          </wp:inline>
        </w:drawing>
      </w:r>
    </w:p>
    <w:p w14:paraId="3527A3BA" w14:textId="69A96226" w:rsidR="00CB7E31" w:rsidRDefault="00000000">
      <w:pPr>
        <w:pStyle w:val="Descripcin"/>
      </w:pPr>
      <w:bookmarkStart w:id="1627" w:name="_Ref131073253"/>
      <w:bookmarkStart w:id="1628" w:name="_Toc131091294"/>
      <w:bookmarkStart w:id="1629" w:name="_Toc131396888"/>
      <w:r>
        <w:t xml:space="preserve">Ilustración </w:t>
      </w:r>
      <w:fldSimple w:instr=" SEQ Ilustración \* ARABIC ">
        <w:ins w:id="1630" w:author="Jose Eduardo VIU" w:date="2023-04-03T06:46:00Z">
          <w:r w:rsidR="00395639">
            <w:rPr>
              <w:noProof/>
            </w:rPr>
            <w:t>37</w:t>
          </w:r>
        </w:ins>
        <w:del w:id="1631" w:author="Jose Eduardo VIU" w:date="2023-04-01T19:29:00Z">
          <w:r w:rsidDel="006D77E0">
            <w:rPr>
              <w:noProof/>
            </w:rPr>
            <w:delText>34</w:delText>
          </w:r>
        </w:del>
      </w:fldSimple>
      <w:bookmarkEnd w:id="1627"/>
      <w:r>
        <w:t>. Búsqueda de hiperparámetros RandomForest. Elaboración propia.</w:t>
      </w:r>
      <w:bookmarkEnd w:id="1628"/>
      <w:bookmarkEnd w:id="1629"/>
    </w:p>
    <w:p w14:paraId="4CC0EFCF" w14:textId="77777777" w:rsidR="00CB7E31" w:rsidRDefault="00CB7E31">
      <w:pPr>
        <w:spacing w:after="0" w:line="240" w:lineRule="auto"/>
        <w:jc w:val="center"/>
      </w:pPr>
    </w:p>
    <w:p w14:paraId="20BCBEDA" w14:textId="4CAA51A0" w:rsidR="00CB7E31" w:rsidRDefault="00000000">
      <w:pPr>
        <w:spacing w:after="0" w:line="240" w:lineRule="auto"/>
      </w:pPr>
      <w:r>
        <w:t xml:space="preserve">Los parámetros finalmente seleccionados son los mostrados en la </w:t>
      </w:r>
      <w:r>
        <w:fldChar w:fldCharType="begin"/>
      </w:r>
      <w:r>
        <w:instrText xml:space="preserve"> REF _Ref131075654 \h </w:instrText>
      </w:r>
      <w:r>
        <w:fldChar w:fldCharType="separate"/>
      </w:r>
      <w:r w:rsidR="00395639">
        <w:t xml:space="preserve">Tabla </w:t>
      </w:r>
      <w:r w:rsidR="00395639">
        <w:rPr>
          <w:noProof/>
        </w:rPr>
        <w:t>6</w:t>
      </w:r>
      <w:r>
        <w:fldChar w:fldCharType="end"/>
      </w:r>
      <w:r>
        <w:t xml:space="preserve"> y el error del nuevo modelo es el que se </w:t>
      </w:r>
      <w:r w:rsidRPr="00EC154F">
        <w:t>muestra en la</w:t>
      </w:r>
      <w:r w:rsidRPr="00EC154F">
        <w:rPr>
          <w:rPrChange w:id="1632" w:author="Jose Eduardo VIU" w:date="2023-04-01T18:28:00Z">
            <w:rPr>
              <w:color w:val="FF0000"/>
            </w:rPr>
          </w:rPrChange>
        </w:rPr>
        <w:t xml:space="preserve"> </w:t>
      </w:r>
      <w:r w:rsidRPr="00EC154F">
        <w:rPr>
          <w:rPrChange w:id="1633" w:author="Jose Eduardo VIU" w:date="2023-04-01T18:28:00Z">
            <w:rPr>
              <w:color w:val="FF0000"/>
            </w:rPr>
          </w:rPrChange>
        </w:rPr>
        <w:fldChar w:fldCharType="begin"/>
      </w:r>
      <w:r w:rsidRPr="00EC154F">
        <w:rPr>
          <w:rPrChange w:id="1634" w:author="Jose Eduardo VIU" w:date="2023-04-01T18:28:00Z">
            <w:rPr>
              <w:color w:val="FF0000"/>
            </w:rPr>
          </w:rPrChange>
        </w:rPr>
        <w:instrText xml:space="preserve"> REF _Ref131075855 \h </w:instrText>
      </w:r>
      <w:r w:rsidR="00EC154F">
        <w:instrText xml:space="preserve"> \* MERGEFORMAT </w:instrText>
      </w:r>
      <w:r w:rsidRPr="00EC154F">
        <w:rPr>
          <w:rPrChange w:id="1635" w:author="Jose Eduardo VIU" w:date="2023-04-01T18:28:00Z">
            <w:rPr>
              <w:color w:val="FF0000"/>
            </w:rPr>
          </w:rPrChange>
        </w:rPr>
        <w:fldChar w:fldCharType="separate"/>
      </w:r>
      <w:ins w:id="1636" w:author="Jose Eduardo VIU" w:date="2023-04-03T06:46:00Z">
        <w:r w:rsidR="00395639">
          <w:t>Tabla 7</w:t>
        </w:r>
      </w:ins>
      <w:del w:id="1637" w:author="Jose Eduardo VIU" w:date="2023-04-01T19:29:00Z">
        <w:r w:rsidRPr="00EC154F" w:rsidDel="006D77E0">
          <w:rPr>
            <w:rPrChange w:id="1638" w:author="Jose Eduardo VIU" w:date="2023-04-01T18:28:00Z">
              <w:rPr>
                <w:color w:val="FF0000"/>
              </w:rPr>
            </w:rPrChange>
          </w:rPr>
          <w:delText>Tabla 7</w:delText>
        </w:r>
      </w:del>
      <w:r w:rsidRPr="00EC154F">
        <w:rPr>
          <w:rPrChange w:id="1639" w:author="Jose Eduardo VIU" w:date="2023-04-01T18:28:00Z">
            <w:rPr>
              <w:color w:val="FF0000"/>
            </w:rPr>
          </w:rPrChange>
        </w:rPr>
        <w:fldChar w:fldCharType="end"/>
      </w:r>
      <w:r w:rsidRPr="00EC154F">
        <w:t>, t</w:t>
      </w:r>
      <w:r>
        <w:t>ambién se muestra como en el anterior las diferencias gráficamente (</w:t>
      </w:r>
      <w:r>
        <w:fldChar w:fldCharType="begin"/>
      </w:r>
      <w:r>
        <w:instrText xml:space="preserve"> REF _Ref131075997 \h </w:instrText>
      </w:r>
      <w:r>
        <w:fldChar w:fldCharType="separate"/>
      </w:r>
      <w:ins w:id="1640" w:author="Jose Eduardo VIU" w:date="2023-04-03T06:46:00Z">
        <w:r w:rsidR="00395639">
          <w:t xml:space="preserve">Ilustración </w:t>
        </w:r>
        <w:r w:rsidR="00395639">
          <w:rPr>
            <w:noProof/>
          </w:rPr>
          <w:t>38</w:t>
        </w:r>
      </w:ins>
      <w:del w:id="1641" w:author="Jose Eduardo VIU" w:date="2023-04-01T19:29:00Z">
        <w:r w:rsidDel="006D77E0">
          <w:delText>Ilustración 35</w:delText>
        </w:r>
      </w:del>
      <w:r>
        <w:fldChar w:fldCharType="end"/>
      </w:r>
      <w:r>
        <w:t>).</w:t>
      </w:r>
    </w:p>
    <w:p w14:paraId="03F28532" w14:textId="77777777" w:rsidR="00CB7E31" w:rsidRDefault="00CB7E31">
      <w:pPr>
        <w:spacing w:after="0" w:line="240" w:lineRule="auto"/>
      </w:pPr>
    </w:p>
    <w:p w14:paraId="09EC7408" w14:textId="08642BE7" w:rsidR="00CB7E31" w:rsidRDefault="00000000">
      <w:pPr>
        <w:pStyle w:val="Descripcin"/>
        <w:keepNext/>
      </w:pPr>
      <w:bookmarkStart w:id="1642" w:name="_Ref131075654"/>
      <w:bookmarkStart w:id="1643" w:name="_Toc131091301"/>
      <w:bookmarkStart w:id="1644" w:name="_Toc131396900"/>
      <w:r>
        <w:t xml:space="preserve">Tabla </w:t>
      </w:r>
      <w:fldSimple w:instr=" SEQ Tabla \* ARABIC ">
        <w:r w:rsidR="00395639">
          <w:rPr>
            <w:noProof/>
          </w:rPr>
          <w:t>6</w:t>
        </w:r>
      </w:fldSimple>
      <w:bookmarkEnd w:id="1642"/>
      <w:r>
        <w:t>. Mejores parámetros para RandomForest. Elaboración propia.</w:t>
      </w:r>
      <w:bookmarkEnd w:id="1643"/>
      <w:bookmarkEnd w:id="1644"/>
    </w:p>
    <w:tbl>
      <w:tblPr>
        <w:tblW w:w="4144" w:type="dxa"/>
        <w:jc w:val="center"/>
        <w:tblLayout w:type="fixed"/>
        <w:tblCellMar>
          <w:left w:w="70" w:type="dxa"/>
          <w:right w:w="70" w:type="dxa"/>
        </w:tblCellMar>
        <w:tblLook w:val="04A0" w:firstRow="1" w:lastRow="0" w:firstColumn="1" w:lastColumn="0" w:noHBand="0" w:noVBand="1"/>
      </w:tblPr>
      <w:tblGrid>
        <w:gridCol w:w="2428"/>
        <w:gridCol w:w="1716"/>
      </w:tblGrid>
      <w:tr w:rsidR="00CB7E31" w14:paraId="27E6D144" w14:textId="77777777">
        <w:trPr>
          <w:trHeight w:val="300"/>
          <w:jc w:val="center"/>
        </w:trPr>
        <w:tc>
          <w:tcPr>
            <w:tcW w:w="2428" w:type="dxa"/>
            <w:tcBorders>
              <w:top w:val="single" w:sz="4" w:space="0" w:color="000000"/>
              <w:left w:val="single" w:sz="4" w:space="0" w:color="000000"/>
              <w:bottom w:val="single" w:sz="4" w:space="0" w:color="000000"/>
              <w:right w:val="single" w:sz="4" w:space="0" w:color="000000"/>
            </w:tcBorders>
            <w:shd w:val="clear" w:color="000000" w:fill="000000"/>
            <w:vAlign w:val="bottom"/>
          </w:tcPr>
          <w:p w14:paraId="4F2C1878" w14:textId="77777777" w:rsidR="00CB7E31"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Parámetro</w:t>
            </w:r>
          </w:p>
        </w:tc>
        <w:tc>
          <w:tcPr>
            <w:tcW w:w="1716" w:type="dxa"/>
            <w:tcBorders>
              <w:top w:val="single" w:sz="4" w:space="0" w:color="000000"/>
              <w:bottom w:val="single" w:sz="4" w:space="0" w:color="000000"/>
              <w:right w:val="single" w:sz="4" w:space="0" w:color="000000"/>
            </w:tcBorders>
            <w:shd w:val="clear" w:color="000000" w:fill="000000"/>
            <w:vAlign w:val="bottom"/>
          </w:tcPr>
          <w:p w14:paraId="69B38AF5" w14:textId="77777777" w:rsidR="00CB7E31"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Valor</w:t>
            </w:r>
          </w:p>
        </w:tc>
      </w:tr>
      <w:tr w:rsidR="00CB7E31" w14:paraId="1C76AC25" w14:textId="77777777">
        <w:trPr>
          <w:trHeight w:val="300"/>
          <w:jc w:val="center"/>
        </w:trPr>
        <w:tc>
          <w:tcPr>
            <w:tcW w:w="2428" w:type="dxa"/>
            <w:tcBorders>
              <w:left w:val="single" w:sz="4" w:space="0" w:color="000000"/>
              <w:bottom w:val="single" w:sz="4" w:space="0" w:color="000000"/>
              <w:right w:val="single" w:sz="4" w:space="0" w:color="000000"/>
            </w:tcBorders>
            <w:shd w:val="clear" w:color="auto" w:fill="auto"/>
            <w:vAlign w:val="bottom"/>
          </w:tcPr>
          <w:p w14:paraId="5CF6E5A2"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n_estimators</w:t>
            </w:r>
          </w:p>
        </w:tc>
        <w:tc>
          <w:tcPr>
            <w:tcW w:w="1716" w:type="dxa"/>
            <w:tcBorders>
              <w:bottom w:val="single" w:sz="4" w:space="0" w:color="000000"/>
              <w:right w:val="single" w:sz="4" w:space="0" w:color="000000"/>
            </w:tcBorders>
            <w:shd w:val="clear" w:color="auto" w:fill="auto"/>
            <w:vAlign w:val="bottom"/>
          </w:tcPr>
          <w:p w14:paraId="06D46015" w14:textId="77777777" w:rsidR="00CB7E31" w:rsidRDefault="00000000">
            <w:pPr>
              <w:widowControl w:val="0"/>
              <w:suppressAutoHyphens w:val="0"/>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750</w:t>
            </w:r>
          </w:p>
        </w:tc>
      </w:tr>
      <w:tr w:rsidR="00CB7E31" w14:paraId="3FCABE0D" w14:textId="77777777">
        <w:trPr>
          <w:trHeight w:val="300"/>
          <w:jc w:val="center"/>
        </w:trPr>
        <w:tc>
          <w:tcPr>
            <w:tcW w:w="2428" w:type="dxa"/>
            <w:tcBorders>
              <w:left w:val="single" w:sz="4" w:space="0" w:color="000000"/>
              <w:bottom w:val="single" w:sz="4" w:space="0" w:color="000000"/>
              <w:right w:val="single" w:sz="4" w:space="0" w:color="000000"/>
            </w:tcBorders>
            <w:shd w:val="clear" w:color="auto" w:fill="auto"/>
            <w:vAlign w:val="bottom"/>
          </w:tcPr>
          <w:p w14:paraId="0FB6C8DB"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min_samples_split</w:t>
            </w:r>
          </w:p>
        </w:tc>
        <w:tc>
          <w:tcPr>
            <w:tcW w:w="1716" w:type="dxa"/>
            <w:tcBorders>
              <w:bottom w:val="single" w:sz="4" w:space="0" w:color="000000"/>
              <w:right w:val="single" w:sz="4" w:space="0" w:color="000000"/>
            </w:tcBorders>
            <w:shd w:val="clear" w:color="auto" w:fill="auto"/>
            <w:vAlign w:val="bottom"/>
          </w:tcPr>
          <w:p w14:paraId="724442FC" w14:textId="77777777" w:rsidR="00CB7E31" w:rsidRDefault="00000000">
            <w:pPr>
              <w:widowControl w:val="0"/>
              <w:suppressAutoHyphens w:val="0"/>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2</w:t>
            </w:r>
          </w:p>
        </w:tc>
      </w:tr>
      <w:tr w:rsidR="00CB7E31" w14:paraId="5A189B0D" w14:textId="77777777">
        <w:trPr>
          <w:trHeight w:val="300"/>
          <w:jc w:val="center"/>
        </w:trPr>
        <w:tc>
          <w:tcPr>
            <w:tcW w:w="2428" w:type="dxa"/>
            <w:tcBorders>
              <w:left w:val="single" w:sz="4" w:space="0" w:color="000000"/>
              <w:bottom w:val="single" w:sz="4" w:space="0" w:color="000000"/>
              <w:right w:val="single" w:sz="4" w:space="0" w:color="000000"/>
            </w:tcBorders>
            <w:shd w:val="clear" w:color="auto" w:fill="auto"/>
            <w:vAlign w:val="bottom"/>
          </w:tcPr>
          <w:p w14:paraId="5FE9BFFA"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min_samples_leaf</w:t>
            </w:r>
          </w:p>
        </w:tc>
        <w:tc>
          <w:tcPr>
            <w:tcW w:w="1716" w:type="dxa"/>
            <w:tcBorders>
              <w:bottom w:val="single" w:sz="4" w:space="0" w:color="000000"/>
              <w:right w:val="single" w:sz="4" w:space="0" w:color="000000"/>
            </w:tcBorders>
            <w:shd w:val="clear" w:color="auto" w:fill="auto"/>
            <w:vAlign w:val="bottom"/>
          </w:tcPr>
          <w:p w14:paraId="2576D00F" w14:textId="77777777" w:rsidR="00CB7E31" w:rsidRDefault="00000000">
            <w:pPr>
              <w:widowControl w:val="0"/>
              <w:suppressAutoHyphens w:val="0"/>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1</w:t>
            </w:r>
          </w:p>
        </w:tc>
      </w:tr>
      <w:tr w:rsidR="00CB7E31" w14:paraId="6A44D398" w14:textId="77777777">
        <w:trPr>
          <w:trHeight w:val="300"/>
          <w:jc w:val="center"/>
        </w:trPr>
        <w:tc>
          <w:tcPr>
            <w:tcW w:w="2428" w:type="dxa"/>
            <w:tcBorders>
              <w:left w:val="single" w:sz="4" w:space="0" w:color="000000"/>
              <w:bottom w:val="single" w:sz="4" w:space="0" w:color="000000"/>
              <w:right w:val="single" w:sz="4" w:space="0" w:color="000000"/>
            </w:tcBorders>
            <w:shd w:val="clear" w:color="auto" w:fill="auto"/>
            <w:vAlign w:val="bottom"/>
          </w:tcPr>
          <w:p w14:paraId="7D012620"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max_features</w:t>
            </w:r>
          </w:p>
        </w:tc>
        <w:tc>
          <w:tcPr>
            <w:tcW w:w="1716" w:type="dxa"/>
            <w:tcBorders>
              <w:bottom w:val="single" w:sz="4" w:space="0" w:color="000000"/>
              <w:right w:val="single" w:sz="4" w:space="0" w:color="000000"/>
            </w:tcBorders>
            <w:shd w:val="clear" w:color="auto" w:fill="auto"/>
            <w:vAlign w:val="bottom"/>
          </w:tcPr>
          <w:p w14:paraId="302082C0" w14:textId="77777777" w:rsidR="00CB7E31" w:rsidRDefault="00000000">
            <w:pPr>
              <w:widowControl w:val="0"/>
              <w:suppressAutoHyphens w:val="0"/>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5</w:t>
            </w:r>
          </w:p>
        </w:tc>
      </w:tr>
      <w:tr w:rsidR="00CB7E31" w14:paraId="171F6368" w14:textId="77777777">
        <w:trPr>
          <w:trHeight w:val="300"/>
          <w:jc w:val="center"/>
        </w:trPr>
        <w:tc>
          <w:tcPr>
            <w:tcW w:w="2428" w:type="dxa"/>
            <w:tcBorders>
              <w:left w:val="single" w:sz="4" w:space="0" w:color="000000"/>
              <w:bottom w:val="single" w:sz="4" w:space="0" w:color="000000"/>
              <w:right w:val="single" w:sz="4" w:space="0" w:color="000000"/>
            </w:tcBorders>
            <w:shd w:val="clear" w:color="auto" w:fill="auto"/>
            <w:vAlign w:val="bottom"/>
          </w:tcPr>
          <w:p w14:paraId="6D7651DF"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max_depth</w:t>
            </w:r>
          </w:p>
        </w:tc>
        <w:tc>
          <w:tcPr>
            <w:tcW w:w="1716" w:type="dxa"/>
            <w:tcBorders>
              <w:bottom w:val="single" w:sz="4" w:space="0" w:color="000000"/>
              <w:right w:val="single" w:sz="4" w:space="0" w:color="000000"/>
            </w:tcBorders>
            <w:shd w:val="clear" w:color="auto" w:fill="auto"/>
            <w:vAlign w:val="bottom"/>
          </w:tcPr>
          <w:p w14:paraId="6F2FC82D" w14:textId="77777777" w:rsidR="00CB7E31" w:rsidRDefault="00000000">
            <w:pPr>
              <w:widowControl w:val="0"/>
              <w:suppressAutoHyphens w:val="0"/>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60</w:t>
            </w:r>
          </w:p>
        </w:tc>
      </w:tr>
      <w:tr w:rsidR="00CB7E31" w14:paraId="57E0A5BA" w14:textId="77777777">
        <w:trPr>
          <w:trHeight w:val="300"/>
          <w:jc w:val="center"/>
        </w:trPr>
        <w:tc>
          <w:tcPr>
            <w:tcW w:w="2428" w:type="dxa"/>
            <w:tcBorders>
              <w:left w:val="single" w:sz="4" w:space="0" w:color="000000"/>
              <w:bottom w:val="single" w:sz="4" w:space="0" w:color="000000"/>
              <w:right w:val="single" w:sz="4" w:space="0" w:color="000000"/>
            </w:tcBorders>
            <w:shd w:val="clear" w:color="auto" w:fill="auto"/>
            <w:vAlign w:val="bottom"/>
          </w:tcPr>
          <w:p w14:paraId="2A354667"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bootstrap</w:t>
            </w:r>
          </w:p>
        </w:tc>
        <w:tc>
          <w:tcPr>
            <w:tcW w:w="1716" w:type="dxa"/>
            <w:tcBorders>
              <w:bottom w:val="single" w:sz="4" w:space="0" w:color="000000"/>
              <w:right w:val="single" w:sz="4" w:space="0" w:color="000000"/>
            </w:tcBorders>
            <w:shd w:val="clear" w:color="auto" w:fill="auto"/>
            <w:vAlign w:val="bottom"/>
          </w:tcPr>
          <w:p w14:paraId="58DAAB0B" w14:textId="77777777" w:rsidR="00CB7E31" w:rsidRDefault="00000000">
            <w:pPr>
              <w:widowControl w:val="0"/>
              <w:suppressAutoHyphens w:val="0"/>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False</w:t>
            </w:r>
          </w:p>
        </w:tc>
      </w:tr>
    </w:tbl>
    <w:p w14:paraId="6042BD84" w14:textId="77777777" w:rsidR="00CB7E31" w:rsidRDefault="00CB7E31">
      <w:pPr>
        <w:spacing w:after="0" w:line="240" w:lineRule="auto"/>
      </w:pPr>
    </w:p>
    <w:p w14:paraId="7B6D4ED6" w14:textId="3A8FC995" w:rsidR="00CB7E31" w:rsidRDefault="00000000">
      <w:pPr>
        <w:pStyle w:val="Descripcin"/>
        <w:keepNext/>
      </w:pPr>
      <w:bookmarkStart w:id="1645" w:name="_Ref131075855"/>
      <w:bookmarkStart w:id="1646" w:name="_Toc131091302"/>
      <w:bookmarkStart w:id="1647" w:name="_Toc131396901"/>
      <w:r>
        <w:t xml:space="preserve">Tabla </w:t>
      </w:r>
      <w:fldSimple w:instr=" SEQ Tabla \* ARABIC ">
        <w:r w:rsidR="00395639">
          <w:rPr>
            <w:noProof/>
          </w:rPr>
          <w:t>7</w:t>
        </w:r>
      </w:fldSimple>
      <w:bookmarkEnd w:id="1645"/>
      <w:r>
        <w:t>. Errores de mejores parámetros para RandomForest. Elaboración propia.</w:t>
      </w:r>
      <w:bookmarkEnd w:id="1646"/>
      <w:bookmarkEnd w:id="1647"/>
    </w:p>
    <w:tbl>
      <w:tblPr>
        <w:tblW w:w="5313" w:type="dxa"/>
        <w:jc w:val="center"/>
        <w:tblLayout w:type="fixed"/>
        <w:tblCellMar>
          <w:left w:w="70" w:type="dxa"/>
          <w:right w:w="70" w:type="dxa"/>
        </w:tblCellMar>
        <w:tblLook w:val="04A0" w:firstRow="1" w:lastRow="0" w:firstColumn="1" w:lastColumn="0" w:noHBand="0" w:noVBand="1"/>
        <w:tblPrChange w:id="1648" w:author="Jose Eduardo VIU" w:date="2023-04-01T18:29:00Z">
          <w:tblPr>
            <w:tblW w:w="5313" w:type="dxa"/>
            <w:jc w:val="center"/>
            <w:tblLayout w:type="fixed"/>
            <w:tblCellMar>
              <w:left w:w="70" w:type="dxa"/>
              <w:right w:w="70" w:type="dxa"/>
            </w:tblCellMar>
            <w:tblLook w:val="04A0" w:firstRow="1" w:lastRow="0" w:firstColumn="1" w:lastColumn="0" w:noHBand="0" w:noVBand="1"/>
          </w:tblPr>
        </w:tblPrChange>
      </w:tblPr>
      <w:tblGrid>
        <w:gridCol w:w="957"/>
        <w:gridCol w:w="992"/>
        <w:gridCol w:w="3364"/>
        <w:tblGridChange w:id="1649">
          <w:tblGrid>
            <w:gridCol w:w="852"/>
            <w:gridCol w:w="1360"/>
            <w:gridCol w:w="3101"/>
          </w:tblGrid>
        </w:tblGridChange>
      </w:tblGrid>
      <w:tr w:rsidR="00CB7E31" w14:paraId="0A737982" w14:textId="77777777" w:rsidTr="001F3694">
        <w:trPr>
          <w:trHeight w:val="300"/>
          <w:jc w:val="center"/>
          <w:trPrChange w:id="1650" w:author="Jose Eduardo VIU" w:date="2023-04-01T18:29:00Z">
            <w:trPr>
              <w:trHeight w:val="300"/>
              <w:jc w:val="center"/>
            </w:trPr>
          </w:trPrChange>
        </w:trPr>
        <w:tc>
          <w:tcPr>
            <w:tcW w:w="957" w:type="dxa"/>
            <w:tcBorders>
              <w:top w:val="single" w:sz="4" w:space="0" w:color="000000"/>
              <w:left w:val="single" w:sz="4" w:space="0" w:color="000000"/>
              <w:bottom w:val="single" w:sz="4" w:space="0" w:color="000000"/>
              <w:right w:val="single" w:sz="4" w:space="0" w:color="000000"/>
            </w:tcBorders>
            <w:shd w:val="clear" w:color="000000" w:fill="000000"/>
            <w:vAlign w:val="bottom"/>
            <w:tcPrChange w:id="1651" w:author="Jose Eduardo VIU" w:date="2023-04-01T18:29:00Z">
              <w:tcPr>
                <w:tcW w:w="852" w:type="dxa"/>
                <w:tcBorders>
                  <w:top w:val="single" w:sz="4" w:space="0" w:color="000000"/>
                  <w:left w:val="single" w:sz="4" w:space="0" w:color="000000"/>
                  <w:bottom w:val="single" w:sz="4" w:space="0" w:color="000000"/>
                  <w:right w:val="single" w:sz="4" w:space="0" w:color="000000"/>
                </w:tcBorders>
                <w:shd w:val="clear" w:color="000000" w:fill="000000"/>
                <w:vAlign w:val="bottom"/>
              </w:tcPr>
            </w:tcPrChange>
          </w:tcPr>
          <w:p w14:paraId="2B765870" w14:textId="77777777" w:rsidR="00CB7E31"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Métrica</w:t>
            </w:r>
          </w:p>
        </w:tc>
        <w:tc>
          <w:tcPr>
            <w:tcW w:w="992" w:type="dxa"/>
            <w:tcBorders>
              <w:top w:val="single" w:sz="4" w:space="0" w:color="000000"/>
              <w:bottom w:val="single" w:sz="4" w:space="0" w:color="000000"/>
              <w:right w:val="single" w:sz="4" w:space="0" w:color="000000"/>
            </w:tcBorders>
            <w:shd w:val="clear" w:color="000000" w:fill="000000"/>
            <w:vAlign w:val="bottom"/>
            <w:tcPrChange w:id="1652" w:author="Jose Eduardo VIU" w:date="2023-04-01T18:29:00Z">
              <w:tcPr>
                <w:tcW w:w="1360" w:type="dxa"/>
                <w:tcBorders>
                  <w:top w:val="single" w:sz="4" w:space="0" w:color="000000"/>
                  <w:bottom w:val="single" w:sz="4" w:space="0" w:color="000000"/>
                  <w:right w:val="single" w:sz="4" w:space="0" w:color="000000"/>
                </w:tcBorders>
                <w:shd w:val="clear" w:color="000000" w:fill="000000"/>
                <w:vAlign w:val="bottom"/>
              </w:tcPr>
            </w:tcPrChange>
          </w:tcPr>
          <w:p w14:paraId="762B7B5A" w14:textId="77777777" w:rsidR="00CB7E31"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 xml:space="preserve"> Valor</w:t>
            </w:r>
          </w:p>
        </w:tc>
        <w:tc>
          <w:tcPr>
            <w:tcW w:w="3364" w:type="dxa"/>
            <w:tcBorders>
              <w:top w:val="single" w:sz="4" w:space="0" w:color="000000"/>
              <w:bottom w:val="single" w:sz="4" w:space="0" w:color="000000"/>
              <w:right w:val="single" w:sz="4" w:space="0" w:color="000000"/>
            </w:tcBorders>
            <w:shd w:val="clear" w:color="000000" w:fill="000000"/>
            <w:vAlign w:val="bottom"/>
            <w:tcPrChange w:id="1653" w:author="Jose Eduardo VIU" w:date="2023-04-01T18:29:00Z">
              <w:tcPr>
                <w:tcW w:w="3101" w:type="dxa"/>
                <w:tcBorders>
                  <w:top w:val="single" w:sz="4" w:space="0" w:color="000000"/>
                  <w:bottom w:val="single" w:sz="4" w:space="0" w:color="000000"/>
                  <w:right w:val="single" w:sz="4" w:space="0" w:color="000000"/>
                </w:tcBorders>
                <w:shd w:val="clear" w:color="000000" w:fill="000000"/>
                <w:vAlign w:val="bottom"/>
              </w:tcPr>
            </w:tcPrChange>
          </w:tcPr>
          <w:p w14:paraId="7D283483" w14:textId="77777777" w:rsidR="00CB7E31" w:rsidRDefault="00000000">
            <w:pPr>
              <w:widowControl w:val="0"/>
              <w:suppressAutoHyphens w:val="0"/>
              <w:spacing w:after="0" w:line="240" w:lineRule="auto"/>
              <w:jc w:val="left"/>
              <w:rPr>
                <w:rFonts w:ascii="Calibri" w:eastAsia="Times New Roman" w:hAnsi="Calibri" w:cs="Calibri"/>
                <w:b/>
                <w:bCs/>
                <w:color w:val="FFFFFF"/>
                <w:lang w:eastAsia="es-ES"/>
              </w:rPr>
            </w:pPr>
            <w:r>
              <w:rPr>
                <w:rFonts w:ascii="Calibri" w:eastAsia="Times New Roman" w:hAnsi="Calibri" w:cs="Calibri"/>
                <w:b/>
                <w:bCs/>
                <w:color w:val="FFFFFF"/>
                <w:lang w:eastAsia="es-ES"/>
              </w:rPr>
              <w:t>Descripción</w:t>
            </w:r>
          </w:p>
        </w:tc>
      </w:tr>
      <w:tr w:rsidR="00CB7E31" w14:paraId="0E9B8E32" w14:textId="77777777" w:rsidTr="001F3694">
        <w:trPr>
          <w:trHeight w:val="300"/>
          <w:jc w:val="center"/>
          <w:trPrChange w:id="1654" w:author="Jose Eduardo VIU" w:date="2023-04-01T18:29:00Z">
            <w:trPr>
              <w:trHeight w:val="300"/>
              <w:jc w:val="center"/>
            </w:trPr>
          </w:trPrChange>
        </w:trPr>
        <w:tc>
          <w:tcPr>
            <w:tcW w:w="957" w:type="dxa"/>
            <w:tcBorders>
              <w:left w:val="single" w:sz="4" w:space="0" w:color="000000"/>
              <w:bottom w:val="single" w:sz="4" w:space="0" w:color="000000"/>
              <w:right w:val="single" w:sz="4" w:space="0" w:color="000000"/>
            </w:tcBorders>
            <w:shd w:val="clear" w:color="auto" w:fill="auto"/>
            <w:vAlign w:val="bottom"/>
            <w:tcPrChange w:id="1655" w:author="Jose Eduardo VIU" w:date="2023-04-01T18:29:00Z">
              <w:tcPr>
                <w:tcW w:w="852" w:type="dxa"/>
                <w:tcBorders>
                  <w:left w:val="single" w:sz="4" w:space="0" w:color="000000"/>
                  <w:bottom w:val="single" w:sz="4" w:space="0" w:color="000000"/>
                  <w:right w:val="single" w:sz="4" w:space="0" w:color="000000"/>
                </w:tcBorders>
                <w:shd w:val="clear" w:color="auto" w:fill="auto"/>
                <w:vAlign w:val="bottom"/>
              </w:tcPr>
            </w:tcPrChange>
          </w:tcPr>
          <w:p w14:paraId="0B0923B5"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R^2</w:t>
            </w:r>
          </w:p>
        </w:tc>
        <w:tc>
          <w:tcPr>
            <w:tcW w:w="992" w:type="dxa"/>
            <w:tcBorders>
              <w:bottom w:val="single" w:sz="4" w:space="0" w:color="000000"/>
              <w:right w:val="single" w:sz="4" w:space="0" w:color="000000"/>
            </w:tcBorders>
            <w:shd w:val="clear" w:color="auto" w:fill="auto"/>
            <w:vAlign w:val="bottom"/>
            <w:tcPrChange w:id="1656" w:author="Jose Eduardo VIU" w:date="2023-04-01T18:29:00Z">
              <w:tcPr>
                <w:tcW w:w="1360" w:type="dxa"/>
                <w:tcBorders>
                  <w:bottom w:val="single" w:sz="4" w:space="0" w:color="000000"/>
                  <w:right w:val="single" w:sz="4" w:space="0" w:color="000000"/>
                </w:tcBorders>
                <w:shd w:val="clear" w:color="auto" w:fill="auto"/>
                <w:vAlign w:val="bottom"/>
              </w:tcPr>
            </w:tcPrChange>
          </w:tcPr>
          <w:p w14:paraId="78AB820F" w14:textId="77777777" w:rsidR="00CB7E31"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0,8412</w:t>
            </w:r>
            <w:del w:id="1657" w:author="Jose Eduardo VIU" w:date="2023-04-01T18:29:00Z">
              <w:r w:rsidDel="00EC154F">
                <w:rPr>
                  <w:rFonts w:ascii="Calibri" w:eastAsia="Times New Roman" w:hAnsi="Calibri" w:cs="Calibri"/>
                  <w:color w:val="000000"/>
                  <w:lang w:eastAsia="es-ES"/>
                </w:rPr>
                <w:delText>04258</w:delText>
              </w:r>
            </w:del>
          </w:p>
        </w:tc>
        <w:tc>
          <w:tcPr>
            <w:tcW w:w="3364" w:type="dxa"/>
            <w:tcBorders>
              <w:bottom w:val="single" w:sz="4" w:space="0" w:color="000000"/>
              <w:right w:val="single" w:sz="4" w:space="0" w:color="000000"/>
            </w:tcBorders>
            <w:shd w:val="clear" w:color="auto" w:fill="auto"/>
            <w:vAlign w:val="bottom"/>
            <w:tcPrChange w:id="1658" w:author="Jose Eduardo VIU" w:date="2023-04-01T18:29:00Z">
              <w:tcPr>
                <w:tcW w:w="3101" w:type="dxa"/>
                <w:tcBorders>
                  <w:bottom w:val="single" w:sz="4" w:space="0" w:color="000000"/>
                  <w:right w:val="single" w:sz="4" w:space="0" w:color="000000"/>
                </w:tcBorders>
                <w:shd w:val="clear" w:color="auto" w:fill="auto"/>
                <w:vAlign w:val="bottom"/>
              </w:tcPr>
            </w:tcPrChange>
          </w:tcPr>
          <w:p w14:paraId="66A97933"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Coeficiente de Determinación</w:t>
            </w:r>
          </w:p>
        </w:tc>
      </w:tr>
      <w:tr w:rsidR="00CB7E31" w14:paraId="48558A0B" w14:textId="77777777" w:rsidTr="001F3694">
        <w:trPr>
          <w:trHeight w:val="300"/>
          <w:jc w:val="center"/>
          <w:trPrChange w:id="1659" w:author="Jose Eduardo VIU" w:date="2023-04-01T18:29:00Z">
            <w:trPr>
              <w:trHeight w:val="300"/>
              <w:jc w:val="center"/>
            </w:trPr>
          </w:trPrChange>
        </w:trPr>
        <w:tc>
          <w:tcPr>
            <w:tcW w:w="957" w:type="dxa"/>
            <w:tcBorders>
              <w:left w:val="single" w:sz="4" w:space="0" w:color="000000"/>
              <w:bottom w:val="single" w:sz="4" w:space="0" w:color="000000"/>
              <w:right w:val="single" w:sz="4" w:space="0" w:color="000000"/>
            </w:tcBorders>
            <w:shd w:val="clear" w:color="auto" w:fill="auto"/>
            <w:vAlign w:val="bottom"/>
            <w:tcPrChange w:id="1660" w:author="Jose Eduardo VIU" w:date="2023-04-01T18:29:00Z">
              <w:tcPr>
                <w:tcW w:w="852" w:type="dxa"/>
                <w:tcBorders>
                  <w:left w:val="single" w:sz="4" w:space="0" w:color="000000"/>
                  <w:bottom w:val="single" w:sz="4" w:space="0" w:color="000000"/>
                  <w:right w:val="single" w:sz="4" w:space="0" w:color="000000"/>
                </w:tcBorders>
                <w:shd w:val="clear" w:color="auto" w:fill="auto"/>
                <w:vAlign w:val="bottom"/>
              </w:tcPr>
            </w:tcPrChange>
          </w:tcPr>
          <w:p w14:paraId="00AAC087"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RMSE</w:t>
            </w:r>
          </w:p>
        </w:tc>
        <w:tc>
          <w:tcPr>
            <w:tcW w:w="992" w:type="dxa"/>
            <w:tcBorders>
              <w:bottom w:val="single" w:sz="4" w:space="0" w:color="000000"/>
              <w:right w:val="single" w:sz="4" w:space="0" w:color="000000"/>
            </w:tcBorders>
            <w:shd w:val="clear" w:color="auto" w:fill="auto"/>
            <w:vAlign w:val="bottom"/>
            <w:tcPrChange w:id="1661" w:author="Jose Eduardo VIU" w:date="2023-04-01T18:29:00Z">
              <w:tcPr>
                <w:tcW w:w="1360" w:type="dxa"/>
                <w:tcBorders>
                  <w:bottom w:val="single" w:sz="4" w:space="0" w:color="000000"/>
                  <w:right w:val="single" w:sz="4" w:space="0" w:color="000000"/>
                </w:tcBorders>
                <w:shd w:val="clear" w:color="auto" w:fill="auto"/>
                <w:vAlign w:val="bottom"/>
              </w:tcPr>
            </w:tcPrChange>
          </w:tcPr>
          <w:p w14:paraId="31A89C8A" w14:textId="77777777" w:rsidR="00CB7E31"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0,0011</w:t>
            </w:r>
            <w:del w:id="1662" w:author="Jose Eduardo VIU" w:date="2023-04-01T18:29:00Z">
              <w:r w:rsidDel="00EC154F">
                <w:rPr>
                  <w:rFonts w:ascii="Calibri" w:eastAsia="Times New Roman" w:hAnsi="Calibri" w:cs="Calibri"/>
                  <w:color w:val="000000"/>
                  <w:lang w:eastAsia="es-ES"/>
                </w:rPr>
                <w:delText>37875</w:delText>
              </w:r>
            </w:del>
          </w:p>
        </w:tc>
        <w:tc>
          <w:tcPr>
            <w:tcW w:w="3364" w:type="dxa"/>
            <w:tcBorders>
              <w:bottom w:val="single" w:sz="4" w:space="0" w:color="000000"/>
              <w:right w:val="single" w:sz="4" w:space="0" w:color="000000"/>
            </w:tcBorders>
            <w:shd w:val="clear" w:color="auto" w:fill="auto"/>
            <w:vAlign w:val="bottom"/>
            <w:tcPrChange w:id="1663" w:author="Jose Eduardo VIU" w:date="2023-04-01T18:29:00Z">
              <w:tcPr>
                <w:tcW w:w="3101" w:type="dxa"/>
                <w:tcBorders>
                  <w:bottom w:val="single" w:sz="4" w:space="0" w:color="000000"/>
                  <w:right w:val="single" w:sz="4" w:space="0" w:color="000000"/>
                </w:tcBorders>
                <w:shd w:val="clear" w:color="auto" w:fill="auto"/>
                <w:vAlign w:val="bottom"/>
              </w:tcPr>
            </w:tcPrChange>
          </w:tcPr>
          <w:p w14:paraId="2C8A1507"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Raíz de error cuadrático medio</w:t>
            </w:r>
          </w:p>
        </w:tc>
      </w:tr>
      <w:tr w:rsidR="00CB7E31" w14:paraId="190AEC70" w14:textId="77777777" w:rsidTr="001F3694">
        <w:trPr>
          <w:trHeight w:val="300"/>
          <w:jc w:val="center"/>
          <w:trPrChange w:id="1664" w:author="Jose Eduardo VIU" w:date="2023-04-01T18:29:00Z">
            <w:trPr>
              <w:trHeight w:val="300"/>
              <w:jc w:val="center"/>
            </w:trPr>
          </w:trPrChange>
        </w:trPr>
        <w:tc>
          <w:tcPr>
            <w:tcW w:w="957" w:type="dxa"/>
            <w:tcBorders>
              <w:left w:val="single" w:sz="4" w:space="0" w:color="000000"/>
              <w:bottom w:val="single" w:sz="4" w:space="0" w:color="000000"/>
              <w:right w:val="single" w:sz="4" w:space="0" w:color="000000"/>
            </w:tcBorders>
            <w:shd w:val="clear" w:color="auto" w:fill="auto"/>
            <w:vAlign w:val="bottom"/>
            <w:tcPrChange w:id="1665" w:author="Jose Eduardo VIU" w:date="2023-04-01T18:29:00Z">
              <w:tcPr>
                <w:tcW w:w="852" w:type="dxa"/>
                <w:tcBorders>
                  <w:left w:val="single" w:sz="4" w:space="0" w:color="000000"/>
                  <w:bottom w:val="single" w:sz="4" w:space="0" w:color="000000"/>
                  <w:right w:val="single" w:sz="4" w:space="0" w:color="000000"/>
                </w:tcBorders>
                <w:shd w:val="clear" w:color="auto" w:fill="auto"/>
                <w:vAlign w:val="bottom"/>
              </w:tcPr>
            </w:tcPrChange>
          </w:tcPr>
          <w:p w14:paraId="149D97AF"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MAE</w:t>
            </w:r>
          </w:p>
        </w:tc>
        <w:tc>
          <w:tcPr>
            <w:tcW w:w="992" w:type="dxa"/>
            <w:tcBorders>
              <w:bottom w:val="single" w:sz="4" w:space="0" w:color="000000"/>
              <w:right w:val="single" w:sz="4" w:space="0" w:color="000000"/>
            </w:tcBorders>
            <w:shd w:val="clear" w:color="auto" w:fill="auto"/>
            <w:vAlign w:val="bottom"/>
            <w:tcPrChange w:id="1666" w:author="Jose Eduardo VIU" w:date="2023-04-01T18:29:00Z">
              <w:tcPr>
                <w:tcW w:w="1360" w:type="dxa"/>
                <w:tcBorders>
                  <w:bottom w:val="single" w:sz="4" w:space="0" w:color="000000"/>
                  <w:right w:val="single" w:sz="4" w:space="0" w:color="000000"/>
                </w:tcBorders>
                <w:shd w:val="clear" w:color="auto" w:fill="auto"/>
                <w:vAlign w:val="bottom"/>
              </w:tcPr>
            </w:tcPrChange>
          </w:tcPr>
          <w:p w14:paraId="7CD0E1E6" w14:textId="77777777" w:rsidR="00CB7E31"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0,0259</w:t>
            </w:r>
            <w:del w:id="1667" w:author="Jose Eduardo VIU" w:date="2023-04-01T18:29:00Z">
              <w:r w:rsidDel="00EC154F">
                <w:rPr>
                  <w:rFonts w:ascii="Calibri" w:eastAsia="Times New Roman" w:hAnsi="Calibri" w:cs="Calibri"/>
                  <w:color w:val="000000"/>
                  <w:lang w:eastAsia="es-ES"/>
                </w:rPr>
                <w:delText>39473</w:delText>
              </w:r>
            </w:del>
          </w:p>
        </w:tc>
        <w:tc>
          <w:tcPr>
            <w:tcW w:w="3364" w:type="dxa"/>
            <w:tcBorders>
              <w:bottom w:val="single" w:sz="4" w:space="0" w:color="000000"/>
              <w:right w:val="single" w:sz="4" w:space="0" w:color="000000"/>
            </w:tcBorders>
            <w:shd w:val="clear" w:color="auto" w:fill="auto"/>
            <w:vAlign w:val="bottom"/>
            <w:tcPrChange w:id="1668" w:author="Jose Eduardo VIU" w:date="2023-04-01T18:29:00Z">
              <w:tcPr>
                <w:tcW w:w="3101" w:type="dxa"/>
                <w:tcBorders>
                  <w:bottom w:val="single" w:sz="4" w:space="0" w:color="000000"/>
                  <w:right w:val="single" w:sz="4" w:space="0" w:color="000000"/>
                </w:tcBorders>
                <w:shd w:val="clear" w:color="auto" w:fill="auto"/>
                <w:vAlign w:val="bottom"/>
              </w:tcPr>
            </w:tcPrChange>
          </w:tcPr>
          <w:p w14:paraId="74771FC6"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Error absoluto medio</w:t>
            </w:r>
          </w:p>
        </w:tc>
      </w:tr>
      <w:tr w:rsidR="00CB7E31" w14:paraId="32663E60" w14:textId="77777777" w:rsidTr="001F3694">
        <w:trPr>
          <w:trHeight w:val="300"/>
          <w:jc w:val="center"/>
          <w:trPrChange w:id="1669" w:author="Jose Eduardo VIU" w:date="2023-04-01T18:29:00Z">
            <w:trPr>
              <w:trHeight w:val="300"/>
              <w:jc w:val="center"/>
            </w:trPr>
          </w:trPrChange>
        </w:trPr>
        <w:tc>
          <w:tcPr>
            <w:tcW w:w="957" w:type="dxa"/>
            <w:tcBorders>
              <w:left w:val="single" w:sz="4" w:space="0" w:color="000000"/>
              <w:bottom w:val="single" w:sz="4" w:space="0" w:color="000000"/>
              <w:right w:val="single" w:sz="4" w:space="0" w:color="000000"/>
            </w:tcBorders>
            <w:shd w:val="clear" w:color="auto" w:fill="auto"/>
            <w:vAlign w:val="bottom"/>
            <w:tcPrChange w:id="1670" w:author="Jose Eduardo VIU" w:date="2023-04-01T18:29:00Z">
              <w:tcPr>
                <w:tcW w:w="852" w:type="dxa"/>
                <w:tcBorders>
                  <w:left w:val="single" w:sz="4" w:space="0" w:color="000000"/>
                  <w:bottom w:val="single" w:sz="4" w:space="0" w:color="000000"/>
                  <w:right w:val="single" w:sz="4" w:space="0" w:color="000000"/>
                </w:tcBorders>
                <w:shd w:val="clear" w:color="auto" w:fill="auto"/>
                <w:vAlign w:val="bottom"/>
              </w:tcPr>
            </w:tcPrChange>
          </w:tcPr>
          <w:p w14:paraId="531D41C1"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MAX</w:t>
            </w:r>
          </w:p>
        </w:tc>
        <w:tc>
          <w:tcPr>
            <w:tcW w:w="992" w:type="dxa"/>
            <w:tcBorders>
              <w:bottom w:val="single" w:sz="4" w:space="0" w:color="000000"/>
              <w:right w:val="single" w:sz="4" w:space="0" w:color="000000"/>
            </w:tcBorders>
            <w:shd w:val="clear" w:color="auto" w:fill="auto"/>
            <w:vAlign w:val="bottom"/>
            <w:tcPrChange w:id="1671" w:author="Jose Eduardo VIU" w:date="2023-04-01T18:29:00Z">
              <w:tcPr>
                <w:tcW w:w="1360" w:type="dxa"/>
                <w:tcBorders>
                  <w:bottom w:val="single" w:sz="4" w:space="0" w:color="000000"/>
                  <w:right w:val="single" w:sz="4" w:space="0" w:color="000000"/>
                </w:tcBorders>
                <w:shd w:val="clear" w:color="auto" w:fill="auto"/>
                <w:vAlign w:val="bottom"/>
              </w:tcPr>
            </w:tcPrChange>
          </w:tcPr>
          <w:p w14:paraId="24706461" w14:textId="77777777" w:rsidR="00CB7E31" w:rsidRDefault="00000000">
            <w:pPr>
              <w:widowControl w:val="0"/>
              <w:suppressAutoHyphens w:val="0"/>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0,1791</w:t>
            </w:r>
            <w:del w:id="1672" w:author="Jose Eduardo VIU" w:date="2023-04-01T18:29:00Z">
              <w:r w:rsidDel="00EC154F">
                <w:rPr>
                  <w:rFonts w:ascii="Calibri" w:eastAsia="Times New Roman" w:hAnsi="Calibri" w:cs="Calibri"/>
                  <w:color w:val="000000"/>
                  <w:lang w:eastAsia="es-ES"/>
                </w:rPr>
                <w:delText>99048</w:delText>
              </w:r>
            </w:del>
          </w:p>
        </w:tc>
        <w:tc>
          <w:tcPr>
            <w:tcW w:w="3364" w:type="dxa"/>
            <w:tcBorders>
              <w:bottom w:val="single" w:sz="4" w:space="0" w:color="000000"/>
              <w:right w:val="single" w:sz="4" w:space="0" w:color="000000"/>
            </w:tcBorders>
            <w:shd w:val="clear" w:color="auto" w:fill="auto"/>
            <w:vAlign w:val="bottom"/>
            <w:tcPrChange w:id="1673" w:author="Jose Eduardo VIU" w:date="2023-04-01T18:29:00Z">
              <w:tcPr>
                <w:tcW w:w="3101" w:type="dxa"/>
                <w:tcBorders>
                  <w:bottom w:val="single" w:sz="4" w:space="0" w:color="000000"/>
                  <w:right w:val="single" w:sz="4" w:space="0" w:color="000000"/>
                </w:tcBorders>
                <w:shd w:val="clear" w:color="auto" w:fill="auto"/>
                <w:vAlign w:val="bottom"/>
              </w:tcPr>
            </w:tcPrChange>
          </w:tcPr>
          <w:p w14:paraId="06C799DC" w14:textId="77777777" w:rsidR="00CB7E31" w:rsidRDefault="00000000">
            <w:pPr>
              <w:widowControl w:val="0"/>
              <w:suppressAutoHyphens w:val="0"/>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Error Máximo</w:t>
            </w:r>
          </w:p>
        </w:tc>
      </w:tr>
    </w:tbl>
    <w:p w14:paraId="1773BE39" w14:textId="77777777" w:rsidR="00CB7E31" w:rsidRDefault="00CB7E31">
      <w:pPr>
        <w:spacing w:after="0" w:line="240" w:lineRule="auto"/>
        <w:jc w:val="center"/>
      </w:pPr>
    </w:p>
    <w:p w14:paraId="4E553FE9" w14:textId="77777777" w:rsidR="00CB7E31" w:rsidRDefault="00000000">
      <w:pPr>
        <w:keepNext/>
        <w:spacing w:after="0" w:line="240" w:lineRule="auto"/>
        <w:jc w:val="center"/>
      </w:pPr>
      <w:r>
        <w:rPr>
          <w:noProof/>
        </w:rPr>
        <w:lastRenderedPageBreak/>
        <w:drawing>
          <wp:inline distT="0" distB="0" distL="0" distR="0" wp14:anchorId="1A6C6DAF" wp14:editId="4CB89722">
            <wp:extent cx="4150995" cy="4067810"/>
            <wp:effectExtent l="0" t="0" r="0" b="0"/>
            <wp:docPr id="35"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9"/>
                    <pic:cNvPicPr>
                      <a:picLocks noChangeAspect="1" noChangeArrowheads="1"/>
                    </pic:cNvPicPr>
                  </pic:nvPicPr>
                  <pic:blipFill>
                    <a:blip r:embed="rId50"/>
                    <a:stretch>
                      <a:fillRect/>
                    </a:stretch>
                  </pic:blipFill>
                  <pic:spPr bwMode="auto">
                    <a:xfrm>
                      <a:off x="0" y="0"/>
                      <a:ext cx="4150995" cy="4067810"/>
                    </a:xfrm>
                    <a:prstGeom prst="rect">
                      <a:avLst/>
                    </a:prstGeom>
                  </pic:spPr>
                </pic:pic>
              </a:graphicData>
            </a:graphic>
          </wp:inline>
        </w:drawing>
      </w:r>
    </w:p>
    <w:p w14:paraId="3781B81E" w14:textId="0F1B2F32" w:rsidR="00CB7E31" w:rsidRDefault="00000000">
      <w:pPr>
        <w:pStyle w:val="Descripcin"/>
      </w:pPr>
      <w:bookmarkStart w:id="1674" w:name="_Ref131075997"/>
      <w:bookmarkStart w:id="1675" w:name="_Toc131091295"/>
      <w:bookmarkStart w:id="1676" w:name="_Toc131396889"/>
      <w:r>
        <w:t xml:space="preserve">Ilustración </w:t>
      </w:r>
      <w:fldSimple w:instr=" SEQ Ilustración \* ARABIC ">
        <w:ins w:id="1677" w:author="Jose Eduardo VIU" w:date="2023-04-03T06:46:00Z">
          <w:r w:rsidR="00395639">
            <w:rPr>
              <w:noProof/>
            </w:rPr>
            <w:t>38</w:t>
          </w:r>
        </w:ins>
        <w:del w:id="1678" w:author="Jose Eduardo VIU" w:date="2023-04-01T19:29:00Z">
          <w:r w:rsidDel="006D77E0">
            <w:rPr>
              <w:noProof/>
            </w:rPr>
            <w:delText>35</w:delText>
          </w:r>
        </w:del>
      </w:fldSimple>
      <w:bookmarkEnd w:id="1674"/>
      <w:r>
        <w:t>. Errores RandomForest con mejores parámetros. Elaboración propia.</w:t>
      </w:r>
      <w:bookmarkEnd w:id="1675"/>
      <w:bookmarkEnd w:id="1676"/>
    </w:p>
    <w:p w14:paraId="06813503" w14:textId="77777777" w:rsidR="00CB7E31" w:rsidRDefault="00CB7E31">
      <w:pPr>
        <w:spacing w:after="0" w:line="240" w:lineRule="auto"/>
        <w:rPr>
          <w:rFonts w:eastAsiaTheme="majorEastAsia"/>
          <w:color w:val="000000" w:themeColor="text1"/>
          <w:sz w:val="32"/>
          <w:szCs w:val="32"/>
          <w:lang w:eastAsia="es-ES"/>
        </w:rPr>
      </w:pPr>
    </w:p>
    <w:p w14:paraId="25DB6CF6" w14:textId="77777777" w:rsidR="00CB7E31" w:rsidRDefault="00000000">
      <w:pPr>
        <w:pStyle w:val="Ttulo3"/>
      </w:pPr>
      <w:bookmarkStart w:id="1679" w:name="_Toc131396836"/>
      <w:r>
        <w:t>LazyPredict</w:t>
      </w:r>
      <w:bookmarkEnd w:id="1679"/>
    </w:p>
    <w:p w14:paraId="6DEFEE09" w14:textId="77777777" w:rsidR="00CB7E31" w:rsidRDefault="00000000">
      <w:pPr>
        <w:rPr>
          <w:lang w:eastAsia="es-ES"/>
        </w:rPr>
      </w:pPr>
      <w:r>
        <w:rPr>
          <w:lang w:eastAsia="es-ES"/>
        </w:rPr>
        <w:t>Tras la prueba de varias configuraciones del modelo de RandomForest, y obtener la clasificación de la importancia de las variables según el modelo de RandomForest entrenado, lo siguiente es decidir con qué otros modelos probar. Para facilitar este proceso y para poder hacernos una idea de como se comportarán una gran variedad de modelos en poco tiempo haremos uso de la herramienta de “Python” “LazyPredict”. Esta herramienta permite en su versión actual probar una gran cantidad de modelos de forma muy rápida y sencilla, y ofrece un ranking de los mismos en función de varios estimadores.</w:t>
      </w:r>
    </w:p>
    <w:p w14:paraId="288BB2DA" w14:textId="72E4CF6B" w:rsidR="00CB7E31" w:rsidDel="001F3694" w:rsidRDefault="00CB7E31">
      <w:pPr>
        <w:rPr>
          <w:del w:id="1680" w:author="Jose Eduardo VIU" w:date="2023-04-01T18:29:00Z"/>
          <w:lang w:eastAsia="es-ES"/>
        </w:rPr>
      </w:pPr>
    </w:p>
    <w:p w14:paraId="1259181C" w14:textId="77777777" w:rsidR="00CB7E31" w:rsidRDefault="00000000">
      <w:pPr>
        <w:rPr>
          <w:lang w:eastAsia="es-ES"/>
        </w:rPr>
      </w:pPr>
      <w:r>
        <w:rPr>
          <w:lang w:eastAsia="es-ES"/>
        </w:rPr>
        <w:t>Para el caso que nos ocupa, que es de regresión, la versión actual (v0.2.12 al momento de escribir este proyecto) ofrece hasta 41 modelos a probar con tan sólo pasarle el conjunto de datos de entrenamiento y la variable objetivo. Luego el resultado que ofrece consta del ranking de modelos con los estimadores, en el caso de la regresión Adjusted R-Squared, R-Squared y RMSE.</w:t>
      </w:r>
    </w:p>
    <w:p w14:paraId="7EFEA583" w14:textId="77777777" w:rsidR="00CB7E31" w:rsidRDefault="00CB7E31">
      <w:pPr>
        <w:rPr>
          <w:lang w:eastAsia="es-ES"/>
        </w:rPr>
      </w:pPr>
    </w:p>
    <w:p w14:paraId="0A208D67" w14:textId="1737C3BC" w:rsidR="00CB7E31" w:rsidDel="001F3694" w:rsidRDefault="00000000">
      <w:pPr>
        <w:rPr>
          <w:del w:id="1681" w:author="Jose Eduardo VIU" w:date="2023-04-01T18:29:00Z"/>
          <w:lang w:eastAsia="es-ES"/>
        </w:rPr>
      </w:pPr>
      <w:r>
        <w:rPr>
          <w:lang w:eastAsia="es-ES"/>
        </w:rPr>
        <w:lastRenderedPageBreak/>
        <w:t xml:space="preserve">En la prueba ejecutada desde el mismo cuaderno de “Jupter Notebook” </w:t>
      </w:r>
      <w:r>
        <w:rPr>
          <w:lang w:eastAsia="es-ES"/>
        </w:rPr>
        <w:fldChar w:fldCharType="begin"/>
      </w:r>
      <w:r>
        <w:rPr>
          <w:lang w:eastAsia="es-ES"/>
        </w:rPr>
        <w:instrText xml:space="preserve"> REF _Ref131065356 \h </w:instrText>
      </w:r>
      <w:r>
        <w:rPr>
          <w:lang w:eastAsia="es-ES"/>
        </w:rPr>
      </w:r>
      <w:r>
        <w:rPr>
          <w:lang w:eastAsia="es-ES"/>
        </w:rPr>
        <w:fldChar w:fldCharType="separate"/>
      </w:r>
      <w:ins w:id="1682" w:author="Jose Eduardo VIU" w:date="2023-04-03T06:46:00Z">
        <w:r w:rsidR="00395639">
          <w:t>Regresión RandomForest</w:t>
        </w:r>
      </w:ins>
      <w:del w:id="1683" w:author="Jose Eduardo VIU" w:date="2023-04-01T19:29:00Z">
        <w:r w:rsidDel="006D77E0">
          <w:rPr>
            <w:lang w:eastAsia="es-ES"/>
          </w:rPr>
          <w:delText>Regresión RandomForest</w:delText>
        </w:r>
      </w:del>
      <w:r>
        <w:rPr>
          <w:lang w:eastAsia="es-ES"/>
        </w:rPr>
        <w:fldChar w:fldCharType="end"/>
      </w:r>
      <w:r>
        <w:rPr>
          <w:lang w:eastAsia="es-ES"/>
        </w:rPr>
        <w:t xml:space="preserve">, con el mismo conjunto de datos de entrenamiento y test que para el modelo de RandomForest se obtuvo la clasificación de los modelos que se muestran en la tabla </w:t>
      </w:r>
      <w:r>
        <w:rPr>
          <w:lang w:eastAsia="es-ES"/>
        </w:rPr>
        <w:fldChar w:fldCharType="begin"/>
      </w:r>
      <w:r>
        <w:rPr>
          <w:lang w:eastAsia="es-ES"/>
        </w:rPr>
        <w:instrText xml:space="preserve"> REF _Ref131100801 \h </w:instrText>
      </w:r>
      <w:r>
        <w:rPr>
          <w:lang w:eastAsia="es-ES"/>
        </w:rPr>
      </w:r>
      <w:r>
        <w:rPr>
          <w:lang w:eastAsia="es-ES"/>
        </w:rPr>
        <w:fldChar w:fldCharType="separate"/>
      </w:r>
      <w:ins w:id="1684" w:author="Jose Eduardo VIU" w:date="2023-04-03T06:46:00Z">
        <w:r w:rsidR="00395639">
          <w:t xml:space="preserve">Tabla </w:t>
        </w:r>
        <w:r w:rsidR="00395639">
          <w:rPr>
            <w:noProof/>
          </w:rPr>
          <w:t>8</w:t>
        </w:r>
      </w:ins>
      <w:del w:id="1685" w:author="Jose Eduardo VIU" w:date="2023-04-01T19:29:00Z">
        <w:r w:rsidDel="006D77E0">
          <w:rPr>
            <w:lang w:eastAsia="es-ES"/>
          </w:rPr>
          <w:delText>Tabla 8</w:delText>
        </w:r>
      </w:del>
      <w:r>
        <w:rPr>
          <w:lang w:eastAsia="es-ES"/>
        </w:rPr>
        <w:fldChar w:fldCharType="end"/>
      </w:r>
      <w:r>
        <w:rPr>
          <w:lang w:eastAsia="es-ES"/>
        </w:rPr>
        <w:t>.</w:t>
      </w:r>
    </w:p>
    <w:p w14:paraId="1DDD50CF" w14:textId="77777777" w:rsidR="00CB7E31" w:rsidRDefault="00CB7E31">
      <w:pPr>
        <w:rPr>
          <w:lang w:eastAsia="es-ES"/>
        </w:rPr>
      </w:pPr>
    </w:p>
    <w:p w14:paraId="4E71C501" w14:textId="7C7392AC" w:rsidR="00CB7E31" w:rsidRDefault="00000000">
      <w:pPr>
        <w:pStyle w:val="Descripcin"/>
        <w:keepNext/>
      </w:pPr>
      <w:bookmarkStart w:id="1686" w:name="_Ref131100801"/>
      <w:bookmarkStart w:id="1687" w:name="_Toc131396902"/>
      <w:r>
        <w:t xml:space="preserve">Tabla </w:t>
      </w:r>
      <w:fldSimple w:instr=" SEQ Tabla \* ARABIC ">
        <w:r w:rsidR="00395639">
          <w:rPr>
            <w:noProof/>
          </w:rPr>
          <w:t>8</w:t>
        </w:r>
      </w:fldSimple>
      <w:bookmarkEnd w:id="1686"/>
      <w:r>
        <w:t>. Ranking de modelos segun LazyPredict. Elaboración propia.</w:t>
      </w:r>
      <w:bookmarkEnd w:id="1687"/>
    </w:p>
    <w:tbl>
      <w:tblPr>
        <w:tblW w:w="7171" w:type="dxa"/>
        <w:jc w:val="center"/>
        <w:tblLayout w:type="fixed"/>
        <w:tblCellMar>
          <w:left w:w="70" w:type="dxa"/>
          <w:right w:w="70" w:type="dxa"/>
        </w:tblCellMar>
        <w:tblLook w:val="04A0" w:firstRow="1" w:lastRow="0" w:firstColumn="1" w:lastColumn="0" w:noHBand="0" w:noVBand="1"/>
        <w:tblPrChange w:id="1688" w:author="Jose Eduardo VIU" w:date="2023-04-01T18:30:00Z">
          <w:tblPr>
            <w:tblW w:w="7064" w:type="dxa"/>
            <w:jc w:val="center"/>
            <w:tblLayout w:type="fixed"/>
            <w:tblCellMar>
              <w:left w:w="70" w:type="dxa"/>
              <w:right w:w="70" w:type="dxa"/>
            </w:tblCellMar>
            <w:tblLook w:val="04A0" w:firstRow="1" w:lastRow="0" w:firstColumn="1" w:lastColumn="0" w:noHBand="0" w:noVBand="1"/>
          </w:tblPr>
        </w:tblPrChange>
      </w:tblPr>
      <w:tblGrid>
        <w:gridCol w:w="3939"/>
        <w:gridCol w:w="1615"/>
        <w:gridCol w:w="1617"/>
        <w:tblGridChange w:id="1689">
          <w:tblGrid>
            <w:gridCol w:w="3880"/>
            <w:gridCol w:w="1591"/>
            <w:gridCol w:w="1593"/>
          </w:tblGrid>
        </w:tblGridChange>
      </w:tblGrid>
      <w:tr w:rsidR="00CB7E31" w:rsidRPr="001F3694" w14:paraId="524D85EE" w14:textId="77777777" w:rsidTr="001F3694">
        <w:trPr>
          <w:trHeight w:val="275"/>
          <w:jc w:val="center"/>
          <w:trPrChange w:id="1690" w:author="Jose Eduardo VIU" w:date="2023-04-01T18:30:00Z">
            <w:trPr>
              <w:trHeight w:val="287"/>
              <w:jc w:val="center"/>
            </w:trPr>
          </w:trPrChange>
        </w:trPr>
        <w:tc>
          <w:tcPr>
            <w:tcW w:w="3939" w:type="dxa"/>
            <w:tcBorders>
              <w:top w:val="single" w:sz="4" w:space="0" w:color="000000"/>
              <w:left w:val="single" w:sz="4" w:space="0" w:color="000000"/>
              <w:bottom w:val="single" w:sz="4" w:space="0" w:color="000000"/>
              <w:right w:val="single" w:sz="4" w:space="0" w:color="000000"/>
            </w:tcBorders>
            <w:shd w:val="clear" w:color="000000" w:fill="000000"/>
            <w:vAlign w:val="bottom"/>
            <w:tcPrChange w:id="1691" w:author="Jose Eduardo VIU" w:date="2023-04-01T18:30:00Z">
              <w:tcPr>
                <w:tcW w:w="3880" w:type="dxa"/>
                <w:tcBorders>
                  <w:top w:val="single" w:sz="4" w:space="0" w:color="000000"/>
                  <w:left w:val="single" w:sz="4" w:space="0" w:color="000000"/>
                  <w:bottom w:val="single" w:sz="4" w:space="0" w:color="000000"/>
                  <w:right w:val="single" w:sz="4" w:space="0" w:color="000000"/>
                </w:tcBorders>
                <w:shd w:val="clear" w:color="000000" w:fill="000000"/>
                <w:vAlign w:val="bottom"/>
              </w:tcPr>
            </w:tcPrChange>
          </w:tcPr>
          <w:p w14:paraId="7D9F8CDA"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b/>
                <w:bCs/>
                <w:color w:val="FFFFFF"/>
                <w:sz w:val="18"/>
                <w:szCs w:val="18"/>
                <w:lang w:eastAsia="es-ES"/>
                <w:rPrChange w:id="1692" w:author="Jose Eduardo VIU" w:date="2023-04-01T18:30:00Z">
                  <w:rPr>
                    <w:rFonts w:ascii="Calibri" w:eastAsia="Times New Roman" w:hAnsi="Calibri" w:cs="Calibri"/>
                    <w:b/>
                    <w:bCs/>
                    <w:color w:val="FFFFFF"/>
                    <w:lang w:eastAsia="es-ES"/>
                  </w:rPr>
                </w:rPrChange>
              </w:rPr>
            </w:pPr>
            <w:r w:rsidRPr="001F3694">
              <w:rPr>
                <w:rFonts w:asciiTheme="minorHAnsi" w:eastAsia="Times New Roman" w:hAnsiTheme="minorHAnsi" w:cstheme="minorHAnsi"/>
                <w:b/>
                <w:bCs/>
                <w:color w:val="FFFFFF"/>
                <w:sz w:val="18"/>
                <w:szCs w:val="18"/>
                <w:lang w:eastAsia="es-ES"/>
                <w:rPrChange w:id="1693" w:author="Jose Eduardo VIU" w:date="2023-04-01T18:30:00Z">
                  <w:rPr>
                    <w:rFonts w:ascii="Calibri" w:eastAsia="Times New Roman" w:hAnsi="Calibri" w:cs="Calibri"/>
                    <w:b/>
                    <w:bCs/>
                    <w:color w:val="FFFFFF"/>
                    <w:lang w:eastAsia="es-ES"/>
                  </w:rPr>
                </w:rPrChange>
              </w:rPr>
              <w:t>Modelo</w:t>
            </w:r>
          </w:p>
        </w:tc>
        <w:tc>
          <w:tcPr>
            <w:tcW w:w="1615" w:type="dxa"/>
            <w:tcBorders>
              <w:top w:val="single" w:sz="4" w:space="0" w:color="000000"/>
              <w:bottom w:val="single" w:sz="4" w:space="0" w:color="000000"/>
              <w:right w:val="single" w:sz="4" w:space="0" w:color="000000"/>
            </w:tcBorders>
            <w:shd w:val="clear" w:color="000000" w:fill="000000"/>
            <w:vAlign w:val="bottom"/>
            <w:tcPrChange w:id="1694" w:author="Jose Eduardo VIU" w:date="2023-04-01T18:30:00Z">
              <w:tcPr>
                <w:tcW w:w="1591" w:type="dxa"/>
                <w:tcBorders>
                  <w:top w:val="single" w:sz="4" w:space="0" w:color="000000"/>
                  <w:bottom w:val="single" w:sz="4" w:space="0" w:color="000000"/>
                  <w:right w:val="single" w:sz="4" w:space="0" w:color="000000"/>
                </w:tcBorders>
                <w:shd w:val="clear" w:color="000000" w:fill="000000"/>
                <w:vAlign w:val="bottom"/>
              </w:tcPr>
            </w:tcPrChange>
          </w:tcPr>
          <w:p w14:paraId="6CEB9110" w14:textId="77777777" w:rsidR="00CB7E31" w:rsidRPr="001F3694" w:rsidRDefault="00000000">
            <w:pPr>
              <w:widowControl w:val="0"/>
              <w:suppressAutoHyphens w:val="0"/>
              <w:spacing w:after="0" w:line="240" w:lineRule="auto"/>
              <w:jc w:val="center"/>
              <w:rPr>
                <w:rFonts w:asciiTheme="minorHAnsi" w:eastAsia="Times New Roman" w:hAnsiTheme="minorHAnsi" w:cstheme="minorHAnsi"/>
                <w:b/>
                <w:bCs/>
                <w:color w:val="FFFFFF"/>
                <w:sz w:val="18"/>
                <w:szCs w:val="18"/>
                <w:lang w:eastAsia="es-ES"/>
                <w:rPrChange w:id="1695" w:author="Jose Eduardo VIU" w:date="2023-04-01T18:30:00Z">
                  <w:rPr>
                    <w:rFonts w:ascii="Calibri" w:eastAsia="Times New Roman" w:hAnsi="Calibri" w:cs="Calibri"/>
                    <w:b/>
                    <w:bCs/>
                    <w:color w:val="FFFFFF"/>
                    <w:lang w:eastAsia="es-ES"/>
                  </w:rPr>
                </w:rPrChange>
              </w:rPr>
            </w:pPr>
            <w:r w:rsidRPr="001F3694">
              <w:rPr>
                <w:rFonts w:asciiTheme="minorHAnsi" w:eastAsia="Times New Roman" w:hAnsiTheme="minorHAnsi" w:cstheme="minorHAnsi"/>
                <w:b/>
                <w:bCs/>
                <w:color w:val="FFFFFF"/>
                <w:sz w:val="18"/>
                <w:szCs w:val="18"/>
                <w:lang w:eastAsia="es-ES"/>
                <w:rPrChange w:id="1696" w:author="Jose Eduardo VIU" w:date="2023-04-01T18:30:00Z">
                  <w:rPr>
                    <w:rFonts w:ascii="Calibri" w:eastAsia="Times New Roman" w:hAnsi="Calibri" w:cs="Calibri"/>
                    <w:b/>
                    <w:bCs/>
                    <w:color w:val="FFFFFF"/>
                    <w:lang w:eastAsia="es-ES"/>
                  </w:rPr>
                </w:rPrChange>
              </w:rPr>
              <w:t>R2 Ajustado</w:t>
            </w:r>
          </w:p>
        </w:tc>
        <w:tc>
          <w:tcPr>
            <w:tcW w:w="1617" w:type="dxa"/>
            <w:tcBorders>
              <w:top w:val="single" w:sz="4" w:space="0" w:color="000000"/>
              <w:bottom w:val="single" w:sz="4" w:space="0" w:color="000000"/>
              <w:right w:val="single" w:sz="4" w:space="0" w:color="000000"/>
            </w:tcBorders>
            <w:shd w:val="clear" w:color="000000" w:fill="000000"/>
            <w:vAlign w:val="bottom"/>
            <w:tcPrChange w:id="1697" w:author="Jose Eduardo VIU" w:date="2023-04-01T18:30:00Z">
              <w:tcPr>
                <w:tcW w:w="1593" w:type="dxa"/>
                <w:tcBorders>
                  <w:top w:val="single" w:sz="4" w:space="0" w:color="000000"/>
                  <w:bottom w:val="single" w:sz="4" w:space="0" w:color="000000"/>
                  <w:right w:val="single" w:sz="4" w:space="0" w:color="000000"/>
                </w:tcBorders>
                <w:shd w:val="clear" w:color="000000" w:fill="000000"/>
                <w:vAlign w:val="bottom"/>
              </w:tcPr>
            </w:tcPrChange>
          </w:tcPr>
          <w:p w14:paraId="2428F50C" w14:textId="77777777" w:rsidR="00CB7E31" w:rsidRPr="001F3694" w:rsidRDefault="00000000">
            <w:pPr>
              <w:widowControl w:val="0"/>
              <w:suppressAutoHyphens w:val="0"/>
              <w:spacing w:after="0" w:line="240" w:lineRule="auto"/>
              <w:jc w:val="center"/>
              <w:rPr>
                <w:rFonts w:asciiTheme="minorHAnsi" w:eastAsia="Times New Roman" w:hAnsiTheme="minorHAnsi" w:cstheme="minorHAnsi"/>
                <w:b/>
                <w:bCs/>
                <w:color w:val="FFFFFF"/>
                <w:sz w:val="18"/>
                <w:szCs w:val="18"/>
                <w:lang w:eastAsia="es-ES"/>
                <w:rPrChange w:id="1698" w:author="Jose Eduardo VIU" w:date="2023-04-01T18:30:00Z">
                  <w:rPr>
                    <w:rFonts w:ascii="Calibri" w:eastAsia="Times New Roman" w:hAnsi="Calibri" w:cs="Calibri"/>
                    <w:b/>
                    <w:bCs/>
                    <w:color w:val="FFFFFF"/>
                    <w:lang w:eastAsia="es-ES"/>
                  </w:rPr>
                </w:rPrChange>
              </w:rPr>
            </w:pPr>
            <w:r w:rsidRPr="001F3694">
              <w:rPr>
                <w:rFonts w:asciiTheme="minorHAnsi" w:eastAsia="Times New Roman" w:hAnsiTheme="minorHAnsi" w:cstheme="minorHAnsi"/>
                <w:b/>
                <w:bCs/>
                <w:color w:val="FFFFFF"/>
                <w:sz w:val="18"/>
                <w:szCs w:val="18"/>
                <w:lang w:eastAsia="es-ES"/>
                <w:rPrChange w:id="1699" w:author="Jose Eduardo VIU" w:date="2023-04-01T18:30:00Z">
                  <w:rPr>
                    <w:rFonts w:ascii="Calibri" w:eastAsia="Times New Roman" w:hAnsi="Calibri" w:cs="Calibri"/>
                    <w:b/>
                    <w:bCs/>
                    <w:color w:val="FFFFFF"/>
                    <w:lang w:eastAsia="es-ES"/>
                  </w:rPr>
                </w:rPrChange>
              </w:rPr>
              <w:t>RMSE</w:t>
            </w:r>
          </w:p>
        </w:tc>
      </w:tr>
      <w:tr w:rsidR="00CB7E31" w:rsidRPr="001F3694" w14:paraId="58E9E381" w14:textId="77777777" w:rsidTr="001F3694">
        <w:trPr>
          <w:trHeight w:val="275"/>
          <w:jc w:val="center"/>
          <w:trPrChange w:id="1700"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1701"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0317DAA0"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702"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703" w:author="Jose Eduardo VIU" w:date="2023-04-01T18:30:00Z">
                  <w:rPr>
                    <w:rFonts w:ascii="Calibri" w:eastAsia="Times New Roman" w:hAnsi="Calibri" w:cs="Calibri"/>
                    <w:color w:val="000000"/>
                    <w:lang w:eastAsia="es-ES"/>
                  </w:rPr>
                </w:rPrChange>
              </w:rPr>
              <w:t>HistGradientBoostingRegressor</w:t>
            </w:r>
          </w:p>
        </w:tc>
        <w:tc>
          <w:tcPr>
            <w:tcW w:w="1615" w:type="dxa"/>
            <w:tcBorders>
              <w:bottom w:val="single" w:sz="4" w:space="0" w:color="000000"/>
              <w:right w:val="single" w:sz="4" w:space="0" w:color="000000"/>
            </w:tcBorders>
            <w:shd w:val="clear" w:color="auto" w:fill="auto"/>
            <w:vAlign w:val="bottom"/>
            <w:tcPrChange w:id="1704" w:author="Jose Eduardo VIU" w:date="2023-04-01T18:30:00Z">
              <w:tcPr>
                <w:tcW w:w="1591" w:type="dxa"/>
                <w:tcBorders>
                  <w:bottom w:val="single" w:sz="4" w:space="0" w:color="000000"/>
                  <w:right w:val="single" w:sz="4" w:space="0" w:color="000000"/>
                </w:tcBorders>
                <w:shd w:val="clear" w:color="auto" w:fill="auto"/>
                <w:vAlign w:val="bottom"/>
              </w:tcPr>
            </w:tcPrChange>
          </w:tcPr>
          <w:p w14:paraId="452AD376"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705"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706" w:author="Jose Eduardo VIU" w:date="2023-04-01T18:30:00Z">
                  <w:rPr>
                    <w:rFonts w:ascii="Calibri" w:eastAsia="Times New Roman" w:hAnsi="Calibri" w:cs="Calibri"/>
                    <w:color w:val="000000"/>
                    <w:lang w:eastAsia="es-ES"/>
                  </w:rPr>
                </w:rPrChange>
              </w:rPr>
              <w:t xml:space="preserve">                 0,85</w:t>
            </w:r>
          </w:p>
        </w:tc>
        <w:tc>
          <w:tcPr>
            <w:tcW w:w="1617" w:type="dxa"/>
            <w:tcBorders>
              <w:bottom w:val="single" w:sz="4" w:space="0" w:color="000000"/>
              <w:right w:val="single" w:sz="4" w:space="0" w:color="000000"/>
            </w:tcBorders>
            <w:shd w:val="clear" w:color="auto" w:fill="auto"/>
            <w:vAlign w:val="bottom"/>
            <w:tcPrChange w:id="1707" w:author="Jose Eduardo VIU" w:date="2023-04-01T18:30:00Z">
              <w:tcPr>
                <w:tcW w:w="1593" w:type="dxa"/>
                <w:tcBorders>
                  <w:bottom w:val="single" w:sz="4" w:space="0" w:color="000000"/>
                  <w:right w:val="single" w:sz="4" w:space="0" w:color="000000"/>
                </w:tcBorders>
                <w:shd w:val="clear" w:color="auto" w:fill="auto"/>
                <w:vAlign w:val="bottom"/>
              </w:tcPr>
            </w:tcPrChange>
          </w:tcPr>
          <w:p w14:paraId="16FF3D93"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70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709" w:author="Jose Eduardo VIU" w:date="2023-04-01T18:30:00Z">
                  <w:rPr>
                    <w:rFonts w:ascii="Calibri" w:eastAsia="Times New Roman" w:hAnsi="Calibri" w:cs="Calibri"/>
                    <w:color w:val="000000"/>
                    <w:lang w:eastAsia="es-ES"/>
                  </w:rPr>
                </w:rPrChange>
              </w:rPr>
              <w:t xml:space="preserve">                 0,03</w:t>
            </w:r>
          </w:p>
        </w:tc>
      </w:tr>
      <w:tr w:rsidR="00CB7E31" w:rsidRPr="001F3694" w14:paraId="3572AB8C" w14:textId="77777777" w:rsidTr="001F3694">
        <w:trPr>
          <w:trHeight w:val="275"/>
          <w:jc w:val="center"/>
          <w:trPrChange w:id="1710"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1711"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1FC9A10F"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712"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713" w:author="Jose Eduardo VIU" w:date="2023-04-01T18:30:00Z">
                  <w:rPr>
                    <w:rFonts w:ascii="Calibri" w:eastAsia="Times New Roman" w:hAnsi="Calibri" w:cs="Calibri"/>
                    <w:color w:val="000000"/>
                    <w:lang w:eastAsia="es-ES"/>
                  </w:rPr>
                </w:rPrChange>
              </w:rPr>
              <w:t>LGBMRegressor</w:t>
            </w:r>
          </w:p>
        </w:tc>
        <w:tc>
          <w:tcPr>
            <w:tcW w:w="1615" w:type="dxa"/>
            <w:tcBorders>
              <w:bottom w:val="single" w:sz="4" w:space="0" w:color="000000"/>
              <w:right w:val="single" w:sz="4" w:space="0" w:color="000000"/>
            </w:tcBorders>
            <w:shd w:val="clear" w:color="auto" w:fill="auto"/>
            <w:vAlign w:val="bottom"/>
            <w:tcPrChange w:id="1714" w:author="Jose Eduardo VIU" w:date="2023-04-01T18:30:00Z">
              <w:tcPr>
                <w:tcW w:w="1591" w:type="dxa"/>
                <w:tcBorders>
                  <w:bottom w:val="single" w:sz="4" w:space="0" w:color="000000"/>
                  <w:right w:val="single" w:sz="4" w:space="0" w:color="000000"/>
                </w:tcBorders>
                <w:shd w:val="clear" w:color="auto" w:fill="auto"/>
                <w:vAlign w:val="bottom"/>
              </w:tcPr>
            </w:tcPrChange>
          </w:tcPr>
          <w:p w14:paraId="15348415"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715"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716" w:author="Jose Eduardo VIU" w:date="2023-04-01T18:30:00Z">
                  <w:rPr>
                    <w:rFonts w:ascii="Calibri" w:eastAsia="Times New Roman" w:hAnsi="Calibri" w:cs="Calibri"/>
                    <w:color w:val="000000"/>
                    <w:lang w:eastAsia="es-ES"/>
                  </w:rPr>
                </w:rPrChange>
              </w:rPr>
              <w:t xml:space="preserve">                 0,85</w:t>
            </w:r>
          </w:p>
        </w:tc>
        <w:tc>
          <w:tcPr>
            <w:tcW w:w="1617" w:type="dxa"/>
            <w:tcBorders>
              <w:bottom w:val="single" w:sz="4" w:space="0" w:color="000000"/>
              <w:right w:val="single" w:sz="4" w:space="0" w:color="000000"/>
            </w:tcBorders>
            <w:shd w:val="clear" w:color="auto" w:fill="auto"/>
            <w:vAlign w:val="bottom"/>
            <w:tcPrChange w:id="1717" w:author="Jose Eduardo VIU" w:date="2023-04-01T18:30:00Z">
              <w:tcPr>
                <w:tcW w:w="1593" w:type="dxa"/>
                <w:tcBorders>
                  <w:bottom w:val="single" w:sz="4" w:space="0" w:color="000000"/>
                  <w:right w:val="single" w:sz="4" w:space="0" w:color="000000"/>
                </w:tcBorders>
                <w:shd w:val="clear" w:color="auto" w:fill="auto"/>
                <w:vAlign w:val="bottom"/>
              </w:tcPr>
            </w:tcPrChange>
          </w:tcPr>
          <w:p w14:paraId="1ABBE5FC"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71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719" w:author="Jose Eduardo VIU" w:date="2023-04-01T18:30:00Z">
                  <w:rPr>
                    <w:rFonts w:ascii="Calibri" w:eastAsia="Times New Roman" w:hAnsi="Calibri" w:cs="Calibri"/>
                    <w:color w:val="000000"/>
                    <w:lang w:eastAsia="es-ES"/>
                  </w:rPr>
                </w:rPrChange>
              </w:rPr>
              <w:t xml:space="preserve">                 0,03</w:t>
            </w:r>
          </w:p>
        </w:tc>
      </w:tr>
      <w:tr w:rsidR="00CB7E31" w:rsidRPr="001F3694" w14:paraId="2FD16FF1" w14:textId="77777777" w:rsidTr="001F3694">
        <w:trPr>
          <w:trHeight w:val="275"/>
          <w:jc w:val="center"/>
          <w:trPrChange w:id="1720"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1721"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0B2BD9C7"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722"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723" w:author="Jose Eduardo VIU" w:date="2023-04-01T18:30:00Z">
                  <w:rPr>
                    <w:rFonts w:ascii="Calibri" w:eastAsia="Times New Roman" w:hAnsi="Calibri" w:cs="Calibri"/>
                    <w:color w:val="000000"/>
                    <w:lang w:eastAsia="es-ES"/>
                  </w:rPr>
                </w:rPrChange>
              </w:rPr>
              <w:t>ExtraTreesRegressor</w:t>
            </w:r>
          </w:p>
        </w:tc>
        <w:tc>
          <w:tcPr>
            <w:tcW w:w="1615" w:type="dxa"/>
            <w:tcBorders>
              <w:bottom w:val="single" w:sz="4" w:space="0" w:color="000000"/>
              <w:right w:val="single" w:sz="4" w:space="0" w:color="000000"/>
            </w:tcBorders>
            <w:shd w:val="clear" w:color="auto" w:fill="auto"/>
            <w:vAlign w:val="bottom"/>
            <w:tcPrChange w:id="1724" w:author="Jose Eduardo VIU" w:date="2023-04-01T18:30:00Z">
              <w:tcPr>
                <w:tcW w:w="1591" w:type="dxa"/>
                <w:tcBorders>
                  <w:bottom w:val="single" w:sz="4" w:space="0" w:color="000000"/>
                  <w:right w:val="single" w:sz="4" w:space="0" w:color="000000"/>
                </w:tcBorders>
                <w:shd w:val="clear" w:color="auto" w:fill="auto"/>
                <w:vAlign w:val="bottom"/>
              </w:tcPr>
            </w:tcPrChange>
          </w:tcPr>
          <w:p w14:paraId="2C4E5873"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725"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726" w:author="Jose Eduardo VIU" w:date="2023-04-01T18:30:00Z">
                  <w:rPr>
                    <w:rFonts w:ascii="Calibri" w:eastAsia="Times New Roman" w:hAnsi="Calibri" w:cs="Calibri"/>
                    <w:color w:val="000000"/>
                    <w:lang w:eastAsia="es-ES"/>
                  </w:rPr>
                </w:rPrChange>
              </w:rPr>
              <w:t xml:space="preserve">                 0,85</w:t>
            </w:r>
          </w:p>
        </w:tc>
        <w:tc>
          <w:tcPr>
            <w:tcW w:w="1617" w:type="dxa"/>
            <w:tcBorders>
              <w:bottom w:val="single" w:sz="4" w:space="0" w:color="000000"/>
              <w:right w:val="single" w:sz="4" w:space="0" w:color="000000"/>
            </w:tcBorders>
            <w:shd w:val="clear" w:color="auto" w:fill="auto"/>
            <w:vAlign w:val="bottom"/>
            <w:tcPrChange w:id="1727" w:author="Jose Eduardo VIU" w:date="2023-04-01T18:30:00Z">
              <w:tcPr>
                <w:tcW w:w="1593" w:type="dxa"/>
                <w:tcBorders>
                  <w:bottom w:val="single" w:sz="4" w:space="0" w:color="000000"/>
                  <w:right w:val="single" w:sz="4" w:space="0" w:color="000000"/>
                </w:tcBorders>
                <w:shd w:val="clear" w:color="auto" w:fill="auto"/>
                <w:vAlign w:val="bottom"/>
              </w:tcPr>
            </w:tcPrChange>
          </w:tcPr>
          <w:p w14:paraId="54A3ED3F"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72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729" w:author="Jose Eduardo VIU" w:date="2023-04-01T18:30:00Z">
                  <w:rPr>
                    <w:rFonts w:ascii="Calibri" w:eastAsia="Times New Roman" w:hAnsi="Calibri" w:cs="Calibri"/>
                    <w:color w:val="000000"/>
                    <w:lang w:eastAsia="es-ES"/>
                  </w:rPr>
                </w:rPrChange>
              </w:rPr>
              <w:t xml:space="preserve">                 0,03</w:t>
            </w:r>
          </w:p>
        </w:tc>
      </w:tr>
      <w:tr w:rsidR="00CB7E31" w:rsidRPr="001F3694" w14:paraId="660FB0B2" w14:textId="77777777" w:rsidTr="001F3694">
        <w:trPr>
          <w:trHeight w:val="275"/>
          <w:jc w:val="center"/>
          <w:trPrChange w:id="1730"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1731"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10C0332A"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732"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733" w:author="Jose Eduardo VIU" w:date="2023-04-01T18:30:00Z">
                  <w:rPr>
                    <w:rFonts w:ascii="Calibri" w:eastAsia="Times New Roman" w:hAnsi="Calibri" w:cs="Calibri"/>
                    <w:color w:val="000000"/>
                    <w:lang w:eastAsia="es-ES"/>
                  </w:rPr>
                </w:rPrChange>
              </w:rPr>
              <w:t>XGBRegressor</w:t>
            </w:r>
          </w:p>
        </w:tc>
        <w:tc>
          <w:tcPr>
            <w:tcW w:w="1615" w:type="dxa"/>
            <w:tcBorders>
              <w:bottom w:val="single" w:sz="4" w:space="0" w:color="000000"/>
              <w:right w:val="single" w:sz="4" w:space="0" w:color="000000"/>
            </w:tcBorders>
            <w:shd w:val="clear" w:color="auto" w:fill="auto"/>
            <w:vAlign w:val="bottom"/>
            <w:tcPrChange w:id="1734" w:author="Jose Eduardo VIU" w:date="2023-04-01T18:30:00Z">
              <w:tcPr>
                <w:tcW w:w="1591" w:type="dxa"/>
                <w:tcBorders>
                  <w:bottom w:val="single" w:sz="4" w:space="0" w:color="000000"/>
                  <w:right w:val="single" w:sz="4" w:space="0" w:color="000000"/>
                </w:tcBorders>
                <w:shd w:val="clear" w:color="auto" w:fill="auto"/>
                <w:vAlign w:val="bottom"/>
              </w:tcPr>
            </w:tcPrChange>
          </w:tcPr>
          <w:p w14:paraId="38779817"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735"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736" w:author="Jose Eduardo VIU" w:date="2023-04-01T18:30:00Z">
                  <w:rPr>
                    <w:rFonts w:ascii="Calibri" w:eastAsia="Times New Roman" w:hAnsi="Calibri" w:cs="Calibri"/>
                    <w:color w:val="000000"/>
                    <w:lang w:eastAsia="es-ES"/>
                  </w:rPr>
                </w:rPrChange>
              </w:rPr>
              <w:t xml:space="preserve">                 0,84</w:t>
            </w:r>
          </w:p>
        </w:tc>
        <w:tc>
          <w:tcPr>
            <w:tcW w:w="1617" w:type="dxa"/>
            <w:tcBorders>
              <w:bottom w:val="single" w:sz="4" w:space="0" w:color="000000"/>
              <w:right w:val="single" w:sz="4" w:space="0" w:color="000000"/>
            </w:tcBorders>
            <w:shd w:val="clear" w:color="auto" w:fill="auto"/>
            <w:vAlign w:val="bottom"/>
            <w:tcPrChange w:id="1737" w:author="Jose Eduardo VIU" w:date="2023-04-01T18:30:00Z">
              <w:tcPr>
                <w:tcW w:w="1593" w:type="dxa"/>
                <w:tcBorders>
                  <w:bottom w:val="single" w:sz="4" w:space="0" w:color="000000"/>
                  <w:right w:val="single" w:sz="4" w:space="0" w:color="000000"/>
                </w:tcBorders>
                <w:shd w:val="clear" w:color="auto" w:fill="auto"/>
                <w:vAlign w:val="bottom"/>
              </w:tcPr>
            </w:tcPrChange>
          </w:tcPr>
          <w:p w14:paraId="5F128F48"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73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739" w:author="Jose Eduardo VIU" w:date="2023-04-01T18:30:00Z">
                  <w:rPr>
                    <w:rFonts w:ascii="Calibri" w:eastAsia="Times New Roman" w:hAnsi="Calibri" w:cs="Calibri"/>
                    <w:color w:val="000000"/>
                    <w:lang w:eastAsia="es-ES"/>
                  </w:rPr>
                </w:rPrChange>
              </w:rPr>
              <w:t xml:space="preserve">                 0,03</w:t>
            </w:r>
          </w:p>
        </w:tc>
      </w:tr>
      <w:tr w:rsidR="00CB7E31" w:rsidRPr="001F3694" w14:paraId="61AFD473" w14:textId="77777777" w:rsidTr="001F3694">
        <w:trPr>
          <w:trHeight w:val="275"/>
          <w:jc w:val="center"/>
          <w:trPrChange w:id="1740"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1741"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02FA79F4"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742"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743" w:author="Jose Eduardo VIU" w:date="2023-04-01T18:30:00Z">
                  <w:rPr>
                    <w:rFonts w:ascii="Calibri" w:eastAsia="Times New Roman" w:hAnsi="Calibri" w:cs="Calibri"/>
                    <w:color w:val="000000"/>
                    <w:lang w:eastAsia="es-ES"/>
                  </w:rPr>
                </w:rPrChange>
              </w:rPr>
              <w:t>RandomForestRegressor</w:t>
            </w:r>
          </w:p>
        </w:tc>
        <w:tc>
          <w:tcPr>
            <w:tcW w:w="1615" w:type="dxa"/>
            <w:tcBorders>
              <w:bottom w:val="single" w:sz="4" w:space="0" w:color="000000"/>
              <w:right w:val="single" w:sz="4" w:space="0" w:color="000000"/>
            </w:tcBorders>
            <w:shd w:val="clear" w:color="auto" w:fill="auto"/>
            <w:vAlign w:val="bottom"/>
            <w:tcPrChange w:id="1744" w:author="Jose Eduardo VIU" w:date="2023-04-01T18:30:00Z">
              <w:tcPr>
                <w:tcW w:w="1591" w:type="dxa"/>
                <w:tcBorders>
                  <w:bottom w:val="single" w:sz="4" w:space="0" w:color="000000"/>
                  <w:right w:val="single" w:sz="4" w:space="0" w:color="000000"/>
                </w:tcBorders>
                <w:shd w:val="clear" w:color="auto" w:fill="auto"/>
                <w:vAlign w:val="bottom"/>
              </w:tcPr>
            </w:tcPrChange>
          </w:tcPr>
          <w:p w14:paraId="5E253E96"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745"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746" w:author="Jose Eduardo VIU" w:date="2023-04-01T18:30:00Z">
                  <w:rPr>
                    <w:rFonts w:ascii="Calibri" w:eastAsia="Times New Roman" w:hAnsi="Calibri" w:cs="Calibri"/>
                    <w:color w:val="000000"/>
                    <w:lang w:eastAsia="es-ES"/>
                  </w:rPr>
                </w:rPrChange>
              </w:rPr>
              <w:t xml:space="preserve">                 0,83</w:t>
            </w:r>
          </w:p>
        </w:tc>
        <w:tc>
          <w:tcPr>
            <w:tcW w:w="1617" w:type="dxa"/>
            <w:tcBorders>
              <w:bottom w:val="single" w:sz="4" w:space="0" w:color="000000"/>
              <w:right w:val="single" w:sz="4" w:space="0" w:color="000000"/>
            </w:tcBorders>
            <w:shd w:val="clear" w:color="auto" w:fill="auto"/>
            <w:vAlign w:val="bottom"/>
            <w:tcPrChange w:id="1747" w:author="Jose Eduardo VIU" w:date="2023-04-01T18:30:00Z">
              <w:tcPr>
                <w:tcW w:w="1593" w:type="dxa"/>
                <w:tcBorders>
                  <w:bottom w:val="single" w:sz="4" w:space="0" w:color="000000"/>
                  <w:right w:val="single" w:sz="4" w:space="0" w:color="000000"/>
                </w:tcBorders>
                <w:shd w:val="clear" w:color="auto" w:fill="auto"/>
                <w:vAlign w:val="bottom"/>
              </w:tcPr>
            </w:tcPrChange>
          </w:tcPr>
          <w:p w14:paraId="55DEDC21"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74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749" w:author="Jose Eduardo VIU" w:date="2023-04-01T18:30:00Z">
                  <w:rPr>
                    <w:rFonts w:ascii="Calibri" w:eastAsia="Times New Roman" w:hAnsi="Calibri" w:cs="Calibri"/>
                    <w:color w:val="000000"/>
                    <w:lang w:eastAsia="es-ES"/>
                  </w:rPr>
                </w:rPrChange>
              </w:rPr>
              <w:t xml:space="preserve">                 0,03</w:t>
            </w:r>
          </w:p>
        </w:tc>
      </w:tr>
      <w:tr w:rsidR="00CB7E31" w:rsidRPr="001F3694" w14:paraId="3C410DBC" w14:textId="77777777" w:rsidTr="001F3694">
        <w:trPr>
          <w:trHeight w:val="275"/>
          <w:jc w:val="center"/>
          <w:trPrChange w:id="1750"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1751"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31762049"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752"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753" w:author="Jose Eduardo VIU" w:date="2023-04-01T18:30:00Z">
                  <w:rPr>
                    <w:rFonts w:ascii="Calibri" w:eastAsia="Times New Roman" w:hAnsi="Calibri" w:cs="Calibri"/>
                    <w:color w:val="000000"/>
                    <w:lang w:eastAsia="es-ES"/>
                  </w:rPr>
                </w:rPrChange>
              </w:rPr>
              <w:t>NuSVR</w:t>
            </w:r>
          </w:p>
        </w:tc>
        <w:tc>
          <w:tcPr>
            <w:tcW w:w="1615" w:type="dxa"/>
            <w:tcBorders>
              <w:bottom w:val="single" w:sz="4" w:space="0" w:color="000000"/>
              <w:right w:val="single" w:sz="4" w:space="0" w:color="000000"/>
            </w:tcBorders>
            <w:shd w:val="clear" w:color="auto" w:fill="auto"/>
            <w:vAlign w:val="bottom"/>
            <w:tcPrChange w:id="1754" w:author="Jose Eduardo VIU" w:date="2023-04-01T18:30:00Z">
              <w:tcPr>
                <w:tcW w:w="1591" w:type="dxa"/>
                <w:tcBorders>
                  <w:bottom w:val="single" w:sz="4" w:space="0" w:color="000000"/>
                  <w:right w:val="single" w:sz="4" w:space="0" w:color="000000"/>
                </w:tcBorders>
                <w:shd w:val="clear" w:color="auto" w:fill="auto"/>
                <w:vAlign w:val="bottom"/>
              </w:tcPr>
            </w:tcPrChange>
          </w:tcPr>
          <w:p w14:paraId="1BC16890"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755"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756" w:author="Jose Eduardo VIU" w:date="2023-04-01T18:30:00Z">
                  <w:rPr>
                    <w:rFonts w:ascii="Calibri" w:eastAsia="Times New Roman" w:hAnsi="Calibri" w:cs="Calibri"/>
                    <w:color w:val="000000"/>
                    <w:lang w:eastAsia="es-ES"/>
                  </w:rPr>
                </w:rPrChange>
              </w:rPr>
              <w:t xml:space="preserve">                 0,82</w:t>
            </w:r>
          </w:p>
        </w:tc>
        <w:tc>
          <w:tcPr>
            <w:tcW w:w="1617" w:type="dxa"/>
            <w:tcBorders>
              <w:bottom w:val="single" w:sz="4" w:space="0" w:color="000000"/>
              <w:right w:val="single" w:sz="4" w:space="0" w:color="000000"/>
            </w:tcBorders>
            <w:shd w:val="clear" w:color="auto" w:fill="auto"/>
            <w:vAlign w:val="bottom"/>
            <w:tcPrChange w:id="1757" w:author="Jose Eduardo VIU" w:date="2023-04-01T18:30:00Z">
              <w:tcPr>
                <w:tcW w:w="1593" w:type="dxa"/>
                <w:tcBorders>
                  <w:bottom w:val="single" w:sz="4" w:space="0" w:color="000000"/>
                  <w:right w:val="single" w:sz="4" w:space="0" w:color="000000"/>
                </w:tcBorders>
                <w:shd w:val="clear" w:color="auto" w:fill="auto"/>
                <w:vAlign w:val="bottom"/>
              </w:tcPr>
            </w:tcPrChange>
          </w:tcPr>
          <w:p w14:paraId="65D52032"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75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759" w:author="Jose Eduardo VIU" w:date="2023-04-01T18:30:00Z">
                  <w:rPr>
                    <w:rFonts w:ascii="Calibri" w:eastAsia="Times New Roman" w:hAnsi="Calibri" w:cs="Calibri"/>
                    <w:color w:val="000000"/>
                    <w:lang w:eastAsia="es-ES"/>
                  </w:rPr>
                </w:rPrChange>
              </w:rPr>
              <w:t xml:space="preserve">                 0,04</w:t>
            </w:r>
          </w:p>
        </w:tc>
      </w:tr>
      <w:tr w:rsidR="00CB7E31" w:rsidRPr="001F3694" w14:paraId="0FFB2787" w14:textId="77777777" w:rsidTr="001F3694">
        <w:trPr>
          <w:trHeight w:val="275"/>
          <w:jc w:val="center"/>
          <w:trPrChange w:id="1760"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1761"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26B8AA88"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762"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763" w:author="Jose Eduardo VIU" w:date="2023-04-01T18:30:00Z">
                  <w:rPr>
                    <w:rFonts w:ascii="Calibri" w:eastAsia="Times New Roman" w:hAnsi="Calibri" w:cs="Calibri"/>
                    <w:color w:val="000000"/>
                    <w:lang w:eastAsia="es-ES"/>
                  </w:rPr>
                </w:rPrChange>
              </w:rPr>
              <w:t>GradientBoostingRegressor</w:t>
            </w:r>
          </w:p>
        </w:tc>
        <w:tc>
          <w:tcPr>
            <w:tcW w:w="1615" w:type="dxa"/>
            <w:tcBorders>
              <w:bottom w:val="single" w:sz="4" w:space="0" w:color="000000"/>
              <w:right w:val="single" w:sz="4" w:space="0" w:color="000000"/>
            </w:tcBorders>
            <w:shd w:val="clear" w:color="auto" w:fill="auto"/>
            <w:vAlign w:val="bottom"/>
            <w:tcPrChange w:id="1764" w:author="Jose Eduardo VIU" w:date="2023-04-01T18:30:00Z">
              <w:tcPr>
                <w:tcW w:w="1591" w:type="dxa"/>
                <w:tcBorders>
                  <w:bottom w:val="single" w:sz="4" w:space="0" w:color="000000"/>
                  <w:right w:val="single" w:sz="4" w:space="0" w:color="000000"/>
                </w:tcBorders>
                <w:shd w:val="clear" w:color="auto" w:fill="auto"/>
                <w:vAlign w:val="bottom"/>
              </w:tcPr>
            </w:tcPrChange>
          </w:tcPr>
          <w:p w14:paraId="1572F6F4"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765"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766" w:author="Jose Eduardo VIU" w:date="2023-04-01T18:30:00Z">
                  <w:rPr>
                    <w:rFonts w:ascii="Calibri" w:eastAsia="Times New Roman" w:hAnsi="Calibri" w:cs="Calibri"/>
                    <w:color w:val="000000"/>
                    <w:lang w:eastAsia="es-ES"/>
                  </w:rPr>
                </w:rPrChange>
              </w:rPr>
              <w:t xml:space="preserve">                 0,82</w:t>
            </w:r>
          </w:p>
        </w:tc>
        <w:tc>
          <w:tcPr>
            <w:tcW w:w="1617" w:type="dxa"/>
            <w:tcBorders>
              <w:bottom w:val="single" w:sz="4" w:space="0" w:color="000000"/>
              <w:right w:val="single" w:sz="4" w:space="0" w:color="000000"/>
            </w:tcBorders>
            <w:shd w:val="clear" w:color="auto" w:fill="auto"/>
            <w:vAlign w:val="bottom"/>
            <w:tcPrChange w:id="1767" w:author="Jose Eduardo VIU" w:date="2023-04-01T18:30:00Z">
              <w:tcPr>
                <w:tcW w:w="1593" w:type="dxa"/>
                <w:tcBorders>
                  <w:bottom w:val="single" w:sz="4" w:space="0" w:color="000000"/>
                  <w:right w:val="single" w:sz="4" w:space="0" w:color="000000"/>
                </w:tcBorders>
                <w:shd w:val="clear" w:color="auto" w:fill="auto"/>
                <w:vAlign w:val="bottom"/>
              </w:tcPr>
            </w:tcPrChange>
          </w:tcPr>
          <w:p w14:paraId="7678B66B"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76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769" w:author="Jose Eduardo VIU" w:date="2023-04-01T18:30:00Z">
                  <w:rPr>
                    <w:rFonts w:ascii="Calibri" w:eastAsia="Times New Roman" w:hAnsi="Calibri" w:cs="Calibri"/>
                    <w:color w:val="000000"/>
                    <w:lang w:eastAsia="es-ES"/>
                  </w:rPr>
                </w:rPrChange>
              </w:rPr>
              <w:t xml:space="preserve">                 0,04</w:t>
            </w:r>
          </w:p>
        </w:tc>
      </w:tr>
      <w:tr w:rsidR="00CB7E31" w:rsidRPr="001F3694" w14:paraId="180936A1" w14:textId="77777777" w:rsidTr="001F3694">
        <w:trPr>
          <w:trHeight w:val="275"/>
          <w:jc w:val="center"/>
          <w:trPrChange w:id="1770"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1771"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312814E0"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772"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773" w:author="Jose Eduardo VIU" w:date="2023-04-01T18:30:00Z">
                  <w:rPr>
                    <w:rFonts w:ascii="Calibri" w:eastAsia="Times New Roman" w:hAnsi="Calibri" w:cs="Calibri"/>
                    <w:color w:val="000000"/>
                    <w:lang w:eastAsia="es-ES"/>
                  </w:rPr>
                </w:rPrChange>
              </w:rPr>
              <w:t>BaggingRegressor</w:t>
            </w:r>
          </w:p>
        </w:tc>
        <w:tc>
          <w:tcPr>
            <w:tcW w:w="1615" w:type="dxa"/>
            <w:tcBorders>
              <w:bottom w:val="single" w:sz="4" w:space="0" w:color="000000"/>
              <w:right w:val="single" w:sz="4" w:space="0" w:color="000000"/>
            </w:tcBorders>
            <w:shd w:val="clear" w:color="auto" w:fill="auto"/>
            <w:vAlign w:val="bottom"/>
            <w:tcPrChange w:id="1774" w:author="Jose Eduardo VIU" w:date="2023-04-01T18:30:00Z">
              <w:tcPr>
                <w:tcW w:w="1591" w:type="dxa"/>
                <w:tcBorders>
                  <w:bottom w:val="single" w:sz="4" w:space="0" w:color="000000"/>
                  <w:right w:val="single" w:sz="4" w:space="0" w:color="000000"/>
                </w:tcBorders>
                <w:shd w:val="clear" w:color="auto" w:fill="auto"/>
                <w:vAlign w:val="bottom"/>
              </w:tcPr>
            </w:tcPrChange>
          </w:tcPr>
          <w:p w14:paraId="69B59D01"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775"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776" w:author="Jose Eduardo VIU" w:date="2023-04-01T18:30:00Z">
                  <w:rPr>
                    <w:rFonts w:ascii="Calibri" w:eastAsia="Times New Roman" w:hAnsi="Calibri" w:cs="Calibri"/>
                    <w:color w:val="000000"/>
                    <w:lang w:eastAsia="es-ES"/>
                  </w:rPr>
                </w:rPrChange>
              </w:rPr>
              <w:t xml:space="preserve">                 0,81</w:t>
            </w:r>
          </w:p>
        </w:tc>
        <w:tc>
          <w:tcPr>
            <w:tcW w:w="1617" w:type="dxa"/>
            <w:tcBorders>
              <w:bottom w:val="single" w:sz="4" w:space="0" w:color="000000"/>
              <w:right w:val="single" w:sz="4" w:space="0" w:color="000000"/>
            </w:tcBorders>
            <w:shd w:val="clear" w:color="auto" w:fill="auto"/>
            <w:vAlign w:val="bottom"/>
            <w:tcPrChange w:id="1777" w:author="Jose Eduardo VIU" w:date="2023-04-01T18:30:00Z">
              <w:tcPr>
                <w:tcW w:w="1593" w:type="dxa"/>
                <w:tcBorders>
                  <w:bottom w:val="single" w:sz="4" w:space="0" w:color="000000"/>
                  <w:right w:val="single" w:sz="4" w:space="0" w:color="000000"/>
                </w:tcBorders>
                <w:shd w:val="clear" w:color="auto" w:fill="auto"/>
                <w:vAlign w:val="bottom"/>
              </w:tcPr>
            </w:tcPrChange>
          </w:tcPr>
          <w:p w14:paraId="77552213"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77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779" w:author="Jose Eduardo VIU" w:date="2023-04-01T18:30:00Z">
                  <w:rPr>
                    <w:rFonts w:ascii="Calibri" w:eastAsia="Times New Roman" w:hAnsi="Calibri" w:cs="Calibri"/>
                    <w:color w:val="000000"/>
                    <w:lang w:eastAsia="es-ES"/>
                  </w:rPr>
                </w:rPrChange>
              </w:rPr>
              <w:t xml:space="preserve">                 0,04</w:t>
            </w:r>
          </w:p>
        </w:tc>
      </w:tr>
      <w:tr w:rsidR="00CB7E31" w:rsidRPr="001F3694" w14:paraId="2A670F7E" w14:textId="77777777" w:rsidTr="001F3694">
        <w:trPr>
          <w:trHeight w:val="275"/>
          <w:jc w:val="center"/>
          <w:trPrChange w:id="1780"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1781"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34817E8E"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782"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783" w:author="Jose Eduardo VIU" w:date="2023-04-01T18:30:00Z">
                  <w:rPr>
                    <w:rFonts w:ascii="Calibri" w:eastAsia="Times New Roman" w:hAnsi="Calibri" w:cs="Calibri"/>
                    <w:color w:val="000000"/>
                    <w:lang w:eastAsia="es-ES"/>
                  </w:rPr>
                </w:rPrChange>
              </w:rPr>
              <w:t>KNeighborsRegressor</w:t>
            </w:r>
          </w:p>
        </w:tc>
        <w:tc>
          <w:tcPr>
            <w:tcW w:w="1615" w:type="dxa"/>
            <w:tcBorders>
              <w:bottom w:val="single" w:sz="4" w:space="0" w:color="000000"/>
              <w:right w:val="single" w:sz="4" w:space="0" w:color="000000"/>
            </w:tcBorders>
            <w:shd w:val="clear" w:color="auto" w:fill="auto"/>
            <w:vAlign w:val="bottom"/>
            <w:tcPrChange w:id="1784" w:author="Jose Eduardo VIU" w:date="2023-04-01T18:30:00Z">
              <w:tcPr>
                <w:tcW w:w="1591" w:type="dxa"/>
                <w:tcBorders>
                  <w:bottom w:val="single" w:sz="4" w:space="0" w:color="000000"/>
                  <w:right w:val="single" w:sz="4" w:space="0" w:color="000000"/>
                </w:tcBorders>
                <w:shd w:val="clear" w:color="auto" w:fill="auto"/>
                <w:vAlign w:val="bottom"/>
              </w:tcPr>
            </w:tcPrChange>
          </w:tcPr>
          <w:p w14:paraId="66E0CCAC"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785"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786" w:author="Jose Eduardo VIU" w:date="2023-04-01T18:30:00Z">
                  <w:rPr>
                    <w:rFonts w:ascii="Calibri" w:eastAsia="Times New Roman" w:hAnsi="Calibri" w:cs="Calibri"/>
                    <w:color w:val="000000"/>
                    <w:lang w:eastAsia="es-ES"/>
                  </w:rPr>
                </w:rPrChange>
              </w:rPr>
              <w:t xml:space="preserve">                 0,78</w:t>
            </w:r>
          </w:p>
        </w:tc>
        <w:tc>
          <w:tcPr>
            <w:tcW w:w="1617" w:type="dxa"/>
            <w:tcBorders>
              <w:bottom w:val="single" w:sz="4" w:space="0" w:color="000000"/>
              <w:right w:val="single" w:sz="4" w:space="0" w:color="000000"/>
            </w:tcBorders>
            <w:shd w:val="clear" w:color="auto" w:fill="auto"/>
            <w:vAlign w:val="bottom"/>
            <w:tcPrChange w:id="1787" w:author="Jose Eduardo VIU" w:date="2023-04-01T18:30:00Z">
              <w:tcPr>
                <w:tcW w:w="1593" w:type="dxa"/>
                <w:tcBorders>
                  <w:bottom w:val="single" w:sz="4" w:space="0" w:color="000000"/>
                  <w:right w:val="single" w:sz="4" w:space="0" w:color="000000"/>
                </w:tcBorders>
                <w:shd w:val="clear" w:color="auto" w:fill="auto"/>
                <w:vAlign w:val="bottom"/>
              </w:tcPr>
            </w:tcPrChange>
          </w:tcPr>
          <w:p w14:paraId="5918E070"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78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789" w:author="Jose Eduardo VIU" w:date="2023-04-01T18:30:00Z">
                  <w:rPr>
                    <w:rFonts w:ascii="Calibri" w:eastAsia="Times New Roman" w:hAnsi="Calibri" w:cs="Calibri"/>
                    <w:color w:val="000000"/>
                    <w:lang w:eastAsia="es-ES"/>
                  </w:rPr>
                </w:rPrChange>
              </w:rPr>
              <w:t xml:space="preserve">                 0,04</w:t>
            </w:r>
          </w:p>
        </w:tc>
      </w:tr>
      <w:tr w:rsidR="00CB7E31" w:rsidRPr="001F3694" w14:paraId="67833ABF" w14:textId="77777777" w:rsidTr="001F3694">
        <w:trPr>
          <w:trHeight w:val="275"/>
          <w:jc w:val="center"/>
          <w:trPrChange w:id="1790"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1791"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4ECA1057"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792"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793" w:author="Jose Eduardo VIU" w:date="2023-04-01T18:30:00Z">
                  <w:rPr>
                    <w:rFonts w:ascii="Calibri" w:eastAsia="Times New Roman" w:hAnsi="Calibri" w:cs="Calibri"/>
                    <w:color w:val="000000"/>
                    <w:lang w:eastAsia="es-ES"/>
                  </w:rPr>
                </w:rPrChange>
              </w:rPr>
              <w:t>AdaBoostRegressor</w:t>
            </w:r>
          </w:p>
        </w:tc>
        <w:tc>
          <w:tcPr>
            <w:tcW w:w="1615" w:type="dxa"/>
            <w:tcBorders>
              <w:bottom w:val="single" w:sz="4" w:space="0" w:color="000000"/>
              <w:right w:val="single" w:sz="4" w:space="0" w:color="000000"/>
            </w:tcBorders>
            <w:shd w:val="clear" w:color="auto" w:fill="auto"/>
            <w:vAlign w:val="bottom"/>
            <w:tcPrChange w:id="1794" w:author="Jose Eduardo VIU" w:date="2023-04-01T18:30:00Z">
              <w:tcPr>
                <w:tcW w:w="1591" w:type="dxa"/>
                <w:tcBorders>
                  <w:bottom w:val="single" w:sz="4" w:space="0" w:color="000000"/>
                  <w:right w:val="single" w:sz="4" w:space="0" w:color="000000"/>
                </w:tcBorders>
                <w:shd w:val="clear" w:color="auto" w:fill="auto"/>
                <w:vAlign w:val="bottom"/>
              </w:tcPr>
            </w:tcPrChange>
          </w:tcPr>
          <w:p w14:paraId="38E1C2F5"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795"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796" w:author="Jose Eduardo VIU" w:date="2023-04-01T18:30:00Z">
                  <w:rPr>
                    <w:rFonts w:ascii="Calibri" w:eastAsia="Times New Roman" w:hAnsi="Calibri" w:cs="Calibri"/>
                    <w:color w:val="000000"/>
                    <w:lang w:eastAsia="es-ES"/>
                  </w:rPr>
                </w:rPrChange>
              </w:rPr>
              <w:t xml:space="preserve">                 0,73</w:t>
            </w:r>
          </w:p>
        </w:tc>
        <w:tc>
          <w:tcPr>
            <w:tcW w:w="1617" w:type="dxa"/>
            <w:tcBorders>
              <w:bottom w:val="single" w:sz="4" w:space="0" w:color="000000"/>
              <w:right w:val="single" w:sz="4" w:space="0" w:color="000000"/>
            </w:tcBorders>
            <w:shd w:val="clear" w:color="auto" w:fill="auto"/>
            <w:vAlign w:val="bottom"/>
            <w:tcPrChange w:id="1797" w:author="Jose Eduardo VIU" w:date="2023-04-01T18:30:00Z">
              <w:tcPr>
                <w:tcW w:w="1593" w:type="dxa"/>
                <w:tcBorders>
                  <w:bottom w:val="single" w:sz="4" w:space="0" w:color="000000"/>
                  <w:right w:val="single" w:sz="4" w:space="0" w:color="000000"/>
                </w:tcBorders>
                <w:shd w:val="clear" w:color="auto" w:fill="auto"/>
                <w:vAlign w:val="bottom"/>
              </w:tcPr>
            </w:tcPrChange>
          </w:tcPr>
          <w:p w14:paraId="4800F351"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79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799" w:author="Jose Eduardo VIU" w:date="2023-04-01T18:30:00Z">
                  <w:rPr>
                    <w:rFonts w:ascii="Calibri" w:eastAsia="Times New Roman" w:hAnsi="Calibri" w:cs="Calibri"/>
                    <w:color w:val="000000"/>
                    <w:lang w:eastAsia="es-ES"/>
                  </w:rPr>
                </w:rPrChange>
              </w:rPr>
              <w:t xml:space="preserve">                 0,04</w:t>
            </w:r>
          </w:p>
        </w:tc>
      </w:tr>
      <w:tr w:rsidR="00CB7E31" w:rsidRPr="001F3694" w14:paraId="33AB8E5A" w14:textId="77777777" w:rsidTr="001F3694">
        <w:trPr>
          <w:trHeight w:val="275"/>
          <w:jc w:val="center"/>
          <w:trPrChange w:id="1800"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1801"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3071A6CD"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802"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803" w:author="Jose Eduardo VIU" w:date="2023-04-01T18:30:00Z">
                  <w:rPr>
                    <w:rFonts w:ascii="Calibri" w:eastAsia="Times New Roman" w:hAnsi="Calibri" w:cs="Calibri"/>
                    <w:color w:val="000000"/>
                    <w:lang w:eastAsia="es-ES"/>
                  </w:rPr>
                </w:rPrChange>
              </w:rPr>
              <w:t>SVR</w:t>
            </w:r>
          </w:p>
        </w:tc>
        <w:tc>
          <w:tcPr>
            <w:tcW w:w="1615" w:type="dxa"/>
            <w:tcBorders>
              <w:bottom w:val="single" w:sz="4" w:space="0" w:color="000000"/>
              <w:right w:val="single" w:sz="4" w:space="0" w:color="000000"/>
            </w:tcBorders>
            <w:shd w:val="clear" w:color="auto" w:fill="auto"/>
            <w:vAlign w:val="bottom"/>
            <w:tcPrChange w:id="1804" w:author="Jose Eduardo VIU" w:date="2023-04-01T18:30:00Z">
              <w:tcPr>
                <w:tcW w:w="1591" w:type="dxa"/>
                <w:tcBorders>
                  <w:bottom w:val="single" w:sz="4" w:space="0" w:color="000000"/>
                  <w:right w:val="single" w:sz="4" w:space="0" w:color="000000"/>
                </w:tcBorders>
                <w:shd w:val="clear" w:color="auto" w:fill="auto"/>
                <w:vAlign w:val="bottom"/>
              </w:tcPr>
            </w:tcPrChange>
          </w:tcPr>
          <w:p w14:paraId="1318D227"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805"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806" w:author="Jose Eduardo VIU" w:date="2023-04-01T18:30:00Z">
                  <w:rPr>
                    <w:rFonts w:ascii="Calibri" w:eastAsia="Times New Roman" w:hAnsi="Calibri" w:cs="Calibri"/>
                    <w:color w:val="000000"/>
                    <w:lang w:eastAsia="es-ES"/>
                  </w:rPr>
                </w:rPrChange>
              </w:rPr>
              <w:t xml:space="preserve">                 0,71</w:t>
            </w:r>
          </w:p>
        </w:tc>
        <w:tc>
          <w:tcPr>
            <w:tcW w:w="1617" w:type="dxa"/>
            <w:tcBorders>
              <w:bottom w:val="single" w:sz="4" w:space="0" w:color="000000"/>
              <w:right w:val="single" w:sz="4" w:space="0" w:color="000000"/>
            </w:tcBorders>
            <w:shd w:val="clear" w:color="auto" w:fill="auto"/>
            <w:vAlign w:val="bottom"/>
            <w:tcPrChange w:id="1807" w:author="Jose Eduardo VIU" w:date="2023-04-01T18:30:00Z">
              <w:tcPr>
                <w:tcW w:w="1593" w:type="dxa"/>
                <w:tcBorders>
                  <w:bottom w:val="single" w:sz="4" w:space="0" w:color="000000"/>
                  <w:right w:val="single" w:sz="4" w:space="0" w:color="000000"/>
                </w:tcBorders>
                <w:shd w:val="clear" w:color="auto" w:fill="auto"/>
                <w:vAlign w:val="bottom"/>
              </w:tcPr>
            </w:tcPrChange>
          </w:tcPr>
          <w:p w14:paraId="3A42E72D"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80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809" w:author="Jose Eduardo VIU" w:date="2023-04-01T18:30:00Z">
                  <w:rPr>
                    <w:rFonts w:ascii="Calibri" w:eastAsia="Times New Roman" w:hAnsi="Calibri" w:cs="Calibri"/>
                    <w:color w:val="000000"/>
                    <w:lang w:eastAsia="es-ES"/>
                  </w:rPr>
                </w:rPrChange>
              </w:rPr>
              <w:t xml:space="preserve">                 0,05</w:t>
            </w:r>
          </w:p>
        </w:tc>
      </w:tr>
      <w:tr w:rsidR="00CB7E31" w:rsidRPr="001F3694" w14:paraId="2AC012DE" w14:textId="77777777" w:rsidTr="001F3694">
        <w:trPr>
          <w:trHeight w:val="275"/>
          <w:jc w:val="center"/>
          <w:trPrChange w:id="1810"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1811"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5780E6D7"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812"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813" w:author="Jose Eduardo VIU" w:date="2023-04-01T18:30:00Z">
                  <w:rPr>
                    <w:rFonts w:ascii="Calibri" w:eastAsia="Times New Roman" w:hAnsi="Calibri" w:cs="Calibri"/>
                    <w:color w:val="000000"/>
                    <w:lang w:eastAsia="es-ES"/>
                  </w:rPr>
                </w:rPrChange>
              </w:rPr>
              <w:t>LassoLarsIC</w:t>
            </w:r>
          </w:p>
        </w:tc>
        <w:tc>
          <w:tcPr>
            <w:tcW w:w="1615" w:type="dxa"/>
            <w:tcBorders>
              <w:bottom w:val="single" w:sz="4" w:space="0" w:color="000000"/>
              <w:right w:val="single" w:sz="4" w:space="0" w:color="000000"/>
            </w:tcBorders>
            <w:shd w:val="clear" w:color="auto" w:fill="auto"/>
            <w:vAlign w:val="bottom"/>
            <w:tcPrChange w:id="1814" w:author="Jose Eduardo VIU" w:date="2023-04-01T18:30:00Z">
              <w:tcPr>
                <w:tcW w:w="1591" w:type="dxa"/>
                <w:tcBorders>
                  <w:bottom w:val="single" w:sz="4" w:space="0" w:color="000000"/>
                  <w:right w:val="single" w:sz="4" w:space="0" w:color="000000"/>
                </w:tcBorders>
                <w:shd w:val="clear" w:color="auto" w:fill="auto"/>
                <w:vAlign w:val="bottom"/>
              </w:tcPr>
            </w:tcPrChange>
          </w:tcPr>
          <w:p w14:paraId="07249F46"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815"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816" w:author="Jose Eduardo VIU" w:date="2023-04-01T18:30:00Z">
                  <w:rPr>
                    <w:rFonts w:ascii="Calibri" w:eastAsia="Times New Roman" w:hAnsi="Calibri" w:cs="Calibri"/>
                    <w:color w:val="000000"/>
                    <w:lang w:eastAsia="es-ES"/>
                  </w:rPr>
                </w:rPrChange>
              </w:rPr>
              <w:t xml:space="preserve">                 0,67</w:t>
            </w:r>
          </w:p>
        </w:tc>
        <w:tc>
          <w:tcPr>
            <w:tcW w:w="1617" w:type="dxa"/>
            <w:tcBorders>
              <w:bottom w:val="single" w:sz="4" w:space="0" w:color="000000"/>
              <w:right w:val="single" w:sz="4" w:space="0" w:color="000000"/>
            </w:tcBorders>
            <w:shd w:val="clear" w:color="auto" w:fill="auto"/>
            <w:vAlign w:val="bottom"/>
            <w:tcPrChange w:id="1817" w:author="Jose Eduardo VIU" w:date="2023-04-01T18:30:00Z">
              <w:tcPr>
                <w:tcW w:w="1593" w:type="dxa"/>
                <w:tcBorders>
                  <w:bottom w:val="single" w:sz="4" w:space="0" w:color="000000"/>
                  <w:right w:val="single" w:sz="4" w:space="0" w:color="000000"/>
                </w:tcBorders>
                <w:shd w:val="clear" w:color="auto" w:fill="auto"/>
                <w:vAlign w:val="bottom"/>
              </w:tcPr>
            </w:tcPrChange>
          </w:tcPr>
          <w:p w14:paraId="22FEF9C0"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81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819" w:author="Jose Eduardo VIU" w:date="2023-04-01T18:30:00Z">
                  <w:rPr>
                    <w:rFonts w:ascii="Calibri" w:eastAsia="Times New Roman" w:hAnsi="Calibri" w:cs="Calibri"/>
                    <w:color w:val="000000"/>
                    <w:lang w:eastAsia="es-ES"/>
                  </w:rPr>
                </w:rPrChange>
              </w:rPr>
              <w:t xml:space="preserve">                 0,05</w:t>
            </w:r>
          </w:p>
        </w:tc>
      </w:tr>
      <w:tr w:rsidR="00CB7E31" w:rsidRPr="001F3694" w14:paraId="3D5A857D" w14:textId="77777777" w:rsidTr="001F3694">
        <w:trPr>
          <w:trHeight w:val="275"/>
          <w:jc w:val="center"/>
          <w:trPrChange w:id="1820"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1821"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25A09981"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822"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823" w:author="Jose Eduardo VIU" w:date="2023-04-01T18:30:00Z">
                  <w:rPr>
                    <w:rFonts w:ascii="Calibri" w:eastAsia="Times New Roman" w:hAnsi="Calibri" w:cs="Calibri"/>
                    <w:color w:val="000000"/>
                    <w:lang w:eastAsia="es-ES"/>
                  </w:rPr>
                </w:rPrChange>
              </w:rPr>
              <w:t>LassoLarsCV</w:t>
            </w:r>
          </w:p>
        </w:tc>
        <w:tc>
          <w:tcPr>
            <w:tcW w:w="1615" w:type="dxa"/>
            <w:tcBorders>
              <w:bottom w:val="single" w:sz="4" w:space="0" w:color="000000"/>
              <w:right w:val="single" w:sz="4" w:space="0" w:color="000000"/>
            </w:tcBorders>
            <w:shd w:val="clear" w:color="auto" w:fill="auto"/>
            <w:vAlign w:val="bottom"/>
            <w:tcPrChange w:id="1824" w:author="Jose Eduardo VIU" w:date="2023-04-01T18:30:00Z">
              <w:tcPr>
                <w:tcW w:w="1591" w:type="dxa"/>
                <w:tcBorders>
                  <w:bottom w:val="single" w:sz="4" w:space="0" w:color="000000"/>
                  <w:right w:val="single" w:sz="4" w:space="0" w:color="000000"/>
                </w:tcBorders>
                <w:shd w:val="clear" w:color="auto" w:fill="auto"/>
                <w:vAlign w:val="bottom"/>
              </w:tcPr>
            </w:tcPrChange>
          </w:tcPr>
          <w:p w14:paraId="1D2DAEF3"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825"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826" w:author="Jose Eduardo VIU" w:date="2023-04-01T18:30:00Z">
                  <w:rPr>
                    <w:rFonts w:ascii="Calibri" w:eastAsia="Times New Roman" w:hAnsi="Calibri" w:cs="Calibri"/>
                    <w:color w:val="000000"/>
                    <w:lang w:eastAsia="es-ES"/>
                  </w:rPr>
                </w:rPrChange>
              </w:rPr>
              <w:t xml:space="preserve">                 0,67</w:t>
            </w:r>
          </w:p>
        </w:tc>
        <w:tc>
          <w:tcPr>
            <w:tcW w:w="1617" w:type="dxa"/>
            <w:tcBorders>
              <w:bottom w:val="single" w:sz="4" w:space="0" w:color="000000"/>
              <w:right w:val="single" w:sz="4" w:space="0" w:color="000000"/>
            </w:tcBorders>
            <w:shd w:val="clear" w:color="auto" w:fill="auto"/>
            <w:vAlign w:val="bottom"/>
            <w:tcPrChange w:id="1827" w:author="Jose Eduardo VIU" w:date="2023-04-01T18:30:00Z">
              <w:tcPr>
                <w:tcW w:w="1593" w:type="dxa"/>
                <w:tcBorders>
                  <w:bottom w:val="single" w:sz="4" w:space="0" w:color="000000"/>
                  <w:right w:val="single" w:sz="4" w:space="0" w:color="000000"/>
                </w:tcBorders>
                <w:shd w:val="clear" w:color="auto" w:fill="auto"/>
                <w:vAlign w:val="bottom"/>
              </w:tcPr>
            </w:tcPrChange>
          </w:tcPr>
          <w:p w14:paraId="7C9D65E2"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82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829" w:author="Jose Eduardo VIU" w:date="2023-04-01T18:30:00Z">
                  <w:rPr>
                    <w:rFonts w:ascii="Calibri" w:eastAsia="Times New Roman" w:hAnsi="Calibri" w:cs="Calibri"/>
                    <w:color w:val="000000"/>
                    <w:lang w:eastAsia="es-ES"/>
                  </w:rPr>
                </w:rPrChange>
              </w:rPr>
              <w:t xml:space="preserve">                 0,05</w:t>
            </w:r>
          </w:p>
        </w:tc>
      </w:tr>
      <w:tr w:rsidR="00CB7E31" w:rsidRPr="001F3694" w14:paraId="235D7A0B" w14:textId="77777777" w:rsidTr="001F3694">
        <w:trPr>
          <w:trHeight w:val="275"/>
          <w:jc w:val="center"/>
          <w:trPrChange w:id="1830"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1831"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54BFE5F3"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832"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833" w:author="Jose Eduardo VIU" w:date="2023-04-01T18:30:00Z">
                  <w:rPr>
                    <w:rFonts w:ascii="Calibri" w:eastAsia="Times New Roman" w:hAnsi="Calibri" w:cs="Calibri"/>
                    <w:color w:val="000000"/>
                    <w:lang w:eastAsia="es-ES"/>
                  </w:rPr>
                </w:rPrChange>
              </w:rPr>
              <w:t>LarsCV</w:t>
            </w:r>
          </w:p>
        </w:tc>
        <w:tc>
          <w:tcPr>
            <w:tcW w:w="1615" w:type="dxa"/>
            <w:tcBorders>
              <w:bottom w:val="single" w:sz="4" w:space="0" w:color="000000"/>
              <w:right w:val="single" w:sz="4" w:space="0" w:color="000000"/>
            </w:tcBorders>
            <w:shd w:val="clear" w:color="auto" w:fill="auto"/>
            <w:vAlign w:val="bottom"/>
            <w:tcPrChange w:id="1834" w:author="Jose Eduardo VIU" w:date="2023-04-01T18:30:00Z">
              <w:tcPr>
                <w:tcW w:w="1591" w:type="dxa"/>
                <w:tcBorders>
                  <w:bottom w:val="single" w:sz="4" w:space="0" w:color="000000"/>
                  <w:right w:val="single" w:sz="4" w:space="0" w:color="000000"/>
                </w:tcBorders>
                <w:shd w:val="clear" w:color="auto" w:fill="auto"/>
                <w:vAlign w:val="bottom"/>
              </w:tcPr>
            </w:tcPrChange>
          </w:tcPr>
          <w:p w14:paraId="60E57770"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835"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836" w:author="Jose Eduardo VIU" w:date="2023-04-01T18:30:00Z">
                  <w:rPr>
                    <w:rFonts w:ascii="Calibri" w:eastAsia="Times New Roman" w:hAnsi="Calibri" w:cs="Calibri"/>
                    <w:color w:val="000000"/>
                    <w:lang w:eastAsia="es-ES"/>
                  </w:rPr>
                </w:rPrChange>
              </w:rPr>
              <w:t xml:space="preserve">                 0,67</w:t>
            </w:r>
          </w:p>
        </w:tc>
        <w:tc>
          <w:tcPr>
            <w:tcW w:w="1617" w:type="dxa"/>
            <w:tcBorders>
              <w:bottom w:val="single" w:sz="4" w:space="0" w:color="000000"/>
              <w:right w:val="single" w:sz="4" w:space="0" w:color="000000"/>
            </w:tcBorders>
            <w:shd w:val="clear" w:color="auto" w:fill="auto"/>
            <w:vAlign w:val="bottom"/>
            <w:tcPrChange w:id="1837" w:author="Jose Eduardo VIU" w:date="2023-04-01T18:30:00Z">
              <w:tcPr>
                <w:tcW w:w="1593" w:type="dxa"/>
                <w:tcBorders>
                  <w:bottom w:val="single" w:sz="4" w:space="0" w:color="000000"/>
                  <w:right w:val="single" w:sz="4" w:space="0" w:color="000000"/>
                </w:tcBorders>
                <w:shd w:val="clear" w:color="auto" w:fill="auto"/>
                <w:vAlign w:val="bottom"/>
              </w:tcPr>
            </w:tcPrChange>
          </w:tcPr>
          <w:p w14:paraId="5E23ED8F"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83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839" w:author="Jose Eduardo VIU" w:date="2023-04-01T18:30:00Z">
                  <w:rPr>
                    <w:rFonts w:ascii="Calibri" w:eastAsia="Times New Roman" w:hAnsi="Calibri" w:cs="Calibri"/>
                    <w:color w:val="000000"/>
                    <w:lang w:eastAsia="es-ES"/>
                  </w:rPr>
                </w:rPrChange>
              </w:rPr>
              <w:t xml:space="preserve">                 0,05</w:t>
            </w:r>
          </w:p>
        </w:tc>
      </w:tr>
      <w:tr w:rsidR="00CB7E31" w:rsidRPr="001F3694" w14:paraId="397D1CF7" w14:textId="77777777" w:rsidTr="001F3694">
        <w:trPr>
          <w:trHeight w:val="275"/>
          <w:jc w:val="center"/>
          <w:trPrChange w:id="1840"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1841"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541FAB79"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842"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843" w:author="Jose Eduardo VIU" w:date="2023-04-01T18:30:00Z">
                  <w:rPr>
                    <w:rFonts w:ascii="Calibri" w:eastAsia="Times New Roman" w:hAnsi="Calibri" w:cs="Calibri"/>
                    <w:color w:val="000000"/>
                    <w:lang w:eastAsia="es-ES"/>
                  </w:rPr>
                </w:rPrChange>
              </w:rPr>
              <w:t>LassoCV</w:t>
            </w:r>
          </w:p>
        </w:tc>
        <w:tc>
          <w:tcPr>
            <w:tcW w:w="1615" w:type="dxa"/>
            <w:tcBorders>
              <w:bottom w:val="single" w:sz="4" w:space="0" w:color="000000"/>
              <w:right w:val="single" w:sz="4" w:space="0" w:color="000000"/>
            </w:tcBorders>
            <w:shd w:val="clear" w:color="auto" w:fill="auto"/>
            <w:vAlign w:val="bottom"/>
            <w:tcPrChange w:id="1844" w:author="Jose Eduardo VIU" w:date="2023-04-01T18:30:00Z">
              <w:tcPr>
                <w:tcW w:w="1591" w:type="dxa"/>
                <w:tcBorders>
                  <w:bottom w:val="single" w:sz="4" w:space="0" w:color="000000"/>
                  <w:right w:val="single" w:sz="4" w:space="0" w:color="000000"/>
                </w:tcBorders>
                <w:shd w:val="clear" w:color="auto" w:fill="auto"/>
                <w:vAlign w:val="bottom"/>
              </w:tcPr>
            </w:tcPrChange>
          </w:tcPr>
          <w:p w14:paraId="5E0212A1"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845"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846" w:author="Jose Eduardo VIU" w:date="2023-04-01T18:30:00Z">
                  <w:rPr>
                    <w:rFonts w:ascii="Calibri" w:eastAsia="Times New Roman" w:hAnsi="Calibri" w:cs="Calibri"/>
                    <w:color w:val="000000"/>
                    <w:lang w:eastAsia="es-ES"/>
                  </w:rPr>
                </w:rPrChange>
              </w:rPr>
              <w:t xml:space="preserve">                 0,67</w:t>
            </w:r>
          </w:p>
        </w:tc>
        <w:tc>
          <w:tcPr>
            <w:tcW w:w="1617" w:type="dxa"/>
            <w:tcBorders>
              <w:bottom w:val="single" w:sz="4" w:space="0" w:color="000000"/>
              <w:right w:val="single" w:sz="4" w:space="0" w:color="000000"/>
            </w:tcBorders>
            <w:shd w:val="clear" w:color="auto" w:fill="auto"/>
            <w:vAlign w:val="bottom"/>
            <w:tcPrChange w:id="1847" w:author="Jose Eduardo VIU" w:date="2023-04-01T18:30:00Z">
              <w:tcPr>
                <w:tcW w:w="1593" w:type="dxa"/>
                <w:tcBorders>
                  <w:bottom w:val="single" w:sz="4" w:space="0" w:color="000000"/>
                  <w:right w:val="single" w:sz="4" w:space="0" w:color="000000"/>
                </w:tcBorders>
                <w:shd w:val="clear" w:color="auto" w:fill="auto"/>
                <w:vAlign w:val="bottom"/>
              </w:tcPr>
            </w:tcPrChange>
          </w:tcPr>
          <w:p w14:paraId="109183E2"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84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849" w:author="Jose Eduardo VIU" w:date="2023-04-01T18:30:00Z">
                  <w:rPr>
                    <w:rFonts w:ascii="Calibri" w:eastAsia="Times New Roman" w:hAnsi="Calibri" w:cs="Calibri"/>
                    <w:color w:val="000000"/>
                    <w:lang w:eastAsia="es-ES"/>
                  </w:rPr>
                </w:rPrChange>
              </w:rPr>
              <w:t xml:space="preserve">                 0,05</w:t>
            </w:r>
          </w:p>
        </w:tc>
      </w:tr>
      <w:tr w:rsidR="00CB7E31" w:rsidRPr="001F3694" w14:paraId="23F39555" w14:textId="77777777" w:rsidTr="001F3694">
        <w:trPr>
          <w:trHeight w:val="275"/>
          <w:jc w:val="center"/>
          <w:trPrChange w:id="1850"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1851"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0FCCFB7C"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852"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853" w:author="Jose Eduardo VIU" w:date="2023-04-01T18:30:00Z">
                  <w:rPr>
                    <w:rFonts w:ascii="Calibri" w:eastAsia="Times New Roman" w:hAnsi="Calibri" w:cs="Calibri"/>
                    <w:color w:val="000000"/>
                    <w:lang w:eastAsia="es-ES"/>
                  </w:rPr>
                </w:rPrChange>
              </w:rPr>
              <w:t>ElasticNetCV</w:t>
            </w:r>
          </w:p>
        </w:tc>
        <w:tc>
          <w:tcPr>
            <w:tcW w:w="1615" w:type="dxa"/>
            <w:tcBorders>
              <w:bottom w:val="single" w:sz="4" w:space="0" w:color="000000"/>
              <w:right w:val="single" w:sz="4" w:space="0" w:color="000000"/>
            </w:tcBorders>
            <w:shd w:val="clear" w:color="auto" w:fill="auto"/>
            <w:vAlign w:val="bottom"/>
            <w:tcPrChange w:id="1854" w:author="Jose Eduardo VIU" w:date="2023-04-01T18:30:00Z">
              <w:tcPr>
                <w:tcW w:w="1591" w:type="dxa"/>
                <w:tcBorders>
                  <w:bottom w:val="single" w:sz="4" w:space="0" w:color="000000"/>
                  <w:right w:val="single" w:sz="4" w:space="0" w:color="000000"/>
                </w:tcBorders>
                <w:shd w:val="clear" w:color="auto" w:fill="auto"/>
                <w:vAlign w:val="bottom"/>
              </w:tcPr>
            </w:tcPrChange>
          </w:tcPr>
          <w:p w14:paraId="45D89006"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855"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856" w:author="Jose Eduardo VIU" w:date="2023-04-01T18:30:00Z">
                  <w:rPr>
                    <w:rFonts w:ascii="Calibri" w:eastAsia="Times New Roman" w:hAnsi="Calibri" w:cs="Calibri"/>
                    <w:color w:val="000000"/>
                    <w:lang w:eastAsia="es-ES"/>
                  </w:rPr>
                </w:rPrChange>
              </w:rPr>
              <w:t xml:space="preserve">                 0,67</w:t>
            </w:r>
          </w:p>
        </w:tc>
        <w:tc>
          <w:tcPr>
            <w:tcW w:w="1617" w:type="dxa"/>
            <w:tcBorders>
              <w:bottom w:val="single" w:sz="4" w:space="0" w:color="000000"/>
              <w:right w:val="single" w:sz="4" w:space="0" w:color="000000"/>
            </w:tcBorders>
            <w:shd w:val="clear" w:color="auto" w:fill="auto"/>
            <w:vAlign w:val="bottom"/>
            <w:tcPrChange w:id="1857" w:author="Jose Eduardo VIU" w:date="2023-04-01T18:30:00Z">
              <w:tcPr>
                <w:tcW w:w="1593" w:type="dxa"/>
                <w:tcBorders>
                  <w:bottom w:val="single" w:sz="4" w:space="0" w:color="000000"/>
                  <w:right w:val="single" w:sz="4" w:space="0" w:color="000000"/>
                </w:tcBorders>
                <w:shd w:val="clear" w:color="auto" w:fill="auto"/>
                <w:vAlign w:val="bottom"/>
              </w:tcPr>
            </w:tcPrChange>
          </w:tcPr>
          <w:p w14:paraId="201A1710"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85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859" w:author="Jose Eduardo VIU" w:date="2023-04-01T18:30:00Z">
                  <w:rPr>
                    <w:rFonts w:ascii="Calibri" w:eastAsia="Times New Roman" w:hAnsi="Calibri" w:cs="Calibri"/>
                    <w:color w:val="000000"/>
                    <w:lang w:eastAsia="es-ES"/>
                  </w:rPr>
                </w:rPrChange>
              </w:rPr>
              <w:t xml:space="preserve">                 0,05</w:t>
            </w:r>
          </w:p>
        </w:tc>
      </w:tr>
      <w:tr w:rsidR="00CB7E31" w:rsidRPr="001F3694" w14:paraId="773306E9" w14:textId="77777777" w:rsidTr="001F3694">
        <w:trPr>
          <w:trHeight w:val="275"/>
          <w:jc w:val="center"/>
          <w:trPrChange w:id="1860"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1861"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52B4B385"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862"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863" w:author="Jose Eduardo VIU" w:date="2023-04-01T18:30:00Z">
                  <w:rPr>
                    <w:rFonts w:ascii="Calibri" w:eastAsia="Times New Roman" w:hAnsi="Calibri" w:cs="Calibri"/>
                    <w:color w:val="000000"/>
                    <w:lang w:eastAsia="es-ES"/>
                  </w:rPr>
                </w:rPrChange>
              </w:rPr>
              <w:t>SGDRegressor</w:t>
            </w:r>
          </w:p>
        </w:tc>
        <w:tc>
          <w:tcPr>
            <w:tcW w:w="1615" w:type="dxa"/>
            <w:tcBorders>
              <w:bottom w:val="single" w:sz="4" w:space="0" w:color="000000"/>
              <w:right w:val="single" w:sz="4" w:space="0" w:color="000000"/>
            </w:tcBorders>
            <w:shd w:val="clear" w:color="auto" w:fill="auto"/>
            <w:vAlign w:val="bottom"/>
            <w:tcPrChange w:id="1864" w:author="Jose Eduardo VIU" w:date="2023-04-01T18:30:00Z">
              <w:tcPr>
                <w:tcW w:w="1591" w:type="dxa"/>
                <w:tcBorders>
                  <w:bottom w:val="single" w:sz="4" w:space="0" w:color="000000"/>
                  <w:right w:val="single" w:sz="4" w:space="0" w:color="000000"/>
                </w:tcBorders>
                <w:shd w:val="clear" w:color="auto" w:fill="auto"/>
                <w:vAlign w:val="bottom"/>
              </w:tcPr>
            </w:tcPrChange>
          </w:tcPr>
          <w:p w14:paraId="7957E6C1"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865"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866" w:author="Jose Eduardo VIU" w:date="2023-04-01T18:30:00Z">
                  <w:rPr>
                    <w:rFonts w:ascii="Calibri" w:eastAsia="Times New Roman" w:hAnsi="Calibri" w:cs="Calibri"/>
                    <w:color w:val="000000"/>
                    <w:lang w:eastAsia="es-ES"/>
                  </w:rPr>
                </w:rPrChange>
              </w:rPr>
              <w:t xml:space="preserve">                 0,67</w:t>
            </w:r>
          </w:p>
        </w:tc>
        <w:tc>
          <w:tcPr>
            <w:tcW w:w="1617" w:type="dxa"/>
            <w:tcBorders>
              <w:bottom w:val="single" w:sz="4" w:space="0" w:color="000000"/>
              <w:right w:val="single" w:sz="4" w:space="0" w:color="000000"/>
            </w:tcBorders>
            <w:shd w:val="clear" w:color="auto" w:fill="auto"/>
            <w:vAlign w:val="bottom"/>
            <w:tcPrChange w:id="1867" w:author="Jose Eduardo VIU" w:date="2023-04-01T18:30:00Z">
              <w:tcPr>
                <w:tcW w:w="1593" w:type="dxa"/>
                <w:tcBorders>
                  <w:bottom w:val="single" w:sz="4" w:space="0" w:color="000000"/>
                  <w:right w:val="single" w:sz="4" w:space="0" w:color="000000"/>
                </w:tcBorders>
                <w:shd w:val="clear" w:color="auto" w:fill="auto"/>
                <w:vAlign w:val="bottom"/>
              </w:tcPr>
            </w:tcPrChange>
          </w:tcPr>
          <w:p w14:paraId="3C3C7A77"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86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869" w:author="Jose Eduardo VIU" w:date="2023-04-01T18:30:00Z">
                  <w:rPr>
                    <w:rFonts w:ascii="Calibri" w:eastAsia="Times New Roman" w:hAnsi="Calibri" w:cs="Calibri"/>
                    <w:color w:val="000000"/>
                    <w:lang w:eastAsia="es-ES"/>
                  </w:rPr>
                </w:rPrChange>
              </w:rPr>
              <w:t xml:space="preserve">                 0,05</w:t>
            </w:r>
          </w:p>
        </w:tc>
      </w:tr>
      <w:tr w:rsidR="00CB7E31" w:rsidRPr="001F3694" w14:paraId="56AAEB0B" w14:textId="77777777" w:rsidTr="001F3694">
        <w:trPr>
          <w:trHeight w:val="275"/>
          <w:jc w:val="center"/>
          <w:trPrChange w:id="1870"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1871"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7B9D171F"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872"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873" w:author="Jose Eduardo VIU" w:date="2023-04-01T18:30:00Z">
                  <w:rPr>
                    <w:rFonts w:ascii="Calibri" w:eastAsia="Times New Roman" w:hAnsi="Calibri" w:cs="Calibri"/>
                    <w:color w:val="000000"/>
                    <w:lang w:eastAsia="es-ES"/>
                  </w:rPr>
                </w:rPrChange>
              </w:rPr>
              <w:t>RidgeCV</w:t>
            </w:r>
          </w:p>
        </w:tc>
        <w:tc>
          <w:tcPr>
            <w:tcW w:w="1615" w:type="dxa"/>
            <w:tcBorders>
              <w:bottom w:val="single" w:sz="4" w:space="0" w:color="000000"/>
              <w:right w:val="single" w:sz="4" w:space="0" w:color="000000"/>
            </w:tcBorders>
            <w:shd w:val="clear" w:color="auto" w:fill="auto"/>
            <w:vAlign w:val="bottom"/>
            <w:tcPrChange w:id="1874" w:author="Jose Eduardo VIU" w:date="2023-04-01T18:30:00Z">
              <w:tcPr>
                <w:tcW w:w="1591" w:type="dxa"/>
                <w:tcBorders>
                  <w:bottom w:val="single" w:sz="4" w:space="0" w:color="000000"/>
                  <w:right w:val="single" w:sz="4" w:space="0" w:color="000000"/>
                </w:tcBorders>
                <w:shd w:val="clear" w:color="auto" w:fill="auto"/>
                <w:vAlign w:val="bottom"/>
              </w:tcPr>
            </w:tcPrChange>
          </w:tcPr>
          <w:p w14:paraId="548CF17A"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875"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876" w:author="Jose Eduardo VIU" w:date="2023-04-01T18:30:00Z">
                  <w:rPr>
                    <w:rFonts w:ascii="Calibri" w:eastAsia="Times New Roman" w:hAnsi="Calibri" w:cs="Calibri"/>
                    <w:color w:val="000000"/>
                    <w:lang w:eastAsia="es-ES"/>
                  </w:rPr>
                </w:rPrChange>
              </w:rPr>
              <w:t xml:space="preserve">                 0,67</w:t>
            </w:r>
          </w:p>
        </w:tc>
        <w:tc>
          <w:tcPr>
            <w:tcW w:w="1617" w:type="dxa"/>
            <w:tcBorders>
              <w:bottom w:val="single" w:sz="4" w:space="0" w:color="000000"/>
              <w:right w:val="single" w:sz="4" w:space="0" w:color="000000"/>
            </w:tcBorders>
            <w:shd w:val="clear" w:color="auto" w:fill="auto"/>
            <w:vAlign w:val="bottom"/>
            <w:tcPrChange w:id="1877" w:author="Jose Eduardo VIU" w:date="2023-04-01T18:30:00Z">
              <w:tcPr>
                <w:tcW w:w="1593" w:type="dxa"/>
                <w:tcBorders>
                  <w:bottom w:val="single" w:sz="4" w:space="0" w:color="000000"/>
                  <w:right w:val="single" w:sz="4" w:space="0" w:color="000000"/>
                </w:tcBorders>
                <w:shd w:val="clear" w:color="auto" w:fill="auto"/>
                <w:vAlign w:val="bottom"/>
              </w:tcPr>
            </w:tcPrChange>
          </w:tcPr>
          <w:p w14:paraId="3E18C0D8"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87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879" w:author="Jose Eduardo VIU" w:date="2023-04-01T18:30:00Z">
                  <w:rPr>
                    <w:rFonts w:ascii="Calibri" w:eastAsia="Times New Roman" w:hAnsi="Calibri" w:cs="Calibri"/>
                    <w:color w:val="000000"/>
                    <w:lang w:eastAsia="es-ES"/>
                  </w:rPr>
                </w:rPrChange>
              </w:rPr>
              <w:t xml:space="preserve">                 0,05</w:t>
            </w:r>
          </w:p>
        </w:tc>
      </w:tr>
      <w:tr w:rsidR="00CB7E31" w:rsidRPr="001F3694" w14:paraId="2FFBE7E2" w14:textId="77777777" w:rsidTr="001F3694">
        <w:trPr>
          <w:trHeight w:val="275"/>
          <w:jc w:val="center"/>
          <w:trPrChange w:id="1880"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1881"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7607F742"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882"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883" w:author="Jose Eduardo VIU" w:date="2023-04-01T18:30:00Z">
                  <w:rPr>
                    <w:rFonts w:ascii="Calibri" w:eastAsia="Times New Roman" w:hAnsi="Calibri" w:cs="Calibri"/>
                    <w:color w:val="000000"/>
                    <w:lang w:eastAsia="es-ES"/>
                  </w:rPr>
                </w:rPrChange>
              </w:rPr>
              <w:t>Ridge</w:t>
            </w:r>
          </w:p>
        </w:tc>
        <w:tc>
          <w:tcPr>
            <w:tcW w:w="1615" w:type="dxa"/>
            <w:tcBorders>
              <w:bottom w:val="single" w:sz="4" w:space="0" w:color="000000"/>
              <w:right w:val="single" w:sz="4" w:space="0" w:color="000000"/>
            </w:tcBorders>
            <w:shd w:val="clear" w:color="auto" w:fill="auto"/>
            <w:vAlign w:val="bottom"/>
            <w:tcPrChange w:id="1884" w:author="Jose Eduardo VIU" w:date="2023-04-01T18:30:00Z">
              <w:tcPr>
                <w:tcW w:w="1591" w:type="dxa"/>
                <w:tcBorders>
                  <w:bottom w:val="single" w:sz="4" w:space="0" w:color="000000"/>
                  <w:right w:val="single" w:sz="4" w:space="0" w:color="000000"/>
                </w:tcBorders>
                <w:shd w:val="clear" w:color="auto" w:fill="auto"/>
                <w:vAlign w:val="bottom"/>
              </w:tcPr>
            </w:tcPrChange>
          </w:tcPr>
          <w:p w14:paraId="2AA59F41"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885"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886" w:author="Jose Eduardo VIU" w:date="2023-04-01T18:30:00Z">
                  <w:rPr>
                    <w:rFonts w:ascii="Calibri" w:eastAsia="Times New Roman" w:hAnsi="Calibri" w:cs="Calibri"/>
                    <w:color w:val="000000"/>
                    <w:lang w:eastAsia="es-ES"/>
                  </w:rPr>
                </w:rPrChange>
              </w:rPr>
              <w:t xml:space="preserve">                 0,67</w:t>
            </w:r>
          </w:p>
        </w:tc>
        <w:tc>
          <w:tcPr>
            <w:tcW w:w="1617" w:type="dxa"/>
            <w:tcBorders>
              <w:bottom w:val="single" w:sz="4" w:space="0" w:color="000000"/>
              <w:right w:val="single" w:sz="4" w:space="0" w:color="000000"/>
            </w:tcBorders>
            <w:shd w:val="clear" w:color="auto" w:fill="auto"/>
            <w:vAlign w:val="bottom"/>
            <w:tcPrChange w:id="1887" w:author="Jose Eduardo VIU" w:date="2023-04-01T18:30:00Z">
              <w:tcPr>
                <w:tcW w:w="1593" w:type="dxa"/>
                <w:tcBorders>
                  <w:bottom w:val="single" w:sz="4" w:space="0" w:color="000000"/>
                  <w:right w:val="single" w:sz="4" w:space="0" w:color="000000"/>
                </w:tcBorders>
                <w:shd w:val="clear" w:color="auto" w:fill="auto"/>
                <w:vAlign w:val="bottom"/>
              </w:tcPr>
            </w:tcPrChange>
          </w:tcPr>
          <w:p w14:paraId="2EDB5941"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88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889" w:author="Jose Eduardo VIU" w:date="2023-04-01T18:30:00Z">
                  <w:rPr>
                    <w:rFonts w:ascii="Calibri" w:eastAsia="Times New Roman" w:hAnsi="Calibri" w:cs="Calibri"/>
                    <w:color w:val="000000"/>
                    <w:lang w:eastAsia="es-ES"/>
                  </w:rPr>
                </w:rPrChange>
              </w:rPr>
              <w:t xml:space="preserve">                 0,05</w:t>
            </w:r>
          </w:p>
        </w:tc>
      </w:tr>
      <w:tr w:rsidR="00CB7E31" w:rsidRPr="001F3694" w14:paraId="3D4FB3E5" w14:textId="77777777" w:rsidTr="001F3694">
        <w:trPr>
          <w:trHeight w:val="275"/>
          <w:jc w:val="center"/>
          <w:trPrChange w:id="1890"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1891"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6DFB97B3"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892"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893" w:author="Jose Eduardo VIU" w:date="2023-04-01T18:30:00Z">
                  <w:rPr>
                    <w:rFonts w:ascii="Calibri" w:eastAsia="Times New Roman" w:hAnsi="Calibri" w:cs="Calibri"/>
                    <w:color w:val="000000"/>
                    <w:lang w:eastAsia="es-ES"/>
                  </w:rPr>
                </w:rPrChange>
              </w:rPr>
              <w:t>Lars</w:t>
            </w:r>
          </w:p>
        </w:tc>
        <w:tc>
          <w:tcPr>
            <w:tcW w:w="1615" w:type="dxa"/>
            <w:tcBorders>
              <w:bottom w:val="single" w:sz="4" w:space="0" w:color="000000"/>
              <w:right w:val="single" w:sz="4" w:space="0" w:color="000000"/>
            </w:tcBorders>
            <w:shd w:val="clear" w:color="auto" w:fill="auto"/>
            <w:vAlign w:val="bottom"/>
            <w:tcPrChange w:id="1894" w:author="Jose Eduardo VIU" w:date="2023-04-01T18:30:00Z">
              <w:tcPr>
                <w:tcW w:w="1591" w:type="dxa"/>
                <w:tcBorders>
                  <w:bottom w:val="single" w:sz="4" w:space="0" w:color="000000"/>
                  <w:right w:val="single" w:sz="4" w:space="0" w:color="000000"/>
                </w:tcBorders>
                <w:shd w:val="clear" w:color="auto" w:fill="auto"/>
                <w:vAlign w:val="bottom"/>
              </w:tcPr>
            </w:tcPrChange>
          </w:tcPr>
          <w:p w14:paraId="67F79C9F"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895"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896" w:author="Jose Eduardo VIU" w:date="2023-04-01T18:30:00Z">
                  <w:rPr>
                    <w:rFonts w:ascii="Calibri" w:eastAsia="Times New Roman" w:hAnsi="Calibri" w:cs="Calibri"/>
                    <w:color w:val="000000"/>
                    <w:lang w:eastAsia="es-ES"/>
                  </w:rPr>
                </w:rPrChange>
              </w:rPr>
              <w:t xml:space="preserve">                 0,67</w:t>
            </w:r>
          </w:p>
        </w:tc>
        <w:tc>
          <w:tcPr>
            <w:tcW w:w="1617" w:type="dxa"/>
            <w:tcBorders>
              <w:bottom w:val="single" w:sz="4" w:space="0" w:color="000000"/>
              <w:right w:val="single" w:sz="4" w:space="0" w:color="000000"/>
            </w:tcBorders>
            <w:shd w:val="clear" w:color="auto" w:fill="auto"/>
            <w:vAlign w:val="bottom"/>
            <w:tcPrChange w:id="1897" w:author="Jose Eduardo VIU" w:date="2023-04-01T18:30:00Z">
              <w:tcPr>
                <w:tcW w:w="1593" w:type="dxa"/>
                <w:tcBorders>
                  <w:bottom w:val="single" w:sz="4" w:space="0" w:color="000000"/>
                  <w:right w:val="single" w:sz="4" w:space="0" w:color="000000"/>
                </w:tcBorders>
                <w:shd w:val="clear" w:color="auto" w:fill="auto"/>
                <w:vAlign w:val="bottom"/>
              </w:tcPr>
            </w:tcPrChange>
          </w:tcPr>
          <w:p w14:paraId="21405D80"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89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899" w:author="Jose Eduardo VIU" w:date="2023-04-01T18:30:00Z">
                  <w:rPr>
                    <w:rFonts w:ascii="Calibri" w:eastAsia="Times New Roman" w:hAnsi="Calibri" w:cs="Calibri"/>
                    <w:color w:val="000000"/>
                    <w:lang w:eastAsia="es-ES"/>
                  </w:rPr>
                </w:rPrChange>
              </w:rPr>
              <w:t xml:space="preserve">                 0,05</w:t>
            </w:r>
          </w:p>
        </w:tc>
      </w:tr>
      <w:tr w:rsidR="00CB7E31" w:rsidRPr="001F3694" w14:paraId="1D2D97CA" w14:textId="77777777" w:rsidTr="001F3694">
        <w:trPr>
          <w:trHeight w:val="275"/>
          <w:jc w:val="center"/>
          <w:trPrChange w:id="1900"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1901"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35B51B1A"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902"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903" w:author="Jose Eduardo VIU" w:date="2023-04-01T18:30:00Z">
                  <w:rPr>
                    <w:rFonts w:ascii="Calibri" w:eastAsia="Times New Roman" w:hAnsi="Calibri" w:cs="Calibri"/>
                    <w:color w:val="000000"/>
                    <w:lang w:eastAsia="es-ES"/>
                  </w:rPr>
                </w:rPrChange>
              </w:rPr>
              <w:t>BayesianRidge</w:t>
            </w:r>
          </w:p>
        </w:tc>
        <w:tc>
          <w:tcPr>
            <w:tcW w:w="1615" w:type="dxa"/>
            <w:tcBorders>
              <w:bottom w:val="single" w:sz="4" w:space="0" w:color="000000"/>
              <w:right w:val="single" w:sz="4" w:space="0" w:color="000000"/>
            </w:tcBorders>
            <w:shd w:val="clear" w:color="auto" w:fill="auto"/>
            <w:vAlign w:val="bottom"/>
            <w:tcPrChange w:id="1904" w:author="Jose Eduardo VIU" w:date="2023-04-01T18:30:00Z">
              <w:tcPr>
                <w:tcW w:w="1591" w:type="dxa"/>
                <w:tcBorders>
                  <w:bottom w:val="single" w:sz="4" w:space="0" w:color="000000"/>
                  <w:right w:val="single" w:sz="4" w:space="0" w:color="000000"/>
                </w:tcBorders>
                <w:shd w:val="clear" w:color="auto" w:fill="auto"/>
                <w:vAlign w:val="bottom"/>
              </w:tcPr>
            </w:tcPrChange>
          </w:tcPr>
          <w:p w14:paraId="7FDD9626"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905"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906" w:author="Jose Eduardo VIU" w:date="2023-04-01T18:30:00Z">
                  <w:rPr>
                    <w:rFonts w:ascii="Calibri" w:eastAsia="Times New Roman" w:hAnsi="Calibri" w:cs="Calibri"/>
                    <w:color w:val="000000"/>
                    <w:lang w:eastAsia="es-ES"/>
                  </w:rPr>
                </w:rPrChange>
              </w:rPr>
              <w:t xml:space="preserve">                 0,67</w:t>
            </w:r>
          </w:p>
        </w:tc>
        <w:tc>
          <w:tcPr>
            <w:tcW w:w="1617" w:type="dxa"/>
            <w:tcBorders>
              <w:bottom w:val="single" w:sz="4" w:space="0" w:color="000000"/>
              <w:right w:val="single" w:sz="4" w:space="0" w:color="000000"/>
            </w:tcBorders>
            <w:shd w:val="clear" w:color="auto" w:fill="auto"/>
            <w:vAlign w:val="bottom"/>
            <w:tcPrChange w:id="1907" w:author="Jose Eduardo VIU" w:date="2023-04-01T18:30:00Z">
              <w:tcPr>
                <w:tcW w:w="1593" w:type="dxa"/>
                <w:tcBorders>
                  <w:bottom w:val="single" w:sz="4" w:space="0" w:color="000000"/>
                  <w:right w:val="single" w:sz="4" w:space="0" w:color="000000"/>
                </w:tcBorders>
                <w:shd w:val="clear" w:color="auto" w:fill="auto"/>
                <w:vAlign w:val="bottom"/>
              </w:tcPr>
            </w:tcPrChange>
          </w:tcPr>
          <w:p w14:paraId="72D62A9C"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90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909" w:author="Jose Eduardo VIU" w:date="2023-04-01T18:30:00Z">
                  <w:rPr>
                    <w:rFonts w:ascii="Calibri" w:eastAsia="Times New Roman" w:hAnsi="Calibri" w:cs="Calibri"/>
                    <w:color w:val="000000"/>
                    <w:lang w:eastAsia="es-ES"/>
                  </w:rPr>
                </w:rPrChange>
              </w:rPr>
              <w:t xml:space="preserve">                 0,05</w:t>
            </w:r>
          </w:p>
        </w:tc>
      </w:tr>
      <w:tr w:rsidR="00CB7E31" w:rsidRPr="001F3694" w14:paraId="4973F4E8" w14:textId="77777777" w:rsidTr="001F3694">
        <w:trPr>
          <w:trHeight w:val="275"/>
          <w:jc w:val="center"/>
          <w:trPrChange w:id="1910"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1911"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7924D042"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912"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913" w:author="Jose Eduardo VIU" w:date="2023-04-01T18:30:00Z">
                  <w:rPr>
                    <w:rFonts w:ascii="Calibri" w:eastAsia="Times New Roman" w:hAnsi="Calibri" w:cs="Calibri"/>
                    <w:color w:val="000000"/>
                    <w:lang w:eastAsia="es-ES"/>
                  </w:rPr>
                </w:rPrChange>
              </w:rPr>
              <w:t>LinearRegression</w:t>
            </w:r>
          </w:p>
        </w:tc>
        <w:tc>
          <w:tcPr>
            <w:tcW w:w="1615" w:type="dxa"/>
            <w:tcBorders>
              <w:bottom w:val="single" w:sz="4" w:space="0" w:color="000000"/>
              <w:right w:val="single" w:sz="4" w:space="0" w:color="000000"/>
            </w:tcBorders>
            <w:shd w:val="clear" w:color="auto" w:fill="auto"/>
            <w:vAlign w:val="bottom"/>
            <w:tcPrChange w:id="1914" w:author="Jose Eduardo VIU" w:date="2023-04-01T18:30:00Z">
              <w:tcPr>
                <w:tcW w:w="1591" w:type="dxa"/>
                <w:tcBorders>
                  <w:bottom w:val="single" w:sz="4" w:space="0" w:color="000000"/>
                  <w:right w:val="single" w:sz="4" w:space="0" w:color="000000"/>
                </w:tcBorders>
                <w:shd w:val="clear" w:color="auto" w:fill="auto"/>
                <w:vAlign w:val="bottom"/>
              </w:tcPr>
            </w:tcPrChange>
          </w:tcPr>
          <w:p w14:paraId="145676CE"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915"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916" w:author="Jose Eduardo VIU" w:date="2023-04-01T18:30:00Z">
                  <w:rPr>
                    <w:rFonts w:ascii="Calibri" w:eastAsia="Times New Roman" w:hAnsi="Calibri" w:cs="Calibri"/>
                    <w:color w:val="000000"/>
                    <w:lang w:eastAsia="es-ES"/>
                  </w:rPr>
                </w:rPrChange>
              </w:rPr>
              <w:t xml:space="preserve">                 0,67</w:t>
            </w:r>
          </w:p>
        </w:tc>
        <w:tc>
          <w:tcPr>
            <w:tcW w:w="1617" w:type="dxa"/>
            <w:tcBorders>
              <w:bottom w:val="single" w:sz="4" w:space="0" w:color="000000"/>
              <w:right w:val="single" w:sz="4" w:space="0" w:color="000000"/>
            </w:tcBorders>
            <w:shd w:val="clear" w:color="auto" w:fill="auto"/>
            <w:vAlign w:val="bottom"/>
            <w:tcPrChange w:id="1917" w:author="Jose Eduardo VIU" w:date="2023-04-01T18:30:00Z">
              <w:tcPr>
                <w:tcW w:w="1593" w:type="dxa"/>
                <w:tcBorders>
                  <w:bottom w:val="single" w:sz="4" w:space="0" w:color="000000"/>
                  <w:right w:val="single" w:sz="4" w:space="0" w:color="000000"/>
                </w:tcBorders>
                <w:shd w:val="clear" w:color="auto" w:fill="auto"/>
                <w:vAlign w:val="bottom"/>
              </w:tcPr>
            </w:tcPrChange>
          </w:tcPr>
          <w:p w14:paraId="54187601"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91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919" w:author="Jose Eduardo VIU" w:date="2023-04-01T18:30:00Z">
                  <w:rPr>
                    <w:rFonts w:ascii="Calibri" w:eastAsia="Times New Roman" w:hAnsi="Calibri" w:cs="Calibri"/>
                    <w:color w:val="000000"/>
                    <w:lang w:eastAsia="es-ES"/>
                  </w:rPr>
                </w:rPrChange>
              </w:rPr>
              <w:t xml:space="preserve">                 0,05</w:t>
            </w:r>
          </w:p>
        </w:tc>
      </w:tr>
      <w:tr w:rsidR="00CB7E31" w:rsidRPr="001F3694" w14:paraId="4F32976C" w14:textId="77777777" w:rsidTr="001F3694">
        <w:trPr>
          <w:trHeight w:val="275"/>
          <w:jc w:val="center"/>
          <w:trPrChange w:id="1920"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1921"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00873B62"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922"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923" w:author="Jose Eduardo VIU" w:date="2023-04-01T18:30:00Z">
                  <w:rPr>
                    <w:rFonts w:ascii="Calibri" w:eastAsia="Times New Roman" w:hAnsi="Calibri" w:cs="Calibri"/>
                    <w:color w:val="000000"/>
                    <w:lang w:eastAsia="es-ES"/>
                  </w:rPr>
                </w:rPrChange>
              </w:rPr>
              <w:t>TransformedTargetRegressor</w:t>
            </w:r>
          </w:p>
        </w:tc>
        <w:tc>
          <w:tcPr>
            <w:tcW w:w="1615" w:type="dxa"/>
            <w:tcBorders>
              <w:bottom w:val="single" w:sz="4" w:space="0" w:color="000000"/>
              <w:right w:val="single" w:sz="4" w:space="0" w:color="000000"/>
            </w:tcBorders>
            <w:shd w:val="clear" w:color="auto" w:fill="auto"/>
            <w:vAlign w:val="bottom"/>
            <w:tcPrChange w:id="1924" w:author="Jose Eduardo VIU" w:date="2023-04-01T18:30:00Z">
              <w:tcPr>
                <w:tcW w:w="1591" w:type="dxa"/>
                <w:tcBorders>
                  <w:bottom w:val="single" w:sz="4" w:space="0" w:color="000000"/>
                  <w:right w:val="single" w:sz="4" w:space="0" w:color="000000"/>
                </w:tcBorders>
                <w:shd w:val="clear" w:color="auto" w:fill="auto"/>
                <w:vAlign w:val="bottom"/>
              </w:tcPr>
            </w:tcPrChange>
          </w:tcPr>
          <w:p w14:paraId="5EFDBC92"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925"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926" w:author="Jose Eduardo VIU" w:date="2023-04-01T18:30:00Z">
                  <w:rPr>
                    <w:rFonts w:ascii="Calibri" w:eastAsia="Times New Roman" w:hAnsi="Calibri" w:cs="Calibri"/>
                    <w:color w:val="000000"/>
                    <w:lang w:eastAsia="es-ES"/>
                  </w:rPr>
                </w:rPrChange>
              </w:rPr>
              <w:t xml:space="preserve">                 0,67</w:t>
            </w:r>
          </w:p>
        </w:tc>
        <w:tc>
          <w:tcPr>
            <w:tcW w:w="1617" w:type="dxa"/>
            <w:tcBorders>
              <w:bottom w:val="single" w:sz="4" w:space="0" w:color="000000"/>
              <w:right w:val="single" w:sz="4" w:space="0" w:color="000000"/>
            </w:tcBorders>
            <w:shd w:val="clear" w:color="auto" w:fill="auto"/>
            <w:vAlign w:val="bottom"/>
            <w:tcPrChange w:id="1927" w:author="Jose Eduardo VIU" w:date="2023-04-01T18:30:00Z">
              <w:tcPr>
                <w:tcW w:w="1593" w:type="dxa"/>
                <w:tcBorders>
                  <w:bottom w:val="single" w:sz="4" w:space="0" w:color="000000"/>
                  <w:right w:val="single" w:sz="4" w:space="0" w:color="000000"/>
                </w:tcBorders>
                <w:shd w:val="clear" w:color="auto" w:fill="auto"/>
                <w:vAlign w:val="bottom"/>
              </w:tcPr>
            </w:tcPrChange>
          </w:tcPr>
          <w:p w14:paraId="4738200E"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92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929" w:author="Jose Eduardo VIU" w:date="2023-04-01T18:30:00Z">
                  <w:rPr>
                    <w:rFonts w:ascii="Calibri" w:eastAsia="Times New Roman" w:hAnsi="Calibri" w:cs="Calibri"/>
                    <w:color w:val="000000"/>
                    <w:lang w:eastAsia="es-ES"/>
                  </w:rPr>
                </w:rPrChange>
              </w:rPr>
              <w:t xml:space="preserve">                 0,05</w:t>
            </w:r>
          </w:p>
        </w:tc>
      </w:tr>
      <w:tr w:rsidR="00CB7E31" w:rsidRPr="001F3694" w14:paraId="3B8E1754" w14:textId="77777777" w:rsidTr="001F3694">
        <w:trPr>
          <w:trHeight w:val="275"/>
          <w:jc w:val="center"/>
          <w:trPrChange w:id="1930"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1931"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62E7D802"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932"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933" w:author="Jose Eduardo VIU" w:date="2023-04-01T18:30:00Z">
                  <w:rPr>
                    <w:rFonts w:ascii="Calibri" w:eastAsia="Times New Roman" w:hAnsi="Calibri" w:cs="Calibri"/>
                    <w:color w:val="000000"/>
                    <w:lang w:eastAsia="es-ES"/>
                  </w:rPr>
                </w:rPrChange>
              </w:rPr>
              <w:t>MLPRegressor</w:t>
            </w:r>
          </w:p>
        </w:tc>
        <w:tc>
          <w:tcPr>
            <w:tcW w:w="1615" w:type="dxa"/>
            <w:tcBorders>
              <w:bottom w:val="single" w:sz="4" w:space="0" w:color="000000"/>
              <w:right w:val="single" w:sz="4" w:space="0" w:color="000000"/>
            </w:tcBorders>
            <w:shd w:val="clear" w:color="auto" w:fill="auto"/>
            <w:vAlign w:val="bottom"/>
            <w:tcPrChange w:id="1934" w:author="Jose Eduardo VIU" w:date="2023-04-01T18:30:00Z">
              <w:tcPr>
                <w:tcW w:w="1591" w:type="dxa"/>
                <w:tcBorders>
                  <w:bottom w:val="single" w:sz="4" w:space="0" w:color="000000"/>
                  <w:right w:val="single" w:sz="4" w:space="0" w:color="000000"/>
                </w:tcBorders>
                <w:shd w:val="clear" w:color="auto" w:fill="auto"/>
                <w:vAlign w:val="bottom"/>
              </w:tcPr>
            </w:tcPrChange>
          </w:tcPr>
          <w:p w14:paraId="7356B365"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935"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936" w:author="Jose Eduardo VIU" w:date="2023-04-01T18:30:00Z">
                  <w:rPr>
                    <w:rFonts w:ascii="Calibri" w:eastAsia="Times New Roman" w:hAnsi="Calibri" w:cs="Calibri"/>
                    <w:color w:val="000000"/>
                    <w:lang w:eastAsia="es-ES"/>
                  </w:rPr>
                </w:rPrChange>
              </w:rPr>
              <w:t xml:space="preserve">                 0,66</w:t>
            </w:r>
          </w:p>
        </w:tc>
        <w:tc>
          <w:tcPr>
            <w:tcW w:w="1617" w:type="dxa"/>
            <w:tcBorders>
              <w:bottom w:val="single" w:sz="4" w:space="0" w:color="000000"/>
              <w:right w:val="single" w:sz="4" w:space="0" w:color="000000"/>
            </w:tcBorders>
            <w:shd w:val="clear" w:color="auto" w:fill="auto"/>
            <w:vAlign w:val="bottom"/>
            <w:tcPrChange w:id="1937" w:author="Jose Eduardo VIU" w:date="2023-04-01T18:30:00Z">
              <w:tcPr>
                <w:tcW w:w="1593" w:type="dxa"/>
                <w:tcBorders>
                  <w:bottom w:val="single" w:sz="4" w:space="0" w:color="000000"/>
                  <w:right w:val="single" w:sz="4" w:space="0" w:color="000000"/>
                </w:tcBorders>
                <w:shd w:val="clear" w:color="auto" w:fill="auto"/>
                <w:vAlign w:val="bottom"/>
              </w:tcPr>
            </w:tcPrChange>
          </w:tcPr>
          <w:p w14:paraId="602D0E65"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93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939" w:author="Jose Eduardo VIU" w:date="2023-04-01T18:30:00Z">
                  <w:rPr>
                    <w:rFonts w:ascii="Calibri" w:eastAsia="Times New Roman" w:hAnsi="Calibri" w:cs="Calibri"/>
                    <w:color w:val="000000"/>
                    <w:lang w:eastAsia="es-ES"/>
                  </w:rPr>
                </w:rPrChange>
              </w:rPr>
              <w:t xml:space="preserve">                 0,05</w:t>
            </w:r>
          </w:p>
        </w:tc>
      </w:tr>
      <w:tr w:rsidR="00CB7E31" w:rsidRPr="001F3694" w14:paraId="65FBFF58" w14:textId="77777777" w:rsidTr="001F3694">
        <w:trPr>
          <w:trHeight w:val="275"/>
          <w:jc w:val="center"/>
          <w:trPrChange w:id="1940"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1941"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5521B4CD"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942"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943" w:author="Jose Eduardo VIU" w:date="2023-04-01T18:30:00Z">
                  <w:rPr>
                    <w:rFonts w:ascii="Calibri" w:eastAsia="Times New Roman" w:hAnsi="Calibri" w:cs="Calibri"/>
                    <w:color w:val="000000"/>
                    <w:lang w:eastAsia="es-ES"/>
                  </w:rPr>
                </w:rPrChange>
              </w:rPr>
              <w:t>OrthogonalMatchingPursuitCV</w:t>
            </w:r>
          </w:p>
        </w:tc>
        <w:tc>
          <w:tcPr>
            <w:tcW w:w="1615" w:type="dxa"/>
            <w:tcBorders>
              <w:bottom w:val="single" w:sz="4" w:space="0" w:color="000000"/>
              <w:right w:val="single" w:sz="4" w:space="0" w:color="000000"/>
            </w:tcBorders>
            <w:shd w:val="clear" w:color="auto" w:fill="auto"/>
            <w:vAlign w:val="bottom"/>
            <w:tcPrChange w:id="1944" w:author="Jose Eduardo VIU" w:date="2023-04-01T18:30:00Z">
              <w:tcPr>
                <w:tcW w:w="1591" w:type="dxa"/>
                <w:tcBorders>
                  <w:bottom w:val="single" w:sz="4" w:space="0" w:color="000000"/>
                  <w:right w:val="single" w:sz="4" w:space="0" w:color="000000"/>
                </w:tcBorders>
                <w:shd w:val="clear" w:color="auto" w:fill="auto"/>
                <w:vAlign w:val="bottom"/>
              </w:tcPr>
            </w:tcPrChange>
          </w:tcPr>
          <w:p w14:paraId="0921FAA9"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945"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946" w:author="Jose Eduardo VIU" w:date="2023-04-01T18:30:00Z">
                  <w:rPr>
                    <w:rFonts w:ascii="Calibri" w:eastAsia="Times New Roman" w:hAnsi="Calibri" w:cs="Calibri"/>
                    <w:color w:val="000000"/>
                    <w:lang w:eastAsia="es-ES"/>
                  </w:rPr>
                </w:rPrChange>
              </w:rPr>
              <w:t xml:space="preserve">                 0,62</w:t>
            </w:r>
          </w:p>
        </w:tc>
        <w:tc>
          <w:tcPr>
            <w:tcW w:w="1617" w:type="dxa"/>
            <w:tcBorders>
              <w:bottom w:val="single" w:sz="4" w:space="0" w:color="000000"/>
              <w:right w:val="single" w:sz="4" w:space="0" w:color="000000"/>
            </w:tcBorders>
            <w:shd w:val="clear" w:color="auto" w:fill="auto"/>
            <w:vAlign w:val="bottom"/>
            <w:tcPrChange w:id="1947" w:author="Jose Eduardo VIU" w:date="2023-04-01T18:30:00Z">
              <w:tcPr>
                <w:tcW w:w="1593" w:type="dxa"/>
                <w:tcBorders>
                  <w:bottom w:val="single" w:sz="4" w:space="0" w:color="000000"/>
                  <w:right w:val="single" w:sz="4" w:space="0" w:color="000000"/>
                </w:tcBorders>
                <w:shd w:val="clear" w:color="auto" w:fill="auto"/>
                <w:vAlign w:val="bottom"/>
              </w:tcPr>
            </w:tcPrChange>
          </w:tcPr>
          <w:p w14:paraId="7799E53B"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94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949" w:author="Jose Eduardo VIU" w:date="2023-04-01T18:30:00Z">
                  <w:rPr>
                    <w:rFonts w:ascii="Calibri" w:eastAsia="Times New Roman" w:hAnsi="Calibri" w:cs="Calibri"/>
                    <w:color w:val="000000"/>
                    <w:lang w:eastAsia="es-ES"/>
                  </w:rPr>
                </w:rPrChange>
              </w:rPr>
              <w:t xml:space="preserve">                 0,05</w:t>
            </w:r>
          </w:p>
        </w:tc>
      </w:tr>
      <w:tr w:rsidR="00CB7E31" w:rsidRPr="001F3694" w14:paraId="45D4EF38" w14:textId="77777777" w:rsidTr="001F3694">
        <w:trPr>
          <w:trHeight w:val="275"/>
          <w:jc w:val="center"/>
          <w:trPrChange w:id="1950"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1951"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0F7FB700"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952"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953" w:author="Jose Eduardo VIU" w:date="2023-04-01T18:30:00Z">
                  <w:rPr>
                    <w:rFonts w:ascii="Calibri" w:eastAsia="Times New Roman" w:hAnsi="Calibri" w:cs="Calibri"/>
                    <w:color w:val="000000"/>
                    <w:lang w:eastAsia="es-ES"/>
                  </w:rPr>
                </w:rPrChange>
              </w:rPr>
              <w:t>HuberRegressor</w:t>
            </w:r>
          </w:p>
        </w:tc>
        <w:tc>
          <w:tcPr>
            <w:tcW w:w="1615" w:type="dxa"/>
            <w:tcBorders>
              <w:bottom w:val="single" w:sz="4" w:space="0" w:color="000000"/>
              <w:right w:val="single" w:sz="4" w:space="0" w:color="000000"/>
            </w:tcBorders>
            <w:shd w:val="clear" w:color="auto" w:fill="auto"/>
            <w:vAlign w:val="bottom"/>
            <w:tcPrChange w:id="1954" w:author="Jose Eduardo VIU" w:date="2023-04-01T18:30:00Z">
              <w:tcPr>
                <w:tcW w:w="1591" w:type="dxa"/>
                <w:tcBorders>
                  <w:bottom w:val="single" w:sz="4" w:space="0" w:color="000000"/>
                  <w:right w:val="single" w:sz="4" w:space="0" w:color="000000"/>
                </w:tcBorders>
                <w:shd w:val="clear" w:color="auto" w:fill="auto"/>
                <w:vAlign w:val="bottom"/>
              </w:tcPr>
            </w:tcPrChange>
          </w:tcPr>
          <w:p w14:paraId="319C4149"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955"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956" w:author="Jose Eduardo VIU" w:date="2023-04-01T18:30:00Z">
                  <w:rPr>
                    <w:rFonts w:ascii="Calibri" w:eastAsia="Times New Roman" w:hAnsi="Calibri" w:cs="Calibri"/>
                    <w:color w:val="000000"/>
                    <w:lang w:eastAsia="es-ES"/>
                  </w:rPr>
                </w:rPrChange>
              </w:rPr>
              <w:t xml:space="preserve">                 0,61</w:t>
            </w:r>
          </w:p>
        </w:tc>
        <w:tc>
          <w:tcPr>
            <w:tcW w:w="1617" w:type="dxa"/>
            <w:tcBorders>
              <w:bottom w:val="single" w:sz="4" w:space="0" w:color="000000"/>
              <w:right w:val="single" w:sz="4" w:space="0" w:color="000000"/>
            </w:tcBorders>
            <w:shd w:val="clear" w:color="auto" w:fill="auto"/>
            <w:vAlign w:val="bottom"/>
            <w:tcPrChange w:id="1957" w:author="Jose Eduardo VIU" w:date="2023-04-01T18:30:00Z">
              <w:tcPr>
                <w:tcW w:w="1593" w:type="dxa"/>
                <w:tcBorders>
                  <w:bottom w:val="single" w:sz="4" w:space="0" w:color="000000"/>
                  <w:right w:val="single" w:sz="4" w:space="0" w:color="000000"/>
                </w:tcBorders>
                <w:shd w:val="clear" w:color="auto" w:fill="auto"/>
                <w:vAlign w:val="bottom"/>
              </w:tcPr>
            </w:tcPrChange>
          </w:tcPr>
          <w:p w14:paraId="52814F88"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95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959" w:author="Jose Eduardo VIU" w:date="2023-04-01T18:30:00Z">
                  <w:rPr>
                    <w:rFonts w:ascii="Calibri" w:eastAsia="Times New Roman" w:hAnsi="Calibri" w:cs="Calibri"/>
                    <w:color w:val="000000"/>
                    <w:lang w:eastAsia="es-ES"/>
                  </w:rPr>
                </w:rPrChange>
              </w:rPr>
              <w:t xml:space="preserve">                 0,05</w:t>
            </w:r>
          </w:p>
        </w:tc>
      </w:tr>
      <w:tr w:rsidR="00CB7E31" w:rsidRPr="001F3694" w14:paraId="74911900" w14:textId="77777777" w:rsidTr="001F3694">
        <w:trPr>
          <w:trHeight w:val="275"/>
          <w:jc w:val="center"/>
          <w:trPrChange w:id="1960"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1961"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14EA16E1"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962"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963" w:author="Jose Eduardo VIU" w:date="2023-04-01T18:30:00Z">
                  <w:rPr>
                    <w:rFonts w:ascii="Calibri" w:eastAsia="Times New Roman" w:hAnsi="Calibri" w:cs="Calibri"/>
                    <w:color w:val="000000"/>
                    <w:lang w:eastAsia="es-ES"/>
                  </w:rPr>
                </w:rPrChange>
              </w:rPr>
              <w:t>ExtraTreeRegressor</w:t>
            </w:r>
          </w:p>
        </w:tc>
        <w:tc>
          <w:tcPr>
            <w:tcW w:w="1615" w:type="dxa"/>
            <w:tcBorders>
              <w:bottom w:val="single" w:sz="4" w:space="0" w:color="000000"/>
              <w:right w:val="single" w:sz="4" w:space="0" w:color="000000"/>
            </w:tcBorders>
            <w:shd w:val="clear" w:color="auto" w:fill="auto"/>
            <w:vAlign w:val="bottom"/>
            <w:tcPrChange w:id="1964" w:author="Jose Eduardo VIU" w:date="2023-04-01T18:30:00Z">
              <w:tcPr>
                <w:tcW w:w="1591" w:type="dxa"/>
                <w:tcBorders>
                  <w:bottom w:val="single" w:sz="4" w:space="0" w:color="000000"/>
                  <w:right w:val="single" w:sz="4" w:space="0" w:color="000000"/>
                </w:tcBorders>
                <w:shd w:val="clear" w:color="auto" w:fill="auto"/>
                <w:vAlign w:val="bottom"/>
              </w:tcPr>
            </w:tcPrChange>
          </w:tcPr>
          <w:p w14:paraId="737C7FEA"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965"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966" w:author="Jose Eduardo VIU" w:date="2023-04-01T18:30:00Z">
                  <w:rPr>
                    <w:rFonts w:ascii="Calibri" w:eastAsia="Times New Roman" w:hAnsi="Calibri" w:cs="Calibri"/>
                    <w:color w:val="000000"/>
                    <w:lang w:eastAsia="es-ES"/>
                  </w:rPr>
                </w:rPrChange>
              </w:rPr>
              <w:t xml:space="preserve">                 0,60</w:t>
            </w:r>
          </w:p>
        </w:tc>
        <w:tc>
          <w:tcPr>
            <w:tcW w:w="1617" w:type="dxa"/>
            <w:tcBorders>
              <w:bottom w:val="single" w:sz="4" w:space="0" w:color="000000"/>
              <w:right w:val="single" w:sz="4" w:space="0" w:color="000000"/>
            </w:tcBorders>
            <w:shd w:val="clear" w:color="auto" w:fill="auto"/>
            <w:vAlign w:val="bottom"/>
            <w:tcPrChange w:id="1967" w:author="Jose Eduardo VIU" w:date="2023-04-01T18:30:00Z">
              <w:tcPr>
                <w:tcW w:w="1593" w:type="dxa"/>
                <w:tcBorders>
                  <w:bottom w:val="single" w:sz="4" w:space="0" w:color="000000"/>
                  <w:right w:val="single" w:sz="4" w:space="0" w:color="000000"/>
                </w:tcBorders>
                <w:shd w:val="clear" w:color="auto" w:fill="auto"/>
                <w:vAlign w:val="bottom"/>
              </w:tcPr>
            </w:tcPrChange>
          </w:tcPr>
          <w:p w14:paraId="0A442D78"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96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969" w:author="Jose Eduardo VIU" w:date="2023-04-01T18:30:00Z">
                  <w:rPr>
                    <w:rFonts w:ascii="Calibri" w:eastAsia="Times New Roman" w:hAnsi="Calibri" w:cs="Calibri"/>
                    <w:color w:val="000000"/>
                    <w:lang w:eastAsia="es-ES"/>
                  </w:rPr>
                </w:rPrChange>
              </w:rPr>
              <w:t xml:space="preserve">                 0,05</w:t>
            </w:r>
          </w:p>
        </w:tc>
      </w:tr>
      <w:tr w:rsidR="00CB7E31" w:rsidRPr="001F3694" w14:paraId="3A3C24A8" w14:textId="77777777" w:rsidTr="001F3694">
        <w:trPr>
          <w:trHeight w:val="275"/>
          <w:jc w:val="center"/>
          <w:trPrChange w:id="1970"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1971"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7D790EFB"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972"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973" w:author="Jose Eduardo VIU" w:date="2023-04-01T18:30:00Z">
                  <w:rPr>
                    <w:rFonts w:ascii="Calibri" w:eastAsia="Times New Roman" w:hAnsi="Calibri" w:cs="Calibri"/>
                    <w:color w:val="000000"/>
                    <w:lang w:eastAsia="es-ES"/>
                  </w:rPr>
                </w:rPrChange>
              </w:rPr>
              <w:t>LinearSVR</w:t>
            </w:r>
          </w:p>
        </w:tc>
        <w:tc>
          <w:tcPr>
            <w:tcW w:w="1615" w:type="dxa"/>
            <w:tcBorders>
              <w:bottom w:val="single" w:sz="4" w:space="0" w:color="000000"/>
              <w:right w:val="single" w:sz="4" w:space="0" w:color="000000"/>
            </w:tcBorders>
            <w:shd w:val="clear" w:color="auto" w:fill="auto"/>
            <w:vAlign w:val="bottom"/>
            <w:tcPrChange w:id="1974" w:author="Jose Eduardo VIU" w:date="2023-04-01T18:30:00Z">
              <w:tcPr>
                <w:tcW w:w="1591" w:type="dxa"/>
                <w:tcBorders>
                  <w:bottom w:val="single" w:sz="4" w:space="0" w:color="000000"/>
                  <w:right w:val="single" w:sz="4" w:space="0" w:color="000000"/>
                </w:tcBorders>
                <w:shd w:val="clear" w:color="auto" w:fill="auto"/>
                <w:vAlign w:val="bottom"/>
              </w:tcPr>
            </w:tcPrChange>
          </w:tcPr>
          <w:p w14:paraId="2840A84C"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975"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976" w:author="Jose Eduardo VIU" w:date="2023-04-01T18:30:00Z">
                  <w:rPr>
                    <w:rFonts w:ascii="Calibri" w:eastAsia="Times New Roman" w:hAnsi="Calibri" w:cs="Calibri"/>
                    <w:color w:val="000000"/>
                    <w:lang w:eastAsia="es-ES"/>
                  </w:rPr>
                </w:rPrChange>
              </w:rPr>
              <w:t xml:space="preserve">                 0,57</w:t>
            </w:r>
          </w:p>
        </w:tc>
        <w:tc>
          <w:tcPr>
            <w:tcW w:w="1617" w:type="dxa"/>
            <w:tcBorders>
              <w:bottom w:val="single" w:sz="4" w:space="0" w:color="000000"/>
              <w:right w:val="single" w:sz="4" w:space="0" w:color="000000"/>
            </w:tcBorders>
            <w:shd w:val="clear" w:color="auto" w:fill="auto"/>
            <w:vAlign w:val="bottom"/>
            <w:tcPrChange w:id="1977" w:author="Jose Eduardo VIU" w:date="2023-04-01T18:30:00Z">
              <w:tcPr>
                <w:tcW w:w="1593" w:type="dxa"/>
                <w:tcBorders>
                  <w:bottom w:val="single" w:sz="4" w:space="0" w:color="000000"/>
                  <w:right w:val="single" w:sz="4" w:space="0" w:color="000000"/>
                </w:tcBorders>
                <w:shd w:val="clear" w:color="auto" w:fill="auto"/>
                <w:vAlign w:val="bottom"/>
              </w:tcPr>
            </w:tcPrChange>
          </w:tcPr>
          <w:p w14:paraId="538541DA"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97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979" w:author="Jose Eduardo VIU" w:date="2023-04-01T18:30:00Z">
                  <w:rPr>
                    <w:rFonts w:ascii="Calibri" w:eastAsia="Times New Roman" w:hAnsi="Calibri" w:cs="Calibri"/>
                    <w:color w:val="000000"/>
                    <w:lang w:eastAsia="es-ES"/>
                  </w:rPr>
                </w:rPrChange>
              </w:rPr>
              <w:t xml:space="preserve">                 0,06</w:t>
            </w:r>
          </w:p>
        </w:tc>
      </w:tr>
      <w:tr w:rsidR="00CB7E31" w:rsidRPr="001F3694" w14:paraId="62BB28F5" w14:textId="77777777" w:rsidTr="001F3694">
        <w:trPr>
          <w:trHeight w:val="275"/>
          <w:jc w:val="center"/>
          <w:trPrChange w:id="1980"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1981"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3057206B"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982"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983" w:author="Jose Eduardo VIU" w:date="2023-04-01T18:30:00Z">
                  <w:rPr>
                    <w:rFonts w:ascii="Calibri" w:eastAsia="Times New Roman" w:hAnsi="Calibri" w:cs="Calibri"/>
                    <w:color w:val="000000"/>
                    <w:lang w:eastAsia="es-ES"/>
                  </w:rPr>
                </w:rPrChange>
              </w:rPr>
              <w:t>DecisionTreeRegressor</w:t>
            </w:r>
          </w:p>
        </w:tc>
        <w:tc>
          <w:tcPr>
            <w:tcW w:w="1615" w:type="dxa"/>
            <w:tcBorders>
              <w:bottom w:val="single" w:sz="4" w:space="0" w:color="000000"/>
              <w:right w:val="single" w:sz="4" w:space="0" w:color="000000"/>
            </w:tcBorders>
            <w:shd w:val="clear" w:color="auto" w:fill="auto"/>
            <w:vAlign w:val="bottom"/>
            <w:tcPrChange w:id="1984" w:author="Jose Eduardo VIU" w:date="2023-04-01T18:30:00Z">
              <w:tcPr>
                <w:tcW w:w="1591" w:type="dxa"/>
                <w:tcBorders>
                  <w:bottom w:val="single" w:sz="4" w:space="0" w:color="000000"/>
                  <w:right w:val="single" w:sz="4" w:space="0" w:color="000000"/>
                </w:tcBorders>
                <w:shd w:val="clear" w:color="auto" w:fill="auto"/>
                <w:vAlign w:val="bottom"/>
              </w:tcPr>
            </w:tcPrChange>
          </w:tcPr>
          <w:p w14:paraId="1983651E"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985"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986" w:author="Jose Eduardo VIU" w:date="2023-04-01T18:30:00Z">
                  <w:rPr>
                    <w:rFonts w:ascii="Calibri" w:eastAsia="Times New Roman" w:hAnsi="Calibri" w:cs="Calibri"/>
                    <w:color w:val="000000"/>
                    <w:lang w:eastAsia="es-ES"/>
                  </w:rPr>
                </w:rPrChange>
              </w:rPr>
              <w:t xml:space="preserve">                 0,57</w:t>
            </w:r>
          </w:p>
        </w:tc>
        <w:tc>
          <w:tcPr>
            <w:tcW w:w="1617" w:type="dxa"/>
            <w:tcBorders>
              <w:bottom w:val="single" w:sz="4" w:space="0" w:color="000000"/>
              <w:right w:val="single" w:sz="4" w:space="0" w:color="000000"/>
            </w:tcBorders>
            <w:shd w:val="clear" w:color="auto" w:fill="auto"/>
            <w:vAlign w:val="bottom"/>
            <w:tcPrChange w:id="1987" w:author="Jose Eduardo VIU" w:date="2023-04-01T18:30:00Z">
              <w:tcPr>
                <w:tcW w:w="1593" w:type="dxa"/>
                <w:tcBorders>
                  <w:bottom w:val="single" w:sz="4" w:space="0" w:color="000000"/>
                  <w:right w:val="single" w:sz="4" w:space="0" w:color="000000"/>
                </w:tcBorders>
                <w:shd w:val="clear" w:color="auto" w:fill="auto"/>
                <w:vAlign w:val="bottom"/>
              </w:tcPr>
            </w:tcPrChange>
          </w:tcPr>
          <w:p w14:paraId="60CAE4DF"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98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989" w:author="Jose Eduardo VIU" w:date="2023-04-01T18:30:00Z">
                  <w:rPr>
                    <w:rFonts w:ascii="Calibri" w:eastAsia="Times New Roman" w:hAnsi="Calibri" w:cs="Calibri"/>
                    <w:color w:val="000000"/>
                    <w:lang w:eastAsia="es-ES"/>
                  </w:rPr>
                </w:rPrChange>
              </w:rPr>
              <w:t xml:space="preserve">                 0,06</w:t>
            </w:r>
          </w:p>
        </w:tc>
      </w:tr>
      <w:tr w:rsidR="00CB7E31" w:rsidRPr="001F3694" w14:paraId="0B682F03" w14:textId="77777777" w:rsidTr="001F3694">
        <w:trPr>
          <w:trHeight w:val="275"/>
          <w:jc w:val="center"/>
          <w:trPrChange w:id="1990"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1991"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411F3910"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992"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993" w:author="Jose Eduardo VIU" w:date="2023-04-01T18:30:00Z">
                  <w:rPr>
                    <w:rFonts w:ascii="Calibri" w:eastAsia="Times New Roman" w:hAnsi="Calibri" w:cs="Calibri"/>
                    <w:color w:val="000000"/>
                    <w:lang w:eastAsia="es-ES"/>
                  </w:rPr>
                </w:rPrChange>
              </w:rPr>
              <w:t>GammaRegressor</w:t>
            </w:r>
          </w:p>
        </w:tc>
        <w:tc>
          <w:tcPr>
            <w:tcW w:w="1615" w:type="dxa"/>
            <w:tcBorders>
              <w:bottom w:val="single" w:sz="4" w:space="0" w:color="000000"/>
              <w:right w:val="single" w:sz="4" w:space="0" w:color="000000"/>
            </w:tcBorders>
            <w:shd w:val="clear" w:color="auto" w:fill="auto"/>
            <w:vAlign w:val="bottom"/>
            <w:tcPrChange w:id="1994" w:author="Jose Eduardo VIU" w:date="2023-04-01T18:30:00Z">
              <w:tcPr>
                <w:tcW w:w="1591" w:type="dxa"/>
                <w:tcBorders>
                  <w:bottom w:val="single" w:sz="4" w:space="0" w:color="000000"/>
                  <w:right w:val="single" w:sz="4" w:space="0" w:color="000000"/>
                </w:tcBorders>
                <w:shd w:val="clear" w:color="auto" w:fill="auto"/>
                <w:vAlign w:val="bottom"/>
              </w:tcPr>
            </w:tcPrChange>
          </w:tcPr>
          <w:p w14:paraId="65DCF087"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995"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996" w:author="Jose Eduardo VIU" w:date="2023-04-01T18:30:00Z">
                  <w:rPr>
                    <w:rFonts w:ascii="Calibri" w:eastAsia="Times New Roman" w:hAnsi="Calibri" w:cs="Calibri"/>
                    <w:color w:val="000000"/>
                    <w:lang w:eastAsia="es-ES"/>
                  </w:rPr>
                </w:rPrChange>
              </w:rPr>
              <w:t xml:space="preserve">                 0,56</w:t>
            </w:r>
          </w:p>
        </w:tc>
        <w:tc>
          <w:tcPr>
            <w:tcW w:w="1617" w:type="dxa"/>
            <w:tcBorders>
              <w:bottom w:val="single" w:sz="4" w:space="0" w:color="000000"/>
              <w:right w:val="single" w:sz="4" w:space="0" w:color="000000"/>
            </w:tcBorders>
            <w:shd w:val="clear" w:color="auto" w:fill="auto"/>
            <w:vAlign w:val="bottom"/>
            <w:tcPrChange w:id="1997" w:author="Jose Eduardo VIU" w:date="2023-04-01T18:30:00Z">
              <w:tcPr>
                <w:tcW w:w="1593" w:type="dxa"/>
                <w:tcBorders>
                  <w:bottom w:val="single" w:sz="4" w:space="0" w:color="000000"/>
                  <w:right w:val="single" w:sz="4" w:space="0" w:color="000000"/>
                </w:tcBorders>
                <w:shd w:val="clear" w:color="auto" w:fill="auto"/>
                <w:vAlign w:val="bottom"/>
              </w:tcPr>
            </w:tcPrChange>
          </w:tcPr>
          <w:p w14:paraId="68046373"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199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1999" w:author="Jose Eduardo VIU" w:date="2023-04-01T18:30:00Z">
                  <w:rPr>
                    <w:rFonts w:ascii="Calibri" w:eastAsia="Times New Roman" w:hAnsi="Calibri" w:cs="Calibri"/>
                    <w:color w:val="000000"/>
                    <w:lang w:eastAsia="es-ES"/>
                  </w:rPr>
                </w:rPrChange>
              </w:rPr>
              <w:t xml:space="preserve">                 0,06</w:t>
            </w:r>
          </w:p>
        </w:tc>
      </w:tr>
      <w:tr w:rsidR="00CB7E31" w:rsidRPr="001F3694" w14:paraId="627C540F" w14:textId="77777777" w:rsidTr="001F3694">
        <w:trPr>
          <w:trHeight w:val="275"/>
          <w:jc w:val="center"/>
          <w:trPrChange w:id="2000"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2001"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36E03FB6"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002"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003" w:author="Jose Eduardo VIU" w:date="2023-04-01T18:30:00Z">
                  <w:rPr>
                    <w:rFonts w:ascii="Calibri" w:eastAsia="Times New Roman" w:hAnsi="Calibri" w:cs="Calibri"/>
                    <w:color w:val="000000"/>
                    <w:lang w:eastAsia="es-ES"/>
                  </w:rPr>
                </w:rPrChange>
              </w:rPr>
              <w:t>TweedieRegressor</w:t>
            </w:r>
          </w:p>
        </w:tc>
        <w:tc>
          <w:tcPr>
            <w:tcW w:w="1615" w:type="dxa"/>
            <w:tcBorders>
              <w:bottom w:val="single" w:sz="4" w:space="0" w:color="000000"/>
              <w:right w:val="single" w:sz="4" w:space="0" w:color="000000"/>
            </w:tcBorders>
            <w:shd w:val="clear" w:color="auto" w:fill="auto"/>
            <w:vAlign w:val="bottom"/>
            <w:tcPrChange w:id="2004" w:author="Jose Eduardo VIU" w:date="2023-04-01T18:30:00Z">
              <w:tcPr>
                <w:tcW w:w="1591" w:type="dxa"/>
                <w:tcBorders>
                  <w:bottom w:val="single" w:sz="4" w:space="0" w:color="000000"/>
                  <w:right w:val="single" w:sz="4" w:space="0" w:color="000000"/>
                </w:tcBorders>
                <w:shd w:val="clear" w:color="auto" w:fill="auto"/>
                <w:vAlign w:val="bottom"/>
              </w:tcPr>
            </w:tcPrChange>
          </w:tcPr>
          <w:p w14:paraId="53F8F6BE"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005"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006" w:author="Jose Eduardo VIU" w:date="2023-04-01T18:30:00Z">
                  <w:rPr>
                    <w:rFonts w:ascii="Calibri" w:eastAsia="Times New Roman" w:hAnsi="Calibri" w:cs="Calibri"/>
                    <w:color w:val="000000"/>
                    <w:lang w:eastAsia="es-ES"/>
                  </w:rPr>
                </w:rPrChange>
              </w:rPr>
              <w:t xml:space="preserve">                 0,56</w:t>
            </w:r>
          </w:p>
        </w:tc>
        <w:tc>
          <w:tcPr>
            <w:tcW w:w="1617" w:type="dxa"/>
            <w:tcBorders>
              <w:bottom w:val="single" w:sz="4" w:space="0" w:color="000000"/>
              <w:right w:val="single" w:sz="4" w:space="0" w:color="000000"/>
            </w:tcBorders>
            <w:shd w:val="clear" w:color="auto" w:fill="auto"/>
            <w:vAlign w:val="bottom"/>
            <w:tcPrChange w:id="2007" w:author="Jose Eduardo VIU" w:date="2023-04-01T18:30:00Z">
              <w:tcPr>
                <w:tcW w:w="1593" w:type="dxa"/>
                <w:tcBorders>
                  <w:bottom w:val="single" w:sz="4" w:space="0" w:color="000000"/>
                  <w:right w:val="single" w:sz="4" w:space="0" w:color="000000"/>
                </w:tcBorders>
                <w:shd w:val="clear" w:color="auto" w:fill="auto"/>
                <w:vAlign w:val="bottom"/>
              </w:tcPr>
            </w:tcPrChange>
          </w:tcPr>
          <w:p w14:paraId="111EB7C2"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00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009" w:author="Jose Eduardo VIU" w:date="2023-04-01T18:30:00Z">
                  <w:rPr>
                    <w:rFonts w:ascii="Calibri" w:eastAsia="Times New Roman" w:hAnsi="Calibri" w:cs="Calibri"/>
                    <w:color w:val="000000"/>
                    <w:lang w:eastAsia="es-ES"/>
                  </w:rPr>
                </w:rPrChange>
              </w:rPr>
              <w:t xml:space="preserve">                 0,06</w:t>
            </w:r>
          </w:p>
        </w:tc>
      </w:tr>
      <w:tr w:rsidR="00CB7E31" w:rsidRPr="001F3694" w14:paraId="189E0913" w14:textId="77777777" w:rsidTr="001F3694">
        <w:trPr>
          <w:trHeight w:val="275"/>
          <w:jc w:val="center"/>
          <w:trPrChange w:id="2010"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2011"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56B1A155"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012"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013" w:author="Jose Eduardo VIU" w:date="2023-04-01T18:30:00Z">
                  <w:rPr>
                    <w:rFonts w:ascii="Calibri" w:eastAsia="Times New Roman" w:hAnsi="Calibri" w:cs="Calibri"/>
                    <w:color w:val="000000"/>
                    <w:lang w:eastAsia="es-ES"/>
                  </w:rPr>
                </w:rPrChange>
              </w:rPr>
              <w:t>OrthogonalMatchingPursuit</w:t>
            </w:r>
          </w:p>
        </w:tc>
        <w:tc>
          <w:tcPr>
            <w:tcW w:w="1615" w:type="dxa"/>
            <w:tcBorders>
              <w:bottom w:val="single" w:sz="4" w:space="0" w:color="000000"/>
              <w:right w:val="single" w:sz="4" w:space="0" w:color="000000"/>
            </w:tcBorders>
            <w:shd w:val="clear" w:color="auto" w:fill="auto"/>
            <w:vAlign w:val="bottom"/>
            <w:tcPrChange w:id="2014" w:author="Jose Eduardo VIU" w:date="2023-04-01T18:30:00Z">
              <w:tcPr>
                <w:tcW w:w="1591" w:type="dxa"/>
                <w:tcBorders>
                  <w:bottom w:val="single" w:sz="4" w:space="0" w:color="000000"/>
                  <w:right w:val="single" w:sz="4" w:space="0" w:color="000000"/>
                </w:tcBorders>
                <w:shd w:val="clear" w:color="auto" w:fill="auto"/>
                <w:vAlign w:val="bottom"/>
              </w:tcPr>
            </w:tcPrChange>
          </w:tcPr>
          <w:p w14:paraId="77872A91"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015"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016" w:author="Jose Eduardo VIU" w:date="2023-04-01T18:30:00Z">
                  <w:rPr>
                    <w:rFonts w:ascii="Calibri" w:eastAsia="Times New Roman" w:hAnsi="Calibri" w:cs="Calibri"/>
                    <w:color w:val="000000"/>
                    <w:lang w:eastAsia="es-ES"/>
                  </w:rPr>
                </w:rPrChange>
              </w:rPr>
              <w:t xml:space="preserve">                 0,53</w:t>
            </w:r>
          </w:p>
        </w:tc>
        <w:tc>
          <w:tcPr>
            <w:tcW w:w="1617" w:type="dxa"/>
            <w:tcBorders>
              <w:bottom w:val="single" w:sz="4" w:space="0" w:color="000000"/>
              <w:right w:val="single" w:sz="4" w:space="0" w:color="000000"/>
            </w:tcBorders>
            <w:shd w:val="clear" w:color="auto" w:fill="auto"/>
            <w:vAlign w:val="bottom"/>
            <w:tcPrChange w:id="2017" w:author="Jose Eduardo VIU" w:date="2023-04-01T18:30:00Z">
              <w:tcPr>
                <w:tcW w:w="1593" w:type="dxa"/>
                <w:tcBorders>
                  <w:bottom w:val="single" w:sz="4" w:space="0" w:color="000000"/>
                  <w:right w:val="single" w:sz="4" w:space="0" w:color="000000"/>
                </w:tcBorders>
                <w:shd w:val="clear" w:color="auto" w:fill="auto"/>
                <w:vAlign w:val="bottom"/>
              </w:tcPr>
            </w:tcPrChange>
          </w:tcPr>
          <w:p w14:paraId="17790413"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01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019" w:author="Jose Eduardo VIU" w:date="2023-04-01T18:30:00Z">
                  <w:rPr>
                    <w:rFonts w:ascii="Calibri" w:eastAsia="Times New Roman" w:hAnsi="Calibri" w:cs="Calibri"/>
                    <w:color w:val="000000"/>
                    <w:lang w:eastAsia="es-ES"/>
                  </w:rPr>
                </w:rPrChange>
              </w:rPr>
              <w:t xml:space="preserve">                 0,06</w:t>
            </w:r>
          </w:p>
        </w:tc>
      </w:tr>
      <w:tr w:rsidR="00CB7E31" w:rsidRPr="001F3694" w14:paraId="20FB52C6" w14:textId="77777777" w:rsidTr="001F3694">
        <w:trPr>
          <w:trHeight w:val="275"/>
          <w:jc w:val="center"/>
          <w:trPrChange w:id="2020"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2021"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01CECBEA"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022"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023" w:author="Jose Eduardo VIU" w:date="2023-04-01T18:30:00Z">
                  <w:rPr>
                    <w:rFonts w:ascii="Calibri" w:eastAsia="Times New Roman" w:hAnsi="Calibri" w:cs="Calibri"/>
                    <w:color w:val="000000"/>
                    <w:lang w:eastAsia="es-ES"/>
                  </w:rPr>
                </w:rPrChange>
              </w:rPr>
              <w:t>DummyRegressor</w:t>
            </w:r>
          </w:p>
        </w:tc>
        <w:tc>
          <w:tcPr>
            <w:tcW w:w="1615" w:type="dxa"/>
            <w:tcBorders>
              <w:bottom w:val="single" w:sz="4" w:space="0" w:color="000000"/>
              <w:right w:val="single" w:sz="4" w:space="0" w:color="000000"/>
            </w:tcBorders>
            <w:shd w:val="clear" w:color="auto" w:fill="auto"/>
            <w:vAlign w:val="bottom"/>
            <w:tcPrChange w:id="2024" w:author="Jose Eduardo VIU" w:date="2023-04-01T18:30:00Z">
              <w:tcPr>
                <w:tcW w:w="1591" w:type="dxa"/>
                <w:tcBorders>
                  <w:bottom w:val="single" w:sz="4" w:space="0" w:color="000000"/>
                  <w:right w:val="single" w:sz="4" w:space="0" w:color="000000"/>
                </w:tcBorders>
                <w:shd w:val="clear" w:color="auto" w:fill="auto"/>
                <w:vAlign w:val="bottom"/>
              </w:tcPr>
            </w:tcPrChange>
          </w:tcPr>
          <w:p w14:paraId="75717159"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025"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026" w:author="Jose Eduardo VIU" w:date="2023-04-01T18:30:00Z">
                  <w:rPr>
                    <w:rFonts w:ascii="Calibri" w:eastAsia="Times New Roman" w:hAnsi="Calibri" w:cs="Calibri"/>
                    <w:color w:val="000000"/>
                    <w:lang w:eastAsia="es-ES"/>
                  </w:rPr>
                </w:rPrChange>
              </w:rPr>
              <w:t xml:space="preserve">                      -</w:t>
            </w:r>
          </w:p>
        </w:tc>
        <w:tc>
          <w:tcPr>
            <w:tcW w:w="1617" w:type="dxa"/>
            <w:tcBorders>
              <w:bottom w:val="single" w:sz="4" w:space="0" w:color="000000"/>
              <w:right w:val="single" w:sz="4" w:space="0" w:color="000000"/>
            </w:tcBorders>
            <w:shd w:val="clear" w:color="auto" w:fill="auto"/>
            <w:vAlign w:val="bottom"/>
            <w:tcPrChange w:id="2027" w:author="Jose Eduardo VIU" w:date="2023-04-01T18:30:00Z">
              <w:tcPr>
                <w:tcW w:w="1593" w:type="dxa"/>
                <w:tcBorders>
                  <w:bottom w:val="single" w:sz="4" w:space="0" w:color="000000"/>
                  <w:right w:val="single" w:sz="4" w:space="0" w:color="000000"/>
                </w:tcBorders>
                <w:shd w:val="clear" w:color="auto" w:fill="auto"/>
                <w:vAlign w:val="bottom"/>
              </w:tcPr>
            </w:tcPrChange>
          </w:tcPr>
          <w:p w14:paraId="1C165D05"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02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029" w:author="Jose Eduardo VIU" w:date="2023-04-01T18:30:00Z">
                  <w:rPr>
                    <w:rFonts w:ascii="Calibri" w:eastAsia="Times New Roman" w:hAnsi="Calibri" w:cs="Calibri"/>
                    <w:color w:val="000000"/>
                    <w:lang w:eastAsia="es-ES"/>
                  </w:rPr>
                </w:rPrChange>
              </w:rPr>
              <w:t xml:space="preserve">                 0,08</w:t>
            </w:r>
          </w:p>
        </w:tc>
      </w:tr>
      <w:tr w:rsidR="00CB7E31" w:rsidRPr="001F3694" w14:paraId="1E0F17A1" w14:textId="77777777" w:rsidTr="001F3694">
        <w:trPr>
          <w:trHeight w:val="275"/>
          <w:jc w:val="center"/>
          <w:trPrChange w:id="2030"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2031"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64A3341E"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032"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033" w:author="Jose Eduardo VIU" w:date="2023-04-01T18:30:00Z">
                  <w:rPr>
                    <w:rFonts w:ascii="Calibri" w:eastAsia="Times New Roman" w:hAnsi="Calibri" w:cs="Calibri"/>
                    <w:color w:val="000000"/>
                    <w:lang w:eastAsia="es-ES"/>
                  </w:rPr>
                </w:rPrChange>
              </w:rPr>
              <w:t>LassoLars</w:t>
            </w:r>
          </w:p>
        </w:tc>
        <w:tc>
          <w:tcPr>
            <w:tcW w:w="1615" w:type="dxa"/>
            <w:tcBorders>
              <w:bottom w:val="single" w:sz="4" w:space="0" w:color="000000"/>
              <w:right w:val="single" w:sz="4" w:space="0" w:color="000000"/>
            </w:tcBorders>
            <w:shd w:val="clear" w:color="auto" w:fill="auto"/>
            <w:vAlign w:val="bottom"/>
            <w:tcPrChange w:id="2034" w:author="Jose Eduardo VIU" w:date="2023-04-01T18:30:00Z">
              <w:tcPr>
                <w:tcW w:w="1591" w:type="dxa"/>
                <w:tcBorders>
                  <w:bottom w:val="single" w:sz="4" w:space="0" w:color="000000"/>
                  <w:right w:val="single" w:sz="4" w:space="0" w:color="000000"/>
                </w:tcBorders>
                <w:shd w:val="clear" w:color="auto" w:fill="auto"/>
                <w:vAlign w:val="bottom"/>
              </w:tcPr>
            </w:tcPrChange>
          </w:tcPr>
          <w:p w14:paraId="641359F5"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035"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036" w:author="Jose Eduardo VIU" w:date="2023-04-01T18:30:00Z">
                  <w:rPr>
                    <w:rFonts w:ascii="Calibri" w:eastAsia="Times New Roman" w:hAnsi="Calibri" w:cs="Calibri"/>
                    <w:color w:val="000000"/>
                    <w:lang w:eastAsia="es-ES"/>
                  </w:rPr>
                </w:rPrChange>
              </w:rPr>
              <w:t xml:space="preserve">                      -</w:t>
            </w:r>
          </w:p>
        </w:tc>
        <w:tc>
          <w:tcPr>
            <w:tcW w:w="1617" w:type="dxa"/>
            <w:tcBorders>
              <w:bottom w:val="single" w:sz="4" w:space="0" w:color="000000"/>
              <w:right w:val="single" w:sz="4" w:space="0" w:color="000000"/>
            </w:tcBorders>
            <w:shd w:val="clear" w:color="auto" w:fill="auto"/>
            <w:vAlign w:val="bottom"/>
            <w:tcPrChange w:id="2037" w:author="Jose Eduardo VIU" w:date="2023-04-01T18:30:00Z">
              <w:tcPr>
                <w:tcW w:w="1593" w:type="dxa"/>
                <w:tcBorders>
                  <w:bottom w:val="single" w:sz="4" w:space="0" w:color="000000"/>
                  <w:right w:val="single" w:sz="4" w:space="0" w:color="000000"/>
                </w:tcBorders>
                <w:shd w:val="clear" w:color="auto" w:fill="auto"/>
                <w:vAlign w:val="bottom"/>
              </w:tcPr>
            </w:tcPrChange>
          </w:tcPr>
          <w:p w14:paraId="556EFDE5"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03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039" w:author="Jose Eduardo VIU" w:date="2023-04-01T18:30:00Z">
                  <w:rPr>
                    <w:rFonts w:ascii="Calibri" w:eastAsia="Times New Roman" w:hAnsi="Calibri" w:cs="Calibri"/>
                    <w:color w:val="000000"/>
                    <w:lang w:eastAsia="es-ES"/>
                  </w:rPr>
                </w:rPrChange>
              </w:rPr>
              <w:t xml:space="preserve">                 0,08</w:t>
            </w:r>
          </w:p>
        </w:tc>
      </w:tr>
      <w:tr w:rsidR="00CB7E31" w:rsidRPr="001F3694" w14:paraId="3EDB42F1" w14:textId="77777777" w:rsidTr="001F3694">
        <w:trPr>
          <w:trHeight w:val="275"/>
          <w:jc w:val="center"/>
          <w:trPrChange w:id="2040"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2041"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440A425F"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042"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043" w:author="Jose Eduardo VIU" w:date="2023-04-01T18:30:00Z">
                  <w:rPr>
                    <w:rFonts w:ascii="Calibri" w:eastAsia="Times New Roman" w:hAnsi="Calibri" w:cs="Calibri"/>
                    <w:color w:val="000000"/>
                    <w:lang w:eastAsia="es-ES"/>
                  </w:rPr>
                </w:rPrChange>
              </w:rPr>
              <w:t>ElasticNet</w:t>
            </w:r>
          </w:p>
        </w:tc>
        <w:tc>
          <w:tcPr>
            <w:tcW w:w="1615" w:type="dxa"/>
            <w:tcBorders>
              <w:bottom w:val="single" w:sz="4" w:space="0" w:color="000000"/>
              <w:right w:val="single" w:sz="4" w:space="0" w:color="000000"/>
            </w:tcBorders>
            <w:shd w:val="clear" w:color="auto" w:fill="auto"/>
            <w:vAlign w:val="bottom"/>
            <w:tcPrChange w:id="2044" w:author="Jose Eduardo VIU" w:date="2023-04-01T18:30:00Z">
              <w:tcPr>
                <w:tcW w:w="1591" w:type="dxa"/>
                <w:tcBorders>
                  <w:bottom w:val="single" w:sz="4" w:space="0" w:color="000000"/>
                  <w:right w:val="single" w:sz="4" w:space="0" w:color="000000"/>
                </w:tcBorders>
                <w:shd w:val="clear" w:color="auto" w:fill="auto"/>
                <w:vAlign w:val="bottom"/>
              </w:tcPr>
            </w:tcPrChange>
          </w:tcPr>
          <w:p w14:paraId="58A109E8"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045"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046" w:author="Jose Eduardo VIU" w:date="2023-04-01T18:30:00Z">
                  <w:rPr>
                    <w:rFonts w:ascii="Calibri" w:eastAsia="Times New Roman" w:hAnsi="Calibri" w:cs="Calibri"/>
                    <w:color w:val="000000"/>
                    <w:lang w:eastAsia="es-ES"/>
                  </w:rPr>
                </w:rPrChange>
              </w:rPr>
              <w:t xml:space="preserve">                      -</w:t>
            </w:r>
          </w:p>
        </w:tc>
        <w:tc>
          <w:tcPr>
            <w:tcW w:w="1617" w:type="dxa"/>
            <w:tcBorders>
              <w:bottom w:val="single" w:sz="4" w:space="0" w:color="000000"/>
              <w:right w:val="single" w:sz="4" w:space="0" w:color="000000"/>
            </w:tcBorders>
            <w:shd w:val="clear" w:color="auto" w:fill="auto"/>
            <w:vAlign w:val="bottom"/>
            <w:tcPrChange w:id="2047" w:author="Jose Eduardo VIU" w:date="2023-04-01T18:30:00Z">
              <w:tcPr>
                <w:tcW w:w="1593" w:type="dxa"/>
                <w:tcBorders>
                  <w:bottom w:val="single" w:sz="4" w:space="0" w:color="000000"/>
                  <w:right w:val="single" w:sz="4" w:space="0" w:color="000000"/>
                </w:tcBorders>
                <w:shd w:val="clear" w:color="auto" w:fill="auto"/>
                <w:vAlign w:val="bottom"/>
              </w:tcPr>
            </w:tcPrChange>
          </w:tcPr>
          <w:p w14:paraId="3505E97D"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04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049" w:author="Jose Eduardo VIU" w:date="2023-04-01T18:30:00Z">
                  <w:rPr>
                    <w:rFonts w:ascii="Calibri" w:eastAsia="Times New Roman" w:hAnsi="Calibri" w:cs="Calibri"/>
                    <w:color w:val="000000"/>
                    <w:lang w:eastAsia="es-ES"/>
                  </w:rPr>
                </w:rPrChange>
              </w:rPr>
              <w:t xml:space="preserve">                 0,08</w:t>
            </w:r>
          </w:p>
        </w:tc>
      </w:tr>
      <w:tr w:rsidR="00CB7E31" w:rsidRPr="001F3694" w14:paraId="0EA313A0" w14:textId="77777777" w:rsidTr="001F3694">
        <w:trPr>
          <w:trHeight w:val="275"/>
          <w:jc w:val="center"/>
          <w:trPrChange w:id="2050"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2051"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7CA3EBEB"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052"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053" w:author="Jose Eduardo VIU" w:date="2023-04-01T18:30:00Z">
                  <w:rPr>
                    <w:rFonts w:ascii="Calibri" w:eastAsia="Times New Roman" w:hAnsi="Calibri" w:cs="Calibri"/>
                    <w:color w:val="000000"/>
                    <w:lang w:eastAsia="es-ES"/>
                  </w:rPr>
                </w:rPrChange>
              </w:rPr>
              <w:t>Lasso</w:t>
            </w:r>
          </w:p>
        </w:tc>
        <w:tc>
          <w:tcPr>
            <w:tcW w:w="1615" w:type="dxa"/>
            <w:tcBorders>
              <w:bottom w:val="single" w:sz="4" w:space="0" w:color="000000"/>
              <w:right w:val="single" w:sz="4" w:space="0" w:color="000000"/>
            </w:tcBorders>
            <w:shd w:val="clear" w:color="auto" w:fill="auto"/>
            <w:vAlign w:val="bottom"/>
            <w:tcPrChange w:id="2054" w:author="Jose Eduardo VIU" w:date="2023-04-01T18:30:00Z">
              <w:tcPr>
                <w:tcW w:w="1591" w:type="dxa"/>
                <w:tcBorders>
                  <w:bottom w:val="single" w:sz="4" w:space="0" w:color="000000"/>
                  <w:right w:val="single" w:sz="4" w:space="0" w:color="000000"/>
                </w:tcBorders>
                <w:shd w:val="clear" w:color="auto" w:fill="auto"/>
                <w:vAlign w:val="bottom"/>
              </w:tcPr>
            </w:tcPrChange>
          </w:tcPr>
          <w:p w14:paraId="379E8471"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055"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056" w:author="Jose Eduardo VIU" w:date="2023-04-01T18:30:00Z">
                  <w:rPr>
                    <w:rFonts w:ascii="Calibri" w:eastAsia="Times New Roman" w:hAnsi="Calibri" w:cs="Calibri"/>
                    <w:color w:val="000000"/>
                    <w:lang w:eastAsia="es-ES"/>
                  </w:rPr>
                </w:rPrChange>
              </w:rPr>
              <w:t xml:space="preserve">                      -</w:t>
            </w:r>
          </w:p>
        </w:tc>
        <w:tc>
          <w:tcPr>
            <w:tcW w:w="1617" w:type="dxa"/>
            <w:tcBorders>
              <w:bottom w:val="single" w:sz="4" w:space="0" w:color="000000"/>
              <w:right w:val="single" w:sz="4" w:space="0" w:color="000000"/>
            </w:tcBorders>
            <w:shd w:val="clear" w:color="auto" w:fill="auto"/>
            <w:vAlign w:val="bottom"/>
            <w:tcPrChange w:id="2057" w:author="Jose Eduardo VIU" w:date="2023-04-01T18:30:00Z">
              <w:tcPr>
                <w:tcW w:w="1593" w:type="dxa"/>
                <w:tcBorders>
                  <w:bottom w:val="single" w:sz="4" w:space="0" w:color="000000"/>
                  <w:right w:val="single" w:sz="4" w:space="0" w:color="000000"/>
                </w:tcBorders>
                <w:shd w:val="clear" w:color="auto" w:fill="auto"/>
                <w:vAlign w:val="bottom"/>
              </w:tcPr>
            </w:tcPrChange>
          </w:tcPr>
          <w:p w14:paraId="574BB672"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05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059" w:author="Jose Eduardo VIU" w:date="2023-04-01T18:30:00Z">
                  <w:rPr>
                    <w:rFonts w:ascii="Calibri" w:eastAsia="Times New Roman" w:hAnsi="Calibri" w:cs="Calibri"/>
                    <w:color w:val="000000"/>
                    <w:lang w:eastAsia="es-ES"/>
                  </w:rPr>
                </w:rPrChange>
              </w:rPr>
              <w:t xml:space="preserve">                 0,08</w:t>
            </w:r>
          </w:p>
        </w:tc>
      </w:tr>
      <w:tr w:rsidR="00CB7E31" w:rsidRPr="001F3694" w14:paraId="41CECA34" w14:textId="77777777" w:rsidTr="001F3694">
        <w:trPr>
          <w:trHeight w:val="275"/>
          <w:jc w:val="center"/>
          <w:trPrChange w:id="2060"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2061"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21349D4B"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062"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063" w:author="Jose Eduardo VIU" w:date="2023-04-01T18:30:00Z">
                  <w:rPr>
                    <w:rFonts w:ascii="Calibri" w:eastAsia="Times New Roman" w:hAnsi="Calibri" w:cs="Calibri"/>
                    <w:color w:val="000000"/>
                    <w:lang w:eastAsia="es-ES"/>
                  </w:rPr>
                </w:rPrChange>
              </w:rPr>
              <w:t>GaussianProcessRegressor</w:t>
            </w:r>
          </w:p>
        </w:tc>
        <w:tc>
          <w:tcPr>
            <w:tcW w:w="1615" w:type="dxa"/>
            <w:tcBorders>
              <w:bottom w:val="single" w:sz="4" w:space="0" w:color="000000"/>
              <w:right w:val="single" w:sz="4" w:space="0" w:color="000000"/>
            </w:tcBorders>
            <w:shd w:val="clear" w:color="auto" w:fill="auto"/>
            <w:vAlign w:val="bottom"/>
            <w:tcPrChange w:id="2064" w:author="Jose Eduardo VIU" w:date="2023-04-01T18:30:00Z">
              <w:tcPr>
                <w:tcW w:w="1591" w:type="dxa"/>
                <w:tcBorders>
                  <w:bottom w:val="single" w:sz="4" w:space="0" w:color="000000"/>
                  <w:right w:val="single" w:sz="4" w:space="0" w:color="000000"/>
                </w:tcBorders>
                <w:shd w:val="clear" w:color="auto" w:fill="auto"/>
                <w:vAlign w:val="bottom"/>
              </w:tcPr>
            </w:tcPrChange>
          </w:tcPr>
          <w:p w14:paraId="7A831A9D"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065"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066" w:author="Jose Eduardo VIU" w:date="2023-04-01T18:30:00Z">
                  <w:rPr>
                    <w:rFonts w:ascii="Calibri" w:eastAsia="Times New Roman" w:hAnsi="Calibri" w:cs="Calibri"/>
                    <w:color w:val="000000"/>
                    <w:lang w:eastAsia="es-ES"/>
                  </w:rPr>
                </w:rPrChange>
              </w:rPr>
              <w:t>-               5,75</w:t>
            </w:r>
          </w:p>
        </w:tc>
        <w:tc>
          <w:tcPr>
            <w:tcW w:w="1617" w:type="dxa"/>
            <w:tcBorders>
              <w:bottom w:val="single" w:sz="4" w:space="0" w:color="000000"/>
              <w:right w:val="single" w:sz="4" w:space="0" w:color="000000"/>
            </w:tcBorders>
            <w:shd w:val="clear" w:color="auto" w:fill="auto"/>
            <w:vAlign w:val="bottom"/>
            <w:tcPrChange w:id="2067" w:author="Jose Eduardo VIU" w:date="2023-04-01T18:30:00Z">
              <w:tcPr>
                <w:tcW w:w="1593" w:type="dxa"/>
                <w:tcBorders>
                  <w:bottom w:val="single" w:sz="4" w:space="0" w:color="000000"/>
                  <w:right w:val="single" w:sz="4" w:space="0" w:color="000000"/>
                </w:tcBorders>
                <w:shd w:val="clear" w:color="auto" w:fill="auto"/>
                <w:vAlign w:val="bottom"/>
              </w:tcPr>
            </w:tcPrChange>
          </w:tcPr>
          <w:p w14:paraId="12A0E71C"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06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069" w:author="Jose Eduardo VIU" w:date="2023-04-01T18:30:00Z">
                  <w:rPr>
                    <w:rFonts w:ascii="Calibri" w:eastAsia="Times New Roman" w:hAnsi="Calibri" w:cs="Calibri"/>
                    <w:color w:val="000000"/>
                    <w:lang w:eastAsia="es-ES"/>
                  </w:rPr>
                </w:rPrChange>
              </w:rPr>
              <w:t xml:space="preserve">                 0,22</w:t>
            </w:r>
          </w:p>
        </w:tc>
      </w:tr>
      <w:tr w:rsidR="00CB7E31" w:rsidRPr="001F3694" w14:paraId="4DD7167D" w14:textId="77777777" w:rsidTr="001F3694">
        <w:trPr>
          <w:trHeight w:val="275"/>
          <w:jc w:val="center"/>
          <w:trPrChange w:id="2070" w:author="Jose Eduardo VIU" w:date="2023-04-01T18:30:00Z">
            <w:trPr>
              <w:trHeight w:val="287"/>
              <w:jc w:val="center"/>
            </w:trPr>
          </w:trPrChange>
        </w:trPr>
        <w:tc>
          <w:tcPr>
            <w:tcW w:w="3939" w:type="dxa"/>
            <w:tcBorders>
              <w:left w:val="single" w:sz="4" w:space="0" w:color="000000"/>
              <w:bottom w:val="single" w:sz="4" w:space="0" w:color="000000"/>
              <w:right w:val="single" w:sz="4" w:space="0" w:color="000000"/>
            </w:tcBorders>
            <w:shd w:val="clear" w:color="auto" w:fill="auto"/>
            <w:vAlign w:val="bottom"/>
            <w:tcPrChange w:id="2071" w:author="Jose Eduardo VIU" w:date="2023-04-01T18:30:00Z">
              <w:tcPr>
                <w:tcW w:w="3880" w:type="dxa"/>
                <w:tcBorders>
                  <w:left w:val="single" w:sz="4" w:space="0" w:color="000000"/>
                  <w:bottom w:val="single" w:sz="4" w:space="0" w:color="000000"/>
                  <w:right w:val="single" w:sz="4" w:space="0" w:color="000000"/>
                </w:tcBorders>
                <w:shd w:val="clear" w:color="auto" w:fill="auto"/>
                <w:vAlign w:val="bottom"/>
              </w:tcPr>
            </w:tcPrChange>
          </w:tcPr>
          <w:p w14:paraId="35300D19"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072"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073" w:author="Jose Eduardo VIU" w:date="2023-04-01T18:30:00Z">
                  <w:rPr>
                    <w:rFonts w:ascii="Calibri" w:eastAsia="Times New Roman" w:hAnsi="Calibri" w:cs="Calibri"/>
                    <w:color w:val="000000"/>
                    <w:lang w:eastAsia="es-ES"/>
                  </w:rPr>
                </w:rPrChange>
              </w:rPr>
              <w:t>KernelRidge</w:t>
            </w:r>
          </w:p>
        </w:tc>
        <w:tc>
          <w:tcPr>
            <w:tcW w:w="1615" w:type="dxa"/>
            <w:tcBorders>
              <w:bottom w:val="single" w:sz="4" w:space="0" w:color="000000"/>
              <w:right w:val="single" w:sz="4" w:space="0" w:color="000000"/>
            </w:tcBorders>
            <w:shd w:val="clear" w:color="auto" w:fill="auto"/>
            <w:vAlign w:val="bottom"/>
            <w:tcPrChange w:id="2074" w:author="Jose Eduardo VIU" w:date="2023-04-01T18:30:00Z">
              <w:tcPr>
                <w:tcW w:w="1591" w:type="dxa"/>
                <w:tcBorders>
                  <w:bottom w:val="single" w:sz="4" w:space="0" w:color="000000"/>
                  <w:right w:val="single" w:sz="4" w:space="0" w:color="000000"/>
                </w:tcBorders>
                <w:shd w:val="clear" w:color="auto" w:fill="auto"/>
                <w:vAlign w:val="bottom"/>
              </w:tcPr>
            </w:tcPrChange>
          </w:tcPr>
          <w:p w14:paraId="0F735A9E"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075"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076" w:author="Jose Eduardo VIU" w:date="2023-04-01T18:30:00Z">
                  <w:rPr>
                    <w:rFonts w:ascii="Calibri" w:eastAsia="Times New Roman" w:hAnsi="Calibri" w:cs="Calibri"/>
                    <w:color w:val="000000"/>
                    <w:lang w:eastAsia="es-ES"/>
                  </w:rPr>
                </w:rPrChange>
              </w:rPr>
              <w:t>-             91,42</w:t>
            </w:r>
          </w:p>
        </w:tc>
        <w:tc>
          <w:tcPr>
            <w:tcW w:w="1617" w:type="dxa"/>
            <w:tcBorders>
              <w:bottom w:val="single" w:sz="4" w:space="0" w:color="000000"/>
              <w:right w:val="single" w:sz="4" w:space="0" w:color="000000"/>
            </w:tcBorders>
            <w:shd w:val="clear" w:color="auto" w:fill="auto"/>
            <w:vAlign w:val="bottom"/>
            <w:tcPrChange w:id="2077" w:author="Jose Eduardo VIU" w:date="2023-04-01T18:30:00Z">
              <w:tcPr>
                <w:tcW w:w="1593" w:type="dxa"/>
                <w:tcBorders>
                  <w:bottom w:val="single" w:sz="4" w:space="0" w:color="000000"/>
                  <w:right w:val="single" w:sz="4" w:space="0" w:color="000000"/>
                </w:tcBorders>
                <w:shd w:val="clear" w:color="auto" w:fill="auto"/>
                <w:vAlign w:val="bottom"/>
              </w:tcPr>
            </w:tcPrChange>
          </w:tcPr>
          <w:p w14:paraId="57680D67" w14:textId="77777777" w:rsidR="00CB7E31" w:rsidRPr="001F3694" w:rsidRDefault="00000000">
            <w:pPr>
              <w:widowControl w:val="0"/>
              <w:suppressAutoHyphens w:val="0"/>
              <w:spacing w:after="0" w:line="240" w:lineRule="auto"/>
              <w:jc w:val="left"/>
              <w:rPr>
                <w:rFonts w:asciiTheme="minorHAnsi" w:eastAsia="Times New Roman" w:hAnsiTheme="minorHAnsi" w:cstheme="minorHAnsi"/>
                <w:color w:val="000000"/>
                <w:sz w:val="18"/>
                <w:szCs w:val="18"/>
                <w:lang w:eastAsia="es-ES"/>
                <w:rPrChange w:id="2078" w:author="Jose Eduardo VIU" w:date="2023-04-01T18:30:00Z">
                  <w:rPr>
                    <w:rFonts w:ascii="Calibri" w:eastAsia="Times New Roman" w:hAnsi="Calibri" w:cs="Calibri"/>
                    <w:color w:val="000000"/>
                    <w:lang w:eastAsia="es-ES"/>
                  </w:rPr>
                </w:rPrChange>
              </w:rPr>
            </w:pPr>
            <w:r w:rsidRPr="001F3694">
              <w:rPr>
                <w:rFonts w:asciiTheme="minorHAnsi" w:eastAsia="Times New Roman" w:hAnsiTheme="minorHAnsi" w:cstheme="minorHAnsi"/>
                <w:color w:val="000000"/>
                <w:sz w:val="18"/>
                <w:szCs w:val="18"/>
                <w:lang w:eastAsia="es-ES"/>
                <w:rPrChange w:id="2079" w:author="Jose Eduardo VIU" w:date="2023-04-01T18:30:00Z">
                  <w:rPr>
                    <w:rFonts w:ascii="Calibri" w:eastAsia="Times New Roman" w:hAnsi="Calibri" w:cs="Calibri"/>
                    <w:color w:val="000000"/>
                    <w:lang w:eastAsia="es-ES"/>
                  </w:rPr>
                </w:rPrChange>
              </w:rPr>
              <w:t xml:space="preserve">                 0,81</w:t>
            </w:r>
          </w:p>
        </w:tc>
      </w:tr>
    </w:tbl>
    <w:p w14:paraId="4F868CBB" w14:textId="694DFF7B" w:rsidR="00CB7E31" w:rsidDel="001F3694" w:rsidRDefault="00CB7E31">
      <w:pPr>
        <w:rPr>
          <w:del w:id="2080" w:author="Jose Eduardo VIU" w:date="2023-04-01T18:30:00Z"/>
          <w:lang w:eastAsia="es-ES"/>
        </w:rPr>
      </w:pPr>
    </w:p>
    <w:p w14:paraId="77D1BB2C" w14:textId="6EDD4032" w:rsidR="00CB7E31" w:rsidRDefault="00000000">
      <w:pPr>
        <w:rPr>
          <w:lang w:eastAsia="es-ES"/>
        </w:rPr>
      </w:pPr>
      <w:r>
        <w:rPr>
          <w:lang w:eastAsia="es-ES"/>
        </w:rPr>
        <w:t xml:space="preserve">Como se puede apreciar en la </w:t>
      </w:r>
      <w:r>
        <w:rPr>
          <w:lang w:eastAsia="es-ES"/>
        </w:rPr>
        <w:fldChar w:fldCharType="begin"/>
      </w:r>
      <w:r>
        <w:rPr>
          <w:lang w:eastAsia="es-ES"/>
        </w:rPr>
        <w:instrText xml:space="preserve"> REF _Ref131100801 \h </w:instrText>
      </w:r>
      <w:r>
        <w:rPr>
          <w:lang w:eastAsia="es-ES"/>
        </w:rPr>
      </w:r>
      <w:r>
        <w:rPr>
          <w:lang w:eastAsia="es-ES"/>
        </w:rPr>
        <w:fldChar w:fldCharType="separate"/>
      </w:r>
      <w:ins w:id="2081" w:author="Jose Eduardo VIU" w:date="2023-04-03T06:46:00Z">
        <w:r w:rsidR="00395639">
          <w:t xml:space="preserve">Tabla </w:t>
        </w:r>
        <w:r w:rsidR="00395639">
          <w:rPr>
            <w:noProof/>
          </w:rPr>
          <w:t>8</w:t>
        </w:r>
      </w:ins>
      <w:del w:id="2082" w:author="Jose Eduardo VIU" w:date="2023-04-01T19:29:00Z">
        <w:r w:rsidDel="006D77E0">
          <w:rPr>
            <w:lang w:eastAsia="es-ES"/>
          </w:rPr>
          <w:delText>Tabla 8</w:delText>
        </w:r>
      </w:del>
      <w:r>
        <w:rPr>
          <w:lang w:eastAsia="es-ES"/>
        </w:rPr>
        <w:fldChar w:fldCharType="end"/>
      </w:r>
      <w:r>
        <w:rPr>
          <w:lang w:eastAsia="es-ES"/>
        </w:rPr>
        <w:t>, hay 8 modelos por encima del 80% para el coeficiente de autodeterminación ajustado, pero con pocas diferencias entre ellos. Con los parámetros por defecto hay 3 modelos que están en torno al 85%, y con los que convendría probar si hay margen de mejora haciendo ajuste de los hiperparámetros o modificando las variables usadas para entrenar el modelo.</w:t>
      </w:r>
    </w:p>
    <w:p w14:paraId="44066DA3" w14:textId="2DDB44A5" w:rsidR="00CB7E31" w:rsidDel="001F3694" w:rsidRDefault="00CB7E31">
      <w:pPr>
        <w:rPr>
          <w:del w:id="2083" w:author="Jose Eduardo VIU" w:date="2023-04-01T18:30:00Z"/>
          <w:lang w:eastAsia="es-ES"/>
        </w:rPr>
      </w:pPr>
    </w:p>
    <w:p w14:paraId="45A8DA5C" w14:textId="77777777" w:rsidR="00CB7E31" w:rsidRDefault="00000000">
      <w:pPr>
        <w:rPr>
          <w:lang w:eastAsia="es-ES"/>
        </w:rPr>
      </w:pPr>
      <w:r>
        <w:rPr>
          <w:lang w:eastAsia="es-ES"/>
        </w:rPr>
        <w:t>Los primeros modelos serán los siguientes modelos a probar en el proyecto a ver si tienen aún más margen de optimización con el tuneo de sus hiperparámetros.</w:t>
      </w:r>
    </w:p>
    <w:p w14:paraId="79CDD495" w14:textId="24727D79" w:rsidR="00CB7E31" w:rsidRDefault="00CB7E31">
      <w:pPr>
        <w:rPr>
          <w:ins w:id="2084" w:author="Jose Eduardo VIU" w:date="2023-04-02T13:13:00Z"/>
          <w:lang w:eastAsia="es-ES"/>
        </w:rPr>
      </w:pPr>
    </w:p>
    <w:p w14:paraId="574445A0" w14:textId="6875519B" w:rsidR="00653D8B" w:rsidRDefault="00653D8B" w:rsidP="00653D8B">
      <w:pPr>
        <w:pStyle w:val="Ttulo3"/>
        <w:pPrChange w:id="2085" w:author="Jose Eduardo VIU" w:date="2023-04-02T13:14:00Z">
          <w:pPr/>
        </w:pPrChange>
      </w:pPr>
      <w:bookmarkStart w:id="2086" w:name="_Toc131396837"/>
      <w:ins w:id="2087" w:author="Jose Eduardo VIU" w:date="2023-04-02T13:13:00Z">
        <w:r w:rsidRPr="00653D8B">
          <w:t>HistGradientBoostingRegressor</w:t>
        </w:r>
      </w:ins>
      <w:bookmarkEnd w:id="2086"/>
    </w:p>
    <w:p w14:paraId="68615E2C" w14:textId="40717882" w:rsidR="00CB7E31" w:rsidRDefault="00653D8B">
      <w:pPr>
        <w:rPr>
          <w:ins w:id="2088" w:author="Jose Eduardo VIU" w:date="2023-04-02T13:16:00Z"/>
          <w:lang w:eastAsia="es-ES"/>
        </w:rPr>
      </w:pPr>
      <w:ins w:id="2089" w:author="Jose Eduardo VIU" w:date="2023-04-02T13:14:00Z">
        <w:r>
          <w:rPr>
            <w:lang w:eastAsia="es-ES"/>
          </w:rPr>
          <w:t>El primer modelo a probar será el que obtuvo la mejor puntuación según la herramienta LazyPredic</w:t>
        </w:r>
      </w:ins>
      <w:ins w:id="2090" w:author="Jose Eduardo VIU" w:date="2023-04-02T13:15:00Z">
        <w:r>
          <w:rPr>
            <w:lang w:eastAsia="es-ES"/>
          </w:rPr>
          <w:t xml:space="preserve">t. Es el modelo </w:t>
        </w:r>
        <w:r w:rsidRPr="00653D8B">
          <w:rPr>
            <w:lang w:eastAsia="es-ES"/>
          </w:rPr>
          <w:t>HistGradientBoostingRegressor</w:t>
        </w:r>
      </w:ins>
      <w:ins w:id="2091" w:author="Jose Eduardo VIU" w:date="2023-04-02T13:16:00Z">
        <w:r>
          <w:rPr>
            <w:lang w:eastAsia="es-ES"/>
          </w:rPr>
          <w:t>. Este modelo se basa en árboles de decisión con aumento de gradiente según histogramas.</w:t>
        </w:r>
      </w:ins>
    </w:p>
    <w:p w14:paraId="5C28F9BA" w14:textId="52D2AD77" w:rsidR="00653D8B" w:rsidRDefault="00653D8B">
      <w:pPr>
        <w:rPr>
          <w:ins w:id="2092" w:author="Jose Eduardo VIU" w:date="2023-04-02T13:18:00Z"/>
          <w:lang w:eastAsia="es-ES"/>
        </w:rPr>
      </w:pPr>
      <w:ins w:id="2093" w:author="Jose Eduardo VIU" w:date="2023-04-02T13:16:00Z">
        <w:r>
          <w:rPr>
            <w:lang w:eastAsia="es-ES"/>
          </w:rPr>
          <w:t>Lo primero que hago será generar el modelo con los parámetros por de</w:t>
        </w:r>
      </w:ins>
      <w:ins w:id="2094" w:author="Jose Eduardo VIU" w:date="2023-04-02T13:17:00Z">
        <w:r>
          <w:rPr>
            <w:lang w:eastAsia="es-ES"/>
          </w:rPr>
          <w:t>fecto y ver si efectivamente se comporta bien con nuestros datos (como nos decía la herramienta LazyPredict).</w:t>
        </w:r>
      </w:ins>
      <w:ins w:id="2095" w:author="Jose Eduardo VIU" w:date="2023-04-02T13:18:00Z">
        <w:r>
          <w:rPr>
            <w:lang w:eastAsia="es-ES"/>
          </w:rPr>
          <w:t xml:space="preserve"> Obtenemos como se muestra en la figura </w:t>
        </w:r>
      </w:ins>
      <w:ins w:id="2096" w:author="Jose Eduardo VIU" w:date="2023-04-02T13:20:00Z">
        <w:r>
          <w:rPr>
            <w:lang w:eastAsia="es-ES"/>
          </w:rPr>
          <w:fldChar w:fldCharType="begin"/>
        </w:r>
        <w:r>
          <w:rPr>
            <w:lang w:eastAsia="es-ES"/>
          </w:rPr>
          <w:instrText xml:space="preserve"> REF _Ref131334024 \h </w:instrText>
        </w:r>
        <w:r>
          <w:rPr>
            <w:lang w:eastAsia="es-ES"/>
          </w:rPr>
        </w:r>
      </w:ins>
      <w:r>
        <w:rPr>
          <w:lang w:eastAsia="es-ES"/>
        </w:rPr>
        <w:fldChar w:fldCharType="separate"/>
      </w:r>
      <w:ins w:id="2097" w:author="Jose Eduardo VIU" w:date="2023-04-03T06:46:00Z">
        <w:r w:rsidR="00395639">
          <w:t xml:space="preserve">Ilustración </w:t>
        </w:r>
        <w:r w:rsidR="00395639">
          <w:rPr>
            <w:noProof/>
          </w:rPr>
          <w:t>39</w:t>
        </w:r>
      </w:ins>
      <w:ins w:id="2098" w:author="Jose Eduardo VIU" w:date="2023-04-02T13:20:00Z">
        <w:r>
          <w:rPr>
            <w:lang w:eastAsia="es-ES"/>
          </w:rPr>
          <w:fldChar w:fldCharType="end"/>
        </w:r>
      </w:ins>
      <w:ins w:id="2099" w:author="Jose Eduardo VIU" w:date="2023-04-02T13:18:00Z">
        <w:r>
          <w:rPr>
            <w:lang w:eastAsia="es-ES"/>
          </w:rPr>
          <w:t xml:space="preserve"> una puntuación según R2 de 0,8477.</w:t>
        </w:r>
      </w:ins>
    </w:p>
    <w:p w14:paraId="286B547B" w14:textId="77777777" w:rsidR="00653D8B" w:rsidRDefault="00653D8B" w:rsidP="00653D8B">
      <w:pPr>
        <w:keepNext/>
        <w:jc w:val="center"/>
        <w:rPr>
          <w:ins w:id="2100" w:author="Jose Eduardo VIU" w:date="2023-04-02T13:19:00Z"/>
        </w:rPr>
        <w:pPrChange w:id="2101" w:author="Jose Eduardo VIU" w:date="2023-04-02T13:19:00Z">
          <w:pPr>
            <w:jc w:val="center"/>
          </w:pPr>
        </w:pPrChange>
      </w:pPr>
      <w:ins w:id="2102" w:author="Jose Eduardo VIU" w:date="2023-04-02T13:18:00Z">
        <w:r>
          <w:rPr>
            <w:noProof/>
            <w:lang w:eastAsia="es-ES"/>
          </w:rPr>
          <w:drawing>
            <wp:inline distT="0" distB="0" distL="0" distR="0" wp14:anchorId="5B34CE65" wp14:editId="4AF0D884">
              <wp:extent cx="3416400" cy="3434400"/>
              <wp:effectExtent l="0" t="0" r="0" b="0"/>
              <wp:docPr id="140879081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16400" cy="3434400"/>
                      </a:xfrm>
                      <a:prstGeom prst="rect">
                        <a:avLst/>
                      </a:prstGeom>
                      <a:noFill/>
                      <a:ln>
                        <a:noFill/>
                      </a:ln>
                    </pic:spPr>
                  </pic:pic>
                </a:graphicData>
              </a:graphic>
            </wp:inline>
          </w:drawing>
        </w:r>
      </w:ins>
    </w:p>
    <w:p w14:paraId="27FDA654" w14:textId="6B21D9F6" w:rsidR="00653D8B" w:rsidRDefault="00653D8B" w:rsidP="00653D8B">
      <w:pPr>
        <w:pStyle w:val="Descripcin"/>
        <w:rPr>
          <w:ins w:id="2103" w:author="Jose Eduardo VIU" w:date="2023-04-02T13:22:00Z"/>
        </w:rPr>
      </w:pPr>
      <w:bookmarkStart w:id="2104" w:name="_Ref131334024"/>
      <w:bookmarkStart w:id="2105" w:name="_Toc131396890"/>
      <w:ins w:id="2106" w:author="Jose Eduardo VIU" w:date="2023-04-02T13:19:00Z">
        <w:r>
          <w:t xml:space="preserve">Ilustración </w:t>
        </w:r>
        <w:r>
          <w:fldChar w:fldCharType="begin"/>
        </w:r>
        <w:r>
          <w:instrText xml:space="preserve"> SEQ Ilustración \* ARABIC </w:instrText>
        </w:r>
      </w:ins>
      <w:r>
        <w:fldChar w:fldCharType="separate"/>
      </w:r>
      <w:ins w:id="2107" w:author="Jose Eduardo VIU" w:date="2023-04-03T06:46:00Z">
        <w:r w:rsidR="00395639">
          <w:rPr>
            <w:noProof/>
          </w:rPr>
          <w:t>39</w:t>
        </w:r>
      </w:ins>
      <w:ins w:id="2108" w:author="Jose Eduardo VIU" w:date="2023-04-02T13:19:00Z">
        <w:r>
          <w:fldChar w:fldCharType="end"/>
        </w:r>
        <w:bookmarkEnd w:id="2104"/>
        <w:r>
          <w:t xml:space="preserve">. Resultado de </w:t>
        </w:r>
        <w:r w:rsidRPr="007721FF">
          <w:t>HistGradientBoostingRegressor</w:t>
        </w:r>
        <w:r>
          <w:t xml:space="preserve"> en dataset del prproyecto. Elaboración propia.</w:t>
        </w:r>
      </w:ins>
      <w:bookmarkEnd w:id="2105"/>
    </w:p>
    <w:p w14:paraId="3B25C823" w14:textId="48150904" w:rsidR="005E60FD" w:rsidRDefault="005E60FD" w:rsidP="005E60FD">
      <w:pPr>
        <w:rPr>
          <w:ins w:id="2109" w:author="Jose Eduardo VIU" w:date="2023-04-02T13:24:00Z"/>
        </w:rPr>
      </w:pPr>
      <w:ins w:id="2110" w:author="Jose Eduardo VIU" w:date="2023-04-02T13:22:00Z">
        <w:r>
          <w:t xml:space="preserve">Intentamos ver si podemos mejorar los resultados con un ajuste de los parámetros del método y para ello lanzamos una búsqueda aleatoria entre un gran número de </w:t>
        </w:r>
        <w:r>
          <w:lastRenderedPageBreak/>
          <w:t>combinaciones de parámetros posibles.</w:t>
        </w:r>
      </w:ins>
      <w:ins w:id="2111" w:author="Jose Eduardo VIU" w:date="2023-04-02T13:23:00Z">
        <w:r>
          <w:t xml:space="preserve"> En la </w:t>
        </w:r>
      </w:ins>
      <w:ins w:id="2112" w:author="Jose Eduardo VIU" w:date="2023-04-02T13:34:00Z">
        <w:r w:rsidR="006658FB">
          <w:fldChar w:fldCharType="begin"/>
        </w:r>
        <w:r w:rsidR="006658FB">
          <w:instrText xml:space="preserve"> REF _Ref131334915 \h </w:instrText>
        </w:r>
      </w:ins>
      <w:r w:rsidR="006658FB">
        <w:fldChar w:fldCharType="separate"/>
      </w:r>
      <w:ins w:id="2113" w:author="Jose Eduardo VIU" w:date="2023-04-03T06:46:00Z">
        <w:r w:rsidR="00395639">
          <w:t xml:space="preserve">Ilustración </w:t>
        </w:r>
        <w:r w:rsidR="00395639">
          <w:rPr>
            <w:noProof/>
          </w:rPr>
          <w:t>40</w:t>
        </w:r>
      </w:ins>
      <w:ins w:id="2114" w:author="Jose Eduardo VIU" w:date="2023-04-02T13:34:00Z">
        <w:r w:rsidR="006658FB">
          <w:fldChar w:fldCharType="end"/>
        </w:r>
      </w:ins>
      <w:ins w:id="2115" w:author="Jose Eduardo VIU" w:date="2023-04-02T13:35:00Z">
        <w:r w:rsidR="006658FB">
          <w:t xml:space="preserve"> </w:t>
        </w:r>
      </w:ins>
      <w:ins w:id="2116" w:author="Jose Eduardo VIU" w:date="2023-04-02T13:23:00Z">
        <w:r>
          <w:t xml:space="preserve">se muestra los parámetros que se posibilitan al modelo para probar los resultados con los mismos y en la </w:t>
        </w:r>
      </w:ins>
      <w:ins w:id="2117" w:author="Jose Eduardo VIU" w:date="2023-04-02T13:35:00Z">
        <w:r w:rsidR="006658FB">
          <w:fldChar w:fldCharType="begin"/>
        </w:r>
        <w:r w:rsidR="006658FB">
          <w:instrText xml:space="preserve"> REF _Ref131334938 \h </w:instrText>
        </w:r>
      </w:ins>
      <w:r w:rsidR="006658FB">
        <w:fldChar w:fldCharType="separate"/>
      </w:r>
      <w:ins w:id="2118" w:author="Jose Eduardo VIU" w:date="2023-04-03T06:46:00Z">
        <w:r w:rsidR="00395639">
          <w:t xml:space="preserve">Tabla </w:t>
        </w:r>
        <w:r w:rsidR="00395639">
          <w:rPr>
            <w:noProof/>
          </w:rPr>
          <w:t>9</w:t>
        </w:r>
      </w:ins>
      <w:ins w:id="2119" w:author="Jose Eduardo VIU" w:date="2023-04-02T13:35:00Z">
        <w:r w:rsidR="006658FB">
          <w:fldChar w:fldCharType="end"/>
        </w:r>
        <w:r w:rsidR="006658FB">
          <w:t xml:space="preserve"> </w:t>
        </w:r>
      </w:ins>
      <w:ins w:id="2120" w:author="Jose Eduardo VIU" w:date="2023-04-02T13:23:00Z">
        <w:r>
          <w:t>el mejor resultado obtenido.</w:t>
        </w:r>
      </w:ins>
      <w:ins w:id="2121" w:author="Jose Eduardo VIU" w:date="2023-04-02T13:35:00Z">
        <w:r w:rsidR="006658FB">
          <w:t xml:space="preserve"> Como se puede observar el método tiende a sobreajustarse y mejorar los resultados en el conjunto de entrenamiento, pero </w:t>
        </w:r>
      </w:ins>
      <w:ins w:id="2122" w:author="Jose Eduardo VIU" w:date="2023-04-02T13:36:00Z">
        <w:r w:rsidR="006658FB">
          <w:t>no a hacerlo en el de test, por lo que esta optimización  no ha representado ningún avance.</w:t>
        </w:r>
      </w:ins>
    </w:p>
    <w:p w14:paraId="651C726C" w14:textId="77777777" w:rsidR="00D46A62" w:rsidRDefault="00D46A62" w:rsidP="00D46A62">
      <w:pPr>
        <w:keepNext/>
        <w:jc w:val="center"/>
        <w:rPr>
          <w:ins w:id="2123" w:author="Jose Eduardo VIU" w:date="2023-04-02T13:25:00Z"/>
        </w:rPr>
        <w:pPrChange w:id="2124" w:author="Jose Eduardo VIU" w:date="2023-04-02T13:25:00Z">
          <w:pPr>
            <w:jc w:val="center"/>
          </w:pPr>
        </w:pPrChange>
      </w:pPr>
      <w:ins w:id="2125" w:author="Jose Eduardo VIU" w:date="2023-04-02T13:24:00Z">
        <w:r>
          <w:rPr>
            <w:noProof/>
          </w:rPr>
          <w:drawing>
            <wp:inline distT="0" distB="0" distL="0" distR="0" wp14:anchorId="57A7259C" wp14:editId="462D9B3C">
              <wp:extent cx="3657600" cy="1512000"/>
              <wp:effectExtent l="0" t="0" r="0" b="0"/>
              <wp:docPr id="154437762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57600" cy="1512000"/>
                      </a:xfrm>
                      <a:prstGeom prst="rect">
                        <a:avLst/>
                      </a:prstGeom>
                      <a:noFill/>
                      <a:ln>
                        <a:noFill/>
                      </a:ln>
                    </pic:spPr>
                  </pic:pic>
                </a:graphicData>
              </a:graphic>
            </wp:inline>
          </w:drawing>
        </w:r>
      </w:ins>
    </w:p>
    <w:p w14:paraId="14247CC2" w14:textId="3828E80B" w:rsidR="00D46A62" w:rsidRDefault="00D46A62" w:rsidP="00D46A62">
      <w:pPr>
        <w:pStyle w:val="Descripcin"/>
        <w:rPr>
          <w:ins w:id="2126" w:author="Jose Eduardo VIU" w:date="2023-04-02T13:30:00Z"/>
        </w:rPr>
      </w:pPr>
      <w:bookmarkStart w:id="2127" w:name="_Ref131334915"/>
      <w:bookmarkStart w:id="2128" w:name="_Toc131396891"/>
      <w:ins w:id="2129" w:author="Jose Eduardo VIU" w:date="2023-04-02T13:25:00Z">
        <w:r>
          <w:t xml:space="preserve">Ilustración </w:t>
        </w:r>
        <w:r>
          <w:fldChar w:fldCharType="begin"/>
        </w:r>
        <w:r>
          <w:instrText xml:space="preserve"> SEQ Ilustración \* ARABIC </w:instrText>
        </w:r>
      </w:ins>
      <w:r>
        <w:fldChar w:fldCharType="separate"/>
      </w:r>
      <w:ins w:id="2130" w:author="Jose Eduardo VIU" w:date="2023-04-03T06:46:00Z">
        <w:r w:rsidR="00395639">
          <w:rPr>
            <w:noProof/>
          </w:rPr>
          <w:t>40</w:t>
        </w:r>
      </w:ins>
      <w:ins w:id="2131" w:author="Jose Eduardo VIU" w:date="2023-04-02T13:25:00Z">
        <w:r>
          <w:fldChar w:fldCharType="end"/>
        </w:r>
        <w:bookmarkEnd w:id="2127"/>
        <w:r>
          <w:t>. Rangos de parámetros para la búsqueda aleatoria de la mejor combinación. Elaboración propia.</w:t>
        </w:r>
      </w:ins>
      <w:bookmarkEnd w:id="2128"/>
    </w:p>
    <w:p w14:paraId="423FE457" w14:textId="6585410B" w:rsidR="00D46A62" w:rsidRDefault="00D46A62" w:rsidP="00D46A62">
      <w:pPr>
        <w:pStyle w:val="Descripcin"/>
        <w:keepNext/>
        <w:rPr>
          <w:ins w:id="2132" w:author="Jose Eduardo VIU" w:date="2023-04-02T13:34:00Z"/>
        </w:rPr>
        <w:pPrChange w:id="2133" w:author="Jose Eduardo VIU" w:date="2023-04-02T13:34:00Z">
          <w:pPr/>
        </w:pPrChange>
      </w:pPr>
      <w:bookmarkStart w:id="2134" w:name="_Ref131334938"/>
      <w:bookmarkStart w:id="2135" w:name="_Toc131396903"/>
      <w:ins w:id="2136" w:author="Jose Eduardo VIU" w:date="2023-04-02T13:34:00Z">
        <w:r>
          <w:t xml:space="preserve">Tabla </w:t>
        </w:r>
        <w:r>
          <w:fldChar w:fldCharType="begin"/>
        </w:r>
        <w:r>
          <w:instrText xml:space="preserve"> SEQ Tabla \* ARABIC </w:instrText>
        </w:r>
      </w:ins>
      <w:r>
        <w:fldChar w:fldCharType="separate"/>
      </w:r>
      <w:ins w:id="2137" w:author="Jose Eduardo VIU" w:date="2023-04-03T06:46:00Z">
        <w:r w:rsidR="00395639">
          <w:rPr>
            <w:noProof/>
          </w:rPr>
          <w:t>9</w:t>
        </w:r>
      </w:ins>
      <w:ins w:id="2138" w:author="Jose Eduardo VIU" w:date="2023-04-02T13:34:00Z">
        <w:r>
          <w:fldChar w:fldCharType="end"/>
        </w:r>
        <w:bookmarkEnd w:id="2134"/>
        <w:r>
          <w:t xml:space="preserve">. Errores de </w:t>
        </w:r>
        <w:r w:rsidRPr="00F16FF0">
          <w:t>HistGradientBoostingRegressor</w:t>
        </w:r>
        <w:r>
          <w:t xml:space="preserve"> tras optimizar parámetros. Elaboración propia.</w:t>
        </w:r>
        <w:bookmarkEnd w:id="2135"/>
      </w:ins>
    </w:p>
    <w:tbl>
      <w:tblPr>
        <w:tblW w:w="6015" w:type="dxa"/>
        <w:jc w:val="center"/>
        <w:tblCellMar>
          <w:left w:w="70" w:type="dxa"/>
          <w:right w:w="70" w:type="dxa"/>
        </w:tblCellMar>
        <w:tblLook w:val="04A0" w:firstRow="1" w:lastRow="0" w:firstColumn="1" w:lastColumn="0" w:noHBand="0" w:noVBand="1"/>
        <w:tblPrChange w:id="2139" w:author="Jose Eduardo VIU" w:date="2023-04-02T13:31:00Z">
          <w:tblPr>
            <w:tblW w:w="5361" w:type="dxa"/>
            <w:tblInd w:w="75" w:type="dxa"/>
            <w:tblCellMar>
              <w:left w:w="70" w:type="dxa"/>
              <w:right w:w="70" w:type="dxa"/>
            </w:tblCellMar>
            <w:tblLook w:val="04A0" w:firstRow="1" w:lastRow="0" w:firstColumn="1" w:lastColumn="0" w:noHBand="0" w:noVBand="1"/>
          </w:tblPr>
        </w:tblPrChange>
      </w:tblPr>
      <w:tblGrid>
        <w:gridCol w:w="728"/>
        <w:gridCol w:w="1583"/>
        <w:gridCol w:w="3704"/>
        <w:tblGridChange w:id="2140">
          <w:tblGrid>
            <w:gridCol w:w="649"/>
            <w:gridCol w:w="1411"/>
            <w:gridCol w:w="3301"/>
          </w:tblGrid>
        </w:tblGridChange>
      </w:tblGrid>
      <w:tr w:rsidR="00D46A62" w:rsidRPr="00D46A62" w14:paraId="263D8C52" w14:textId="77777777" w:rsidTr="00D46A62">
        <w:trPr>
          <w:trHeight w:val="201"/>
          <w:jc w:val="center"/>
          <w:ins w:id="2141" w:author="Jose Eduardo VIU" w:date="2023-04-02T13:31:00Z"/>
          <w:trPrChange w:id="2142" w:author="Jose Eduardo VIU" w:date="2023-04-02T13:31:00Z">
            <w:trPr>
              <w:trHeight w:val="300"/>
            </w:trPr>
          </w:trPrChange>
        </w:trPr>
        <w:tc>
          <w:tcPr>
            <w:tcW w:w="6015" w:type="dxa"/>
            <w:gridSpan w:val="3"/>
            <w:tcBorders>
              <w:top w:val="single" w:sz="4" w:space="0" w:color="auto"/>
              <w:left w:val="single" w:sz="4" w:space="0" w:color="auto"/>
              <w:bottom w:val="single" w:sz="4" w:space="0" w:color="auto"/>
              <w:right w:val="single" w:sz="4" w:space="0" w:color="auto"/>
            </w:tcBorders>
            <w:shd w:val="clear" w:color="000000" w:fill="A6A6A6"/>
            <w:noWrap/>
            <w:vAlign w:val="bottom"/>
            <w:hideMark/>
            <w:tcPrChange w:id="2143" w:author="Jose Eduardo VIU" w:date="2023-04-02T13:31:00Z">
              <w:tcPr>
                <w:tcW w:w="5361" w:type="dxa"/>
                <w:gridSpan w:val="3"/>
                <w:tcBorders>
                  <w:top w:val="single" w:sz="4" w:space="0" w:color="auto"/>
                  <w:left w:val="single" w:sz="4" w:space="0" w:color="auto"/>
                  <w:bottom w:val="single" w:sz="4" w:space="0" w:color="auto"/>
                  <w:right w:val="single" w:sz="4" w:space="0" w:color="auto"/>
                </w:tcBorders>
                <w:shd w:val="clear" w:color="000000" w:fill="A6A6A6"/>
                <w:noWrap/>
                <w:vAlign w:val="bottom"/>
                <w:hideMark/>
              </w:tcPr>
            </w:tcPrChange>
          </w:tcPr>
          <w:p w14:paraId="5901699D" w14:textId="77777777" w:rsidR="00D46A62" w:rsidRPr="00D46A62" w:rsidRDefault="00D46A62" w:rsidP="00D46A62">
            <w:pPr>
              <w:suppressAutoHyphens w:val="0"/>
              <w:spacing w:after="0" w:line="240" w:lineRule="auto"/>
              <w:jc w:val="center"/>
              <w:rPr>
                <w:ins w:id="2144" w:author="Jose Eduardo VIU" w:date="2023-04-02T13:31:00Z"/>
                <w:rFonts w:ascii="Calibri" w:eastAsia="Times New Roman" w:hAnsi="Calibri" w:cs="Calibri"/>
                <w:b/>
                <w:bCs/>
                <w:lang w:eastAsia="es-ES"/>
              </w:rPr>
            </w:pPr>
            <w:ins w:id="2145" w:author="Jose Eduardo VIU" w:date="2023-04-02T13:31:00Z">
              <w:r w:rsidRPr="00D46A62">
                <w:rPr>
                  <w:rFonts w:ascii="Calibri" w:eastAsia="Times New Roman" w:hAnsi="Calibri" w:cs="Calibri"/>
                  <w:b/>
                  <w:bCs/>
                  <w:lang w:eastAsia="es-ES"/>
                </w:rPr>
                <w:t>Estimadores para Train</w:t>
              </w:r>
            </w:ins>
          </w:p>
        </w:tc>
      </w:tr>
      <w:tr w:rsidR="00D46A62" w:rsidRPr="00D46A62" w14:paraId="7F74144E" w14:textId="77777777" w:rsidTr="00D46A62">
        <w:trPr>
          <w:trHeight w:val="201"/>
          <w:jc w:val="center"/>
          <w:ins w:id="2146" w:author="Jose Eduardo VIU" w:date="2023-04-02T13:31:00Z"/>
          <w:trPrChange w:id="2147" w:author="Jose Eduardo VIU" w:date="2023-04-02T13:31:00Z">
            <w:trPr>
              <w:trHeight w:val="300"/>
            </w:trPr>
          </w:trPrChange>
        </w:trPr>
        <w:tc>
          <w:tcPr>
            <w:tcW w:w="728" w:type="dxa"/>
            <w:tcBorders>
              <w:top w:val="nil"/>
              <w:left w:val="single" w:sz="4" w:space="0" w:color="auto"/>
              <w:bottom w:val="single" w:sz="4" w:space="0" w:color="auto"/>
              <w:right w:val="single" w:sz="4" w:space="0" w:color="auto"/>
            </w:tcBorders>
            <w:shd w:val="clear" w:color="000000" w:fill="A6A6A6"/>
            <w:noWrap/>
            <w:vAlign w:val="bottom"/>
            <w:hideMark/>
            <w:tcPrChange w:id="2148" w:author="Jose Eduardo VIU" w:date="2023-04-02T13:31:00Z">
              <w:tcPr>
                <w:tcW w:w="649" w:type="dxa"/>
                <w:tcBorders>
                  <w:top w:val="nil"/>
                  <w:left w:val="single" w:sz="4" w:space="0" w:color="auto"/>
                  <w:bottom w:val="single" w:sz="4" w:space="0" w:color="auto"/>
                  <w:right w:val="single" w:sz="4" w:space="0" w:color="auto"/>
                </w:tcBorders>
                <w:shd w:val="clear" w:color="000000" w:fill="A6A6A6"/>
                <w:noWrap/>
                <w:vAlign w:val="bottom"/>
                <w:hideMark/>
              </w:tcPr>
            </w:tcPrChange>
          </w:tcPr>
          <w:p w14:paraId="223CE8ED" w14:textId="77777777" w:rsidR="00D46A62" w:rsidRPr="00D46A62" w:rsidRDefault="00D46A62" w:rsidP="00D46A62">
            <w:pPr>
              <w:suppressAutoHyphens w:val="0"/>
              <w:spacing w:after="0" w:line="240" w:lineRule="auto"/>
              <w:jc w:val="left"/>
              <w:rPr>
                <w:ins w:id="2149" w:author="Jose Eduardo VIU" w:date="2023-04-02T13:31:00Z"/>
                <w:rFonts w:ascii="Calibri" w:eastAsia="Times New Roman" w:hAnsi="Calibri" w:cs="Calibri"/>
                <w:b/>
                <w:bCs/>
                <w:lang w:eastAsia="es-ES"/>
              </w:rPr>
            </w:pPr>
            <w:ins w:id="2150" w:author="Jose Eduardo VIU" w:date="2023-04-02T13:31:00Z">
              <w:r w:rsidRPr="00D46A62">
                <w:rPr>
                  <w:rFonts w:ascii="Calibri" w:eastAsia="Times New Roman" w:hAnsi="Calibri" w:cs="Calibri"/>
                  <w:b/>
                  <w:bCs/>
                  <w:lang w:eastAsia="es-ES"/>
                </w:rPr>
                <w:t>Metr.</w:t>
              </w:r>
            </w:ins>
          </w:p>
        </w:tc>
        <w:tc>
          <w:tcPr>
            <w:tcW w:w="1583" w:type="dxa"/>
            <w:tcBorders>
              <w:top w:val="nil"/>
              <w:left w:val="nil"/>
              <w:bottom w:val="single" w:sz="4" w:space="0" w:color="auto"/>
              <w:right w:val="single" w:sz="4" w:space="0" w:color="auto"/>
            </w:tcBorders>
            <w:shd w:val="clear" w:color="000000" w:fill="A6A6A6"/>
            <w:noWrap/>
            <w:vAlign w:val="bottom"/>
            <w:hideMark/>
            <w:tcPrChange w:id="2151" w:author="Jose Eduardo VIU" w:date="2023-04-02T13:31:00Z">
              <w:tcPr>
                <w:tcW w:w="1411" w:type="dxa"/>
                <w:tcBorders>
                  <w:top w:val="nil"/>
                  <w:left w:val="nil"/>
                  <w:bottom w:val="single" w:sz="4" w:space="0" w:color="auto"/>
                  <w:right w:val="single" w:sz="4" w:space="0" w:color="auto"/>
                </w:tcBorders>
                <w:shd w:val="clear" w:color="000000" w:fill="A6A6A6"/>
                <w:noWrap/>
                <w:vAlign w:val="bottom"/>
                <w:hideMark/>
              </w:tcPr>
            </w:tcPrChange>
          </w:tcPr>
          <w:p w14:paraId="15C09C59" w14:textId="77777777" w:rsidR="00D46A62" w:rsidRPr="00D46A62" w:rsidRDefault="00D46A62" w:rsidP="00D46A62">
            <w:pPr>
              <w:suppressAutoHyphens w:val="0"/>
              <w:spacing w:after="0" w:line="240" w:lineRule="auto"/>
              <w:jc w:val="left"/>
              <w:rPr>
                <w:ins w:id="2152" w:author="Jose Eduardo VIU" w:date="2023-04-02T13:31:00Z"/>
                <w:rFonts w:ascii="Calibri" w:eastAsia="Times New Roman" w:hAnsi="Calibri" w:cs="Calibri"/>
                <w:b/>
                <w:bCs/>
                <w:lang w:eastAsia="es-ES"/>
              </w:rPr>
            </w:pPr>
            <w:ins w:id="2153" w:author="Jose Eduardo VIU" w:date="2023-04-02T13:31:00Z">
              <w:r w:rsidRPr="00D46A62">
                <w:rPr>
                  <w:rFonts w:ascii="Calibri" w:eastAsia="Times New Roman" w:hAnsi="Calibri" w:cs="Calibri"/>
                  <w:b/>
                  <w:bCs/>
                  <w:lang w:eastAsia="es-ES"/>
                </w:rPr>
                <w:t>Valor</w:t>
              </w:r>
            </w:ins>
          </w:p>
        </w:tc>
        <w:tc>
          <w:tcPr>
            <w:tcW w:w="3704" w:type="dxa"/>
            <w:tcBorders>
              <w:top w:val="nil"/>
              <w:left w:val="nil"/>
              <w:bottom w:val="single" w:sz="4" w:space="0" w:color="auto"/>
              <w:right w:val="single" w:sz="4" w:space="0" w:color="auto"/>
            </w:tcBorders>
            <w:shd w:val="clear" w:color="000000" w:fill="A6A6A6"/>
            <w:noWrap/>
            <w:vAlign w:val="bottom"/>
            <w:hideMark/>
            <w:tcPrChange w:id="2154" w:author="Jose Eduardo VIU" w:date="2023-04-02T13:31:00Z">
              <w:tcPr>
                <w:tcW w:w="3301" w:type="dxa"/>
                <w:tcBorders>
                  <w:top w:val="nil"/>
                  <w:left w:val="nil"/>
                  <w:bottom w:val="single" w:sz="4" w:space="0" w:color="auto"/>
                  <w:right w:val="single" w:sz="4" w:space="0" w:color="auto"/>
                </w:tcBorders>
                <w:shd w:val="clear" w:color="000000" w:fill="A6A6A6"/>
                <w:noWrap/>
                <w:vAlign w:val="bottom"/>
                <w:hideMark/>
              </w:tcPr>
            </w:tcPrChange>
          </w:tcPr>
          <w:p w14:paraId="193ACA6A" w14:textId="77777777" w:rsidR="00D46A62" w:rsidRPr="00D46A62" w:rsidRDefault="00D46A62" w:rsidP="00D46A62">
            <w:pPr>
              <w:suppressAutoHyphens w:val="0"/>
              <w:spacing w:after="0" w:line="240" w:lineRule="auto"/>
              <w:jc w:val="left"/>
              <w:rPr>
                <w:ins w:id="2155" w:author="Jose Eduardo VIU" w:date="2023-04-02T13:31:00Z"/>
                <w:rFonts w:ascii="Calibri" w:eastAsia="Times New Roman" w:hAnsi="Calibri" w:cs="Calibri"/>
                <w:b/>
                <w:bCs/>
                <w:lang w:eastAsia="es-ES"/>
              </w:rPr>
            </w:pPr>
            <w:ins w:id="2156" w:author="Jose Eduardo VIU" w:date="2023-04-02T13:31:00Z">
              <w:r w:rsidRPr="00D46A62">
                <w:rPr>
                  <w:rFonts w:ascii="Calibri" w:eastAsia="Times New Roman" w:hAnsi="Calibri" w:cs="Calibri"/>
                  <w:b/>
                  <w:bCs/>
                  <w:lang w:eastAsia="es-ES"/>
                </w:rPr>
                <w:t>Descripción</w:t>
              </w:r>
            </w:ins>
          </w:p>
        </w:tc>
      </w:tr>
      <w:tr w:rsidR="00D46A62" w:rsidRPr="00D46A62" w14:paraId="3DC628EA" w14:textId="77777777" w:rsidTr="00D46A62">
        <w:trPr>
          <w:trHeight w:val="201"/>
          <w:jc w:val="center"/>
          <w:ins w:id="2157" w:author="Jose Eduardo VIU" w:date="2023-04-02T13:31:00Z"/>
          <w:trPrChange w:id="2158" w:author="Jose Eduardo VIU" w:date="2023-04-02T13:31:00Z">
            <w:trPr>
              <w:trHeight w:val="300"/>
            </w:trPr>
          </w:trPrChange>
        </w:trPr>
        <w:tc>
          <w:tcPr>
            <w:tcW w:w="728" w:type="dxa"/>
            <w:tcBorders>
              <w:top w:val="nil"/>
              <w:left w:val="single" w:sz="4" w:space="0" w:color="auto"/>
              <w:bottom w:val="single" w:sz="4" w:space="0" w:color="auto"/>
              <w:right w:val="single" w:sz="4" w:space="0" w:color="auto"/>
            </w:tcBorders>
            <w:shd w:val="clear" w:color="auto" w:fill="auto"/>
            <w:noWrap/>
            <w:vAlign w:val="bottom"/>
            <w:hideMark/>
            <w:tcPrChange w:id="2159" w:author="Jose Eduardo VIU" w:date="2023-04-02T13:31:00Z">
              <w:tcPr>
                <w:tcW w:w="64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233BDF56" w14:textId="77777777" w:rsidR="00D46A62" w:rsidRPr="00D46A62" w:rsidRDefault="00D46A62" w:rsidP="00D46A62">
            <w:pPr>
              <w:suppressAutoHyphens w:val="0"/>
              <w:spacing w:after="0" w:line="240" w:lineRule="auto"/>
              <w:jc w:val="left"/>
              <w:rPr>
                <w:ins w:id="2160" w:author="Jose Eduardo VIU" w:date="2023-04-02T13:31:00Z"/>
                <w:rFonts w:ascii="Calibri" w:eastAsia="Times New Roman" w:hAnsi="Calibri" w:cs="Calibri"/>
                <w:color w:val="000000"/>
                <w:lang w:eastAsia="es-ES"/>
              </w:rPr>
            </w:pPr>
            <w:ins w:id="2161" w:author="Jose Eduardo VIU" w:date="2023-04-02T13:31:00Z">
              <w:r w:rsidRPr="00D46A62">
                <w:rPr>
                  <w:rFonts w:ascii="Calibri" w:eastAsia="Times New Roman" w:hAnsi="Calibri" w:cs="Calibri"/>
                  <w:color w:val="000000"/>
                  <w:lang w:eastAsia="es-ES"/>
                </w:rPr>
                <w:t>R^2</w:t>
              </w:r>
            </w:ins>
          </w:p>
        </w:tc>
        <w:tc>
          <w:tcPr>
            <w:tcW w:w="1583" w:type="dxa"/>
            <w:tcBorders>
              <w:top w:val="nil"/>
              <w:left w:val="nil"/>
              <w:bottom w:val="single" w:sz="4" w:space="0" w:color="auto"/>
              <w:right w:val="single" w:sz="4" w:space="0" w:color="auto"/>
            </w:tcBorders>
            <w:shd w:val="clear" w:color="auto" w:fill="auto"/>
            <w:noWrap/>
            <w:vAlign w:val="bottom"/>
            <w:hideMark/>
            <w:tcPrChange w:id="2162" w:author="Jose Eduardo VIU" w:date="2023-04-02T13:31:00Z">
              <w:tcPr>
                <w:tcW w:w="1411" w:type="dxa"/>
                <w:tcBorders>
                  <w:top w:val="nil"/>
                  <w:left w:val="nil"/>
                  <w:bottom w:val="single" w:sz="4" w:space="0" w:color="auto"/>
                  <w:right w:val="single" w:sz="4" w:space="0" w:color="auto"/>
                </w:tcBorders>
                <w:shd w:val="clear" w:color="auto" w:fill="auto"/>
                <w:noWrap/>
                <w:vAlign w:val="bottom"/>
                <w:hideMark/>
              </w:tcPr>
            </w:tcPrChange>
          </w:tcPr>
          <w:p w14:paraId="4AF3A867" w14:textId="77777777" w:rsidR="00D46A62" w:rsidRPr="00D46A62" w:rsidRDefault="00D46A62" w:rsidP="00D46A62">
            <w:pPr>
              <w:suppressAutoHyphens w:val="0"/>
              <w:spacing w:after="0" w:line="240" w:lineRule="auto"/>
              <w:jc w:val="left"/>
              <w:rPr>
                <w:ins w:id="2163" w:author="Jose Eduardo VIU" w:date="2023-04-02T13:31:00Z"/>
                <w:rFonts w:ascii="Calibri" w:eastAsia="Times New Roman" w:hAnsi="Calibri" w:cs="Calibri"/>
                <w:color w:val="000000"/>
                <w:lang w:eastAsia="es-ES"/>
              </w:rPr>
            </w:pPr>
            <w:ins w:id="2164" w:author="Jose Eduardo VIU" w:date="2023-04-02T13:31:00Z">
              <w:r w:rsidRPr="00D46A62">
                <w:rPr>
                  <w:rFonts w:ascii="Calibri" w:eastAsia="Times New Roman" w:hAnsi="Calibri" w:cs="Calibri"/>
                  <w:color w:val="000000"/>
                  <w:lang w:eastAsia="es-ES"/>
                </w:rPr>
                <w:t xml:space="preserve">           0,9181 </w:t>
              </w:r>
            </w:ins>
          </w:p>
        </w:tc>
        <w:tc>
          <w:tcPr>
            <w:tcW w:w="3704" w:type="dxa"/>
            <w:tcBorders>
              <w:top w:val="nil"/>
              <w:left w:val="nil"/>
              <w:bottom w:val="single" w:sz="4" w:space="0" w:color="auto"/>
              <w:right w:val="single" w:sz="4" w:space="0" w:color="auto"/>
            </w:tcBorders>
            <w:shd w:val="clear" w:color="auto" w:fill="auto"/>
            <w:noWrap/>
            <w:vAlign w:val="bottom"/>
            <w:hideMark/>
            <w:tcPrChange w:id="2165" w:author="Jose Eduardo VIU" w:date="2023-04-02T13:31:00Z">
              <w:tcPr>
                <w:tcW w:w="3301" w:type="dxa"/>
                <w:tcBorders>
                  <w:top w:val="nil"/>
                  <w:left w:val="nil"/>
                  <w:bottom w:val="single" w:sz="4" w:space="0" w:color="auto"/>
                  <w:right w:val="single" w:sz="4" w:space="0" w:color="auto"/>
                </w:tcBorders>
                <w:shd w:val="clear" w:color="auto" w:fill="auto"/>
                <w:noWrap/>
                <w:vAlign w:val="bottom"/>
                <w:hideMark/>
              </w:tcPr>
            </w:tcPrChange>
          </w:tcPr>
          <w:p w14:paraId="0090602C" w14:textId="77777777" w:rsidR="00D46A62" w:rsidRPr="00D46A62" w:rsidRDefault="00D46A62" w:rsidP="00D46A62">
            <w:pPr>
              <w:suppressAutoHyphens w:val="0"/>
              <w:spacing w:after="0" w:line="240" w:lineRule="auto"/>
              <w:jc w:val="left"/>
              <w:rPr>
                <w:ins w:id="2166" w:author="Jose Eduardo VIU" w:date="2023-04-02T13:31:00Z"/>
                <w:rFonts w:ascii="Calibri" w:eastAsia="Times New Roman" w:hAnsi="Calibri" w:cs="Calibri"/>
                <w:color w:val="000000"/>
                <w:lang w:eastAsia="es-ES"/>
              </w:rPr>
            </w:pPr>
            <w:ins w:id="2167" w:author="Jose Eduardo VIU" w:date="2023-04-02T13:31:00Z">
              <w:r w:rsidRPr="00D46A62">
                <w:rPr>
                  <w:rFonts w:ascii="Calibri" w:eastAsia="Times New Roman" w:hAnsi="Calibri" w:cs="Calibri"/>
                  <w:color w:val="000000"/>
                  <w:lang w:eastAsia="es-ES"/>
                </w:rPr>
                <w:t>Coeficiente de Determinación</w:t>
              </w:r>
            </w:ins>
          </w:p>
        </w:tc>
      </w:tr>
      <w:tr w:rsidR="00D46A62" w:rsidRPr="00D46A62" w14:paraId="0B12F2C3" w14:textId="77777777" w:rsidTr="00D46A62">
        <w:trPr>
          <w:trHeight w:val="201"/>
          <w:jc w:val="center"/>
          <w:ins w:id="2168" w:author="Jose Eduardo VIU" w:date="2023-04-02T13:31:00Z"/>
          <w:trPrChange w:id="2169" w:author="Jose Eduardo VIU" w:date="2023-04-02T13:31:00Z">
            <w:trPr>
              <w:trHeight w:val="300"/>
            </w:trPr>
          </w:trPrChange>
        </w:trPr>
        <w:tc>
          <w:tcPr>
            <w:tcW w:w="728" w:type="dxa"/>
            <w:tcBorders>
              <w:top w:val="nil"/>
              <w:left w:val="single" w:sz="4" w:space="0" w:color="auto"/>
              <w:bottom w:val="single" w:sz="4" w:space="0" w:color="auto"/>
              <w:right w:val="single" w:sz="4" w:space="0" w:color="auto"/>
            </w:tcBorders>
            <w:shd w:val="clear" w:color="auto" w:fill="auto"/>
            <w:noWrap/>
            <w:vAlign w:val="bottom"/>
            <w:hideMark/>
            <w:tcPrChange w:id="2170" w:author="Jose Eduardo VIU" w:date="2023-04-02T13:31:00Z">
              <w:tcPr>
                <w:tcW w:w="64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761C63EF" w14:textId="77777777" w:rsidR="00D46A62" w:rsidRPr="00D46A62" w:rsidRDefault="00D46A62" w:rsidP="00D46A62">
            <w:pPr>
              <w:suppressAutoHyphens w:val="0"/>
              <w:spacing w:after="0" w:line="240" w:lineRule="auto"/>
              <w:jc w:val="left"/>
              <w:rPr>
                <w:ins w:id="2171" w:author="Jose Eduardo VIU" w:date="2023-04-02T13:31:00Z"/>
                <w:rFonts w:ascii="Calibri" w:eastAsia="Times New Roman" w:hAnsi="Calibri" w:cs="Calibri"/>
                <w:color w:val="000000"/>
                <w:lang w:eastAsia="es-ES"/>
              </w:rPr>
            </w:pPr>
            <w:ins w:id="2172" w:author="Jose Eduardo VIU" w:date="2023-04-02T13:31:00Z">
              <w:r w:rsidRPr="00D46A62">
                <w:rPr>
                  <w:rFonts w:ascii="Calibri" w:eastAsia="Times New Roman" w:hAnsi="Calibri" w:cs="Calibri"/>
                  <w:color w:val="000000"/>
                  <w:lang w:eastAsia="es-ES"/>
                </w:rPr>
                <w:t>RMSE</w:t>
              </w:r>
            </w:ins>
          </w:p>
        </w:tc>
        <w:tc>
          <w:tcPr>
            <w:tcW w:w="1583" w:type="dxa"/>
            <w:tcBorders>
              <w:top w:val="nil"/>
              <w:left w:val="nil"/>
              <w:bottom w:val="single" w:sz="4" w:space="0" w:color="auto"/>
              <w:right w:val="single" w:sz="4" w:space="0" w:color="auto"/>
            </w:tcBorders>
            <w:shd w:val="clear" w:color="auto" w:fill="auto"/>
            <w:noWrap/>
            <w:vAlign w:val="bottom"/>
            <w:hideMark/>
            <w:tcPrChange w:id="2173" w:author="Jose Eduardo VIU" w:date="2023-04-02T13:31:00Z">
              <w:tcPr>
                <w:tcW w:w="1411" w:type="dxa"/>
                <w:tcBorders>
                  <w:top w:val="nil"/>
                  <w:left w:val="nil"/>
                  <w:bottom w:val="single" w:sz="4" w:space="0" w:color="auto"/>
                  <w:right w:val="single" w:sz="4" w:space="0" w:color="auto"/>
                </w:tcBorders>
                <w:shd w:val="clear" w:color="auto" w:fill="auto"/>
                <w:noWrap/>
                <w:vAlign w:val="bottom"/>
                <w:hideMark/>
              </w:tcPr>
            </w:tcPrChange>
          </w:tcPr>
          <w:p w14:paraId="3A32C5B4" w14:textId="77777777" w:rsidR="00D46A62" w:rsidRPr="00D46A62" w:rsidRDefault="00D46A62" w:rsidP="00D46A62">
            <w:pPr>
              <w:suppressAutoHyphens w:val="0"/>
              <w:spacing w:after="0" w:line="240" w:lineRule="auto"/>
              <w:jc w:val="left"/>
              <w:rPr>
                <w:ins w:id="2174" w:author="Jose Eduardo VIU" w:date="2023-04-02T13:31:00Z"/>
                <w:rFonts w:ascii="Calibri" w:eastAsia="Times New Roman" w:hAnsi="Calibri" w:cs="Calibri"/>
                <w:color w:val="000000"/>
                <w:lang w:eastAsia="es-ES"/>
              </w:rPr>
            </w:pPr>
            <w:ins w:id="2175" w:author="Jose Eduardo VIU" w:date="2023-04-02T13:31:00Z">
              <w:r w:rsidRPr="00D46A62">
                <w:rPr>
                  <w:rFonts w:ascii="Calibri" w:eastAsia="Times New Roman" w:hAnsi="Calibri" w:cs="Calibri"/>
                  <w:color w:val="000000"/>
                  <w:lang w:eastAsia="es-ES"/>
                </w:rPr>
                <w:t xml:space="preserve">           0,0006 </w:t>
              </w:r>
            </w:ins>
          </w:p>
        </w:tc>
        <w:tc>
          <w:tcPr>
            <w:tcW w:w="3704" w:type="dxa"/>
            <w:tcBorders>
              <w:top w:val="nil"/>
              <w:left w:val="nil"/>
              <w:bottom w:val="single" w:sz="4" w:space="0" w:color="auto"/>
              <w:right w:val="single" w:sz="4" w:space="0" w:color="auto"/>
            </w:tcBorders>
            <w:shd w:val="clear" w:color="auto" w:fill="auto"/>
            <w:noWrap/>
            <w:vAlign w:val="bottom"/>
            <w:hideMark/>
            <w:tcPrChange w:id="2176" w:author="Jose Eduardo VIU" w:date="2023-04-02T13:31:00Z">
              <w:tcPr>
                <w:tcW w:w="3301" w:type="dxa"/>
                <w:tcBorders>
                  <w:top w:val="nil"/>
                  <w:left w:val="nil"/>
                  <w:bottom w:val="single" w:sz="4" w:space="0" w:color="auto"/>
                  <w:right w:val="single" w:sz="4" w:space="0" w:color="auto"/>
                </w:tcBorders>
                <w:shd w:val="clear" w:color="auto" w:fill="auto"/>
                <w:noWrap/>
                <w:vAlign w:val="bottom"/>
                <w:hideMark/>
              </w:tcPr>
            </w:tcPrChange>
          </w:tcPr>
          <w:p w14:paraId="48D76A39" w14:textId="77777777" w:rsidR="00D46A62" w:rsidRPr="00D46A62" w:rsidRDefault="00D46A62" w:rsidP="00D46A62">
            <w:pPr>
              <w:suppressAutoHyphens w:val="0"/>
              <w:spacing w:after="0" w:line="240" w:lineRule="auto"/>
              <w:jc w:val="left"/>
              <w:rPr>
                <w:ins w:id="2177" w:author="Jose Eduardo VIU" w:date="2023-04-02T13:31:00Z"/>
                <w:rFonts w:ascii="Calibri" w:eastAsia="Times New Roman" w:hAnsi="Calibri" w:cs="Calibri"/>
                <w:color w:val="000000"/>
                <w:lang w:eastAsia="es-ES"/>
              </w:rPr>
            </w:pPr>
            <w:ins w:id="2178" w:author="Jose Eduardo VIU" w:date="2023-04-02T13:31:00Z">
              <w:r w:rsidRPr="00D46A62">
                <w:rPr>
                  <w:rFonts w:ascii="Calibri" w:eastAsia="Times New Roman" w:hAnsi="Calibri" w:cs="Calibri"/>
                  <w:color w:val="000000"/>
                  <w:lang w:eastAsia="es-ES"/>
                </w:rPr>
                <w:t>Raíz de error cuadrático medio</w:t>
              </w:r>
            </w:ins>
          </w:p>
        </w:tc>
      </w:tr>
      <w:tr w:rsidR="00D46A62" w:rsidRPr="00D46A62" w14:paraId="356DFC38" w14:textId="77777777" w:rsidTr="00D46A62">
        <w:trPr>
          <w:trHeight w:val="201"/>
          <w:jc w:val="center"/>
          <w:ins w:id="2179" w:author="Jose Eduardo VIU" w:date="2023-04-02T13:31:00Z"/>
          <w:trPrChange w:id="2180" w:author="Jose Eduardo VIU" w:date="2023-04-02T13:31:00Z">
            <w:trPr>
              <w:trHeight w:val="300"/>
            </w:trPr>
          </w:trPrChange>
        </w:trPr>
        <w:tc>
          <w:tcPr>
            <w:tcW w:w="728" w:type="dxa"/>
            <w:tcBorders>
              <w:top w:val="nil"/>
              <w:left w:val="single" w:sz="4" w:space="0" w:color="auto"/>
              <w:bottom w:val="single" w:sz="4" w:space="0" w:color="auto"/>
              <w:right w:val="single" w:sz="4" w:space="0" w:color="auto"/>
            </w:tcBorders>
            <w:shd w:val="clear" w:color="auto" w:fill="auto"/>
            <w:noWrap/>
            <w:vAlign w:val="bottom"/>
            <w:hideMark/>
            <w:tcPrChange w:id="2181" w:author="Jose Eduardo VIU" w:date="2023-04-02T13:31:00Z">
              <w:tcPr>
                <w:tcW w:w="64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70F7E573" w14:textId="77777777" w:rsidR="00D46A62" w:rsidRPr="00D46A62" w:rsidRDefault="00D46A62" w:rsidP="00D46A62">
            <w:pPr>
              <w:suppressAutoHyphens w:val="0"/>
              <w:spacing w:after="0" w:line="240" w:lineRule="auto"/>
              <w:jc w:val="left"/>
              <w:rPr>
                <w:ins w:id="2182" w:author="Jose Eduardo VIU" w:date="2023-04-02T13:31:00Z"/>
                <w:rFonts w:ascii="Calibri" w:eastAsia="Times New Roman" w:hAnsi="Calibri" w:cs="Calibri"/>
                <w:color w:val="000000"/>
                <w:lang w:eastAsia="es-ES"/>
              </w:rPr>
            </w:pPr>
            <w:ins w:id="2183" w:author="Jose Eduardo VIU" w:date="2023-04-02T13:31:00Z">
              <w:r w:rsidRPr="00D46A62">
                <w:rPr>
                  <w:rFonts w:ascii="Calibri" w:eastAsia="Times New Roman" w:hAnsi="Calibri" w:cs="Calibri"/>
                  <w:color w:val="000000"/>
                  <w:lang w:eastAsia="es-ES"/>
                </w:rPr>
                <w:t>MAE</w:t>
              </w:r>
            </w:ins>
          </w:p>
        </w:tc>
        <w:tc>
          <w:tcPr>
            <w:tcW w:w="1583" w:type="dxa"/>
            <w:tcBorders>
              <w:top w:val="nil"/>
              <w:left w:val="nil"/>
              <w:bottom w:val="single" w:sz="4" w:space="0" w:color="auto"/>
              <w:right w:val="single" w:sz="4" w:space="0" w:color="auto"/>
            </w:tcBorders>
            <w:shd w:val="clear" w:color="auto" w:fill="auto"/>
            <w:noWrap/>
            <w:vAlign w:val="bottom"/>
            <w:hideMark/>
            <w:tcPrChange w:id="2184" w:author="Jose Eduardo VIU" w:date="2023-04-02T13:31:00Z">
              <w:tcPr>
                <w:tcW w:w="1411" w:type="dxa"/>
                <w:tcBorders>
                  <w:top w:val="nil"/>
                  <w:left w:val="nil"/>
                  <w:bottom w:val="single" w:sz="4" w:space="0" w:color="auto"/>
                  <w:right w:val="single" w:sz="4" w:space="0" w:color="auto"/>
                </w:tcBorders>
                <w:shd w:val="clear" w:color="auto" w:fill="auto"/>
                <w:noWrap/>
                <w:vAlign w:val="bottom"/>
                <w:hideMark/>
              </w:tcPr>
            </w:tcPrChange>
          </w:tcPr>
          <w:p w14:paraId="712A58F9" w14:textId="77777777" w:rsidR="00D46A62" w:rsidRPr="00D46A62" w:rsidRDefault="00D46A62" w:rsidP="00D46A62">
            <w:pPr>
              <w:suppressAutoHyphens w:val="0"/>
              <w:spacing w:after="0" w:line="240" w:lineRule="auto"/>
              <w:jc w:val="left"/>
              <w:rPr>
                <w:ins w:id="2185" w:author="Jose Eduardo VIU" w:date="2023-04-02T13:31:00Z"/>
                <w:rFonts w:ascii="Calibri" w:eastAsia="Times New Roman" w:hAnsi="Calibri" w:cs="Calibri"/>
                <w:color w:val="000000"/>
                <w:lang w:eastAsia="es-ES"/>
              </w:rPr>
            </w:pPr>
            <w:ins w:id="2186" w:author="Jose Eduardo VIU" w:date="2023-04-02T13:31:00Z">
              <w:r w:rsidRPr="00D46A62">
                <w:rPr>
                  <w:rFonts w:ascii="Calibri" w:eastAsia="Times New Roman" w:hAnsi="Calibri" w:cs="Calibri"/>
                  <w:color w:val="000000"/>
                  <w:lang w:eastAsia="es-ES"/>
                </w:rPr>
                <w:t xml:space="preserve">           0,0184 </w:t>
              </w:r>
            </w:ins>
          </w:p>
        </w:tc>
        <w:tc>
          <w:tcPr>
            <w:tcW w:w="3704" w:type="dxa"/>
            <w:tcBorders>
              <w:top w:val="nil"/>
              <w:left w:val="nil"/>
              <w:bottom w:val="single" w:sz="4" w:space="0" w:color="auto"/>
              <w:right w:val="single" w:sz="4" w:space="0" w:color="auto"/>
            </w:tcBorders>
            <w:shd w:val="clear" w:color="auto" w:fill="auto"/>
            <w:noWrap/>
            <w:vAlign w:val="bottom"/>
            <w:hideMark/>
            <w:tcPrChange w:id="2187" w:author="Jose Eduardo VIU" w:date="2023-04-02T13:31:00Z">
              <w:tcPr>
                <w:tcW w:w="3301" w:type="dxa"/>
                <w:tcBorders>
                  <w:top w:val="nil"/>
                  <w:left w:val="nil"/>
                  <w:bottom w:val="single" w:sz="4" w:space="0" w:color="auto"/>
                  <w:right w:val="single" w:sz="4" w:space="0" w:color="auto"/>
                </w:tcBorders>
                <w:shd w:val="clear" w:color="auto" w:fill="auto"/>
                <w:noWrap/>
                <w:vAlign w:val="bottom"/>
                <w:hideMark/>
              </w:tcPr>
            </w:tcPrChange>
          </w:tcPr>
          <w:p w14:paraId="00A42D64" w14:textId="77777777" w:rsidR="00D46A62" w:rsidRPr="00D46A62" w:rsidRDefault="00D46A62" w:rsidP="00D46A62">
            <w:pPr>
              <w:suppressAutoHyphens w:val="0"/>
              <w:spacing w:after="0" w:line="240" w:lineRule="auto"/>
              <w:jc w:val="left"/>
              <w:rPr>
                <w:ins w:id="2188" w:author="Jose Eduardo VIU" w:date="2023-04-02T13:31:00Z"/>
                <w:rFonts w:ascii="Calibri" w:eastAsia="Times New Roman" w:hAnsi="Calibri" w:cs="Calibri"/>
                <w:color w:val="000000"/>
                <w:lang w:eastAsia="es-ES"/>
              </w:rPr>
            </w:pPr>
            <w:ins w:id="2189" w:author="Jose Eduardo VIU" w:date="2023-04-02T13:31:00Z">
              <w:r w:rsidRPr="00D46A62">
                <w:rPr>
                  <w:rFonts w:ascii="Calibri" w:eastAsia="Times New Roman" w:hAnsi="Calibri" w:cs="Calibri"/>
                  <w:color w:val="000000"/>
                  <w:lang w:eastAsia="es-ES"/>
                </w:rPr>
                <w:t>Error absoluto medio</w:t>
              </w:r>
            </w:ins>
          </w:p>
        </w:tc>
      </w:tr>
      <w:tr w:rsidR="00D46A62" w:rsidRPr="00D46A62" w14:paraId="63FC5428" w14:textId="77777777" w:rsidTr="00D46A62">
        <w:trPr>
          <w:trHeight w:val="201"/>
          <w:jc w:val="center"/>
          <w:ins w:id="2190" w:author="Jose Eduardo VIU" w:date="2023-04-02T13:31:00Z"/>
          <w:trPrChange w:id="2191" w:author="Jose Eduardo VIU" w:date="2023-04-02T13:31:00Z">
            <w:trPr>
              <w:trHeight w:val="300"/>
            </w:trPr>
          </w:trPrChange>
        </w:trPr>
        <w:tc>
          <w:tcPr>
            <w:tcW w:w="728" w:type="dxa"/>
            <w:tcBorders>
              <w:top w:val="nil"/>
              <w:left w:val="single" w:sz="4" w:space="0" w:color="auto"/>
              <w:bottom w:val="single" w:sz="4" w:space="0" w:color="auto"/>
              <w:right w:val="single" w:sz="4" w:space="0" w:color="auto"/>
            </w:tcBorders>
            <w:shd w:val="clear" w:color="auto" w:fill="auto"/>
            <w:noWrap/>
            <w:vAlign w:val="bottom"/>
            <w:hideMark/>
            <w:tcPrChange w:id="2192" w:author="Jose Eduardo VIU" w:date="2023-04-02T13:31:00Z">
              <w:tcPr>
                <w:tcW w:w="64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5771AE3C" w14:textId="77777777" w:rsidR="00D46A62" w:rsidRPr="00D46A62" w:rsidRDefault="00D46A62" w:rsidP="00D46A62">
            <w:pPr>
              <w:suppressAutoHyphens w:val="0"/>
              <w:spacing w:after="0" w:line="240" w:lineRule="auto"/>
              <w:jc w:val="left"/>
              <w:rPr>
                <w:ins w:id="2193" w:author="Jose Eduardo VIU" w:date="2023-04-02T13:31:00Z"/>
                <w:rFonts w:ascii="Calibri" w:eastAsia="Times New Roman" w:hAnsi="Calibri" w:cs="Calibri"/>
                <w:color w:val="000000"/>
                <w:lang w:eastAsia="es-ES"/>
              </w:rPr>
            </w:pPr>
            <w:ins w:id="2194" w:author="Jose Eduardo VIU" w:date="2023-04-02T13:31:00Z">
              <w:r w:rsidRPr="00D46A62">
                <w:rPr>
                  <w:rFonts w:ascii="Calibri" w:eastAsia="Times New Roman" w:hAnsi="Calibri" w:cs="Calibri"/>
                  <w:color w:val="000000"/>
                  <w:lang w:eastAsia="es-ES"/>
                </w:rPr>
                <w:t>MAX</w:t>
              </w:r>
            </w:ins>
          </w:p>
        </w:tc>
        <w:tc>
          <w:tcPr>
            <w:tcW w:w="1583" w:type="dxa"/>
            <w:tcBorders>
              <w:top w:val="nil"/>
              <w:left w:val="nil"/>
              <w:bottom w:val="single" w:sz="4" w:space="0" w:color="auto"/>
              <w:right w:val="single" w:sz="4" w:space="0" w:color="auto"/>
            </w:tcBorders>
            <w:shd w:val="clear" w:color="auto" w:fill="auto"/>
            <w:noWrap/>
            <w:vAlign w:val="bottom"/>
            <w:hideMark/>
            <w:tcPrChange w:id="2195" w:author="Jose Eduardo VIU" w:date="2023-04-02T13:31:00Z">
              <w:tcPr>
                <w:tcW w:w="1411" w:type="dxa"/>
                <w:tcBorders>
                  <w:top w:val="nil"/>
                  <w:left w:val="nil"/>
                  <w:bottom w:val="single" w:sz="4" w:space="0" w:color="auto"/>
                  <w:right w:val="single" w:sz="4" w:space="0" w:color="auto"/>
                </w:tcBorders>
                <w:shd w:val="clear" w:color="auto" w:fill="auto"/>
                <w:noWrap/>
                <w:vAlign w:val="bottom"/>
                <w:hideMark/>
              </w:tcPr>
            </w:tcPrChange>
          </w:tcPr>
          <w:p w14:paraId="3F361A73" w14:textId="77777777" w:rsidR="00D46A62" w:rsidRPr="00D46A62" w:rsidRDefault="00D46A62" w:rsidP="00D46A62">
            <w:pPr>
              <w:suppressAutoHyphens w:val="0"/>
              <w:spacing w:after="0" w:line="240" w:lineRule="auto"/>
              <w:jc w:val="left"/>
              <w:rPr>
                <w:ins w:id="2196" w:author="Jose Eduardo VIU" w:date="2023-04-02T13:31:00Z"/>
                <w:rFonts w:ascii="Calibri" w:eastAsia="Times New Roman" w:hAnsi="Calibri" w:cs="Calibri"/>
                <w:color w:val="000000"/>
                <w:lang w:eastAsia="es-ES"/>
              </w:rPr>
            </w:pPr>
            <w:ins w:id="2197" w:author="Jose Eduardo VIU" w:date="2023-04-02T13:31:00Z">
              <w:r w:rsidRPr="00D46A62">
                <w:rPr>
                  <w:rFonts w:ascii="Calibri" w:eastAsia="Times New Roman" w:hAnsi="Calibri" w:cs="Calibri"/>
                  <w:color w:val="000000"/>
                  <w:lang w:eastAsia="es-ES"/>
                </w:rPr>
                <w:t xml:space="preserve">           0,1369 </w:t>
              </w:r>
            </w:ins>
          </w:p>
        </w:tc>
        <w:tc>
          <w:tcPr>
            <w:tcW w:w="3704" w:type="dxa"/>
            <w:tcBorders>
              <w:top w:val="nil"/>
              <w:left w:val="nil"/>
              <w:bottom w:val="single" w:sz="4" w:space="0" w:color="auto"/>
              <w:right w:val="single" w:sz="4" w:space="0" w:color="auto"/>
            </w:tcBorders>
            <w:shd w:val="clear" w:color="auto" w:fill="auto"/>
            <w:noWrap/>
            <w:vAlign w:val="bottom"/>
            <w:hideMark/>
            <w:tcPrChange w:id="2198" w:author="Jose Eduardo VIU" w:date="2023-04-02T13:31:00Z">
              <w:tcPr>
                <w:tcW w:w="3301" w:type="dxa"/>
                <w:tcBorders>
                  <w:top w:val="nil"/>
                  <w:left w:val="nil"/>
                  <w:bottom w:val="single" w:sz="4" w:space="0" w:color="auto"/>
                  <w:right w:val="single" w:sz="4" w:space="0" w:color="auto"/>
                </w:tcBorders>
                <w:shd w:val="clear" w:color="auto" w:fill="auto"/>
                <w:noWrap/>
                <w:vAlign w:val="bottom"/>
                <w:hideMark/>
              </w:tcPr>
            </w:tcPrChange>
          </w:tcPr>
          <w:p w14:paraId="19A181C6" w14:textId="77777777" w:rsidR="00D46A62" w:rsidRPr="00D46A62" w:rsidRDefault="00D46A62" w:rsidP="00D46A62">
            <w:pPr>
              <w:suppressAutoHyphens w:val="0"/>
              <w:spacing w:after="0" w:line="240" w:lineRule="auto"/>
              <w:jc w:val="left"/>
              <w:rPr>
                <w:ins w:id="2199" w:author="Jose Eduardo VIU" w:date="2023-04-02T13:31:00Z"/>
                <w:rFonts w:ascii="Calibri" w:eastAsia="Times New Roman" w:hAnsi="Calibri" w:cs="Calibri"/>
                <w:color w:val="000000"/>
                <w:lang w:eastAsia="es-ES"/>
              </w:rPr>
            </w:pPr>
            <w:ins w:id="2200" w:author="Jose Eduardo VIU" w:date="2023-04-02T13:31:00Z">
              <w:r w:rsidRPr="00D46A62">
                <w:rPr>
                  <w:rFonts w:ascii="Calibri" w:eastAsia="Times New Roman" w:hAnsi="Calibri" w:cs="Calibri"/>
                  <w:color w:val="000000"/>
                  <w:lang w:eastAsia="es-ES"/>
                </w:rPr>
                <w:t>Error Máximo</w:t>
              </w:r>
            </w:ins>
          </w:p>
        </w:tc>
      </w:tr>
      <w:tr w:rsidR="00D46A62" w:rsidRPr="00D46A62" w14:paraId="3641E1DF" w14:textId="77777777" w:rsidTr="00D46A62">
        <w:trPr>
          <w:trHeight w:val="201"/>
          <w:jc w:val="center"/>
          <w:ins w:id="2201" w:author="Jose Eduardo VIU" w:date="2023-04-02T13:31:00Z"/>
          <w:trPrChange w:id="2202" w:author="Jose Eduardo VIU" w:date="2023-04-02T13:31:00Z">
            <w:trPr>
              <w:trHeight w:val="300"/>
            </w:trPr>
          </w:trPrChange>
        </w:trPr>
        <w:tc>
          <w:tcPr>
            <w:tcW w:w="6015" w:type="dxa"/>
            <w:gridSpan w:val="3"/>
            <w:tcBorders>
              <w:top w:val="single" w:sz="4" w:space="0" w:color="auto"/>
              <w:left w:val="single" w:sz="4" w:space="0" w:color="auto"/>
              <w:bottom w:val="single" w:sz="4" w:space="0" w:color="auto"/>
              <w:right w:val="single" w:sz="4" w:space="0" w:color="auto"/>
            </w:tcBorders>
            <w:shd w:val="clear" w:color="000000" w:fill="A6A6A6"/>
            <w:noWrap/>
            <w:vAlign w:val="bottom"/>
            <w:hideMark/>
            <w:tcPrChange w:id="2203" w:author="Jose Eduardo VIU" w:date="2023-04-02T13:31:00Z">
              <w:tcPr>
                <w:tcW w:w="5361" w:type="dxa"/>
                <w:gridSpan w:val="3"/>
                <w:tcBorders>
                  <w:top w:val="single" w:sz="4" w:space="0" w:color="auto"/>
                  <w:left w:val="single" w:sz="4" w:space="0" w:color="auto"/>
                  <w:bottom w:val="single" w:sz="4" w:space="0" w:color="auto"/>
                  <w:right w:val="single" w:sz="4" w:space="0" w:color="auto"/>
                </w:tcBorders>
                <w:shd w:val="clear" w:color="000000" w:fill="A6A6A6"/>
                <w:noWrap/>
                <w:vAlign w:val="bottom"/>
                <w:hideMark/>
              </w:tcPr>
            </w:tcPrChange>
          </w:tcPr>
          <w:p w14:paraId="62356A74" w14:textId="77777777" w:rsidR="00D46A62" w:rsidRPr="00D46A62" w:rsidRDefault="00D46A62" w:rsidP="00D46A62">
            <w:pPr>
              <w:suppressAutoHyphens w:val="0"/>
              <w:spacing w:after="0" w:line="240" w:lineRule="auto"/>
              <w:jc w:val="center"/>
              <w:rPr>
                <w:ins w:id="2204" w:author="Jose Eduardo VIU" w:date="2023-04-02T13:31:00Z"/>
                <w:rFonts w:ascii="Calibri" w:eastAsia="Times New Roman" w:hAnsi="Calibri" w:cs="Calibri"/>
                <w:b/>
                <w:bCs/>
                <w:lang w:eastAsia="es-ES"/>
              </w:rPr>
            </w:pPr>
            <w:ins w:id="2205" w:author="Jose Eduardo VIU" w:date="2023-04-02T13:31:00Z">
              <w:r w:rsidRPr="00D46A62">
                <w:rPr>
                  <w:rFonts w:ascii="Calibri" w:eastAsia="Times New Roman" w:hAnsi="Calibri" w:cs="Calibri"/>
                  <w:b/>
                  <w:bCs/>
                  <w:lang w:eastAsia="es-ES"/>
                </w:rPr>
                <w:t>Estimadores para Test</w:t>
              </w:r>
            </w:ins>
          </w:p>
        </w:tc>
      </w:tr>
      <w:tr w:rsidR="00D46A62" w:rsidRPr="00D46A62" w14:paraId="0B435F71" w14:textId="77777777" w:rsidTr="00D46A62">
        <w:trPr>
          <w:trHeight w:val="201"/>
          <w:jc w:val="center"/>
          <w:ins w:id="2206" w:author="Jose Eduardo VIU" w:date="2023-04-02T13:31:00Z"/>
          <w:trPrChange w:id="2207" w:author="Jose Eduardo VIU" w:date="2023-04-02T13:31:00Z">
            <w:trPr>
              <w:trHeight w:val="300"/>
            </w:trPr>
          </w:trPrChange>
        </w:trPr>
        <w:tc>
          <w:tcPr>
            <w:tcW w:w="728" w:type="dxa"/>
            <w:tcBorders>
              <w:top w:val="nil"/>
              <w:left w:val="single" w:sz="4" w:space="0" w:color="auto"/>
              <w:bottom w:val="single" w:sz="4" w:space="0" w:color="auto"/>
              <w:right w:val="single" w:sz="4" w:space="0" w:color="auto"/>
            </w:tcBorders>
            <w:shd w:val="clear" w:color="000000" w:fill="A6A6A6"/>
            <w:noWrap/>
            <w:vAlign w:val="bottom"/>
            <w:hideMark/>
            <w:tcPrChange w:id="2208" w:author="Jose Eduardo VIU" w:date="2023-04-02T13:31:00Z">
              <w:tcPr>
                <w:tcW w:w="649" w:type="dxa"/>
                <w:tcBorders>
                  <w:top w:val="nil"/>
                  <w:left w:val="single" w:sz="4" w:space="0" w:color="auto"/>
                  <w:bottom w:val="single" w:sz="4" w:space="0" w:color="auto"/>
                  <w:right w:val="single" w:sz="4" w:space="0" w:color="auto"/>
                </w:tcBorders>
                <w:shd w:val="clear" w:color="000000" w:fill="A6A6A6"/>
                <w:noWrap/>
                <w:vAlign w:val="bottom"/>
                <w:hideMark/>
              </w:tcPr>
            </w:tcPrChange>
          </w:tcPr>
          <w:p w14:paraId="1882F9E9" w14:textId="77777777" w:rsidR="00D46A62" w:rsidRPr="00D46A62" w:rsidRDefault="00D46A62" w:rsidP="00D46A62">
            <w:pPr>
              <w:suppressAutoHyphens w:val="0"/>
              <w:spacing w:after="0" w:line="240" w:lineRule="auto"/>
              <w:jc w:val="left"/>
              <w:rPr>
                <w:ins w:id="2209" w:author="Jose Eduardo VIU" w:date="2023-04-02T13:31:00Z"/>
                <w:rFonts w:ascii="Calibri" w:eastAsia="Times New Roman" w:hAnsi="Calibri" w:cs="Calibri"/>
                <w:b/>
                <w:bCs/>
                <w:lang w:eastAsia="es-ES"/>
              </w:rPr>
            </w:pPr>
            <w:ins w:id="2210" w:author="Jose Eduardo VIU" w:date="2023-04-02T13:31:00Z">
              <w:r w:rsidRPr="00D46A62">
                <w:rPr>
                  <w:rFonts w:ascii="Calibri" w:eastAsia="Times New Roman" w:hAnsi="Calibri" w:cs="Calibri"/>
                  <w:b/>
                  <w:bCs/>
                  <w:lang w:eastAsia="es-ES"/>
                </w:rPr>
                <w:t>Metr.</w:t>
              </w:r>
            </w:ins>
          </w:p>
        </w:tc>
        <w:tc>
          <w:tcPr>
            <w:tcW w:w="1583" w:type="dxa"/>
            <w:tcBorders>
              <w:top w:val="nil"/>
              <w:left w:val="nil"/>
              <w:bottom w:val="single" w:sz="4" w:space="0" w:color="auto"/>
              <w:right w:val="single" w:sz="4" w:space="0" w:color="auto"/>
            </w:tcBorders>
            <w:shd w:val="clear" w:color="000000" w:fill="A6A6A6"/>
            <w:noWrap/>
            <w:vAlign w:val="bottom"/>
            <w:hideMark/>
            <w:tcPrChange w:id="2211" w:author="Jose Eduardo VIU" w:date="2023-04-02T13:31:00Z">
              <w:tcPr>
                <w:tcW w:w="1411" w:type="dxa"/>
                <w:tcBorders>
                  <w:top w:val="nil"/>
                  <w:left w:val="nil"/>
                  <w:bottom w:val="single" w:sz="4" w:space="0" w:color="auto"/>
                  <w:right w:val="single" w:sz="4" w:space="0" w:color="auto"/>
                </w:tcBorders>
                <w:shd w:val="clear" w:color="000000" w:fill="A6A6A6"/>
                <w:noWrap/>
                <w:vAlign w:val="bottom"/>
                <w:hideMark/>
              </w:tcPr>
            </w:tcPrChange>
          </w:tcPr>
          <w:p w14:paraId="73BA2793" w14:textId="77777777" w:rsidR="00D46A62" w:rsidRPr="00D46A62" w:rsidRDefault="00D46A62" w:rsidP="00D46A62">
            <w:pPr>
              <w:suppressAutoHyphens w:val="0"/>
              <w:spacing w:after="0" w:line="240" w:lineRule="auto"/>
              <w:jc w:val="left"/>
              <w:rPr>
                <w:ins w:id="2212" w:author="Jose Eduardo VIU" w:date="2023-04-02T13:31:00Z"/>
                <w:rFonts w:ascii="Calibri" w:eastAsia="Times New Roman" w:hAnsi="Calibri" w:cs="Calibri"/>
                <w:b/>
                <w:bCs/>
                <w:lang w:eastAsia="es-ES"/>
              </w:rPr>
            </w:pPr>
            <w:ins w:id="2213" w:author="Jose Eduardo VIU" w:date="2023-04-02T13:31:00Z">
              <w:r w:rsidRPr="00D46A62">
                <w:rPr>
                  <w:rFonts w:ascii="Calibri" w:eastAsia="Times New Roman" w:hAnsi="Calibri" w:cs="Calibri"/>
                  <w:b/>
                  <w:bCs/>
                  <w:lang w:eastAsia="es-ES"/>
                </w:rPr>
                <w:t>Valor</w:t>
              </w:r>
            </w:ins>
          </w:p>
        </w:tc>
        <w:tc>
          <w:tcPr>
            <w:tcW w:w="3704" w:type="dxa"/>
            <w:tcBorders>
              <w:top w:val="nil"/>
              <w:left w:val="nil"/>
              <w:bottom w:val="single" w:sz="4" w:space="0" w:color="auto"/>
              <w:right w:val="single" w:sz="4" w:space="0" w:color="auto"/>
            </w:tcBorders>
            <w:shd w:val="clear" w:color="000000" w:fill="A6A6A6"/>
            <w:noWrap/>
            <w:vAlign w:val="bottom"/>
            <w:hideMark/>
            <w:tcPrChange w:id="2214" w:author="Jose Eduardo VIU" w:date="2023-04-02T13:31:00Z">
              <w:tcPr>
                <w:tcW w:w="3301" w:type="dxa"/>
                <w:tcBorders>
                  <w:top w:val="nil"/>
                  <w:left w:val="nil"/>
                  <w:bottom w:val="single" w:sz="4" w:space="0" w:color="auto"/>
                  <w:right w:val="single" w:sz="4" w:space="0" w:color="auto"/>
                </w:tcBorders>
                <w:shd w:val="clear" w:color="000000" w:fill="A6A6A6"/>
                <w:noWrap/>
                <w:vAlign w:val="bottom"/>
                <w:hideMark/>
              </w:tcPr>
            </w:tcPrChange>
          </w:tcPr>
          <w:p w14:paraId="478D1AA1" w14:textId="77777777" w:rsidR="00D46A62" w:rsidRPr="00D46A62" w:rsidRDefault="00D46A62" w:rsidP="00D46A62">
            <w:pPr>
              <w:suppressAutoHyphens w:val="0"/>
              <w:spacing w:after="0" w:line="240" w:lineRule="auto"/>
              <w:jc w:val="left"/>
              <w:rPr>
                <w:ins w:id="2215" w:author="Jose Eduardo VIU" w:date="2023-04-02T13:31:00Z"/>
                <w:rFonts w:ascii="Calibri" w:eastAsia="Times New Roman" w:hAnsi="Calibri" w:cs="Calibri"/>
                <w:b/>
                <w:bCs/>
                <w:lang w:eastAsia="es-ES"/>
              </w:rPr>
            </w:pPr>
            <w:ins w:id="2216" w:author="Jose Eduardo VIU" w:date="2023-04-02T13:31:00Z">
              <w:r w:rsidRPr="00D46A62">
                <w:rPr>
                  <w:rFonts w:ascii="Calibri" w:eastAsia="Times New Roman" w:hAnsi="Calibri" w:cs="Calibri"/>
                  <w:b/>
                  <w:bCs/>
                  <w:lang w:eastAsia="es-ES"/>
                </w:rPr>
                <w:t>Descripción</w:t>
              </w:r>
            </w:ins>
          </w:p>
        </w:tc>
      </w:tr>
      <w:tr w:rsidR="00D46A62" w:rsidRPr="00D46A62" w14:paraId="1364D7D0" w14:textId="77777777" w:rsidTr="00D46A62">
        <w:trPr>
          <w:trHeight w:val="201"/>
          <w:jc w:val="center"/>
          <w:ins w:id="2217" w:author="Jose Eduardo VIU" w:date="2023-04-02T13:31:00Z"/>
          <w:trPrChange w:id="2218" w:author="Jose Eduardo VIU" w:date="2023-04-02T13:31:00Z">
            <w:trPr>
              <w:trHeight w:val="300"/>
            </w:trPr>
          </w:trPrChange>
        </w:trPr>
        <w:tc>
          <w:tcPr>
            <w:tcW w:w="728" w:type="dxa"/>
            <w:tcBorders>
              <w:top w:val="nil"/>
              <w:left w:val="single" w:sz="4" w:space="0" w:color="auto"/>
              <w:bottom w:val="single" w:sz="4" w:space="0" w:color="auto"/>
              <w:right w:val="single" w:sz="4" w:space="0" w:color="auto"/>
            </w:tcBorders>
            <w:shd w:val="clear" w:color="auto" w:fill="auto"/>
            <w:noWrap/>
            <w:vAlign w:val="bottom"/>
            <w:hideMark/>
            <w:tcPrChange w:id="2219" w:author="Jose Eduardo VIU" w:date="2023-04-02T13:31:00Z">
              <w:tcPr>
                <w:tcW w:w="64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32B13A6F" w14:textId="77777777" w:rsidR="00D46A62" w:rsidRPr="00D46A62" w:rsidRDefault="00D46A62" w:rsidP="00D46A62">
            <w:pPr>
              <w:suppressAutoHyphens w:val="0"/>
              <w:spacing w:after="0" w:line="240" w:lineRule="auto"/>
              <w:jc w:val="left"/>
              <w:rPr>
                <w:ins w:id="2220" w:author="Jose Eduardo VIU" w:date="2023-04-02T13:31:00Z"/>
                <w:rFonts w:ascii="Calibri" w:eastAsia="Times New Roman" w:hAnsi="Calibri" w:cs="Calibri"/>
                <w:color w:val="000000"/>
                <w:lang w:eastAsia="es-ES"/>
              </w:rPr>
            </w:pPr>
            <w:ins w:id="2221" w:author="Jose Eduardo VIU" w:date="2023-04-02T13:31:00Z">
              <w:r w:rsidRPr="00D46A62">
                <w:rPr>
                  <w:rFonts w:ascii="Calibri" w:eastAsia="Times New Roman" w:hAnsi="Calibri" w:cs="Calibri"/>
                  <w:color w:val="000000"/>
                  <w:lang w:eastAsia="es-ES"/>
                </w:rPr>
                <w:t>R^2</w:t>
              </w:r>
            </w:ins>
          </w:p>
        </w:tc>
        <w:tc>
          <w:tcPr>
            <w:tcW w:w="1583" w:type="dxa"/>
            <w:tcBorders>
              <w:top w:val="nil"/>
              <w:left w:val="nil"/>
              <w:bottom w:val="single" w:sz="4" w:space="0" w:color="auto"/>
              <w:right w:val="single" w:sz="4" w:space="0" w:color="auto"/>
            </w:tcBorders>
            <w:shd w:val="clear" w:color="auto" w:fill="auto"/>
            <w:noWrap/>
            <w:vAlign w:val="bottom"/>
            <w:hideMark/>
            <w:tcPrChange w:id="2222" w:author="Jose Eduardo VIU" w:date="2023-04-02T13:31:00Z">
              <w:tcPr>
                <w:tcW w:w="1411" w:type="dxa"/>
                <w:tcBorders>
                  <w:top w:val="nil"/>
                  <w:left w:val="nil"/>
                  <w:bottom w:val="single" w:sz="4" w:space="0" w:color="auto"/>
                  <w:right w:val="single" w:sz="4" w:space="0" w:color="auto"/>
                </w:tcBorders>
                <w:shd w:val="clear" w:color="auto" w:fill="auto"/>
                <w:noWrap/>
                <w:vAlign w:val="bottom"/>
                <w:hideMark/>
              </w:tcPr>
            </w:tcPrChange>
          </w:tcPr>
          <w:p w14:paraId="541B79A2" w14:textId="77777777" w:rsidR="00D46A62" w:rsidRPr="00D46A62" w:rsidRDefault="00D46A62" w:rsidP="00D46A62">
            <w:pPr>
              <w:suppressAutoHyphens w:val="0"/>
              <w:spacing w:after="0" w:line="240" w:lineRule="auto"/>
              <w:jc w:val="left"/>
              <w:rPr>
                <w:ins w:id="2223" w:author="Jose Eduardo VIU" w:date="2023-04-02T13:31:00Z"/>
                <w:rFonts w:ascii="Calibri" w:eastAsia="Times New Roman" w:hAnsi="Calibri" w:cs="Calibri"/>
                <w:color w:val="000000"/>
                <w:lang w:eastAsia="es-ES"/>
              </w:rPr>
            </w:pPr>
            <w:ins w:id="2224" w:author="Jose Eduardo VIU" w:date="2023-04-02T13:31:00Z">
              <w:r w:rsidRPr="00D46A62">
                <w:rPr>
                  <w:rFonts w:ascii="Calibri" w:eastAsia="Times New Roman" w:hAnsi="Calibri" w:cs="Calibri"/>
                  <w:color w:val="000000"/>
                  <w:lang w:eastAsia="es-ES"/>
                </w:rPr>
                <w:t xml:space="preserve">           0,8438 </w:t>
              </w:r>
            </w:ins>
          </w:p>
        </w:tc>
        <w:tc>
          <w:tcPr>
            <w:tcW w:w="3704" w:type="dxa"/>
            <w:tcBorders>
              <w:top w:val="nil"/>
              <w:left w:val="nil"/>
              <w:bottom w:val="single" w:sz="4" w:space="0" w:color="auto"/>
              <w:right w:val="single" w:sz="4" w:space="0" w:color="auto"/>
            </w:tcBorders>
            <w:shd w:val="clear" w:color="auto" w:fill="auto"/>
            <w:noWrap/>
            <w:vAlign w:val="bottom"/>
            <w:hideMark/>
            <w:tcPrChange w:id="2225" w:author="Jose Eduardo VIU" w:date="2023-04-02T13:31:00Z">
              <w:tcPr>
                <w:tcW w:w="3301" w:type="dxa"/>
                <w:tcBorders>
                  <w:top w:val="nil"/>
                  <w:left w:val="nil"/>
                  <w:bottom w:val="single" w:sz="4" w:space="0" w:color="auto"/>
                  <w:right w:val="single" w:sz="4" w:space="0" w:color="auto"/>
                </w:tcBorders>
                <w:shd w:val="clear" w:color="auto" w:fill="auto"/>
                <w:noWrap/>
                <w:vAlign w:val="bottom"/>
                <w:hideMark/>
              </w:tcPr>
            </w:tcPrChange>
          </w:tcPr>
          <w:p w14:paraId="3D16165E" w14:textId="77777777" w:rsidR="00D46A62" w:rsidRPr="00D46A62" w:rsidRDefault="00D46A62" w:rsidP="00D46A62">
            <w:pPr>
              <w:suppressAutoHyphens w:val="0"/>
              <w:spacing w:after="0" w:line="240" w:lineRule="auto"/>
              <w:jc w:val="left"/>
              <w:rPr>
                <w:ins w:id="2226" w:author="Jose Eduardo VIU" w:date="2023-04-02T13:31:00Z"/>
                <w:rFonts w:ascii="Calibri" w:eastAsia="Times New Roman" w:hAnsi="Calibri" w:cs="Calibri"/>
                <w:color w:val="000000"/>
                <w:lang w:eastAsia="es-ES"/>
              </w:rPr>
            </w:pPr>
            <w:ins w:id="2227" w:author="Jose Eduardo VIU" w:date="2023-04-02T13:31:00Z">
              <w:r w:rsidRPr="00D46A62">
                <w:rPr>
                  <w:rFonts w:ascii="Calibri" w:eastAsia="Times New Roman" w:hAnsi="Calibri" w:cs="Calibri"/>
                  <w:color w:val="000000"/>
                  <w:lang w:eastAsia="es-ES"/>
                </w:rPr>
                <w:t>Coeficiente de Determinación</w:t>
              </w:r>
            </w:ins>
          </w:p>
        </w:tc>
      </w:tr>
      <w:tr w:rsidR="00D46A62" w:rsidRPr="00D46A62" w14:paraId="5DA26006" w14:textId="77777777" w:rsidTr="00D46A62">
        <w:trPr>
          <w:trHeight w:val="201"/>
          <w:jc w:val="center"/>
          <w:ins w:id="2228" w:author="Jose Eduardo VIU" w:date="2023-04-02T13:31:00Z"/>
          <w:trPrChange w:id="2229" w:author="Jose Eduardo VIU" w:date="2023-04-02T13:31:00Z">
            <w:trPr>
              <w:trHeight w:val="300"/>
            </w:trPr>
          </w:trPrChange>
        </w:trPr>
        <w:tc>
          <w:tcPr>
            <w:tcW w:w="728" w:type="dxa"/>
            <w:tcBorders>
              <w:top w:val="nil"/>
              <w:left w:val="single" w:sz="4" w:space="0" w:color="auto"/>
              <w:bottom w:val="single" w:sz="4" w:space="0" w:color="auto"/>
              <w:right w:val="single" w:sz="4" w:space="0" w:color="auto"/>
            </w:tcBorders>
            <w:shd w:val="clear" w:color="auto" w:fill="auto"/>
            <w:noWrap/>
            <w:vAlign w:val="bottom"/>
            <w:hideMark/>
            <w:tcPrChange w:id="2230" w:author="Jose Eduardo VIU" w:date="2023-04-02T13:31:00Z">
              <w:tcPr>
                <w:tcW w:w="64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1EB7FADD" w14:textId="77777777" w:rsidR="00D46A62" w:rsidRPr="00D46A62" w:rsidRDefault="00D46A62" w:rsidP="00D46A62">
            <w:pPr>
              <w:suppressAutoHyphens w:val="0"/>
              <w:spacing w:after="0" w:line="240" w:lineRule="auto"/>
              <w:jc w:val="left"/>
              <w:rPr>
                <w:ins w:id="2231" w:author="Jose Eduardo VIU" w:date="2023-04-02T13:31:00Z"/>
                <w:rFonts w:ascii="Calibri" w:eastAsia="Times New Roman" w:hAnsi="Calibri" w:cs="Calibri"/>
                <w:color w:val="000000"/>
                <w:lang w:eastAsia="es-ES"/>
              </w:rPr>
            </w:pPr>
            <w:ins w:id="2232" w:author="Jose Eduardo VIU" w:date="2023-04-02T13:31:00Z">
              <w:r w:rsidRPr="00D46A62">
                <w:rPr>
                  <w:rFonts w:ascii="Calibri" w:eastAsia="Times New Roman" w:hAnsi="Calibri" w:cs="Calibri"/>
                  <w:color w:val="000000"/>
                  <w:lang w:eastAsia="es-ES"/>
                </w:rPr>
                <w:t>RMSE</w:t>
              </w:r>
            </w:ins>
          </w:p>
        </w:tc>
        <w:tc>
          <w:tcPr>
            <w:tcW w:w="1583" w:type="dxa"/>
            <w:tcBorders>
              <w:top w:val="nil"/>
              <w:left w:val="nil"/>
              <w:bottom w:val="single" w:sz="4" w:space="0" w:color="auto"/>
              <w:right w:val="single" w:sz="4" w:space="0" w:color="auto"/>
            </w:tcBorders>
            <w:shd w:val="clear" w:color="auto" w:fill="auto"/>
            <w:noWrap/>
            <w:vAlign w:val="bottom"/>
            <w:hideMark/>
            <w:tcPrChange w:id="2233" w:author="Jose Eduardo VIU" w:date="2023-04-02T13:31:00Z">
              <w:tcPr>
                <w:tcW w:w="1411" w:type="dxa"/>
                <w:tcBorders>
                  <w:top w:val="nil"/>
                  <w:left w:val="nil"/>
                  <w:bottom w:val="single" w:sz="4" w:space="0" w:color="auto"/>
                  <w:right w:val="single" w:sz="4" w:space="0" w:color="auto"/>
                </w:tcBorders>
                <w:shd w:val="clear" w:color="auto" w:fill="auto"/>
                <w:noWrap/>
                <w:vAlign w:val="bottom"/>
                <w:hideMark/>
              </w:tcPr>
            </w:tcPrChange>
          </w:tcPr>
          <w:p w14:paraId="131FC1E3" w14:textId="77777777" w:rsidR="00D46A62" w:rsidRPr="00D46A62" w:rsidRDefault="00D46A62" w:rsidP="00D46A62">
            <w:pPr>
              <w:suppressAutoHyphens w:val="0"/>
              <w:spacing w:after="0" w:line="240" w:lineRule="auto"/>
              <w:jc w:val="left"/>
              <w:rPr>
                <w:ins w:id="2234" w:author="Jose Eduardo VIU" w:date="2023-04-02T13:31:00Z"/>
                <w:rFonts w:ascii="Calibri" w:eastAsia="Times New Roman" w:hAnsi="Calibri" w:cs="Calibri"/>
                <w:color w:val="000000"/>
                <w:lang w:eastAsia="es-ES"/>
              </w:rPr>
            </w:pPr>
            <w:ins w:id="2235" w:author="Jose Eduardo VIU" w:date="2023-04-02T13:31:00Z">
              <w:r w:rsidRPr="00D46A62">
                <w:rPr>
                  <w:rFonts w:ascii="Calibri" w:eastAsia="Times New Roman" w:hAnsi="Calibri" w:cs="Calibri"/>
                  <w:color w:val="000000"/>
                  <w:lang w:eastAsia="es-ES"/>
                </w:rPr>
                <w:t xml:space="preserve">           0,0011 </w:t>
              </w:r>
            </w:ins>
          </w:p>
        </w:tc>
        <w:tc>
          <w:tcPr>
            <w:tcW w:w="3704" w:type="dxa"/>
            <w:tcBorders>
              <w:top w:val="nil"/>
              <w:left w:val="nil"/>
              <w:bottom w:val="single" w:sz="4" w:space="0" w:color="auto"/>
              <w:right w:val="single" w:sz="4" w:space="0" w:color="auto"/>
            </w:tcBorders>
            <w:shd w:val="clear" w:color="auto" w:fill="auto"/>
            <w:noWrap/>
            <w:vAlign w:val="bottom"/>
            <w:hideMark/>
            <w:tcPrChange w:id="2236" w:author="Jose Eduardo VIU" w:date="2023-04-02T13:31:00Z">
              <w:tcPr>
                <w:tcW w:w="3301" w:type="dxa"/>
                <w:tcBorders>
                  <w:top w:val="nil"/>
                  <w:left w:val="nil"/>
                  <w:bottom w:val="single" w:sz="4" w:space="0" w:color="auto"/>
                  <w:right w:val="single" w:sz="4" w:space="0" w:color="auto"/>
                </w:tcBorders>
                <w:shd w:val="clear" w:color="auto" w:fill="auto"/>
                <w:noWrap/>
                <w:vAlign w:val="bottom"/>
                <w:hideMark/>
              </w:tcPr>
            </w:tcPrChange>
          </w:tcPr>
          <w:p w14:paraId="445DCD86" w14:textId="77777777" w:rsidR="00D46A62" w:rsidRPr="00D46A62" w:rsidRDefault="00D46A62" w:rsidP="00D46A62">
            <w:pPr>
              <w:suppressAutoHyphens w:val="0"/>
              <w:spacing w:after="0" w:line="240" w:lineRule="auto"/>
              <w:jc w:val="left"/>
              <w:rPr>
                <w:ins w:id="2237" w:author="Jose Eduardo VIU" w:date="2023-04-02T13:31:00Z"/>
                <w:rFonts w:ascii="Calibri" w:eastAsia="Times New Roman" w:hAnsi="Calibri" w:cs="Calibri"/>
                <w:color w:val="000000"/>
                <w:lang w:eastAsia="es-ES"/>
              </w:rPr>
            </w:pPr>
            <w:ins w:id="2238" w:author="Jose Eduardo VIU" w:date="2023-04-02T13:31:00Z">
              <w:r w:rsidRPr="00D46A62">
                <w:rPr>
                  <w:rFonts w:ascii="Calibri" w:eastAsia="Times New Roman" w:hAnsi="Calibri" w:cs="Calibri"/>
                  <w:color w:val="000000"/>
                  <w:lang w:eastAsia="es-ES"/>
                </w:rPr>
                <w:t>Raíz de error cuadrático medio</w:t>
              </w:r>
            </w:ins>
          </w:p>
        </w:tc>
      </w:tr>
      <w:tr w:rsidR="00D46A62" w:rsidRPr="00D46A62" w14:paraId="7DDD3461" w14:textId="77777777" w:rsidTr="00D46A62">
        <w:trPr>
          <w:trHeight w:val="201"/>
          <w:jc w:val="center"/>
          <w:ins w:id="2239" w:author="Jose Eduardo VIU" w:date="2023-04-02T13:31:00Z"/>
          <w:trPrChange w:id="2240" w:author="Jose Eduardo VIU" w:date="2023-04-02T13:31:00Z">
            <w:trPr>
              <w:trHeight w:val="300"/>
            </w:trPr>
          </w:trPrChange>
        </w:trPr>
        <w:tc>
          <w:tcPr>
            <w:tcW w:w="728" w:type="dxa"/>
            <w:tcBorders>
              <w:top w:val="nil"/>
              <w:left w:val="single" w:sz="4" w:space="0" w:color="auto"/>
              <w:bottom w:val="single" w:sz="4" w:space="0" w:color="auto"/>
              <w:right w:val="single" w:sz="4" w:space="0" w:color="auto"/>
            </w:tcBorders>
            <w:shd w:val="clear" w:color="auto" w:fill="auto"/>
            <w:noWrap/>
            <w:vAlign w:val="bottom"/>
            <w:hideMark/>
            <w:tcPrChange w:id="2241" w:author="Jose Eduardo VIU" w:date="2023-04-02T13:31:00Z">
              <w:tcPr>
                <w:tcW w:w="64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394AB7EC" w14:textId="77777777" w:rsidR="00D46A62" w:rsidRPr="00D46A62" w:rsidRDefault="00D46A62" w:rsidP="00D46A62">
            <w:pPr>
              <w:suppressAutoHyphens w:val="0"/>
              <w:spacing w:after="0" w:line="240" w:lineRule="auto"/>
              <w:jc w:val="left"/>
              <w:rPr>
                <w:ins w:id="2242" w:author="Jose Eduardo VIU" w:date="2023-04-02T13:31:00Z"/>
                <w:rFonts w:ascii="Calibri" w:eastAsia="Times New Roman" w:hAnsi="Calibri" w:cs="Calibri"/>
                <w:color w:val="000000"/>
                <w:lang w:eastAsia="es-ES"/>
              </w:rPr>
            </w:pPr>
            <w:ins w:id="2243" w:author="Jose Eduardo VIU" w:date="2023-04-02T13:31:00Z">
              <w:r w:rsidRPr="00D46A62">
                <w:rPr>
                  <w:rFonts w:ascii="Calibri" w:eastAsia="Times New Roman" w:hAnsi="Calibri" w:cs="Calibri"/>
                  <w:color w:val="000000"/>
                  <w:lang w:eastAsia="es-ES"/>
                </w:rPr>
                <w:t>MAE</w:t>
              </w:r>
            </w:ins>
          </w:p>
        </w:tc>
        <w:tc>
          <w:tcPr>
            <w:tcW w:w="1583" w:type="dxa"/>
            <w:tcBorders>
              <w:top w:val="nil"/>
              <w:left w:val="nil"/>
              <w:bottom w:val="single" w:sz="4" w:space="0" w:color="auto"/>
              <w:right w:val="single" w:sz="4" w:space="0" w:color="auto"/>
            </w:tcBorders>
            <w:shd w:val="clear" w:color="auto" w:fill="auto"/>
            <w:noWrap/>
            <w:vAlign w:val="bottom"/>
            <w:hideMark/>
            <w:tcPrChange w:id="2244" w:author="Jose Eduardo VIU" w:date="2023-04-02T13:31:00Z">
              <w:tcPr>
                <w:tcW w:w="1411" w:type="dxa"/>
                <w:tcBorders>
                  <w:top w:val="nil"/>
                  <w:left w:val="nil"/>
                  <w:bottom w:val="single" w:sz="4" w:space="0" w:color="auto"/>
                  <w:right w:val="single" w:sz="4" w:space="0" w:color="auto"/>
                </w:tcBorders>
                <w:shd w:val="clear" w:color="auto" w:fill="auto"/>
                <w:noWrap/>
                <w:vAlign w:val="bottom"/>
                <w:hideMark/>
              </w:tcPr>
            </w:tcPrChange>
          </w:tcPr>
          <w:p w14:paraId="027EA83D" w14:textId="77777777" w:rsidR="00D46A62" w:rsidRPr="00D46A62" w:rsidRDefault="00D46A62" w:rsidP="00D46A62">
            <w:pPr>
              <w:suppressAutoHyphens w:val="0"/>
              <w:spacing w:after="0" w:line="240" w:lineRule="auto"/>
              <w:jc w:val="left"/>
              <w:rPr>
                <w:ins w:id="2245" w:author="Jose Eduardo VIU" w:date="2023-04-02T13:31:00Z"/>
                <w:rFonts w:ascii="Calibri" w:eastAsia="Times New Roman" w:hAnsi="Calibri" w:cs="Calibri"/>
                <w:color w:val="000000"/>
                <w:lang w:eastAsia="es-ES"/>
              </w:rPr>
            </w:pPr>
            <w:ins w:id="2246" w:author="Jose Eduardo VIU" w:date="2023-04-02T13:31:00Z">
              <w:r w:rsidRPr="00D46A62">
                <w:rPr>
                  <w:rFonts w:ascii="Calibri" w:eastAsia="Times New Roman" w:hAnsi="Calibri" w:cs="Calibri"/>
                  <w:color w:val="000000"/>
                  <w:lang w:eastAsia="es-ES"/>
                </w:rPr>
                <w:t xml:space="preserve">           0,0253 </w:t>
              </w:r>
            </w:ins>
          </w:p>
        </w:tc>
        <w:tc>
          <w:tcPr>
            <w:tcW w:w="3704" w:type="dxa"/>
            <w:tcBorders>
              <w:top w:val="nil"/>
              <w:left w:val="nil"/>
              <w:bottom w:val="single" w:sz="4" w:space="0" w:color="auto"/>
              <w:right w:val="single" w:sz="4" w:space="0" w:color="auto"/>
            </w:tcBorders>
            <w:shd w:val="clear" w:color="auto" w:fill="auto"/>
            <w:noWrap/>
            <w:vAlign w:val="bottom"/>
            <w:hideMark/>
            <w:tcPrChange w:id="2247" w:author="Jose Eduardo VIU" w:date="2023-04-02T13:31:00Z">
              <w:tcPr>
                <w:tcW w:w="3301" w:type="dxa"/>
                <w:tcBorders>
                  <w:top w:val="nil"/>
                  <w:left w:val="nil"/>
                  <w:bottom w:val="single" w:sz="4" w:space="0" w:color="auto"/>
                  <w:right w:val="single" w:sz="4" w:space="0" w:color="auto"/>
                </w:tcBorders>
                <w:shd w:val="clear" w:color="auto" w:fill="auto"/>
                <w:noWrap/>
                <w:vAlign w:val="bottom"/>
                <w:hideMark/>
              </w:tcPr>
            </w:tcPrChange>
          </w:tcPr>
          <w:p w14:paraId="5008D4EC" w14:textId="77777777" w:rsidR="00D46A62" w:rsidRPr="00D46A62" w:rsidRDefault="00D46A62" w:rsidP="00D46A62">
            <w:pPr>
              <w:suppressAutoHyphens w:val="0"/>
              <w:spacing w:after="0" w:line="240" w:lineRule="auto"/>
              <w:jc w:val="left"/>
              <w:rPr>
                <w:ins w:id="2248" w:author="Jose Eduardo VIU" w:date="2023-04-02T13:31:00Z"/>
                <w:rFonts w:ascii="Calibri" w:eastAsia="Times New Roman" w:hAnsi="Calibri" w:cs="Calibri"/>
                <w:color w:val="000000"/>
                <w:lang w:eastAsia="es-ES"/>
              </w:rPr>
            </w:pPr>
            <w:ins w:id="2249" w:author="Jose Eduardo VIU" w:date="2023-04-02T13:31:00Z">
              <w:r w:rsidRPr="00D46A62">
                <w:rPr>
                  <w:rFonts w:ascii="Calibri" w:eastAsia="Times New Roman" w:hAnsi="Calibri" w:cs="Calibri"/>
                  <w:color w:val="000000"/>
                  <w:lang w:eastAsia="es-ES"/>
                </w:rPr>
                <w:t>Error absoluto medio</w:t>
              </w:r>
            </w:ins>
          </w:p>
        </w:tc>
      </w:tr>
      <w:tr w:rsidR="00D46A62" w:rsidRPr="00D46A62" w14:paraId="4F43EB6D" w14:textId="77777777" w:rsidTr="00D46A62">
        <w:trPr>
          <w:trHeight w:val="201"/>
          <w:jc w:val="center"/>
          <w:ins w:id="2250" w:author="Jose Eduardo VIU" w:date="2023-04-02T13:31:00Z"/>
          <w:trPrChange w:id="2251" w:author="Jose Eduardo VIU" w:date="2023-04-02T13:31:00Z">
            <w:trPr>
              <w:trHeight w:val="300"/>
            </w:trPr>
          </w:trPrChange>
        </w:trPr>
        <w:tc>
          <w:tcPr>
            <w:tcW w:w="728" w:type="dxa"/>
            <w:tcBorders>
              <w:top w:val="nil"/>
              <w:left w:val="single" w:sz="4" w:space="0" w:color="auto"/>
              <w:bottom w:val="single" w:sz="4" w:space="0" w:color="auto"/>
              <w:right w:val="single" w:sz="4" w:space="0" w:color="auto"/>
            </w:tcBorders>
            <w:shd w:val="clear" w:color="auto" w:fill="auto"/>
            <w:noWrap/>
            <w:vAlign w:val="bottom"/>
            <w:hideMark/>
            <w:tcPrChange w:id="2252" w:author="Jose Eduardo VIU" w:date="2023-04-02T13:31:00Z">
              <w:tcPr>
                <w:tcW w:w="64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2A2F6B7E" w14:textId="77777777" w:rsidR="00D46A62" w:rsidRPr="00D46A62" w:rsidRDefault="00D46A62" w:rsidP="00D46A62">
            <w:pPr>
              <w:suppressAutoHyphens w:val="0"/>
              <w:spacing w:after="0" w:line="240" w:lineRule="auto"/>
              <w:jc w:val="left"/>
              <w:rPr>
                <w:ins w:id="2253" w:author="Jose Eduardo VIU" w:date="2023-04-02T13:31:00Z"/>
                <w:rFonts w:ascii="Calibri" w:eastAsia="Times New Roman" w:hAnsi="Calibri" w:cs="Calibri"/>
                <w:color w:val="000000"/>
                <w:lang w:eastAsia="es-ES"/>
              </w:rPr>
            </w:pPr>
            <w:ins w:id="2254" w:author="Jose Eduardo VIU" w:date="2023-04-02T13:31:00Z">
              <w:r w:rsidRPr="00D46A62">
                <w:rPr>
                  <w:rFonts w:ascii="Calibri" w:eastAsia="Times New Roman" w:hAnsi="Calibri" w:cs="Calibri"/>
                  <w:color w:val="000000"/>
                  <w:lang w:eastAsia="es-ES"/>
                </w:rPr>
                <w:t>MAX</w:t>
              </w:r>
            </w:ins>
          </w:p>
        </w:tc>
        <w:tc>
          <w:tcPr>
            <w:tcW w:w="1583" w:type="dxa"/>
            <w:tcBorders>
              <w:top w:val="nil"/>
              <w:left w:val="nil"/>
              <w:bottom w:val="single" w:sz="4" w:space="0" w:color="auto"/>
              <w:right w:val="single" w:sz="4" w:space="0" w:color="auto"/>
            </w:tcBorders>
            <w:shd w:val="clear" w:color="auto" w:fill="auto"/>
            <w:noWrap/>
            <w:vAlign w:val="bottom"/>
            <w:hideMark/>
            <w:tcPrChange w:id="2255" w:author="Jose Eduardo VIU" w:date="2023-04-02T13:31:00Z">
              <w:tcPr>
                <w:tcW w:w="1411" w:type="dxa"/>
                <w:tcBorders>
                  <w:top w:val="nil"/>
                  <w:left w:val="nil"/>
                  <w:bottom w:val="single" w:sz="4" w:space="0" w:color="auto"/>
                  <w:right w:val="single" w:sz="4" w:space="0" w:color="auto"/>
                </w:tcBorders>
                <w:shd w:val="clear" w:color="auto" w:fill="auto"/>
                <w:noWrap/>
                <w:vAlign w:val="bottom"/>
                <w:hideMark/>
              </w:tcPr>
            </w:tcPrChange>
          </w:tcPr>
          <w:p w14:paraId="783B9D28" w14:textId="77777777" w:rsidR="00D46A62" w:rsidRPr="00D46A62" w:rsidRDefault="00D46A62" w:rsidP="00D46A62">
            <w:pPr>
              <w:suppressAutoHyphens w:val="0"/>
              <w:spacing w:after="0" w:line="240" w:lineRule="auto"/>
              <w:jc w:val="left"/>
              <w:rPr>
                <w:ins w:id="2256" w:author="Jose Eduardo VIU" w:date="2023-04-02T13:31:00Z"/>
                <w:rFonts w:ascii="Calibri" w:eastAsia="Times New Roman" w:hAnsi="Calibri" w:cs="Calibri"/>
                <w:color w:val="000000"/>
                <w:lang w:eastAsia="es-ES"/>
              </w:rPr>
            </w:pPr>
            <w:ins w:id="2257" w:author="Jose Eduardo VIU" w:date="2023-04-02T13:31:00Z">
              <w:r w:rsidRPr="00D46A62">
                <w:rPr>
                  <w:rFonts w:ascii="Calibri" w:eastAsia="Times New Roman" w:hAnsi="Calibri" w:cs="Calibri"/>
                  <w:color w:val="000000"/>
                  <w:lang w:eastAsia="es-ES"/>
                </w:rPr>
                <w:t xml:space="preserve">           0,1744 </w:t>
              </w:r>
            </w:ins>
          </w:p>
        </w:tc>
        <w:tc>
          <w:tcPr>
            <w:tcW w:w="3704" w:type="dxa"/>
            <w:tcBorders>
              <w:top w:val="nil"/>
              <w:left w:val="nil"/>
              <w:bottom w:val="single" w:sz="4" w:space="0" w:color="auto"/>
              <w:right w:val="single" w:sz="4" w:space="0" w:color="auto"/>
            </w:tcBorders>
            <w:shd w:val="clear" w:color="auto" w:fill="auto"/>
            <w:noWrap/>
            <w:vAlign w:val="bottom"/>
            <w:hideMark/>
            <w:tcPrChange w:id="2258" w:author="Jose Eduardo VIU" w:date="2023-04-02T13:31:00Z">
              <w:tcPr>
                <w:tcW w:w="3301" w:type="dxa"/>
                <w:tcBorders>
                  <w:top w:val="nil"/>
                  <w:left w:val="nil"/>
                  <w:bottom w:val="single" w:sz="4" w:space="0" w:color="auto"/>
                  <w:right w:val="single" w:sz="4" w:space="0" w:color="auto"/>
                </w:tcBorders>
                <w:shd w:val="clear" w:color="auto" w:fill="auto"/>
                <w:noWrap/>
                <w:vAlign w:val="bottom"/>
                <w:hideMark/>
              </w:tcPr>
            </w:tcPrChange>
          </w:tcPr>
          <w:p w14:paraId="22090650" w14:textId="77777777" w:rsidR="00D46A62" w:rsidRPr="00D46A62" w:rsidRDefault="00D46A62" w:rsidP="00D46A62">
            <w:pPr>
              <w:suppressAutoHyphens w:val="0"/>
              <w:spacing w:after="0" w:line="240" w:lineRule="auto"/>
              <w:jc w:val="left"/>
              <w:rPr>
                <w:ins w:id="2259" w:author="Jose Eduardo VIU" w:date="2023-04-02T13:31:00Z"/>
                <w:rFonts w:ascii="Calibri" w:eastAsia="Times New Roman" w:hAnsi="Calibri" w:cs="Calibri"/>
                <w:color w:val="000000"/>
                <w:lang w:eastAsia="es-ES"/>
              </w:rPr>
            </w:pPr>
            <w:ins w:id="2260" w:author="Jose Eduardo VIU" w:date="2023-04-02T13:31:00Z">
              <w:r w:rsidRPr="00D46A62">
                <w:rPr>
                  <w:rFonts w:ascii="Calibri" w:eastAsia="Times New Roman" w:hAnsi="Calibri" w:cs="Calibri"/>
                  <w:color w:val="000000"/>
                  <w:lang w:eastAsia="es-ES"/>
                </w:rPr>
                <w:t>Error Máximo</w:t>
              </w:r>
            </w:ins>
          </w:p>
        </w:tc>
      </w:tr>
    </w:tbl>
    <w:p w14:paraId="3BD5FB13" w14:textId="77777777" w:rsidR="006658FB" w:rsidRDefault="006658FB" w:rsidP="00D46A62">
      <w:pPr>
        <w:rPr>
          <w:ins w:id="2261" w:author="Jose Eduardo VIU" w:date="2023-04-02T13:37:00Z"/>
        </w:rPr>
      </w:pPr>
    </w:p>
    <w:p w14:paraId="058C15F3" w14:textId="2D4BCE8C" w:rsidR="006658FB" w:rsidRDefault="006658FB" w:rsidP="00D46A62">
      <w:pPr>
        <w:rPr>
          <w:ins w:id="2262" w:author="Jose Eduardo VIU" w:date="2023-04-02T13:43:00Z"/>
        </w:rPr>
      </w:pPr>
      <w:ins w:id="2263" w:author="Jose Eduardo VIU" w:date="2023-04-02T13:36:00Z">
        <w:r w:rsidRPr="006658FB">
          <w:t>Intentamos ahora hacerlo con early_stopping. Este modelo permite ser lanzado con la opción de early stopping, y esta busca optimizar no los resultados para train si no para test (reserva un porcentaje de los datos de entrenamiento para realizar la validación con datos no usados). Podemos ponerle un número de iteaciones máximas muy grande pues se espera que acabe antes el proceso por no mejorar según las condiciones de early stopping.</w:t>
        </w:r>
      </w:ins>
      <w:ins w:id="2264" w:author="Jose Eduardo VIU" w:date="2023-04-02T13:38:00Z">
        <w:r>
          <w:t xml:space="preserve"> Este modelo nos ofrece además para los modelos la puntuaci</w:t>
        </w:r>
      </w:ins>
      <w:ins w:id="2265" w:author="Jose Eduardo VIU" w:date="2023-04-02T13:39:00Z">
        <w:r>
          <w:t>ó</w:t>
        </w:r>
      </w:ins>
      <w:ins w:id="2266" w:author="Jose Eduardo VIU" w:date="2023-04-02T13:38:00Z">
        <w:r>
          <w:t>n obtenida del estimador para entrenamiento y test en cada una de l</w:t>
        </w:r>
      </w:ins>
      <w:ins w:id="2267" w:author="Jose Eduardo VIU" w:date="2023-04-02T13:39:00Z">
        <w:r>
          <w:t xml:space="preserve">as iteraciones del método. Lanzamos de nuevo el modelo con estos nuevos parámetros y </w:t>
        </w:r>
      </w:ins>
      <w:ins w:id="2268" w:author="Jose Eduardo VIU" w:date="2023-04-02T13:40:00Z">
        <w:r>
          <w:t>vemos que deja de mejorar en validación para los parámetros seleccionados tras 95</w:t>
        </w:r>
      </w:ins>
      <w:ins w:id="2269" w:author="Jose Eduardo VIU" w:date="2023-04-02T13:41:00Z">
        <w:r>
          <w:t xml:space="preserve"> iteraciones. Veo de volverlo a lanzar con mayor libertad de parámetros a ver si encuentra alguno que mejore los resultados en validación.</w:t>
        </w:r>
      </w:ins>
      <w:ins w:id="2270" w:author="Jose Eduardo VIU" w:date="2023-04-02T13:43:00Z">
        <w:r>
          <w:t xml:space="preserve"> Como se puede </w:t>
        </w:r>
      </w:ins>
      <w:ins w:id="2271" w:author="Jose Eduardo VIU" w:date="2023-04-02T13:44:00Z">
        <w:r>
          <w:t>apreciar</w:t>
        </w:r>
      </w:ins>
      <w:ins w:id="2272" w:author="Jose Eduardo VIU" w:date="2023-04-02T13:43:00Z">
        <w:r>
          <w:t xml:space="preserve"> en la </w:t>
        </w:r>
      </w:ins>
      <w:ins w:id="2273" w:author="Jose Eduardo VIU" w:date="2023-04-02T13:44:00Z">
        <w:r>
          <w:fldChar w:fldCharType="begin"/>
        </w:r>
        <w:r>
          <w:instrText xml:space="preserve"> REF _Ref131334915 \h </w:instrText>
        </w:r>
      </w:ins>
      <w:r>
        <w:fldChar w:fldCharType="separate"/>
      </w:r>
      <w:ins w:id="2274" w:author="Jose Eduardo VIU" w:date="2023-04-03T06:46:00Z">
        <w:r w:rsidR="00395639">
          <w:t xml:space="preserve">Ilustración </w:t>
        </w:r>
        <w:r w:rsidR="00395639">
          <w:rPr>
            <w:noProof/>
          </w:rPr>
          <w:t>40</w:t>
        </w:r>
      </w:ins>
      <w:ins w:id="2275" w:author="Jose Eduardo VIU" w:date="2023-04-02T13:44:00Z">
        <w:r>
          <w:fldChar w:fldCharType="end"/>
        </w:r>
        <w:r>
          <w:t xml:space="preserve"> de este modo tampoco mejoramos en validación y el método </w:t>
        </w:r>
        <w:r>
          <w:lastRenderedPageBreak/>
          <w:t xml:space="preserve">rápidamente tiende a </w:t>
        </w:r>
      </w:ins>
      <w:ins w:id="2276" w:author="Jose Eduardo VIU" w:date="2023-04-02T13:45:00Z">
        <w:r>
          <w:t>sobreajustarse y comienzan a alejarse las gráficas de pérdida para entrenamiento y validación.</w:t>
        </w:r>
      </w:ins>
    </w:p>
    <w:p w14:paraId="4C7F61B0" w14:textId="26B1C08B" w:rsidR="006658FB" w:rsidRDefault="006658FB" w:rsidP="006658FB">
      <w:pPr>
        <w:pStyle w:val="Descripcin"/>
        <w:keepNext/>
        <w:rPr>
          <w:ins w:id="2277" w:author="Jose Eduardo VIU" w:date="2023-04-02T13:44:00Z"/>
        </w:rPr>
        <w:pPrChange w:id="2278" w:author="Jose Eduardo VIU" w:date="2023-04-02T13:44:00Z">
          <w:pPr>
            <w:pStyle w:val="Descripcin"/>
          </w:pPr>
        </w:pPrChange>
      </w:pPr>
      <w:bookmarkStart w:id="2279" w:name="_Toc131396904"/>
      <w:ins w:id="2280" w:author="Jose Eduardo VIU" w:date="2023-04-02T13:44:00Z">
        <w:r>
          <w:t xml:space="preserve">Tabla </w:t>
        </w:r>
        <w:r>
          <w:fldChar w:fldCharType="begin"/>
        </w:r>
        <w:r>
          <w:instrText xml:space="preserve"> SEQ Tabla \* ARABIC </w:instrText>
        </w:r>
      </w:ins>
      <w:r>
        <w:fldChar w:fldCharType="separate"/>
      </w:r>
      <w:ins w:id="2281" w:author="Jose Eduardo VIU" w:date="2023-04-03T06:46:00Z">
        <w:r w:rsidR="00395639">
          <w:rPr>
            <w:noProof/>
          </w:rPr>
          <w:t>10</w:t>
        </w:r>
      </w:ins>
      <w:ins w:id="2282" w:author="Jose Eduardo VIU" w:date="2023-04-02T13:44:00Z">
        <w:r>
          <w:fldChar w:fldCharType="end"/>
        </w:r>
        <w:r>
          <w:t xml:space="preserve">. </w:t>
        </w:r>
        <w:r w:rsidRPr="003925CB">
          <w:t>HistGradientBoostingRegressor</w:t>
        </w:r>
        <w:r>
          <w:t xml:space="preserve"> mediante earlysttoping traas búsqueda  de parámetros. Elaboración propia.</w:t>
        </w:r>
        <w:bookmarkEnd w:id="2279"/>
      </w:ins>
    </w:p>
    <w:p w14:paraId="0554A4DF" w14:textId="414ACE09" w:rsidR="006658FB" w:rsidRDefault="006658FB" w:rsidP="006658FB">
      <w:pPr>
        <w:jc w:val="center"/>
        <w:rPr>
          <w:ins w:id="2283" w:author="Jose Eduardo VIU" w:date="2023-04-02T13:41:00Z"/>
        </w:rPr>
        <w:pPrChange w:id="2284" w:author="Jose Eduardo VIU" w:date="2023-04-02T13:43:00Z">
          <w:pPr/>
        </w:pPrChange>
      </w:pPr>
      <w:ins w:id="2285" w:author="Jose Eduardo VIU" w:date="2023-04-02T13:43:00Z">
        <w:r>
          <w:rPr>
            <w:noProof/>
          </w:rPr>
          <w:drawing>
            <wp:inline distT="0" distB="0" distL="0" distR="0" wp14:anchorId="57C4085A" wp14:editId="5F389D9D">
              <wp:extent cx="3697200" cy="3848400"/>
              <wp:effectExtent l="0" t="0" r="0" b="0"/>
              <wp:docPr id="36175833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97200" cy="3848400"/>
                      </a:xfrm>
                      <a:prstGeom prst="rect">
                        <a:avLst/>
                      </a:prstGeom>
                      <a:noFill/>
                      <a:ln>
                        <a:noFill/>
                      </a:ln>
                    </pic:spPr>
                  </pic:pic>
                </a:graphicData>
              </a:graphic>
            </wp:inline>
          </w:drawing>
        </w:r>
      </w:ins>
    </w:p>
    <w:p w14:paraId="70297B96" w14:textId="5AC7AEE2" w:rsidR="00D46A62" w:rsidRDefault="006658FB" w:rsidP="00D46A62">
      <w:pPr>
        <w:rPr>
          <w:ins w:id="2286" w:author="Jose Eduardo VIU" w:date="2023-04-02T13:46:00Z"/>
        </w:rPr>
      </w:pPr>
      <w:ins w:id="2287" w:author="Jose Eduardo VIU" w:date="2023-04-02T13:39:00Z">
        <w:r>
          <w:t xml:space="preserve"> </w:t>
        </w:r>
      </w:ins>
      <w:ins w:id="2288" w:author="Jose Eduardo VIU" w:date="2023-04-02T13:45:00Z">
        <w:r>
          <w:t>Dejamos aquí este modelo y vemos de probar con el siguiente de la lista</w:t>
        </w:r>
      </w:ins>
      <w:ins w:id="2289" w:author="Jose Eduardo VIU" w:date="2023-04-02T13:46:00Z">
        <w:r w:rsidR="007C2E5F">
          <w:t xml:space="preserve"> según LazyPredict.</w:t>
        </w:r>
      </w:ins>
    </w:p>
    <w:p w14:paraId="398CF9A1" w14:textId="77777777" w:rsidR="007C2E5F" w:rsidRDefault="007C2E5F" w:rsidP="00D46A62">
      <w:pPr>
        <w:rPr>
          <w:ins w:id="2290" w:author="Jose Eduardo VIU" w:date="2023-04-02T13:46:00Z"/>
        </w:rPr>
      </w:pPr>
    </w:p>
    <w:p w14:paraId="0695A773" w14:textId="6B6F4A4E" w:rsidR="007C2E5F" w:rsidRDefault="002E1C91" w:rsidP="007C2E5F">
      <w:pPr>
        <w:pStyle w:val="Ttulo3"/>
        <w:rPr>
          <w:ins w:id="2291" w:author="Jose Eduardo VIU" w:date="2023-04-02T13:46:00Z"/>
        </w:rPr>
        <w:pPrChange w:id="2292" w:author="Jose Eduardo VIU" w:date="2023-04-02T13:46:00Z">
          <w:pPr/>
        </w:pPrChange>
      </w:pPr>
      <w:bookmarkStart w:id="2293" w:name="_Toc131396838"/>
      <w:ins w:id="2294" w:author="Jose Eduardo VIU" w:date="2023-04-02T19:45:00Z">
        <w:r w:rsidRPr="002E1C91">
          <w:t>KNeighborsRegressor</w:t>
        </w:r>
      </w:ins>
      <w:bookmarkEnd w:id="2293"/>
    </w:p>
    <w:p w14:paraId="620D3652" w14:textId="67651E54" w:rsidR="007C2E5F" w:rsidRDefault="00425A04" w:rsidP="00D46A62">
      <w:pPr>
        <w:rPr>
          <w:ins w:id="2295" w:author="Jose Eduardo VIU" w:date="2023-04-02T19:51:00Z"/>
        </w:rPr>
      </w:pPr>
      <w:ins w:id="2296" w:author="Jose Eduardo VIU" w:date="2023-04-02T19:47:00Z">
        <w:r>
          <w:t>Para variar un poco y dado que todos los modelos qu</w:t>
        </w:r>
      </w:ins>
      <w:ins w:id="2297" w:author="Jose Eduardo VIU" w:date="2023-04-02T19:48:00Z">
        <w:r>
          <w:t>e aparecen en la cima del Ranking de la herramienta LazyPredict son de tipo bosque, se probará ahora con el modelo de los K-vecinos más</w:t>
        </w:r>
      </w:ins>
      <w:ins w:id="2298" w:author="Jose Eduardo VIU" w:date="2023-04-02T19:49:00Z">
        <w:r>
          <w:t xml:space="preserve"> cercanos. Es de esperar que este modelo obtenga peores valores, pero merece la pena probarlo y al ser sencillo nos puede valer para probar a incluir menos variables a ver si beneficia o perjudica a los resultados obtenidos. </w:t>
        </w:r>
      </w:ins>
      <w:ins w:id="2299" w:author="Jose Eduardo VIU" w:date="2023-04-02T19:50:00Z">
        <w:r>
          <w:t xml:space="preserve">Como en los modelos anteriores las pruebas y ajustes del modelo y los resultados obtenidos están disponibles en un cuaderno de Jupyter Notebook, alojado en Github, en el enlace </w:t>
        </w:r>
      </w:ins>
      <w:ins w:id="2300" w:author="Jose Eduardo VIU" w:date="2023-04-02T19:51:00Z">
        <w:r>
          <w:fldChar w:fldCharType="begin"/>
        </w:r>
        <w:r>
          <w:instrText xml:space="preserve"> HYPERLINK "https://github.com/JoseEduardoCG/14MBID_TFM/blob/29e78eff7728fcacfa807069265252f08386cdb3/Cuadernos/KNeighborsRegressor.ipynb" </w:instrText>
        </w:r>
        <w:r>
          <w:fldChar w:fldCharType="separate"/>
        </w:r>
        <w:r w:rsidRPr="00425A04">
          <w:rPr>
            <w:rStyle w:val="Hipervnculo"/>
          </w:rPr>
          <w:t>KNeighborsRegressor.ipynb</w:t>
        </w:r>
        <w:r>
          <w:fldChar w:fldCharType="end"/>
        </w:r>
        <w:r>
          <w:t>.</w:t>
        </w:r>
      </w:ins>
    </w:p>
    <w:p w14:paraId="2D4957DB" w14:textId="609EEA22" w:rsidR="00425A04" w:rsidRDefault="00251740" w:rsidP="00D46A62">
      <w:pPr>
        <w:rPr>
          <w:ins w:id="2301" w:author="Jose Eduardo VIU" w:date="2023-04-02T19:53:00Z"/>
        </w:rPr>
      </w:pPr>
      <w:ins w:id="2302" w:author="Jose Eduardo VIU" w:date="2023-04-02T19:51:00Z">
        <w:r>
          <w:t>Como en el resto de los modelos lo primero fue cargar los datos que ya teníamos preparados de los procesos anteriores del proyecto y probar con los valores por defecto del modelo para ver el error que</w:t>
        </w:r>
      </w:ins>
      <w:ins w:id="2303" w:author="Jose Eduardo VIU" w:date="2023-04-02T19:52:00Z">
        <w:r>
          <w:t xml:space="preserve"> obteníamos</w:t>
        </w:r>
      </w:ins>
      <w:ins w:id="2304" w:author="Jose Eduardo VIU" w:date="2023-04-02T19:53:00Z">
        <w:r>
          <w:t xml:space="preserve">, que se muestra en la </w:t>
        </w:r>
      </w:ins>
      <w:ins w:id="2305" w:author="Jose Eduardo VIU" w:date="2023-04-02T19:54:00Z">
        <w:r>
          <w:fldChar w:fldCharType="begin"/>
        </w:r>
        <w:r>
          <w:instrText xml:space="preserve"> REF _Ref131357674 \h </w:instrText>
        </w:r>
      </w:ins>
      <w:r>
        <w:fldChar w:fldCharType="separate"/>
      </w:r>
      <w:ins w:id="2306" w:author="Jose Eduardo VIU" w:date="2023-04-03T06:46:00Z">
        <w:r w:rsidR="00395639">
          <w:t xml:space="preserve">Ilustración </w:t>
        </w:r>
        <w:r w:rsidR="00395639">
          <w:rPr>
            <w:noProof/>
          </w:rPr>
          <w:lastRenderedPageBreak/>
          <w:t>41</w:t>
        </w:r>
      </w:ins>
      <w:ins w:id="2307" w:author="Jose Eduardo VIU" w:date="2023-04-02T19:54:00Z">
        <w:r>
          <w:fldChar w:fldCharType="end"/>
        </w:r>
        <w:r>
          <w:t>, que como se puede apreciar tiene un coeficiente de autodeterminación de apenas 74,59%.</w:t>
        </w:r>
      </w:ins>
    </w:p>
    <w:p w14:paraId="6512F79D" w14:textId="77777777" w:rsidR="00251740" w:rsidRDefault="00251740" w:rsidP="00251740">
      <w:pPr>
        <w:keepNext/>
        <w:jc w:val="center"/>
        <w:rPr>
          <w:ins w:id="2308" w:author="Jose Eduardo VIU" w:date="2023-04-02T19:54:00Z"/>
        </w:rPr>
        <w:pPrChange w:id="2309" w:author="Jose Eduardo VIU" w:date="2023-04-02T19:54:00Z">
          <w:pPr>
            <w:jc w:val="center"/>
          </w:pPr>
        </w:pPrChange>
      </w:pPr>
      <w:ins w:id="2310" w:author="Jose Eduardo VIU" w:date="2023-04-02T19:53:00Z">
        <w:r>
          <w:rPr>
            <w:noProof/>
          </w:rPr>
          <w:drawing>
            <wp:inline distT="0" distB="0" distL="0" distR="0" wp14:anchorId="1E067038" wp14:editId="00AC0780">
              <wp:extent cx="3373200" cy="3423600"/>
              <wp:effectExtent l="0" t="0" r="0" b="0"/>
              <wp:docPr id="1042299418"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73200" cy="3423600"/>
                      </a:xfrm>
                      <a:prstGeom prst="rect">
                        <a:avLst/>
                      </a:prstGeom>
                      <a:noFill/>
                      <a:ln>
                        <a:noFill/>
                      </a:ln>
                    </pic:spPr>
                  </pic:pic>
                </a:graphicData>
              </a:graphic>
            </wp:inline>
          </w:drawing>
        </w:r>
      </w:ins>
    </w:p>
    <w:p w14:paraId="7A7520CA" w14:textId="75175277" w:rsidR="00251740" w:rsidRDefault="00251740" w:rsidP="00251740">
      <w:pPr>
        <w:pStyle w:val="Descripcin"/>
        <w:rPr>
          <w:ins w:id="2311" w:author="Jose Eduardo VIU" w:date="2023-04-02T19:54:00Z"/>
        </w:rPr>
      </w:pPr>
      <w:bookmarkStart w:id="2312" w:name="_Ref131357674"/>
      <w:bookmarkStart w:id="2313" w:name="_Toc131396892"/>
      <w:ins w:id="2314" w:author="Jose Eduardo VIU" w:date="2023-04-02T19:54:00Z">
        <w:r>
          <w:t xml:space="preserve">Ilustración </w:t>
        </w:r>
        <w:r>
          <w:fldChar w:fldCharType="begin"/>
        </w:r>
        <w:r>
          <w:instrText xml:space="preserve"> SEQ Ilustración \* ARABIC </w:instrText>
        </w:r>
      </w:ins>
      <w:r>
        <w:fldChar w:fldCharType="separate"/>
      </w:r>
      <w:ins w:id="2315" w:author="Jose Eduardo VIU" w:date="2023-04-03T06:46:00Z">
        <w:r w:rsidR="00395639">
          <w:rPr>
            <w:noProof/>
          </w:rPr>
          <w:t>41</w:t>
        </w:r>
      </w:ins>
      <w:ins w:id="2316" w:author="Jose Eduardo VIU" w:date="2023-04-02T19:54:00Z">
        <w:r>
          <w:fldChar w:fldCharType="end"/>
        </w:r>
        <w:bookmarkEnd w:id="2312"/>
        <w:r>
          <w:t>. Errores de KNeightborsRegressor. Elaboración propia.</w:t>
        </w:r>
        <w:bookmarkEnd w:id="2313"/>
      </w:ins>
    </w:p>
    <w:p w14:paraId="764FB914" w14:textId="32D8210A" w:rsidR="00251740" w:rsidRDefault="00A3108D" w:rsidP="00251740">
      <w:pPr>
        <w:rPr>
          <w:ins w:id="2317" w:author="Jose Eduardo VIU" w:date="2023-04-02T19:58:00Z"/>
        </w:rPr>
      </w:pPr>
      <w:ins w:id="2318" w:author="Jose Eduardo VIU" w:date="2023-04-02T19:56:00Z">
        <w:r>
          <w:t>Lo siguiente fue comprobar el valor de número de vecinos más cercanos óp</w:t>
        </w:r>
      </w:ins>
      <w:ins w:id="2319" w:author="Jose Eduardo VIU" w:date="2023-04-02T19:57:00Z">
        <w:r>
          <w:t>timo para el dataset del problema. Para ello se itera sobre los 100 primeros números como valor de número de vecinos más cercanos a contemplar. Y</w:t>
        </w:r>
      </w:ins>
      <w:ins w:id="2320" w:author="Jose Eduardo VIU" w:date="2023-04-02T19:58:00Z">
        <w:r>
          <w:t xml:space="preserve"> en</w:t>
        </w:r>
      </w:ins>
      <w:ins w:id="2321" w:author="Jose Eduardo VIU" w:date="2023-04-02T19:57:00Z">
        <w:r>
          <w:t xml:space="preserve"> la</w:t>
        </w:r>
      </w:ins>
      <w:ins w:id="2322" w:author="Jose Eduardo VIU" w:date="2023-04-02T19:58:00Z">
        <w:r>
          <w:t xml:space="preserve"> </w:t>
        </w:r>
      </w:ins>
      <w:ins w:id="2323" w:author="Jose Eduardo VIU" w:date="2023-04-02T19:57:00Z">
        <w:r>
          <w:t xml:space="preserve"> </w:t>
        </w:r>
      </w:ins>
      <w:ins w:id="2324" w:author="Jose Eduardo VIU" w:date="2023-04-02T19:58:00Z">
        <w:r>
          <w:t>se muestra el resultado y cómo el valor más alto se encuentra entre 9 y 16, con valor absoluto más alto para 16.</w:t>
        </w:r>
      </w:ins>
    </w:p>
    <w:p w14:paraId="198B220E" w14:textId="77777777" w:rsidR="00A3108D" w:rsidRDefault="00A3108D" w:rsidP="00A3108D">
      <w:pPr>
        <w:keepNext/>
        <w:jc w:val="center"/>
        <w:rPr>
          <w:ins w:id="2325" w:author="Jose Eduardo VIU" w:date="2023-04-02T20:00:00Z"/>
        </w:rPr>
        <w:pPrChange w:id="2326" w:author="Jose Eduardo VIU" w:date="2023-04-02T20:00:00Z">
          <w:pPr>
            <w:jc w:val="center"/>
          </w:pPr>
        </w:pPrChange>
      </w:pPr>
      <w:ins w:id="2327" w:author="Jose Eduardo VIU" w:date="2023-04-02T19:59:00Z">
        <w:r>
          <w:rPr>
            <w:noProof/>
          </w:rPr>
          <w:drawing>
            <wp:inline distT="0" distB="0" distL="0" distR="0" wp14:anchorId="49DDDA1F" wp14:editId="1B4E8CD7">
              <wp:extent cx="3250800" cy="2577600"/>
              <wp:effectExtent l="0" t="0" r="0" b="0"/>
              <wp:docPr id="178402412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50800" cy="2577600"/>
                      </a:xfrm>
                      <a:prstGeom prst="rect">
                        <a:avLst/>
                      </a:prstGeom>
                      <a:noFill/>
                      <a:ln>
                        <a:noFill/>
                      </a:ln>
                    </pic:spPr>
                  </pic:pic>
                </a:graphicData>
              </a:graphic>
            </wp:inline>
          </w:drawing>
        </w:r>
      </w:ins>
    </w:p>
    <w:p w14:paraId="28785D97" w14:textId="22AEFBAD" w:rsidR="00A3108D" w:rsidRDefault="00A3108D" w:rsidP="00A3108D">
      <w:pPr>
        <w:pStyle w:val="Descripcin"/>
        <w:rPr>
          <w:ins w:id="2328" w:author="Jose Eduardo VIU" w:date="2023-04-02T20:00:00Z"/>
        </w:rPr>
      </w:pPr>
      <w:bookmarkStart w:id="2329" w:name="_Toc131396893"/>
      <w:ins w:id="2330" w:author="Jose Eduardo VIU" w:date="2023-04-02T20:00:00Z">
        <w:r>
          <w:t xml:space="preserve">Ilustración </w:t>
        </w:r>
        <w:r>
          <w:fldChar w:fldCharType="begin"/>
        </w:r>
        <w:r>
          <w:instrText xml:space="preserve"> SEQ Ilustración \* ARABIC </w:instrText>
        </w:r>
      </w:ins>
      <w:r>
        <w:fldChar w:fldCharType="separate"/>
      </w:r>
      <w:ins w:id="2331" w:author="Jose Eduardo VIU" w:date="2023-04-03T06:46:00Z">
        <w:r w:rsidR="00395639">
          <w:rPr>
            <w:noProof/>
          </w:rPr>
          <w:t>42</w:t>
        </w:r>
      </w:ins>
      <w:ins w:id="2332" w:author="Jose Eduardo VIU" w:date="2023-04-02T20:00:00Z">
        <w:r>
          <w:fldChar w:fldCharType="end"/>
        </w:r>
        <w:r>
          <w:t>. Comparativa de valor de R2 para KNN según nº vecinos. Elaboración propia.</w:t>
        </w:r>
        <w:bookmarkEnd w:id="2329"/>
      </w:ins>
    </w:p>
    <w:p w14:paraId="1DD68A28" w14:textId="028F1A09" w:rsidR="00A3108D" w:rsidRDefault="00A3108D" w:rsidP="00A3108D">
      <w:pPr>
        <w:rPr>
          <w:ins w:id="2333" w:author="Jose Eduardo VIU" w:date="2023-04-02T20:03:00Z"/>
        </w:rPr>
      </w:pPr>
      <w:ins w:id="2334" w:author="Jose Eduardo VIU" w:date="2023-04-02T20:00:00Z">
        <w:r>
          <w:lastRenderedPageBreak/>
          <w:t>Al principio para los datos de entrenamiento parece arrojar valores muy buenos, pero en realidad comprobamos en test que no generalizan nada el comportamiento. Los óptimos se</w:t>
        </w:r>
      </w:ins>
      <w:ins w:id="2335" w:author="Jose Eduardo VIU" w:date="2023-04-02T20:01:00Z">
        <w:r>
          <w:t xml:space="preserve"> mueven en torno a 10-16 vecinos más cercanos</w:t>
        </w:r>
      </w:ins>
      <w:ins w:id="2336" w:author="Jose Eduardo VIU" w:date="2023-04-02T20:02:00Z">
        <w:r>
          <w:t xml:space="preserve">, en concreto para k=16 </w:t>
        </w:r>
      </w:ins>
      <w:ins w:id="2337" w:author="Jose Eduardo VIU" w:date="2023-04-02T20:03:00Z">
        <w:r>
          <w:t xml:space="preserve">se obtiene el mejor valor de la serie con un </w:t>
        </w:r>
        <w:r>
          <w:t>R2=0.7050</w:t>
        </w:r>
        <w:r>
          <w:t>.</w:t>
        </w:r>
      </w:ins>
    </w:p>
    <w:p w14:paraId="46E67BAC" w14:textId="43E9150E" w:rsidR="00A3108D" w:rsidRDefault="00A3108D" w:rsidP="00A3108D">
      <w:pPr>
        <w:rPr>
          <w:ins w:id="2338" w:author="Jose Eduardo VIU" w:date="2023-04-02T20:06:00Z"/>
        </w:rPr>
      </w:pPr>
      <w:ins w:id="2339" w:author="Jose Eduardo VIU" w:date="2023-04-02T20:03:00Z">
        <w:r>
          <w:t>La siguiente prueba que realizamos es si obtiene mejores resultados con menos varia</w:t>
        </w:r>
      </w:ins>
      <w:ins w:id="2340" w:author="Jose Eduardo VIU" w:date="2023-04-02T20:04:00Z">
        <w:r>
          <w:t>bles, y para ello obtenemos el top 10 de variables según la calificación proporcionada por el método de RandomForest y vamos viendo como se comporta para distinto número de variables, desde 1 a 10 en el ord</w:t>
        </w:r>
      </w:ins>
      <w:ins w:id="2341" w:author="Jose Eduardo VIU" w:date="2023-04-02T20:05:00Z">
        <w:r>
          <w:t>en de importancia. Como se aprecia en la figura para este modelo se comporta mejor con más variable en general, salvo por el paso de 3 variables a 4 var</w:t>
        </w:r>
      </w:ins>
      <w:ins w:id="2342" w:author="Jose Eduardo VIU" w:date="2023-04-02T20:07:00Z">
        <w:r>
          <w:t>i</w:t>
        </w:r>
      </w:ins>
      <w:ins w:id="2343" w:author="Jose Eduardo VIU" w:date="2023-04-02T20:05:00Z">
        <w:r>
          <w:t>ables (</w:t>
        </w:r>
      </w:ins>
      <w:ins w:id="2344" w:author="Jose Eduardo VIU" w:date="2023-04-02T20:07:00Z">
        <w:r>
          <w:fldChar w:fldCharType="begin"/>
        </w:r>
        <w:r>
          <w:instrText xml:space="preserve"> REF _Ref131358439 \h </w:instrText>
        </w:r>
      </w:ins>
      <w:r>
        <w:fldChar w:fldCharType="separate"/>
      </w:r>
      <w:ins w:id="2345" w:author="Jose Eduardo VIU" w:date="2023-04-03T06:46:00Z">
        <w:r w:rsidR="00395639">
          <w:t xml:space="preserve">Ilustración </w:t>
        </w:r>
        <w:r w:rsidR="00395639">
          <w:rPr>
            <w:noProof/>
          </w:rPr>
          <w:t>43</w:t>
        </w:r>
      </w:ins>
      <w:ins w:id="2346" w:author="Jose Eduardo VIU" w:date="2023-04-02T20:07:00Z">
        <w:r>
          <w:fldChar w:fldCharType="end"/>
        </w:r>
      </w:ins>
      <w:ins w:id="2347" w:author="Jose Eduardo VIU" w:date="2023-04-02T20:05:00Z">
        <w:r>
          <w:t>).</w:t>
        </w:r>
      </w:ins>
    </w:p>
    <w:p w14:paraId="18FB1384" w14:textId="77777777" w:rsidR="00A3108D" w:rsidRDefault="00A3108D" w:rsidP="00A3108D">
      <w:pPr>
        <w:keepNext/>
        <w:jc w:val="center"/>
        <w:rPr>
          <w:ins w:id="2348" w:author="Jose Eduardo VIU" w:date="2023-04-02T20:06:00Z"/>
        </w:rPr>
        <w:pPrChange w:id="2349" w:author="Jose Eduardo VIU" w:date="2023-04-02T20:06:00Z">
          <w:pPr>
            <w:jc w:val="center"/>
          </w:pPr>
        </w:pPrChange>
      </w:pPr>
      <w:ins w:id="2350" w:author="Jose Eduardo VIU" w:date="2023-04-02T20:06:00Z">
        <w:r>
          <w:rPr>
            <w:noProof/>
          </w:rPr>
          <w:drawing>
            <wp:inline distT="0" distB="0" distL="0" distR="0" wp14:anchorId="63F4C592" wp14:editId="320D28AE">
              <wp:extent cx="2782800" cy="2203200"/>
              <wp:effectExtent l="0" t="0" r="0" b="0"/>
              <wp:docPr id="1215773359"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82800" cy="2203200"/>
                      </a:xfrm>
                      <a:prstGeom prst="rect">
                        <a:avLst/>
                      </a:prstGeom>
                      <a:noFill/>
                      <a:ln>
                        <a:noFill/>
                      </a:ln>
                    </pic:spPr>
                  </pic:pic>
                </a:graphicData>
              </a:graphic>
            </wp:inline>
          </w:drawing>
        </w:r>
      </w:ins>
    </w:p>
    <w:p w14:paraId="56FC4652" w14:textId="51983A2D" w:rsidR="00A3108D" w:rsidRDefault="00A3108D" w:rsidP="00A3108D">
      <w:pPr>
        <w:pStyle w:val="Descripcin"/>
        <w:rPr>
          <w:ins w:id="2351" w:author="Jose Eduardo VIU" w:date="2023-04-02T20:05:00Z"/>
        </w:rPr>
        <w:pPrChange w:id="2352" w:author="Jose Eduardo VIU" w:date="2023-04-02T20:06:00Z">
          <w:pPr/>
        </w:pPrChange>
      </w:pPr>
      <w:bookmarkStart w:id="2353" w:name="_Ref131358439"/>
      <w:bookmarkStart w:id="2354" w:name="_Toc131396894"/>
      <w:ins w:id="2355" w:author="Jose Eduardo VIU" w:date="2023-04-02T20:06:00Z">
        <w:r>
          <w:t xml:space="preserve">Ilustración </w:t>
        </w:r>
        <w:r>
          <w:fldChar w:fldCharType="begin"/>
        </w:r>
        <w:r>
          <w:instrText xml:space="preserve"> SEQ Ilustración \* ARABIC </w:instrText>
        </w:r>
      </w:ins>
      <w:r>
        <w:fldChar w:fldCharType="separate"/>
      </w:r>
      <w:ins w:id="2356" w:author="Jose Eduardo VIU" w:date="2023-04-03T06:46:00Z">
        <w:r w:rsidR="00395639">
          <w:rPr>
            <w:noProof/>
          </w:rPr>
          <w:t>43</w:t>
        </w:r>
      </w:ins>
      <w:ins w:id="2357" w:author="Jose Eduardo VIU" w:date="2023-04-02T20:06:00Z">
        <w:r>
          <w:fldChar w:fldCharType="end"/>
        </w:r>
        <w:bookmarkEnd w:id="2353"/>
        <w:r>
          <w:t xml:space="preserve">. Comparativa de R2 para KNN según número de variables usadas. </w:t>
        </w:r>
        <w:r>
          <w:t>Elaboración</w:t>
        </w:r>
        <w:r>
          <w:t xml:space="preserve"> propia.</w:t>
        </w:r>
      </w:ins>
      <w:bookmarkEnd w:id="2354"/>
    </w:p>
    <w:p w14:paraId="50056F02" w14:textId="77777777" w:rsidR="00A3108D" w:rsidRDefault="00A3108D" w:rsidP="00A3108D">
      <w:pPr>
        <w:rPr>
          <w:ins w:id="2358" w:author="Jose Eduardo VIU" w:date="2023-04-02T20:01:00Z"/>
        </w:rPr>
      </w:pPr>
    </w:p>
    <w:p w14:paraId="54DF5137" w14:textId="77777777" w:rsidR="00A3108D" w:rsidRPr="00A3108D" w:rsidRDefault="00A3108D" w:rsidP="00A3108D">
      <w:pPr>
        <w:rPr>
          <w:ins w:id="2359" w:author="Jose Eduardo VIU" w:date="2023-04-02T19:58:00Z"/>
        </w:rPr>
      </w:pPr>
    </w:p>
    <w:p w14:paraId="37B43021" w14:textId="77777777" w:rsidR="00A3108D" w:rsidRPr="00251740" w:rsidRDefault="00A3108D" w:rsidP="00251740">
      <w:pPr>
        <w:rPr>
          <w:rPrChange w:id="2360" w:author="Jose Eduardo VIU" w:date="2023-04-02T19:54:00Z">
            <w:rPr>
              <w:lang w:eastAsia="es-ES"/>
            </w:rPr>
          </w:rPrChange>
        </w:rPr>
      </w:pPr>
    </w:p>
    <w:p w14:paraId="7A66BC89" w14:textId="77777777" w:rsidR="00CB7E31" w:rsidRDefault="00CB7E31">
      <w:pPr>
        <w:spacing w:after="0" w:line="240" w:lineRule="auto"/>
        <w:rPr>
          <w:rFonts w:eastAsiaTheme="majorEastAsia"/>
          <w:color w:val="000000" w:themeColor="text1"/>
          <w:sz w:val="32"/>
          <w:szCs w:val="32"/>
          <w:lang w:eastAsia="es-ES"/>
        </w:rPr>
      </w:pPr>
    </w:p>
    <w:p w14:paraId="525BCBF4" w14:textId="77777777" w:rsidR="00CB7E31" w:rsidRDefault="00000000">
      <w:pPr>
        <w:pStyle w:val="Ttulo3"/>
      </w:pPr>
      <w:bookmarkStart w:id="2361" w:name="_Toc131396839"/>
      <w:r>
        <w:t>Evaluación modelo final</w:t>
      </w:r>
      <w:bookmarkEnd w:id="2361"/>
    </w:p>
    <w:p w14:paraId="26AC36F8" w14:textId="77777777" w:rsidR="00CB7E31" w:rsidRDefault="00000000">
      <w:pPr>
        <w:rPr>
          <w:b/>
          <w:bCs/>
        </w:rPr>
      </w:pPr>
      <w:r>
        <w:rPr>
          <w:b/>
          <w:bCs/>
        </w:rPr>
        <w:t>Evaluación de Resultados</w:t>
      </w:r>
    </w:p>
    <w:p w14:paraId="37C58E14" w14:textId="617C152D" w:rsidR="00CB7E31" w:rsidRDefault="00000000">
      <w:del w:id="2362" w:author="Jose Eduardo VIU" w:date="2023-04-02T20:07:00Z">
        <w:r w:rsidDel="005801B0">
          <w:delText>aaa</w:delText>
        </w:r>
      </w:del>
      <w:ins w:id="2363" w:author="Jose Eduardo VIU" w:date="2023-04-02T20:07:00Z">
        <w:r w:rsidR="005801B0">
          <w:t>Por implementar…</w:t>
        </w:r>
      </w:ins>
    </w:p>
    <w:p w14:paraId="30E861C5" w14:textId="77777777" w:rsidR="00CB7E31" w:rsidRDefault="00000000">
      <w:pPr>
        <w:rPr>
          <w:b/>
          <w:bCs/>
        </w:rPr>
      </w:pPr>
      <w:r>
        <w:rPr>
          <w:b/>
          <w:bCs/>
        </w:rPr>
        <w:t>Resultados de Minería</w:t>
      </w:r>
    </w:p>
    <w:p w14:paraId="461D8FB4" w14:textId="77777777" w:rsidR="005801B0" w:rsidRDefault="005801B0" w:rsidP="005801B0">
      <w:pPr>
        <w:rPr>
          <w:ins w:id="2364" w:author="Jose Eduardo VIU" w:date="2023-04-02T20:07:00Z"/>
        </w:rPr>
      </w:pPr>
      <w:ins w:id="2365" w:author="Jose Eduardo VIU" w:date="2023-04-02T20:07:00Z">
        <w:r>
          <w:t>Por implementar…</w:t>
        </w:r>
      </w:ins>
    </w:p>
    <w:p w14:paraId="5DFB8780" w14:textId="4679B4E5" w:rsidR="00CB7E31" w:rsidDel="005801B0" w:rsidRDefault="00000000">
      <w:pPr>
        <w:rPr>
          <w:del w:id="2366" w:author="Jose Eduardo VIU" w:date="2023-04-02T20:07:00Z"/>
        </w:rPr>
      </w:pPr>
      <w:del w:id="2367" w:author="Jose Eduardo VIU" w:date="2023-04-02T20:07:00Z">
        <w:r w:rsidDel="005801B0">
          <w:delText>aaa</w:delText>
        </w:r>
      </w:del>
    </w:p>
    <w:p w14:paraId="158A178A" w14:textId="77777777" w:rsidR="00CB7E31" w:rsidRDefault="00000000">
      <w:pPr>
        <w:rPr>
          <w:b/>
          <w:bCs/>
        </w:rPr>
      </w:pPr>
      <w:r>
        <w:rPr>
          <w:b/>
          <w:bCs/>
        </w:rPr>
        <w:t>Éxito desde punto de vista del negocio</w:t>
      </w:r>
    </w:p>
    <w:p w14:paraId="5266D01F" w14:textId="77777777" w:rsidR="005801B0" w:rsidRDefault="005801B0" w:rsidP="005801B0">
      <w:pPr>
        <w:rPr>
          <w:ins w:id="2368" w:author="Jose Eduardo VIU" w:date="2023-04-02T20:07:00Z"/>
        </w:rPr>
      </w:pPr>
      <w:ins w:id="2369" w:author="Jose Eduardo VIU" w:date="2023-04-02T20:07:00Z">
        <w:r>
          <w:t>Por implementar…</w:t>
        </w:r>
      </w:ins>
    </w:p>
    <w:p w14:paraId="6DB5BB08" w14:textId="5905E674" w:rsidR="00CB7E31" w:rsidDel="005801B0" w:rsidRDefault="00000000">
      <w:pPr>
        <w:rPr>
          <w:del w:id="2370" w:author="Jose Eduardo VIU" w:date="2023-04-02T20:07:00Z"/>
        </w:rPr>
      </w:pPr>
      <w:del w:id="2371" w:author="Jose Eduardo VIU" w:date="2023-04-02T20:07:00Z">
        <w:r w:rsidDel="005801B0">
          <w:lastRenderedPageBreak/>
          <w:delText>aaa</w:delText>
        </w:r>
      </w:del>
    </w:p>
    <w:p w14:paraId="6FD5210F" w14:textId="77777777" w:rsidR="00CB7E31" w:rsidRDefault="00000000">
      <w:pPr>
        <w:rPr>
          <w:b/>
          <w:bCs/>
        </w:rPr>
      </w:pPr>
      <w:r>
        <w:rPr>
          <w:b/>
          <w:bCs/>
        </w:rPr>
        <w:t>Criterio</w:t>
      </w:r>
    </w:p>
    <w:p w14:paraId="1E906CCE" w14:textId="77777777" w:rsidR="005801B0" w:rsidRDefault="005801B0" w:rsidP="005801B0">
      <w:pPr>
        <w:rPr>
          <w:ins w:id="2372" w:author="Jose Eduardo VIU" w:date="2023-04-02T20:07:00Z"/>
        </w:rPr>
      </w:pPr>
      <w:ins w:id="2373" w:author="Jose Eduardo VIU" w:date="2023-04-02T20:07:00Z">
        <w:r>
          <w:t>Por implementar…</w:t>
        </w:r>
      </w:ins>
    </w:p>
    <w:p w14:paraId="5E621FBA" w14:textId="2D75E2F4" w:rsidR="00CB7E31" w:rsidDel="005801B0" w:rsidRDefault="00000000">
      <w:pPr>
        <w:rPr>
          <w:del w:id="2374" w:author="Jose Eduardo VIU" w:date="2023-04-02T20:07:00Z"/>
        </w:rPr>
      </w:pPr>
      <w:del w:id="2375" w:author="Jose Eduardo VIU" w:date="2023-04-02T20:07:00Z">
        <w:r w:rsidDel="005801B0">
          <w:delText>aaa</w:delText>
        </w:r>
      </w:del>
    </w:p>
    <w:p w14:paraId="75681655" w14:textId="77777777" w:rsidR="00CB7E31" w:rsidRDefault="00CB7E31">
      <w:pPr>
        <w:spacing w:after="0" w:line="240" w:lineRule="auto"/>
        <w:jc w:val="left"/>
      </w:pPr>
      <w:bookmarkStart w:id="2376" w:name="_Toc10030876"/>
      <w:bookmarkEnd w:id="2376"/>
    </w:p>
    <w:p w14:paraId="352DAD12" w14:textId="77777777" w:rsidR="00CB7E31" w:rsidRDefault="00CB7E31">
      <w:pPr>
        <w:spacing w:after="0" w:line="240" w:lineRule="auto"/>
        <w:jc w:val="left"/>
      </w:pPr>
    </w:p>
    <w:p w14:paraId="34555E7C" w14:textId="23A1A87D" w:rsidR="00CB7E31" w:rsidRDefault="00000000">
      <w:pPr>
        <w:pStyle w:val="Ttulo3"/>
      </w:pPr>
      <w:commentRangeStart w:id="2377"/>
      <w:del w:id="2378" w:author="Jose Eduardo VIU" w:date="2023-04-01T19:44:00Z">
        <w:r w:rsidDel="00515E1F">
          <w:delText>Desarrollo</w:delText>
        </w:r>
        <w:commentRangeEnd w:id="2377"/>
        <w:r w:rsidDel="00515E1F">
          <w:commentReference w:id="2377"/>
        </w:r>
      </w:del>
      <w:bookmarkStart w:id="2379" w:name="_Toc131396840"/>
      <w:ins w:id="2380" w:author="Jose Eduardo VIU" w:date="2023-04-01T19:44:00Z">
        <w:r w:rsidR="00515E1F">
          <w:t>Implementación del modelo para producción</w:t>
        </w:r>
      </w:ins>
      <w:bookmarkEnd w:id="2379"/>
    </w:p>
    <w:p w14:paraId="4A1697CF" w14:textId="77777777" w:rsidR="00CB7E31" w:rsidRDefault="00000000">
      <w:pPr>
        <w:rPr>
          <w:b/>
          <w:bCs/>
        </w:rPr>
      </w:pPr>
      <w:r>
        <w:rPr>
          <w:b/>
          <w:bCs/>
        </w:rPr>
        <w:t>Plan de desarrollo</w:t>
      </w:r>
    </w:p>
    <w:p w14:paraId="6F654B26" w14:textId="77777777" w:rsidR="005801B0" w:rsidRDefault="005801B0" w:rsidP="005801B0">
      <w:pPr>
        <w:rPr>
          <w:ins w:id="2381" w:author="Jose Eduardo VIU" w:date="2023-04-02T20:07:00Z"/>
        </w:rPr>
      </w:pPr>
      <w:ins w:id="2382" w:author="Jose Eduardo VIU" w:date="2023-04-02T20:07:00Z">
        <w:r>
          <w:t>Por implementar…</w:t>
        </w:r>
      </w:ins>
    </w:p>
    <w:p w14:paraId="5FCAB517" w14:textId="615E07FC" w:rsidR="00CB7E31" w:rsidDel="005801B0" w:rsidRDefault="00000000">
      <w:pPr>
        <w:rPr>
          <w:del w:id="2383" w:author="Jose Eduardo VIU" w:date="2023-04-02T20:07:00Z"/>
        </w:rPr>
      </w:pPr>
      <w:del w:id="2384" w:author="Jose Eduardo VIU" w:date="2023-04-02T20:07:00Z">
        <w:r w:rsidDel="005801B0">
          <w:delText>aaa</w:delText>
        </w:r>
      </w:del>
    </w:p>
    <w:p w14:paraId="7E922BD6" w14:textId="77777777" w:rsidR="00CB7E31" w:rsidRDefault="00000000">
      <w:pPr>
        <w:rPr>
          <w:b/>
          <w:bCs/>
        </w:rPr>
      </w:pPr>
      <w:r>
        <w:rPr>
          <w:b/>
          <w:bCs/>
        </w:rPr>
        <w:t>Plan de monitoreo y mantenimiento</w:t>
      </w:r>
    </w:p>
    <w:p w14:paraId="51AE40BB" w14:textId="77777777" w:rsidR="005801B0" w:rsidRDefault="005801B0" w:rsidP="005801B0">
      <w:pPr>
        <w:rPr>
          <w:ins w:id="2385" w:author="Jose Eduardo VIU" w:date="2023-04-02T20:07:00Z"/>
        </w:rPr>
      </w:pPr>
      <w:ins w:id="2386" w:author="Jose Eduardo VIU" w:date="2023-04-02T20:07:00Z">
        <w:r>
          <w:t>Por implementar…</w:t>
        </w:r>
      </w:ins>
    </w:p>
    <w:p w14:paraId="48A8B3F1" w14:textId="0259FF92" w:rsidR="00CB7E31" w:rsidDel="005801B0" w:rsidRDefault="00000000">
      <w:pPr>
        <w:rPr>
          <w:del w:id="2387" w:author="Jose Eduardo VIU" w:date="2023-04-02T20:07:00Z"/>
        </w:rPr>
      </w:pPr>
      <w:del w:id="2388" w:author="Jose Eduardo VIU" w:date="2023-04-02T20:07:00Z">
        <w:r w:rsidDel="005801B0">
          <w:delText>aaa</w:delText>
        </w:r>
      </w:del>
    </w:p>
    <w:p w14:paraId="0B0C007E" w14:textId="77777777" w:rsidR="00CB7E31" w:rsidRDefault="00000000">
      <w:pPr>
        <w:rPr>
          <w:b/>
          <w:bCs/>
        </w:rPr>
      </w:pPr>
      <w:r>
        <w:rPr>
          <w:b/>
          <w:bCs/>
        </w:rPr>
        <w:t>Informe final de producción</w:t>
      </w:r>
    </w:p>
    <w:p w14:paraId="162F0725" w14:textId="77777777" w:rsidR="005801B0" w:rsidRDefault="005801B0" w:rsidP="005801B0">
      <w:pPr>
        <w:rPr>
          <w:ins w:id="2389" w:author="Jose Eduardo VIU" w:date="2023-04-02T20:07:00Z"/>
        </w:rPr>
      </w:pPr>
      <w:ins w:id="2390" w:author="Jose Eduardo VIU" w:date="2023-04-02T20:07:00Z">
        <w:r>
          <w:t>Por implementar…</w:t>
        </w:r>
      </w:ins>
    </w:p>
    <w:p w14:paraId="667B9060" w14:textId="6AB3FE48" w:rsidR="00CB7E31" w:rsidDel="005801B0" w:rsidRDefault="00000000">
      <w:pPr>
        <w:rPr>
          <w:del w:id="2391" w:author="Jose Eduardo VIU" w:date="2023-04-02T20:07:00Z"/>
        </w:rPr>
      </w:pPr>
      <w:del w:id="2392" w:author="Jose Eduardo VIU" w:date="2023-04-02T20:07:00Z">
        <w:r w:rsidDel="005801B0">
          <w:delText>aaa</w:delText>
        </w:r>
      </w:del>
    </w:p>
    <w:p w14:paraId="2D5EB254" w14:textId="77777777" w:rsidR="00CB7E31" w:rsidRDefault="00000000">
      <w:pPr>
        <w:rPr>
          <w:b/>
          <w:bCs/>
        </w:rPr>
      </w:pPr>
      <w:r>
        <w:rPr>
          <w:b/>
          <w:bCs/>
        </w:rPr>
        <w:t>Proyecto de revisión</w:t>
      </w:r>
    </w:p>
    <w:p w14:paraId="76F75948" w14:textId="77777777" w:rsidR="005801B0" w:rsidRDefault="005801B0" w:rsidP="005801B0">
      <w:pPr>
        <w:rPr>
          <w:ins w:id="2393" w:author="Jose Eduardo VIU" w:date="2023-04-02T20:07:00Z"/>
        </w:rPr>
      </w:pPr>
      <w:ins w:id="2394" w:author="Jose Eduardo VIU" w:date="2023-04-02T20:07:00Z">
        <w:r>
          <w:t>Por implementar…</w:t>
        </w:r>
      </w:ins>
    </w:p>
    <w:p w14:paraId="24EC193C" w14:textId="7C918DBC" w:rsidR="00CB7E31" w:rsidDel="005801B0" w:rsidRDefault="00000000">
      <w:pPr>
        <w:rPr>
          <w:del w:id="2395" w:author="Jose Eduardo VIU" w:date="2023-04-02T20:07:00Z"/>
        </w:rPr>
      </w:pPr>
      <w:del w:id="2396" w:author="Jose Eduardo VIU" w:date="2023-04-02T20:07:00Z">
        <w:r w:rsidDel="005801B0">
          <w:delText>aaa</w:delText>
        </w:r>
      </w:del>
    </w:p>
    <w:p w14:paraId="1090C8AC" w14:textId="77777777" w:rsidR="00CB7E31" w:rsidRDefault="00000000">
      <w:pPr>
        <w:spacing w:after="0" w:line="240" w:lineRule="auto"/>
        <w:jc w:val="left"/>
        <w:rPr>
          <w:rFonts w:eastAsiaTheme="majorEastAsia"/>
          <w:color w:val="000000" w:themeColor="text1"/>
          <w:sz w:val="32"/>
          <w:szCs w:val="32"/>
          <w:lang w:eastAsia="es-ES"/>
        </w:rPr>
      </w:pPr>
      <w:r>
        <w:br w:type="page"/>
      </w:r>
    </w:p>
    <w:p w14:paraId="1D6F38F7" w14:textId="77777777" w:rsidR="00CB7E31" w:rsidRDefault="00000000">
      <w:pPr>
        <w:pStyle w:val="Ttulo2"/>
        <w:numPr>
          <w:ilvl w:val="1"/>
          <w:numId w:val="2"/>
        </w:numPr>
      </w:pPr>
      <w:bookmarkStart w:id="2397" w:name="_Toc131396841"/>
      <w:r>
        <w:lastRenderedPageBreak/>
        <w:t>Resultados</w:t>
      </w:r>
      <w:bookmarkEnd w:id="2397"/>
    </w:p>
    <w:p w14:paraId="4EE92456" w14:textId="77777777" w:rsidR="00CB7E31" w:rsidRDefault="00000000">
      <w:pPr>
        <w:jc w:val="left"/>
        <w:rPr>
          <w:lang w:eastAsia="es-ES"/>
        </w:rPr>
      </w:pPr>
      <w:r>
        <w:br w:type="page"/>
      </w:r>
    </w:p>
    <w:p w14:paraId="6123D174" w14:textId="77777777" w:rsidR="00CB7E31" w:rsidRDefault="00000000">
      <w:pPr>
        <w:pStyle w:val="Ttulo1"/>
        <w:numPr>
          <w:ilvl w:val="0"/>
          <w:numId w:val="2"/>
        </w:numPr>
        <w:rPr>
          <w:lang w:eastAsia="es-ES"/>
        </w:rPr>
      </w:pPr>
      <w:bookmarkStart w:id="2398" w:name="_Toc131396842"/>
      <w:commentRangeStart w:id="2399"/>
      <w:r>
        <w:rPr>
          <w:lang w:eastAsia="es-ES"/>
        </w:rPr>
        <w:lastRenderedPageBreak/>
        <w:t>Conclusión y trabajos futuros</w:t>
      </w:r>
      <w:commentRangeEnd w:id="2399"/>
      <w:r>
        <w:commentReference w:id="2399"/>
      </w:r>
      <w:bookmarkEnd w:id="2398"/>
    </w:p>
    <w:p w14:paraId="362743A8" w14:textId="77777777" w:rsidR="00CB7E31" w:rsidRDefault="00000000">
      <w:pPr>
        <w:pStyle w:val="Prrafodelista"/>
        <w:numPr>
          <w:ilvl w:val="0"/>
          <w:numId w:val="2"/>
        </w:numPr>
        <w:shd w:val="clear" w:color="auto" w:fill="E5B8B7" w:themeFill="accent2" w:themeFillTint="66"/>
        <w:rPr>
          <w:i/>
        </w:rPr>
      </w:pPr>
      <w:r>
        <w:rPr>
          <w:i/>
        </w:rPr>
        <w:t>¡¡¡Por implementar!!! (quitar)</w:t>
      </w:r>
    </w:p>
    <w:p w14:paraId="1B5B48D1" w14:textId="77777777" w:rsidR="00CB7E31" w:rsidRDefault="00000000">
      <w:pPr>
        <w:rPr>
          <w:lang w:eastAsia="es-ES"/>
        </w:rPr>
      </w:pPr>
      <w:r>
        <w:rPr>
          <w:lang w:eastAsia="es-ES"/>
        </w:rPr>
        <w:t>Especifica y resalta los resultados de la investigación o del desarrollo en relación con los objetivos planteados.</w:t>
      </w:r>
    </w:p>
    <w:p w14:paraId="18054A07" w14:textId="77777777" w:rsidR="00CB7E31" w:rsidRDefault="00000000">
      <w:pPr>
        <w:rPr>
          <w:lang w:eastAsia="es-ES"/>
        </w:rPr>
      </w:pPr>
      <w:r>
        <w:rPr>
          <w:lang w:eastAsia="es-ES"/>
        </w:rPr>
        <w:t>Habla sobre las dificultades que te has encontrado y las perspectivas para el futuro de este trabajo.</w:t>
      </w:r>
      <w:r>
        <w:br w:type="page"/>
      </w:r>
    </w:p>
    <w:p w14:paraId="1DF5A8B1" w14:textId="77777777" w:rsidR="00CB7E31" w:rsidRDefault="00000000">
      <w:pPr>
        <w:pStyle w:val="Ttulo1"/>
        <w:numPr>
          <w:ilvl w:val="0"/>
          <w:numId w:val="2"/>
        </w:numPr>
        <w:rPr>
          <w:lang w:eastAsia="es-ES"/>
        </w:rPr>
      </w:pPr>
      <w:bookmarkStart w:id="2400" w:name="_Toc10030878"/>
      <w:bookmarkStart w:id="2401" w:name="_Toc131396843"/>
      <w:bookmarkEnd w:id="2400"/>
      <w:r>
        <w:rPr>
          <w:lang w:eastAsia="es-ES"/>
        </w:rPr>
        <w:lastRenderedPageBreak/>
        <w:t>Referencias</w:t>
      </w:r>
      <w:bookmarkEnd w:id="2401"/>
    </w:p>
    <w:p w14:paraId="4995BD47" w14:textId="77777777" w:rsidR="00121031" w:rsidRPr="00121031" w:rsidRDefault="00000000" w:rsidP="00121031">
      <w:pPr>
        <w:pStyle w:val="Bibliografa"/>
      </w:pPr>
      <w:r>
        <w:fldChar w:fldCharType="begin"/>
      </w:r>
      <w:r>
        <w:instrText>ADDIN ZOTERO_BIBL {"uncited":[],"omitted":[],"custom":[]} CSL_BIBLIOGRAPHY</w:instrText>
      </w:r>
      <w:r>
        <w:fldChar w:fldCharType="separate"/>
      </w:r>
      <w:r w:rsidR="00121031" w:rsidRPr="00121031">
        <w:t>Agostini, P., De Blas, C., &amp; Gasa, J. (s. f.). MADRID, 6 y 7 de Noviembre de 2013 XXIX CURSO DE ESPECIALIZACION FEDNA 61 CARACTERIZACIÓN E INFLUENCIA DE LOS PRINCIPALESFACTORES DE PRODUCCIÓN SOBRE LOS RENDIMIENTOS DE CERDOS DE CEBO EN CONDICIONES COMERCIALES ESPAÑOLAS.</w:t>
      </w:r>
    </w:p>
    <w:p w14:paraId="108B2104" w14:textId="77777777" w:rsidR="00121031" w:rsidRPr="00121031" w:rsidRDefault="00121031" w:rsidP="00121031">
      <w:pPr>
        <w:pStyle w:val="Bibliografa"/>
      </w:pPr>
      <w:r w:rsidRPr="00121031">
        <w:t>Altman, N., &amp; Krzywinski, M. (2016). THIS MONTH Analyzing outliers: Influential or nuisance? https://doi.org/10.1038/nmeth.3812</w:t>
      </w:r>
    </w:p>
    <w:p w14:paraId="447E5039" w14:textId="77777777" w:rsidR="00121031" w:rsidRPr="00121031" w:rsidRDefault="00121031" w:rsidP="00121031">
      <w:pPr>
        <w:pStyle w:val="Bibliografa"/>
      </w:pPr>
      <w:r w:rsidRPr="00121031">
        <w:t>Ayele, W. Y. (2020). Adapting CRISP-DM for Idea Mining A Data Mining Process for Generating Ideas Using a Textual Dataset. IJACSA) International Journal of Advanced Computer Science and Applications, 11(6). www.ijacsa.thesai.org</w:t>
      </w:r>
    </w:p>
    <w:p w14:paraId="3CD87645" w14:textId="77777777" w:rsidR="00121031" w:rsidRPr="00121031" w:rsidRDefault="00121031" w:rsidP="00121031">
      <w:pPr>
        <w:pStyle w:val="Bibliografa"/>
      </w:pPr>
      <w:r w:rsidRPr="00121031">
        <w:t>Boukerche, A., Lining Zheng, &amp; Alfandi, O. (2021). Outlier Detection: Methods, Models, and Classification. ACM Computing Surveys, 53(3), 1-37. https://doi.org/10.1145/3381028</w:t>
      </w:r>
    </w:p>
    <w:p w14:paraId="573E0D8E" w14:textId="77777777" w:rsidR="00121031" w:rsidRPr="00121031" w:rsidRDefault="00121031" w:rsidP="00121031">
      <w:pPr>
        <w:pStyle w:val="Bibliografa"/>
      </w:pPr>
      <w:r w:rsidRPr="00121031">
        <w:t>Breiman, L. (2001). Random Forests. 45, 5-32.</w:t>
      </w:r>
    </w:p>
    <w:p w14:paraId="029AEE49" w14:textId="77777777" w:rsidR="00121031" w:rsidRPr="00121031" w:rsidRDefault="00121031" w:rsidP="00121031">
      <w:pPr>
        <w:pStyle w:val="Bibliografa"/>
      </w:pPr>
      <w:r w:rsidRPr="00121031">
        <w:t>Campos Benvenga, M. A., Nääs, I. de A., Lima, N. D. da S., &amp; Pereira, D. F. (2022). Hybrid Metaheuristic Algorithm for Optimizing Monogastric Growth Curve (Pigs and Broilers). AgriEngineering, 4(4). https://doi.org/10.3390/agriengineering4040073</w:t>
      </w:r>
    </w:p>
    <w:p w14:paraId="0CB41700" w14:textId="77777777" w:rsidR="00121031" w:rsidRPr="00121031" w:rsidRDefault="00121031" w:rsidP="00121031">
      <w:pPr>
        <w:pStyle w:val="Bibliografa"/>
      </w:pPr>
      <w:r w:rsidRPr="00121031">
        <w:t>Donoho, D. L. (2000). High-Dimensional Data Analysis: The Curses and Blessings of Dimensionality.</w:t>
      </w:r>
    </w:p>
    <w:p w14:paraId="73E3227B" w14:textId="77777777" w:rsidR="00121031" w:rsidRPr="00121031" w:rsidRDefault="00121031" w:rsidP="00121031">
      <w:pPr>
        <w:pStyle w:val="Bibliografa"/>
      </w:pPr>
      <w:r w:rsidRPr="00121031">
        <w:t>Lázaro, S. F., Ibáñez-Escriche, N., Varona, L., Silva, F. F. e., Brito, L. C., Guimarães, S. E. F., &amp; Lopes, P. S. (2017). Bayesian analysis of pig growth curves combining pedigree and genomic information. Livestock Science, 201, 34-40. https://doi.org/10.1016/J.LIVSCI.2017.03.024</w:t>
      </w:r>
    </w:p>
    <w:p w14:paraId="6BAEC474" w14:textId="77777777" w:rsidR="00121031" w:rsidRPr="00121031" w:rsidRDefault="00121031" w:rsidP="00121031">
      <w:pPr>
        <w:pStyle w:val="Bibliografa"/>
      </w:pPr>
      <w:r w:rsidRPr="00121031">
        <w:lastRenderedPageBreak/>
        <w:t>Moughan, P. J., &amp; Verstegen, M. W. A. (1988). The modelling of growth in the pig. Netherlands Journal of Agricultural Science, 36(2), Article 2. https://doi.org/10.18174/njas.v36i2.16687</w:t>
      </w:r>
    </w:p>
    <w:p w14:paraId="2AB389E8" w14:textId="77777777" w:rsidR="00121031" w:rsidRPr="00121031" w:rsidRDefault="00121031" w:rsidP="00121031">
      <w:pPr>
        <w:pStyle w:val="Bibliografa"/>
      </w:pPr>
      <w:r w:rsidRPr="00121031">
        <w:t>Ncr, &amp; Clinton, J. (1999). CRISP-DM 1.0 Step-by-step data mining guide.</w:t>
      </w:r>
    </w:p>
    <w:p w14:paraId="44BE552F" w14:textId="77777777" w:rsidR="00121031" w:rsidRPr="00121031" w:rsidRDefault="00121031" w:rsidP="00121031">
      <w:pPr>
        <w:pStyle w:val="Bibliografa"/>
      </w:pPr>
      <w:r w:rsidRPr="00121031">
        <w:t>Pires, I. M., Hussain, F., Garcia, N. M., Lameski, P., &amp; Zdravevski, E. (2020). Homogeneous Data Normalization and Deep Learning: A Case Study in Human Activity Classification. https://doi.org/10.3390/fi12110194</w:t>
      </w:r>
    </w:p>
    <w:p w14:paraId="54D6C5FD" w14:textId="77777777" w:rsidR="00121031" w:rsidRPr="00121031" w:rsidRDefault="00121031" w:rsidP="00121031">
      <w:pPr>
        <w:pStyle w:val="Bibliografa"/>
      </w:pPr>
      <w:r w:rsidRPr="00121031">
        <w:t>Spiess, A. N., &amp; Neumeyer, N. (2010). An evaluation of R2as an inadequate measure for nonlinear models in pharmacological and biochemical research: A Monte Carlo approach. BMC Pharmacology, 10(1), 1-11. https://doi.org/10.1186/1471-2210-10-6/FIGURES/4</w:t>
      </w:r>
    </w:p>
    <w:p w14:paraId="4E76538D" w14:textId="77777777" w:rsidR="00121031" w:rsidRPr="00121031" w:rsidRDefault="00121031" w:rsidP="00121031">
      <w:pPr>
        <w:pStyle w:val="Bibliografa"/>
      </w:pPr>
      <w:r w:rsidRPr="00121031">
        <w:t>Tolosa, A. F., Derouchey, J. M., Tokach, M. D., Goodband, R. D., Woodworth, J. C., Gebhardt, J. T., Ritter, M. J., &amp; Pilcher, C. M. (2021). A Meta-Analysis to Understand the Relationship between Pig Body Weight and Variation from Birth to Market. https://doi.org/10.3390/ani11072088</w:t>
      </w:r>
    </w:p>
    <w:p w14:paraId="2C701D7E" w14:textId="77777777" w:rsidR="00121031" w:rsidRPr="00121031" w:rsidRDefault="00121031" w:rsidP="00121031">
      <w:pPr>
        <w:pStyle w:val="Bibliografa"/>
      </w:pPr>
      <w:r w:rsidRPr="00121031">
        <w:t>Wang, L., Hu, Q., Wang, L., Shi, H., Lai, C., &amp; Zhang, S. (s. f.). Predicting the growth performance of growing-finishing pigs based on net energy and digestible lysine intake using multiple regression and artificial neural networks models. https://doi.org/10.1186/s40104-022-00707-1</w:t>
      </w:r>
    </w:p>
    <w:p w14:paraId="6428395F" w14:textId="77777777" w:rsidR="00121031" w:rsidRPr="00121031" w:rsidRDefault="00121031" w:rsidP="00121031">
      <w:pPr>
        <w:pStyle w:val="Bibliografa"/>
      </w:pPr>
      <w:r w:rsidRPr="00121031">
        <w:t>Wirth, R., &amp; Hipp, J. (2000). CRISP-DM: Towards a Standard Process Model for Data Mining.</w:t>
      </w:r>
    </w:p>
    <w:p w14:paraId="762DE01A" w14:textId="77777777" w:rsidR="00121031" w:rsidRPr="00121031" w:rsidRDefault="00121031" w:rsidP="00121031">
      <w:pPr>
        <w:pStyle w:val="Bibliografa"/>
      </w:pPr>
      <w:r w:rsidRPr="00121031">
        <w:t>www.3tres3.com. (2010, mayo 18). Manejo en cebo—El crecimiento del animal. www.3tres3.com. https://www.3tres3.com/latam/articulos/manejo-en-cebo-el-crecimiento-del-animal_10904/</w:t>
      </w:r>
    </w:p>
    <w:p w14:paraId="58FB498B" w14:textId="77777777" w:rsidR="00121031" w:rsidRPr="00121031" w:rsidRDefault="00121031" w:rsidP="00121031">
      <w:pPr>
        <w:pStyle w:val="Bibliografa"/>
      </w:pPr>
      <w:r w:rsidRPr="00121031">
        <w:lastRenderedPageBreak/>
        <w:t>Yang, Y. (2007). CONSISTENCY OF CROSS VALIDATION FOR COMPARING REGRESSION PROCEDURES 1. The Annals of Statistics, 35(6), 2450-2473. https://doi.org/10.1214/009053607000000514</w:t>
      </w:r>
    </w:p>
    <w:p w14:paraId="3B413C54" w14:textId="77777777" w:rsidR="00121031" w:rsidRPr="00121031" w:rsidRDefault="00121031" w:rsidP="00121031">
      <w:pPr>
        <w:pStyle w:val="Bibliografa"/>
      </w:pPr>
      <w:r w:rsidRPr="00121031">
        <w:t>Yin, L. (2015). Published by Science and Education Centre of North America Investigating Robust Estimation and Forecasting of Volatilities of Futures with Interquartile Range Models. Journal of Finance and Economics, 3(2), 1-10. https://doi.org/10.12735/jfe.v3i2p01</w:t>
      </w:r>
    </w:p>
    <w:p w14:paraId="5645AABA" w14:textId="5236049C" w:rsidR="00CB7E31" w:rsidRDefault="00000000">
      <w:r>
        <w:fldChar w:fldCharType="end"/>
      </w:r>
      <w:r>
        <w:br w:type="page"/>
      </w:r>
    </w:p>
    <w:p w14:paraId="49B378F0" w14:textId="77777777" w:rsidR="00CB7E31" w:rsidRDefault="00000000">
      <w:pPr>
        <w:pStyle w:val="Ttulo1"/>
        <w:numPr>
          <w:ilvl w:val="0"/>
          <w:numId w:val="0"/>
        </w:numPr>
        <w:spacing w:before="0" w:after="200"/>
        <w:ind w:left="360"/>
        <w:rPr>
          <w:lang w:eastAsia="es-ES"/>
        </w:rPr>
      </w:pPr>
      <w:bookmarkStart w:id="2402" w:name="_Toc131396844"/>
      <w:r>
        <w:rPr>
          <w:lang w:eastAsia="es-ES"/>
        </w:rPr>
        <w:lastRenderedPageBreak/>
        <w:t>Glosario</w:t>
      </w:r>
      <w:bookmarkEnd w:id="2402"/>
    </w:p>
    <w:p w14:paraId="4E83A48C" w14:textId="657605E3" w:rsidR="00523D40" w:rsidRDefault="00523D40" w:rsidP="00523D40">
      <w:pPr>
        <w:pStyle w:val="Prrafodelista"/>
        <w:numPr>
          <w:ilvl w:val="0"/>
          <w:numId w:val="3"/>
        </w:numPr>
        <w:suppressAutoHyphens w:val="0"/>
        <w:spacing w:after="160" w:line="259" w:lineRule="auto"/>
        <w:ind w:left="142" w:hanging="284"/>
        <w:jc w:val="left"/>
        <w:rPr>
          <w:moveTo w:id="2403" w:author="Jose Eduardo VIU" w:date="2023-04-02T00:38:00Z"/>
          <w:sz w:val="20"/>
          <w:szCs w:val="20"/>
        </w:rPr>
      </w:pPr>
      <w:moveToRangeStart w:id="2404" w:author="Jose Eduardo VIU" w:date="2023-04-02T00:38:00Z" w:name="move131288334"/>
      <w:moveTo w:id="2405" w:author="Jose Eduardo VIU" w:date="2023-04-02T00:38:00Z">
        <w:r>
          <w:rPr>
            <w:b/>
            <w:bCs/>
            <w:sz w:val="20"/>
            <w:szCs w:val="20"/>
          </w:rPr>
          <w:t>Contrato</w:t>
        </w:r>
        <w:r>
          <w:rPr>
            <w:sz w:val="20"/>
            <w:szCs w:val="20"/>
          </w:rPr>
          <w:t>: Conjunto de animales de similares características, criados en una misma granja y período de tiempo.</w:t>
        </w:r>
      </w:moveTo>
    </w:p>
    <w:p w14:paraId="2B4C6E19" w14:textId="77777777" w:rsidR="00523D40" w:rsidRDefault="00523D40" w:rsidP="00523D40">
      <w:pPr>
        <w:pStyle w:val="Prrafodelista"/>
        <w:numPr>
          <w:ilvl w:val="0"/>
          <w:numId w:val="3"/>
        </w:numPr>
        <w:suppressAutoHyphens w:val="0"/>
        <w:spacing w:after="160" w:line="259" w:lineRule="auto"/>
        <w:ind w:left="142" w:hanging="284"/>
        <w:jc w:val="left"/>
        <w:rPr>
          <w:moveTo w:id="2406" w:author="Jose Eduardo VIU" w:date="2023-04-02T00:38:00Z"/>
          <w:sz w:val="20"/>
          <w:szCs w:val="20"/>
        </w:rPr>
      </w:pPr>
      <w:moveTo w:id="2407" w:author="Jose Eduardo VIU" w:date="2023-04-02T00:38:00Z">
        <w:r>
          <w:rPr>
            <w:b/>
            <w:bCs/>
            <w:sz w:val="20"/>
            <w:szCs w:val="20"/>
          </w:rPr>
          <w:t>GMD</w:t>
        </w:r>
        <w:r>
          <w:rPr>
            <w:sz w:val="20"/>
            <w:szCs w:val="20"/>
          </w:rPr>
          <w:t>: Acrónimo de Ganancia Media Diaria.</w:t>
        </w:r>
      </w:moveTo>
    </w:p>
    <w:p w14:paraId="2E287A64" w14:textId="77777777" w:rsidR="00523D40" w:rsidRDefault="00523D40" w:rsidP="00523D40">
      <w:pPr>
        <w:pStyle w:val="Prrafodelista"/>
        <w:numPr>
          <w:ilvl w:val="0"/>
          <w:numId w:val="3"/>
        </w:numPr>
        <w:suppressAutoHyphens w:val="0"/>
        <w:spacing w:after="160" w:line="259" w:lineRule="auto"/>
        <w:ind w:left="142" w:hanging="284"/>
        <w:jc w:val="left"/>
        <w:rPr>
          <w:moveTo w:id="2408" w:author="Jose Eduardo VIU" w:date="2023-04-02T00:38:00Z"/>
          <w:sz w:val="20"/>
          <w:szCs w:val="20"/>
        </w:rPr>
      </w:pPr>
      <w:moveTo w:id="2409" w:author="Jose Eduardo VIU" w:date="2023-04-02T00:38:00Z">
        <w:r>
          <w:rPr>
            <w:b/>
            <w:bCs/>
            <w:sz w:val="20"/>
            <w:szCs w:val="20"/>
          </w:rPr>
          <w:t>Ganancia Media Diaria</w:t>
        </w:r>
        <w:r>
          <w:rPr>
            <w:sz w:val="20"/>
            <w:szCs w:val="20"/>
          </w:rPr>
          <w:t>: Cantidad media de peso en Kilos que se espera que un animal engorde cada día, durante el período normal de engorde.</w:t>
        </w:r>
      </w:moveTo>
    </w:p>
    <w:p w14:paraId="61EC28D7" w14:textId="77777777" w:rsidR="00523D40" w:rsidRDefault="00523D40" w:rsidP="00523D40">
      <w:pPr>
        <w:pStyle w:val="Prrafodelista"/>
        <w:numPr>
          <w:ilvl w:val="0"/>
          <w:numId w:val="3"/>
        </w:numPr>
        <w:suppressAutoHyphens w:val="0"/>
        <w:spacing w:after="160" w:line="259" w:lineRule="auto"/>
        <w:ind w:left="142" w:hanging="284"/>
        <w:jc w:val="left"/>
        <w:rPr>
          <w:moveTo w:id="2410" w:author="Jose Eduardo VIU" w:date="2023-04-02T00:38:00Z"/>
          <w:sz w:val="20"/>
          <w:szCs w:val="20"/>
        </w:rPr>
      </w:pPr>
      <w:moveTo w:id="2411" w:author="Jose Eduardo VIU" w:date="2023-04-02T00:38:00Z">
        <w:r>
          <w:rPr>
            <w:b/>
            <w:bCs/>
            <w:sz w:val="20"/>
            <w:szCs w:val="20"/>
          </w:rPr>
          <w:t>REGA</w:t>
        </w:r>
        <w:r>
          <w:rPr>
            <w:sz w:val="20"/>
            <w:szCs w:val="20"/>
          </w:rPr>
          <w:t>: Registro general de explotaciones ganaderas. Es un código identificativo de la granja único a nivel estatal.</w:t>
        </w:r>
      </w:moveTo>
    </w:p>
    <w:p w14:paraId="3BE7AA21" w14:textId="77777777" w:rsidR="00523D40" w:rsidRDefault="00523D40" w:rsidP="00523D40">
      <w:pPr>
        <w:pStyle w:val="Prrafodelista"/>
        <w:numPr>
          <w:ilvl w:val="0"/>
          <w:numId w:val="3"/>
        </w:numPr>
        <w:suppressAutoHyphens w:val="0"/>
        <w:spacing w:after="160" w:line="259" w:lineRule="auto"/>
        <w:ind w:left="142" w:hanging="284"/>
        <w:jc w:val="left"/>
        <w:rPr>
          <w:moveTo w:id="2412" w:author="Jose Eduardo VIU" w:date="2023-04-02T00:38:00Z"/>
          <w:sz w:val="20"/>
          <w:szCs w:val="20"/>
        </w:rPr>
      </w:pPr>
      <w:moveTo w:id="2413" w:author="Jose Eduardo VIU" w:date="2023-04-02T00:38:00Z">
        <w:r>
          <w:rPr>
            <w:b/>
            <w:bCs/>
            <w:sz w:val="20"/>
            <w:szCs w:val="20"/>
          </w:rPr>
          <w:t>Tipo de Ganado</w:t>
        </w:r>
        <w:r>
          <w:rPr>
            <w:sz w:val="20"/>
            <w:szCs w:val="20"/>
          </w:rPr>
          <w:t>: Para el ganado porcino hay principalmente dos tipos de ganado el blanco y el ibérico, con crecimientos y pesos objetivos claramente diferenciados.</w:t>
        </w:r>
      </w:moveTo>
    </w:p>
    <w:p w14:paraId="41768EA7" w14:textId="7F1679F5" w:rsidR="00523D40" w:rsidRDefault="00523D40" w:rsidP="00523D40">
      <w:pPr>
        <w:pStyle w:val="Prrafodelista"/>
        <w:numPr>
          <w:ilvl w:val="0"/>
          <w:numId w:val="3"/>
        </w:numPr>
        <w:suppressAutoHyphens w:val="0"/>
        <w:spacing w:after="160" w:line="259" w:lineRule="auto"/>
        <w:ind w:left="142" w:hanging="284"/>
        <w:jc w:val="left"/>
        <w:rPr>
          <w:moveTo w:id="2414" w:author="Jose Eduardo VIU" w:date="2023-04-02T00:38:00Z"/>
          <w:sz w:val="20"/>
          <w:szCs w:val="20"/>
        </w:rPr>
      </w:pPr>
      <w:moveTo w:id="2415" w:author="Jose Eduardo VIU" w:date="2023-04-02T00:38:00Z">
        <w:r>
          <w:rPr>
            <w:b/>
            <w:bCs/>
            <w:sz w:val="20"/>
            <w:szCs w:val="20"/>
          </w:rPr>
          <w:t>ydata-profiling</w:t>
        </w:r>
        <w:r>
          <w:rPr>
            <w:sz w:val="20"/>
            <w:szCs w:val="20"/>
          </w:rPr>
          <w:t>: Herramienta para Análisis Exploratorio de Datos (</w:t>
        </w:r>
        <w:r>
          <w:fldChar w:fldCharType="begin"/>
        </w:r>
        <w:r>
          <w:instrText>HYPERLINK "https://ydata-profiling.ydata.ai/docs/master/" \h</w:instrText>
        </w:r>
        <w:ins w:id="2416" w:author="Jose Eduardo VIU" w:date="2023-04-02T13:47:00Z"/>
        <w:r>
          <w:fldChar w:fldCharType="separate"/>
        </w:r>
        <w:r>
          <w:rPr>
            <w:rStyle w:val="Hipervnculo"/>
            <w:sz w:val="20"/>
            <w:szCs w:val="20"/>
          </w:rPr>
          <w:t>https://ydata-profiling.ydata.ai/docs/master/</w:t>
        </w:r>
        <w:r>
          <w:rPr>
            <w:rStyle w:val="Hipervnculo"/>
            <w:sz w:val="20"/>
            <w:szCs w:val="20"/>
          </w:rPr>
          <w:fldChar w:fldCharType="end"/>
        </w:r>
        <w:r>
          <w:rPr>
            <w:sz w:val="20"/>
            <w:szCs w:val="20"/>
          </w:rPr>
          <w:t>)</w:t>
        </w:r>
      </w:moveTo>
    </w:p>
    <w:p w14:paraId="7C4B6E43" w14:textId="57C8905A" w:rsidR="00523D40" w:rsidRDefault="00523D40" w:rsidP="00523D40">
      <w:pPr>
        <w:suppressAutoHyphens w:val="0"/>
        <w:spacing w:after="160" w:line="259" w:lineRule="auto"/>
        <w:jc w:val="left"/>
        <w:rPr>
          <w:ins w:id="2417" w:author="Jose Eduardo VIU" w:date="2023-04-02T00:39:00Z"/>
          <w:sz w:val="20"/>
          <w:szCs w:val="20"/>
        </w:rPr>
      </w:pPr>
    </w:p>
    <w:p w14:paraId="4456A27D" w14:textId="74D396DA" w:rsidR="00413039" w:rsidRDefault="00413039">
      <w:pPr>
        <w:spacing w:after="0" w:line="240" w:lineRule="auto"/>
        <w:jc w:val="left"/>
        <w:rPr>
          <w:ins w:id="2418" w:author="Jose Eduardo VIU" w:date="2023-04-02T00:39:00Z"/>
          <w:sz w:val="20"/>
          <w:szCs w:val="20"/>
        </w:rPr>
      </w:pPr>
      <w:ins w:id="2419" w:author="Jose Eduardo VIU" w:date="2023-04-02T00:39:00Z">
        <w:r>
          <w:rPr>
            <w:sz w:val="20"/>
            <w:szCs w:val="20"/>
          </w:rPr>
          <w:br w:type="page"/>
        </w:r>
      </w:ins>
    </w:p>
    <w:p w14:paraId="744F2520" w14:textId="3524EB28" w:rsidR="00523D40" w:rsidRPr="00523D40" w:rsidDel="00413039" w:rsidRDefault="00523D40" w:rsidP="00523D40">
      <w:pPr>
        <w:suppressAutoHyphens w:val="0"/>
        <w:spacing w:after="160" w:line="259" w:lineRule="auto"/>
        <w:jc w:val="left"/>
        <w:rPr>
          <w:del w:id="2420" w:author="Jose Eduardo VIU" w:date="2023-04-02T00:40:00Z"/>
          <w:moveTo w:id="2421" w:author="Jose Eduardo VIU" w:date="2023-04-02T00:38:00Z"/>
          <w:sz w:val="20"/>
          <w:szCs w:val="20"/>
          <w:rPrChange w:id="2422" w:author="Jose Eduardo VIU" w:date="2023-04-02T00:39:00Z">
            <w:rPr>
              <w:del w:id="2423" w:author="Jose Eduardo VIU" w:date="2023-04-02T00:40:00Z"/>
              <w:moveTo w:id="2424" w:author="Jose Eduardo VIU" w:date="2023-04-02T00:38:00Z"/>
            </w:rPr>
          </w:rPrChange>
        </w:rPr>
        <w:pPrChange w:id="2425" w:author="Jose Eduardo VIU" w:date="2023-04-02T00:39:00Z">
          <w:pPr>
            <w:pStyle w:val="Prrafodelista"/>
            <w:numPr>
              <w:numId w:val="3"/>
            </w:numPr>
            <w:tabs>
              <w:tab w:val="num" w:pos="0"/>
            </w:tabs>
            <w:suppressAutoHyphens w:val="0"/>
            <w:spacing w:after="160" w:line="259" w:lineRule="auto"/>
            <w:ind w:left="142" w:hanging="284"/>
            <w:jc w:val="left"/>
          </w:pPr>
        </w:pPrChange>
      </w:pPr>
    </w:p>
    <w:moveToRangeEnd w:id="2404"/>
    <w:p w14:paraId="05336117" w14:textId="7CC2A850" w:rsidR="00523D40" w:rsidDel="00413039" w:rsidRDefault="00523D40">
      <w:pPr>
        <w:rPr>
          <w:del w:id="2426" w:author="Jose Eduardo VIU" w:date="2023-04-02T00:40:00Z"/>
        </w:rPr>
        <w:sectPr w:rsidR="00523D40" w:rsidDel="00413039">
          <w:headerReference w:type="even" r:id="rId57"/>
          <w:headerReference w:type="default" r:id="rId58"/>
          <w:footerReference w:type="even" r:id="rId59"/>
          <w:footerReference w:type="default" r:id="rId60"/>
          <w:pgSz w:w="11906" w:h="16838"/>
          <w:pgMar w:top="2492" w:right="1701" w:bottom="1244" w:left="1701" w:header="708" w:footer="708" w:gutter="0"/>
          <w:cols w:space="720"/>
          <w:formProt w:val="0"/>
          <w:docGrid w:linePitch="360"/>
        </w:sectPr>
      </w:pPr>
    </w:p>
    <w:p w14:paraId="1F2050ED" w14:textId="30D5D8F0" w:rsidR="00CB7E31" w:rsidDel="00523D40" w:rsidRDefault="00000000">
      <w:pPr>
        <w:pStyle w:val="Prrafodelista"/>
        <w:numPr>
          <w:ilvl w:val="0"/>
          <w:numId w:val="3"/>
        </w:numPr>
        <w:suppressAutoHyphens w:val="0"/>
        <w:spacing w:after="160" w:line="259" w:lineRule="auto"/>
        <w:ind w:left="142" w:hanging="284"/>
        <w:jc w:val="left"/>
        <w:rPr>
          <w:moveFrom w:id="2427" w:author="Jose Eduardo VIU" w:date="2023-04-02T00:38:00Z"/>
          <w:sz w:val="20"/>
          <w:szCs w:val="20"/>
        </w:rPr>
      </w:pPr>
      <w:moveFromRangeStart w:id="2428" w:author="Jose Eduardo VIU" w:date="2023-04-02T00:38:00Z" w:name="move131288334"/>
      <w:moveFrom w:id="2429" w:author="Jose Eduardo VIU" w:date="2023-04-02T00:38:00Z">
        <w:r w:rsidDel="00523D40">
          <w:rPr>
            <w:b/>
            <w:bCs/>
            <w:sz w:val="20"/>
            <w:szCs w:val="20"/>
          </w:rPr>
          <w:t>Contrato</w:t>
        </w:r>
        <w:r w:rsidDel="00523D40">
          <w:rPr>
            <w:sz w:val="20"/>
            <w:szCs w:val="20"/>
          </w:rPr>
          <w:t>: Conjunto de animales de similares características, criados en una misma granja y período de tiempo.</w:t>
        </w:r>
      </w:moveFrom>
    </w:p>
    <w:p w14:paraId="35CD55F6" w14:textId="28B28642" w:rsidR="00CB7E31" w:rsidDel="00523D40" w:rsidRDefault="00000000">
      <w:pPr>
        <w:pStyle w:val="Prrafodelista"/>
        <w:numPr>
          <w:ilvl w:val="0"/>
          <w:numId w:val="3"/>
        </w:numPr>
        <w:suppressAutoHyphens w:val="0"/>
        <w:spacing w:after="160" w:line="259" w:lineRule="auto"/>
        <w:ind w:left="142" w:hanging="284"/>
        <w:jc w:val="left"/>
        <w:rPr>
          <w:moveFrom w:id="2430" w:author="Jose Eduardo VIU" w:date="2023-04-02T00:38:00Z"/>
          <w:sz w:val="20"/>
          <w:szCs w:val="20"/>
        </w:rPr>
      </w:pPr>
      <w:moveFrom w:id="2431" w:author="Jose Eduardo VIU" w:date="2023-04-02T00:38:00Z">
        <w:r w:rsidDel="00523D40">
          <w:rPr>
            <w:b/>
            <w:bCs/>
            <w:sz w:val="20"/>
            <w:szCs w:val="20"/>
          </w:rPr>
          <w:t>GMD</w:t>
        </w:r>
        <w:r w:rsidDel="00523D40">
          <w:rPr>
            <w:sz w:val="20"/>
            <w:szCs w:val="20"/>
          </w:rPr>
          <w:t>: Acrónimo de Ganancia Media Diaria.</w:t>
        </w:r>
      </w:moveFrom>
    </w:p>
    <w:p w14:paraId="21678B3F" w14:textId="19F78651" w:rsidR="00CB7E31" w:rsidDel="00523D40" w:rsidRDefault="00000000">
      <w:pPr>
        <w:pStyle w:val="Prrafodelista"/>
        <w:numPr>
          <w:ilvl w:val="0"/>
          <w:numId w:val="3"/>
        </w:numPr>
        <w:suppressAutoHyphens w:val="0"/>
        <w:spacing w:after="160" w:line="259" w:lineRule="auto"/>
        <w:ind w:left="142" w:hanging="284"/>
        <w:jc w:val="left"/>
        <w:rPr>
          <w:moveFrom w:id="2432" w:author="Jose Eduardo VIU" w:date="2023-04-02T00:38:00Z"/>
          <w:sz w:val="20"/>
          <w:szCs w:val="20"/>
        </w:rPr>
      </w:pPr>
      <w:moveFrom w:id="2433" w:author="Jose Eduardo VIU" w:date="2023-04-02T00:38:00Z">
        <w:r w:rsidDel="00523D40">
          <w:rPr>
            <w:b/>
            <w:bCs/>
            <w:sz w:val="20"/>
            <w:szCs w:val="20"/>
          </w:rPr>
          <w:t>Ganancia Media Diaria</w:t>
        </w:r>
        <w:r w:rsidDel="00523D40">
          <w:rPr>
            <w:sz w:val="20"/>
            <w:szCs w:val="20"/>
          </w:rPr>
          <w:t>: Cantidad media de peso en Kilos que se espera que un animal engorde cada día, durante el período normal de engorde.</w:t>
        </w:r>
      </w:moveFrom>
    </w:p>
    <w:p w14:paraId="1C55B14D" w14:textId="3A50B4B8" w:rsidR="00CB7E31" w:rsidDel="00523D40" w:rsidRDefault="00000000">
      <w:pPr>
        <w:pStyle w:val="Prrafodelista"/>
        <w:numPr>
          <w:ilvl w:val="0"/>
          <w:numId w:val="3"/>
        </w:numPr>
        <w:suppressAutoHyphens w:val="0"/>
        <w:spacing w:after="160" w:line="259" w:lineRule="auto"/>
        <w:ind w:left="142" w:hanging="284"/>
        <w:jc w:val="left"/>
        <w:rPr>
          <w:moveFrom w:id="2434" w:author="Jose Eduardo VIU" w:date="2023-04-02T00:38:00Z"/>
          <w:sz w:val="20"/>
          <w:szCs w:val="20"/>
        </w:rPr>
      </w:pPr>
      <w:moveFrom w:id="2435" w:author="Jose Eduardo VIU" w:date="2023-04-02T00:38:00Z">
        <w:r w:rsidDel="00523D40">
          <w:rPr>
            <w:b/>
            <w:bCs/>
            <w:sz w:val="20"/>
            <w:szCs w:val="20"/>
          </w:rPr>
          <w:t>REGA</w:t>
        </w:r>
        <w:r w:rsidDel="00523D40">
          <w:rPr>
            <w:sz w:val="20"/>
            <w:szCs w:val="20"/>
          </w:rPr>
          <w:t>: Registro general de explotaciones ganaderas. Es un código identificativo de la granja único a nivel estatal.</w:t>
        </w:r>
      </w:moveFrom>
    </w:p>
    <w:p w14:paraId="1E7FA068" w14:textId="3DD93EDA" w:rsidR="00CB7E31" w:rsidDel="00523D40" w:rsidRDefault="00000000">
      <w:pPr>
        <w:pStyle w:val="Prrafodelista"/>
        <w:numPr>
          <w:ilvl w:val="0"/>
          <w:numId w:val="3"/>
        </w:numPr>
        <w:suppressAutoHyphens w:val="0"/>
        <w:spacing w:after="160" w:line="259" w:lineRule="auto"/>
        <w:ind w:left="142" w:hanging="284"/>
        <w:jc w:val="left"/>
        <w:rPr>
          <w:moveFrom w:id="2436" w:author="Jose Eduardo VIU" w:date="2023-04-02T00:38:00Z"/>
          <w:sz w:val="20"/>
          <w:szCs w:val="20"/>
        </w:rPr>
      </w:pPr>
      <w:moveFrom w:id="2437" w:author="Jose Eduardo VIU" w:date="2023-04-02T00:38:00Z">
        <w:r w:rsidDel="00523D40">
          <w:rPr>
            <w:b/>
            <w:bCs/>
            <w:sz w:val="20"/>
            <w:szCs w:val="20"/>
          </w:rPr>
          <w:t>Tipo de Ganado</w:t>
        </w:r>
        <w:r w:rsidDel="00523D40">
          <w:rPr>
            <w:sz w:val="20"/>
            <w:szCs w:val="20"/>
          </w:rPr>
          <w:t>: Para el ganado porcino hay principalmente dos tipos de ganado el blanco y el ibérico, con crecimientos y pesos objetivos claramente diferenciados.</w:t>
        </w:r>
      </w:moveFrom>
    </w:p>
    <w:p w14:paraId="2139698F" w14:textId="350AD2F5" w:rsidR="00CB7E31" w:rsidDel="00523D40" w:rsidRDefault="00000000">
      <w:pPr>
        <w:pStyle w:val="Prrafodelista"/>
        <w:numPr>
          <w:ilvl w:val="0"/>
          <w:numId w:val="3"/>
        </w:numPr>
        <w:suppressAutoHyphens w:val="0"/>
        <w:spacing w:after="160" w:line="259" w:lineRule="auto"/>
        <w:ind w:left="142" w:hanging="284"/>
        <w:jc w:val="left"/>
        <w:rPr>
          <w:moveFrom w:id="2438" w:author="Jose Eduardo VIU" w:date="2023-04-02T00:38:00Z"/>
          <w:sz w:val="20"/>
          <w:szCs w:val="20"/>
        </w:rPr>
      </w:pPr>
      <w:moveFrom w:id="2439" w:author="Jose Eduardo VIU" w:date="2023-04-02T00:38:00Z">
        <w:r w:rsidDel="00523D40">
          <w:rPr>
            <w:b/>
            <w:bCs/>
            <w:sz w:val="20"/>
            <w:szCs w:val="20"/>
          </w:rPr>
          <w:t>ydata-profiling</w:t>
        </w:r>
        <w:r w:rsidDel="00523D40">
          <w:rPr>
            <w:sz w:val="20"/>
            <w:szCs w:val="20"/>
          </w:rPr>
          <w:t>: Herramienta para Análisis Exploratorio de Datos (</w:t>
        </w:r>
        <w:r w:rsidDel="00523D40">
          <w:fldChar w:fldCharType="begin"/>
        </w:r>
        <w:r w:rsidRPr="00523D40" w:rsidDel="00523D40">
          <w:instrText>HYPERLINK "https://ydata-profiling.ydata.ai/docs/master/" \h</w:instrText>
        </w:r>
        <w:r w:rsidDel="00523D40">
          <w:fldChar w:fldCharType="separate"/>
        </w:r>
        <w:r w:rsidDel="00523D40">
          <w:rPr>
            <w:rStyle w:val="Hipervnculo"/>
            <w:sz w:val="20"/>
            <w:szCs w:val="20"/>
          </w:rPr>
          <w:t>https://ydata-profiling.ydata.ai/docs/master/</w:t>
        </w:r>
        <w:r w:rsidDel="00523D40">
          <w:rPr>
            <w:rStyle w:val="Hipervnculo"/>
            <w:sz w:val="20"/>
            <w:szCs w:val="20"/>
          </w:rPr>
          <w:fldChar w:fldCharType="end"/>
        </w:r>
        <w:r w:rsidDel="00523D40">
          <w:rPr>
            <w:sz w:val="20"/>
            <w:szCs w:val="20"/>
          </w:rPr>
          <w:t>)</w:t>
        </w:r>
      </w:moveFrom>
    </w:p>
    <w:p w14:paraId="32935A22" w14:textId="7B4BE375" w:rsidR="00CB7E31" w:rsidDel="00523D40" w:rsidRDefault="00CB7E31">
      <w:pPr>
        <w:pStyle w:val="Prrafodelista"/>
        <w:numPr>
          <w:ilvl w:val="0"/>
          <w:numId w:val="3"/>
        </w:numPr>
        <w:suppressAutoHyphens w:val="0"/>
        <w:spacing w:after="160" w:line="259" w:lineRule="auto"/>
        <w:ind w:left="142" w:hanging="284"/>
        <w:jc w:val="left"/>
        <w:rPr>
          <w:moveFrom w:id="2440" w:author="Jose Eduardo VIU" w:date="2023-04-02T00:38:00Z"/>
          <w:sz w:val="20"/>
          <w:szCs w:val="20"/>
        </w:rPr>
      </w:pPr>
    </w:p>
    <w:moveFromRangeEnd w:id="2428"/>
    <w:p w14:paraId="3CD45CE0" w14:textId="578BD5D4" w:rsidR="00523D40" w:rsidDel="00523D40" w:rsidRDefault="00523D40">
      <w:pPr>
        <w:rPr>
          <w:del w:id="2441" w:author="Jose Eduardo VIU" w:date="2023-04-02T00:39:00Z"/>
          <w:lang w:eastAsia="es-ES"/>
        </w:rPr>
      </w:pPr>
    </w:p>
    <w:p w14:paraId="486A01B2" w14:textId="1B3CBA33" w:rsidR="00CB7E31" w:rsidDel="00F217D2" w:rsidRDefault="00CB7E31">
      <w:pPr>
        <w:rPr>
          <w:del w:id="2442" w:author="Jose Eduardo VIU" w:date="2023-04-02T00:31:00Z"/>
        </w:rPr>
        <w:sectPr w:rsidR="00CB7E31" w:rsidDel="00F217D2">
          <w:type w:val="continuous"/>
          <w:pgSz w:w="11906" w:h="16838"/>
          <w:pgMar w:top="2492" w:right="1701" w:bottom="1244" w:left="1701" w:header="708" w:footer="708" w:gutter="0"/>
          <w:cols w:num="2" w:space="720"/>
          <w:formProt w:val="0"/>
          <w:docGrid w:linePitch="360"/>
        </w:sectPr>
      </w:pPr>
    </w:p>
    <w:p w14:paraId="6D50290E" w14:textId="03BFF46C" w:rsidR="00CB7E31" w:rsidDel="00F217D2" w:rsidRDefault="00CB7E31">
      <w:pPr>
        <w:rPr>
          <w:del w:id="2443" w:author="Jose Eduardo VIU" w:date="2023-04-02T00:31:00Z"/>
          <w:lang w:eastAsia="es-ES"/>
        </w:rPr>
      </w:pPr>
    </w:p>
    <w:p w14:paraId="3743EABC" w14:textId="0B63018F" w:rsidR="00CB7E31" w:rsidDel="00EE292E" w:rsidRDefault="00000000">
      <w:pPr>
        <w:spacing w:after="0" w:line="240" w:lineRule="auto"/>
        <w:jc w:val="left"/>
        <w:rPr>
          <w:del w:id="2444" w:author="Jose Eduardo VIU" w:date="2023-04-01T21:19:00Z"/>
          <w:rFonts w:eastAsiaTheme="majorEastAsia"/>
          <w:color w:val="000000" w:themeColor="text1"/>
          <w:sz w:val="44"/>
          <w:szCs w:val="36"/>
          <w:lang w:eastAsia="es-ES"/>
        </w:rPr>
        <w:sectPr w:rsidR="00CB7E31" w:rsidDel="00EE292E">
          <w:type w:val="continuous"/>
          <w:pgSz w:w="11906" w:h="16838"/>
          <w:pgMar w:top="2492" w:right="1701" w:bottom="1244" w:left="1701" w:header="708" w:footer="708" w:gutter="0"/>
          <w:cols w:space="720"/>
          <w:formProt w:val="0"/>
          <w:docGrid w:linePitch="360"/>
        </w:sectPr>
      </w:pPr>
      <w:del w:id="2445" w:author="Jose Eduardo VIU" w:date="2023-04-01T21:19:00Z">
        <w:r w:rsidDel="00EE292E">
          <w:br w:type="page"/>
        </w:r>
      </w:del>
    </w:p>
    <w:p w14:paraId="4390F075" w14:textId="634110EE" w:rsidR="00CB7E31" w:rsidRDefault="00000000">
      <w:pPr>
        <w:pStyle w:val="Ttulo1"/>
        <w:numPr>
          <w:ilvl w:val="0"/>
          <w:numId w:val="0"/>
        </w:numPr>
        <w:spacing w:before="0" w:after="200"/>
        <w:ind w:left="360"/>
        <w:rPr>
          <w:lang w:eastAsia="es-ES"/>
        </w:rPr>
      </w:pPr>
      <w:bookmarkStart w:id="2446" w:name="_Toc131396845"/>
      <w:r>
        <w:rPr>
          <w:lang w:eastAsia="es-ES"/>
        </w:rPr>
        <w:t>Apéndice I</w:t>
      </w:r>
      <w:bookmarkEnd w:id="2446"/>
    </w:p>
    <w:p w14:paraId="2A65A141" w14:textId="77777777" w:rsidR="00CB7E31" w:rsidRDefault="00000000">
      <w:pPr>
        <w:rPr>
          <w:lang w:eastAsia="es-ES"/>
        </w:rPr>
      </w:pPr>
      <w:r>
        <w:rPr>
          <w:lang w:eastAsia="es-ES"/>
        </w:rPr>
        <w:t>Contiene documentos de trabajo de elaboración propia para el desarrollo del Trabajo Fin de Máster, y referenciados en el texto principal del proyecto.</w:t>
      </w:r>
    </w:p>
    <w:p w14:paraId="17E811E8" w14:textId="77777777" w:rsidR="00CB7E31" w:rsidRDefault="00CB7E31">
      <w:pPr>
        <w:rPr>
          <w:lang w:eastAsia="es-ES"/>
        </w:rPr>
      </w:pPr>
    </w:p>
    <w:p w14:paraId="3D03BC36" w14:textId="0F242027" w:rsidR="00CB7E31" w:rsidRDefault="00000000">
      <w:pPr>
        <w:pStyle w:val="Ttulo2"/>
        <w:numPr>
          <w:ilvl w:val="1"/>
          <w:numId w:val="12"/>
        </w:numPr>
        <w:rPr>
          <w:ins w:id="2447" w:author="Jose Eduardo VIU" w:date="2023-04-01T19:49:00Z"/>
        </w:rPr>
      </w:pPr>
      <w:bookmarkStart w:id="2448" w:name="_Ref130987841"/>
      <w:bookmarkStart w:id="2449" w:name="_Ref130987623"/>
      <w:bookmarkStart w:id="2450" w:name="_Ref130987577"/>
      <w:bookmarkStart w:id="2451" w:name="_Toc131396846"/>
      <w:r>
        <w:t>GMD profiling Dataset 01</w:t>
      </w:r>
      <w:bookmarkEnd w:id="2448"/>
      <w:bookmarkEnd w:id="2449"/>
      <w:bookmarkEnd w:id="2450"/>
      <w:bookmarkEnd w:id="2451"/>
    </w:p>
    <w:p w14:paraId="77F22D4A" w14:textId="0C8F0130" w:rsidR="00515E1F" w:rsidRPr="00EE292E" w:rsidDel="00515E1F" w:rsidRDefault="00515E1F">
      <w:pPr>
        <w:rPr>
          <w:del w:id="2452" w:author="Jose Eduardo VIU" w:date="2023-04-01T19:49:00Z"/>
        </w:rPr>
        <w:pPrChange w:id="2453" w:author="Jose Eduardo VIU" w:date="2023-04-01T19:49:00Z">
          <w:pPr>
            <w:pStyle w:val="Ttulo2"/>
            <w:numPr>
              <w:numId w:val="12"/>
            </w:numPr>
          </w:pPr>
        </w:pPrChange>
      </w:pPr>
      <w:ins w:id="2454" w:author="Jose Eduardo VIU" w:date="2023-04-01T19:49:00Z">
        <w:r>
          <w:rPr>
            <w:lang w:eastAsia="es-ES"/>
          </w:rPr>
          <w:t xml:space="preserve">Se puede consultar el fichero del informe generado en la siguiente URL: </w:t>
        </w:r>
      </w:ins>
    </w:p>
    <w:p w14:paraId="53582FAB" w14:textId="04EEF781" w:rsidR="00CB7E31" w:rsidRDefault="00000000">
      <w:pPr>
        <w:rPr>
          <w:lang w:eastAsia="es-ES"/>
        </w:rPr>
      </w:pPr>
      <w:r>
        <w:fldChar w:fldCharType="begin"/>
      </w:r>
      <w:ins w:id="2455" w:author="Jose Eduardo VIU" w:date="2023-04-01T19:47:00Z">
        <w:r w:rsidR="00515E1F">
          <w:instrText xml:space="preserve">HYPERLINK "https://github.com/JoseEduardoCG/14MBID_TFM/blob/0d752c135c40648c6a5f3da4d035a42e8c0ae32b/HTML/gmd_profiling_dataset01.html" \h </w:instrText>
        </w:r>
      </w:ins>
      <w:del w:id="2456" w:author="Jose Eduardo VIU" w:date="2023-04-01T19:47:00Z">
        <w:r w:rsidDel="00515E1F">
          <w:delInstrText>HYPERLINK "https://github.com/JoseEduardoCG/14MBID_TFM/blob/main/gmd_profiling_dataset01.html" \h</w:delInstrText>
        </w:r>
      </w:del>
      <w:ins w:id="2457" w:author="Jose Eduardo VIU" w:date="2023-04-02T13:47:00Z"/>
      <w:r>
        <w:fldChar w:fldCharType="separate"/>
      </w:r>
      <w:del w:id="2458" w:author="Jose Eduardo VIU" w:date="2023-04-01T19:47:00Z">
        <w:r w:rsidDel="00515E1F">
          <w:rPr>
            <w:rStyle w:val="Hipervnculo"/>
            <w:lang w:eastAsia="es-ES"/>
          </w:rPr>
          <w:delText>https://github.com/JoseEduardoCG/14MBID_TFM/blob/main/gmd_profiling_dataset01.html</w:delText>
        </w:r>
      </w:del>
      <w:ins w:id="2459" w:author="Jose Eduardo VIU" w:date="2023-04-01T19:47:00Z">
        <w:r w:rsidR="00515E1F">
          <w:rPr>
            <w:rStyle w:val="Hipervnculo"/>
            <w:lang w:eastAsia="es-ES"/>
          </w:rPr>
          <w:t>GMD_profiling_dataset01.html</w:t>
        </w:r>
      </w:ins>
      <w:r>
        <w:rPr>
          <w:rStyle w:val="Hipervnculo"/>
          <w:lang w:eastAsia="es-ES"/>
        </w:rPr>
        <w:fldChar w:fldCharType="end"/>
      </w:r>
    </w:p>
    <w:p w14:paraId="79299AF8" w14:textId="4B8E9649" w:rsidR="00CB7E31" w:rsidRDefault="00515E1F">
      <w:pPr>
        <w:rPr>
          <w:lang w:eastAsia="es-ES"/>
        </w:rPr>
      </w:pPr>
      <w:ins w:id="2460" w:author="Jose Eduardo VIU" w:date="2023-04-01T19:50:00Z">
        <w:r>
          <w:rPr>
            <w:lang w:eastAsia="es-ES"/>
          </w:rPr>
          <w:t xml:space="preserve">Se trata de un fichero HTML generado por la herramienta </w:t>
        </w:r>
      </w:ins>
      <w:ins w:id="2461" w:author="Jose Eduardo VIU" w:date="2023-04-01T19:52:00Z">
        <w:r w:rsidR="00E352F0" w:rsidRPr="00E352F0">
          <w:rPr>
            <w:lang w:eastAsia="es-ES"/>
          </w:rPr>
          <w:t>ydata_profiling</w:t>
        </w:r>
        <w:r w:rsidR="00E352F0">
          <w:rPr>
            <w:lang w:eastAsia="es-ES"/>
          </w:rPr>
          <w:t xml:space="preserve"> </w:t>
        </w:r>
      </w:ins>
      <w:ins w:id="2462" w:author="Jose Eduardo VIU" w:date="2023-04-01T19:53:00Z">
        <w:r w:rsidR="00E352F0">
          <w:rPr>
            <w:lang w:eastAsia="es-ES"/>
          </w:rPr>
          <w:t>(</w:t>
        </w:r>
        <w:r w:rsidR="00E352F0">
          <w:rPr>
            <w:lang w:eastAsia="es-ES"/>
          </w:rPr>
          <w:fldChar w:fldCharType="begin"/>
        </w:r>
        <w:r w:rsidR="00E352F0">
          <w:rPr>
            <w:lang w:eastAsia="es-ES"/>
          </w:rPr>
          <w:instrText xml:space="preserve"> HYPERLINK "https://ydata.ai/?utm_source=opensource&amp;utm_medium=pandasprofiling&amp;utm_campaign=report" </w:instrText>
        </w:r>
      </w:ins>
      <w:ins w:id="2463" w:author="Jose Eduardo VIU" w:date="2023-04-02T13:47:00Z">
        <w:r w:rsidR="00541DF0">
          <w:rPr>
            <w:lang w:eastAsia="es-ES"/>
          </w:rPr>
        </w:r>
      </w:ins>
      <w:ins w:id="2464" w:author="Jose Eduardo VIU" w:date="2023-04-01T19:53:00Z">
        <w:r w:rsidR="00E352F0">
          <w:rPr>
            <w:lang w:eastAsia="es-ES"/>
          </w:rPr>
          <w:fldChar w:fldCharType="separate"/>
        </w:r>
        <w:r w:rsidR="00E352F0" w:rsidRPr="00E352F0">
          <w:rPr>
            <w:rStyle w:val="Hipervnculo"/>
            <w:lang w:eastAsia="es-ES"/>
          </w:rPr>
          <w:t>YData</w:t>
        </w:r>
        <w:r w:rsidR="00E352F0">
          <w:rPr>
            <w:lang w:eastAsia="es-ES"/>
          </w:rPr>
          <w:fldChar w:fldCharType="end"/>
        </w:r>
        <w:r w:rsidR="00E352F0">
          <w:rPr>
            <w:lang w:eastAsia="es-ES"/>
          </w:rPr>
          <w:t>).</w:t>
        </w:r>
      </w:ins>
    </w:p>
    <w:p w14:paraId="33C92AB7" w14:textId="4630618B" w:rsidR="00F12980" w:rsidRDefault="00F12980" w:rsidP="00F12980">
      <w:pPr>
        <w:rPr>
          <w:ins w:id="2465" w:author="Jose Eduardo VIU" w:date="2023-04-02T00:57:00Z"/>
          <w:lang w:eastAsia="es-ES"/>
        </w:rPr>
      </w:pPr>
    </w:p>
    <w:p w14:paraId="7B02F41B" w14:textId="77777777" w:rsidR="00F12980" w:rsidRDefault="00F12980" w:rsidP="00F12980">
      <w:pPr>
        <w:pStyle w:val="Ttulo2"/>
        <w:numPr>
          <w:ilvl w:val="1"/>
          <w:numId w:val="12"/>
        </w:numPr>
        <w:rPr>
          <w:ins w:id="2466" w:author="Jose Eduardo VIU" w:date="2023-04-02T00:57:00Z"/>
        </w:rPr>
        <w:pPrChange w:id="2467" w:author="Jose Eduardo VIU" w:date="2023-04-02T00:58:00Z">
          <w:pPr>
            <w:pStyle w:val="Ttulo2"/>
            <w:numPr>
              <w:numId w:val="13"/>
            </w:numPr>
          </w:pPr>
        </w:pPrChange>
      </w:pPr>
      <w:bookmarkStart w:id="2468" w:name="_Toc131396847"/>
      <w:ins w:id="2469" w:author="Jose Eduardo VIU" w:date="2023-04-02T00:57:00Z">
        <w:r>
          <w:t>TFM_Preparar_Dataset</w:t>
        </w:r>
        <w:bookmarkEnd w:id="2468"/>
      </w:ins>
    </w:p>
    <w:p w14:paraId="3B5B99AF" w14:textId="77777777" w:rsidR="00F12980" w:rsidRDefault="00F12980" w:rsidP="00F12980">
      <w:pPr>
        <w:rPr>
          <w:ins w:id="2470" w:author="Jose Eduardo VIU" w:date="2023-04-02T00:57:00Z"/>
          <w:lang w:eastAsia="es-ES"/>
        </w:rPr>
      </w:pPr>
      <w:ins w:id="2471" w:author="Jose Eduardo VIU" w:date="2023-04-02T00:57:00Z">
        <w:r>
          <w:rPr>
            <w:lang w:eastAsia="es-ES"/>
          </w:rPr>
          <w:t>Enlace al cuaderno de trabajo en “Jupyter Notebook” para poder probar y generar los datos de preparación del dataset.</w:t>
        </w:r>
      </w:ins>
    </w:p>
    <w:p w14:paraId="44239B60" w14:textId="7E414E03" w:rsidR="00F12980" w:rsidRDefault="00F12980" w:rsidP="00F12980">
      <w:pPr>
        <w:rPr>
          <w:ins w:id="2472" w:author="Jose Eduardo VIU" w:date="2023-04-02T00:57:00Z"/>
          <w:lang w:eastAsia="es-ES"/>
        </w:rPr>
      </w:pPr>
      <w:ins w:id="2473" w:author="Jose Eduardo VIU" w:date="2023-04-02T00:57:00Z">
        <w:r>
          <w:rPr>
            <w:lang w:eastAsia="es-ES"/>
          </w:rPr>
          <w:t xml:space="preserve">Se puede consultar el fichero del informe generado en la siguiente URL: </w:t>
        </w:r>
        <w:r>
          <w:rPr>
            <w:lang w:eastAsia="es-ES"/>
          </w:rPr>
          <w:fldChar w:fldCharType="begin"/>
        </w:r>
        <w:r>
          <w:rPr>
            <w:lang w:eastAsia="es-ES"/>
          </w:rPr>
          <w:instrText xml:space="preserve"> HYPERLINK "https://github.com/JoseEduardoCG/14MBID_TFM/blob/0d752c135c40648c6a5f3da4d035a42e8c0ae32b/Cuadernos/TFM_Preparar_Dataset.ipynb" </w:instrText>
        </w:r>
      </w:ins>
      <w:ins w:id="2474" w:author="Jose Eduardo VIU" w:date="2023-04-02T13:47:00Z">
        <w:r w:rsidR="00541DF0">
          <w:rPr>
            <w:lang w:eastAsia="es-ES"/>
          </w:rPr>
        </w:r>
      </w:ins>
      <w:ins w:id="2475" w:author="Jose Eduardo VIU" w:date="2023-04-02T00:57:00Z">
        <w:r>
          <w:rPr>
            <w:lang w:eastAsia="es-ES"/>
          </w:rPr>
          <w:fldChar w:fldCharType="separate"/>
        </w:r>
        <w:r w:rsidRPr="009E4857">
          <w:rPr>
            <w:rStyle w:val="Hipervnculo"/>
            <w:lang w:eastAsia="es-ES"/>
          </w:rPr>
          <w:t>TFM_Preparar_Dataset.ipynb</w:t>
        </w:r>
        <w:r>
          <w:rPr>
            <w:lang w:eastAsia="es-ES"/>
          </w:rPr>
          <w:fldChar w:fldCharType="end"/>
        </w:r>
      </w:ins>
    </w:p>
    <w:p w14:paraId="250C92AF" w14:textId="77777777" w:rsidR="00F12980" w:rsidRDefault="00F12980" w:rsidP="00F12980">
      <w:pPr>
        <w:rPr>
          <w:ins w:id="2476" w:author="Jose Eduardo VIU" w:date="2023-04-02T00:57:00Z"/>
        </w:rPr>
      </w:pPr>
    </w:p>
    <w:p w14:paraId="6E64111F" w14:textId="77777777" w:rsidR="00F12980" w:rsidRDefault="00F12980" w:rsidP="00F12980">
      <w:pPr>
        <w:rPr>
          <w:ins w:id="2477" w:author="Jose Eduardo VIU" w:date="2023-04-02T00:57:00Z"/>
          <w:lang w:eastAsia="es-ES"/>
        </w:rPr>
      </w:pPr>
      <w:ins w:id="2478" w:author="Jose Eduardo VIU" w:date="2023-04-02T00:57:00Z">
        <w:r>
          <w:rPr>
            <w:lang w:eastAsia="es-ES"/>
          </w:rPr>
          <w:t>Adjunto el contenido del cuaderno de Jupyter Notebook citado.</w:t>
        </w:r>
      </w:ins>
    </w:p>
    <w:p w14:paraId="491AF081" w14:textId="77777777" w:rsidR="00F12980" w:rsidRDefault="00F12980" w:rsidP="00F12980">
      <w:pPr>
        <w:rPr>
          <w:ins w:id="2479" w:author="Jose Eduardo VIU" w:date="2023-04-02T00:56:00Z"/>
          <w:lang w:eastAsia="es-ES"/>
        </w:rPr>
      </w:pPr>
    </w:p>
    <w:p w14:paraId="47788459" w14:textId="77777777" w:rsidR="00F12980" w:rsidRDefault="00F12980" w:rsidP="00F12980">
      <w:pPr>
        <w:spacing w:after="0" w:line="240" w:lineRule="auto"/>
        <w:jc w:val="left"/>
        <w:rPr>
          <w:ins w:id="2480" w:author="Jose Eduardo VIU" w:date="2023-04-02T00:56:00Z"/>
          <w:lang w:eastAsia="es-ES"/>
        </w:rPr>
      </w:pPr>
      <w:ins w:id="2481" w:author="Jose Eduardo VIU" w:date="2023-04-02T00:56:00Z">
        <w:r>
          <w:rPr>
            <w:lang w:eastAsia="es-ES"/>
          </w:rPr>
          <w:br w:type="page"/>
        </w:r>
      </w:ins>
    </w:p>
    <w:p w14:paraId="757A2A50" w14:textId="77777777" w:rsidR="00F12980" w:rsidRDefault="00F12980" w:rsidP="00F12980">
      <w:pPr>
        <w:rPr>
          <w:ins w:id="2482" w:author="Jose Eduardo VIU" w:date="2023-04-02T00:56:00Z"/>
          <w:lang w:eastAsia="es-ES"/>
        </w:rPr>
      </w:pPr>
      <w:ins w:id="2483" w:author="Jose Eduardo VIU" w:date="2023-04-02T00:56:00Z">
        <w:r>
          <w:rPr>
            <w:noProof/>
            <w:lang w:eastAsia="es-ES"/>
          </w:rPr>
          <w:lastRenderedPageBreak/>
          <w:drawing>
            <wp:inline distT="0" distB="0" distL="0" distR="0" wp14:anchorId="6AB6330D" wp14:editId="6AD15A74">
              <wp:extent cx="5400040" cy="6988175"/>
              <wp:effectExtent l="0" t="0" r="0" b="0"/>
              <wp:docPr id="1528521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21521" name="Imagen 152852152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7C880115" wp14:editId="089E8708">
              <wp:extent cx="5400040" cy="6988175"/>
              <wp:effectExtent l="0" t="0" r="0" b="0"/>
              <wp:docPr id="60858702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87029" name="Imagen 60858702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44AEEFE2" wp14:editId="063590DD">
              <wp:extent cx="5400040" cy="6988175"/>
              <wp:effectExtent l="0" t="0" r="0" b="0"/>
              <wp:docPr id="111803734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37346" name="Imagen 111803734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50032701" wp14:editId="23FC3E76">
              <wp:extent cx="5400040" cy="6988175"/>
              <wp:effectExtent l="0" t="0" r="0" b="0"/>
              <wp:docPr id="117128853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88539" name="Imagen 117128853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1EF4FA54" wp14:editId="37342A9A">
              <wp:extent cx="5400040" cy="6988175"/>
              <wp:effectExtent l="0" t="0" r="0" b="0"/>
              <wp:docPr id="89545450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54508" name="Imagen 89545450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675337BA" wp14:editId="7E8DB5FB">
              <wp:extent cx="5400040" cy="6988175"/>
              <wp:effectExtent l="0" t="0" r="0" b="0"/>
              <wp:docPr id="2955432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43270" name="Imagen 29554327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1D8B4F1A" wp14:editId="04666819">
              <wp:extent cx="5400040" cy="6988175"/>
              <wp:effectExtent l="0" t="0" r="0" b="0"/>
              <wp:docPr id="170554510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45107" name="Imagen 170554510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67B43DC7" wp14:editId="08B2EC10">
              <wp:extent cx="5400040" cy="6988175"/>
              <wp:effectExtent l="0" t="0" r="0" b="0"/>
              <wp:docPr id="137447707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77079" name="Imagen 137447707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5316E373" wp14:editId="3020911D">
              <wp:extent cx="5400040" cy="6988175"/>
              <wp:effectExtent l="0" t="0" r="0" b="0"/>
              <wp:docPr id="11028259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25932" name="Imagen 110282593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6C6BD34F" wp14:editId="7F966C5D">
              <wp:extent cx="5400040" cy="6988175"/>
              <wp:effectExtent l="0" t="0" r="0" b="0"/>
              <wp:docPr id="5676509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50920" name="Imagen 56765092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48C836ED" wp14:editId="43F007C7">
              <wp:extent cx="5400040" cy="6988175"/>
              <wp:effectExtent l="0" t="0" r="0" b="0"/>
              <wp:docPr id="145358168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81681" name="Imagen 145358168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6A67236C" wp14:editId="11C6E70A">
              <wp:extent cx="5400040" cy="6988175"/>
              <wp:effectExtent l="0" t="0" r="0" b="0"/>
              <wp:docPr id="100859357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93572" name="Imagen 100859357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169A2754" wp14:editId="32E379F0">
              <wp:extent cx="5400040" cy="6988175"/>
              <wp:effectExtent l="0" t="0" r="0" b="0"/>
              <wp:docPr id="132164225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42258" name="Imagen 132164225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5BC9BD69" wp14:editId="65743B16">
              <wp:extent cx="5400040" cy="6988175"/>
              <wp:effectExtent l="0" t="0" r="0" b="0"/>
              <wp:docPr id="210080363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03638" name="Imagen 210080363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370BA1F2" wp14:editId="54508A6B">
              <wp:extent cx="5400040" cy="6988175"/>
              <wp:effectExtent l="0" t="0" r="0" b="0"/>
              <wp:docPr id="106916449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64499" name="Imagen 106916449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30DB0BFB" wp14:editId="5E675F3E">
              <wp:extent cx="5400040" cy="6988175"/>
              <wp:effectExtent l="0" t="0" r="0" b="0"/>
              <wp:docPr id="131557014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70145" name="Imagen 131557014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3EBDBD2B" wp14:editId="100EE6D4">
              <wp:extent cx="5400040" cy="6988175"/>
              <wp:effectExtent l="0" t="0" r="0" b="0"/>
              <wp:docPr id="70773148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31488" name="Imagen 70773148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26B9FC14" wp14:editId="4808536C">
              <wp:extent cx="5400040" cy="6988175"/>
              <wp:effectExtent l="0" t="0" r="0" b="0"/>
              <wp:docPr id="204976472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64722" name="Imagen 204976472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02752D01" wp14:editId="644C3FE0">
              <wp:extent cx="5400040" cy="6988175"/>
              <wp:effectExtent l="0" t="0" r="0" b="0"/>
              <wp:docPr id="109598688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86888" name="Imagen 109598688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5C3B5D47" wp14:editId="6C7642A9">
              <wp:extent cx="5400040" cy="6988175"/>
              <wp:effectExtent l="0" t="0" r="0" b="0"/>
              <wp:docPr id="78230408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04085" name="Imagen 782304085"/>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0FE82D62" wp14:editId="5921AFF0">
              <wp:extent cx="5400040" cy="6988175"/>
              <wp:effectExtent l="0" t="0" r="0" b="0"/>
              <wp:docPr id="3799526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5267" name="Imagen 3799526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7C6771E3" wp14:editId="2788FA4B">
              <wp:extent cx="5400040" cy="6988175"/>
              <wp:effectExtent l="0" t="0" r="0" b="0"/>
              <wp:docPr id="117420016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00162" name="Imagen 117420016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4CF6C738" wp14:editId="32457D1F">
              <wp:extent cx="5400040" cy="6988175"/>
              <wp:effectExtent l="0" t="0" r="0" b="0"/>
              <wp:docPr id="1091734787"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34787" name="Imagen 109173478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2EDDD692" wp14:editId="0F7D5D62">
              <wp:extent cx="5400040" cy="6988175"/>
              <wp:effectExtent l="0" t="0" r="0" b="0"/>
              <wp:docPr id="788195973"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95973" name="Imagen 78819597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577430DF" wp14:editId="1F83C4AA">
              <wp:extent cx="5400040" cy="6988175"/>
              <wp:effectExtent l="0" t="0" r="0" b="0"/>
              <wp:docPr id="1607171941"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71941" name="Imagen 160717194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ins>
    </w:p>
    <w:p w14:paraId="4C2B12DB" w14:textId="6CED92A8" w:rsidR="00CB7E31" w:rsidRDefault="00CB7E31">
      <w:pPr>
        <w:rPr>
          <w:ins w:id="2484" w:author="Jose Eduardo VIU" w:date="2023-04-02T00:56:00Z"/>
          <w:lang w:eastAsia="es-ES"/>
        </w:rPr>
      </w:pPr>
    </w:p>
    <w:p w14:paraId="712018A9" w14:textId="77777777" w:rsidR="00F12980" w:rsidRDefault="00F12980">
      <w:pPr>
        <w:rPr>
          <w:lang w:eastAsia="es-ES"/>
        </w:rPr>
      </w:pPr>
    </w:p>
    <w:p w14:paraId="2B7F31A7" w14:textId="101230C4" w:rsidR="00CB7E31" w:rsidDel="00F12980" w:rsidRDefault="00000000">
      <w:pPr>
        <w:pStyle w:val="Ttulo2"/>
        <w:rPr>
          <w:del w:id="2485" w:author="Jose Eduardo VIU" w:date="2023-04-02T00:57:00Z"/>
        </w:rPr>
      </w:pPr>
      <w:bookmarkStart w:id="2486" w:name="_Ref130988855"/>
      <w:bookmarkStart w:id="2487" w:name="_Ref130988815"/>
      <w:bookmarkStart w:id="2488" w:name="_Ref130988787"/>
      <w:bookmarkStart w:id="2489" w:name="_Ref130988621"/>
      <w:bookmarkStart w:id="2490" w:name="_Ref130988445"/>
      <w:del w:id="2491" w:author="Jose Eduardo VIU" w:date="2023-04-02T00:57:00Z">
        <w:r w:rsidDel="00F12980">
          <w:delText>TFM_Preparar_Dataset</w:delText>
        </w:r>
        <w:bookmarkEnd w:id="2486"/>
        <w:bookmarkEnd w:id="2487"/>
        <w:bookmarkEnd w:id="2488"/>
        <w:bookmarkEnd w:id="2489"/>
        <w:bookmarkEnd w:id="2490"/>
      </w:del>
    </w:p>
    <w:p w14:paraId="222386DA" w14:textId="0E48C031" w:rsidR="009E4857" w:rsidDel="00F12980" w:rsidRDefault="00000000">
      <w:pPr>
        <w:rPr>
          <w:del w:id="2492" w:author="Jose Eduardo VIU" w:date="2023-04-02T00:57:00Z"/>
          <w:lang w:eastAsia="es-ES"/>
        </w:rPr>
      </w:pPr>
      <w:del w:id="2493" w:author="Jose Eduardo VIU" w:date="2023-04-02T00:57:00Z">
        <w:r w:rsidDel="00F12980">
          <w:rPr>
            <w:lang w:eastAsia="es-ES"/>
          </w:rPr>
          <w:delText>Enlace al cuaderno de trabajo en “Jupyter Notebook” para poder probar y generar los datos de preparación del dataset.</w:delText>
        </w:r>
      </w:del>
    </w:p>
    <w:p w14:paraId="327B196E" w14:textId="771D25CB" w:rsidR="00CB7E31" w:rsidDel="009E4857" w:rsidRDefault="00000000">
      <w:pPr>
        <w:rPr>
          <w:del w:id="2494" w:author="Jose Eduardo VIU" w:date="2023-04-01T20:51:00Z"/>
          <w:sz w:val="20"/>
          <w:szCs w:val="20"/>
          <w:lang w:eastAsia="es-ES"/>
        </w:rPr>
      </w:pPr>
      <w:del w:id="2495" w:author="Jose Eduardo VIU" w:date="2023-04-01T20:51:00Z">
        <w:r w:rsidDel="009E4857">
          <w:fldChar w:fldCharType="begin"/>
        </w:r>
        <w:r w:rsidDel="009E4857">
          <w:delInstrText>HYPERLINK "https://github.com/JoseEduardoCG/14MBID_TFM/blob/main/TFM_Preparar_Dataset.ipynb" \h</w:delInstrText>
        </w:r>
        <w:r w:rsidDel="009E4857">
          <w:fldChar w:fldCharType="separate"/>
        </w:r>
        <w:r w:rsidDel="009E4857">
          <w:rPr>
            <w:rStyle w:val="Hipervnculo"/>
            <w:sz w:val="20"/>
            <w:szCs w:val="20"/>
            <w:lang w:eastAsia="es-ES"/>
          </w:rPr>
          <w:delText>https://github.com/JoseEduardoCG/14MBID_TFM/blob/main/TFM_Preparar_Dataset.ipynb</w:delText>
        </w:r>
        <w:r w:rsidDel="009E4857">
          <w:rPr>
            <w:rStyle w:val="Hipervnculo"/>
            <w:sz w:val="20"/>
            <w:szCs w:val="20"/>
            <w:lang w:eastAsia="es-ES"/>
          </w:rPr>
          <w:fldChar w:fldCharType="end"/>
        </w:r>
      </w:del>
    </w:p>
    <w:p w14:paraId="378B4C74" w14:textId="10656F87" w:rsidR="00CB7E31" w:rsidDel="009E4857" w:rsidRDefault="00000000">
      <w:pPr>
        <w:rPr>
          <w:del w:id="2496" w:author="Jose Eduardo VIU" w:date="2023-04-01T20:51:00Z"/>
          <w:lang w:eastAsia="es-ES"/>
        </w:rPr>
      </w:pPr>
      <w:del w:id="2497" w:author="Jose Eduardo VIU" w:date="2023-04-01T20:51:00Z">
        <w:r w:rsidDel="009E4857">
          <w:rPr>
            <w:lang w:eastAsia="es-ES"/>
          </w:rPr>
          <w:delText>Se adjunta el contenido del cuaderno como anexo.</w:delText>
        </w:r>
      </w:del>
    </w:p>
    <w:p w14:paraId="7600E085" w14:textId="6F4FA279" w:rsidR="00CB7E31" w:rsidDel="009E4857" w:rsidRDefault="00000000">
      <w:pPr>
        <w:spacing w:after="398"/>
        <w:ind w:left="518"/>
        <w:jc w:val="center"/>
        <w:rPr>
          <w:del w:id="2498" w:author="Jose Eduardo VIU" w:date="2023-04-01T20:51:00Z"/>
        </w:rPr>
      </w:pPr>
      <w:del w:id="2499" w:author="Jose Eduardo VIU" w:date="2023-04-01T20:51:00Z">
        <w:r w:rsidDel="009E4857">
          <w:rPr>
            <w:rFonts w:ascii="Times New Roman" w:eastAsia="Times New Roman" w:hAnsi="Times New Roman" w:cs="Times New Roman"/>
            <w:sz w:val="34"/>
          </w:rPr>
          <w:delText>TFM_Preparar_Dataset</w:delText>
        </w:r>
      </w:del>
    </w:p>
    <w:p w14:paraId="1AB23B1D" w14:textId="225DA4EB" w:rsidR="00CB7E31" w:rsidDel="009E4857" w:rsidRDefault="00000000">
      <w:pPr>
        <w:spacing w:after="445"/>
        <w:ind w:left="518"/>
        <w:jc w:val="center"/>
        <w:rPr>
          <w:del w:id="2500" w:author="Jose Eduardo VIU" w:date="2023-04-01T20:51:00Z"/>
        </w:rPr>
      </w:pPr>
      <w:del w:id="2501" w:author="Jose Eduardo VIU" w:date="2023-04-01T20:51:00Z">
        <w:r w:rsidDel="009E4857">
          <w:rPr>
            <w:rFonts w:ascii="Times New Roman" w:eastAsia="Times New Roman" w:hAnsi="Times New Roman" w:cs="Times New Roman"/>
            <w:sz w:val="24"/>
          </w:rPr>
          <w:delText>March 29, 2023</w:delText>
        </w:r>
      </w:del>
    </w:p>
    <w:p w14:paraId="4292977C" w14:textId="2F5CC0BC" w:rsidR="00CB7E31" w:rsidDel="009E4857" w:rsidRDefault="00000000">
      <w:pPr>
        <w:pStyle w:val="Ttulo3"/>
        <w:rPr>
          <w:del w:id="2502" w:author="Jose Eduardo VIU" w:date="2023-04-01T20:51:00Z"/>
        </w:rPr>
      </w:pPr>
      <w:del w:id="2503" w:author="Jose Eduardo VIU" w:date="2023-04-01T20:51:00Z">
        <w:r w:rsidDel="009E4857">
          <w:delText>Introducción</w:delText>
        </w:r>
      </w:del>
    </w:p>
    <w:p w14:paraId="0CCA429F" w14:textId="5EEE5030" w:rsidR="00CB7E31" w:rsidDel="009E4857" w:rsidRDefault="00000000">
      <w:pPr>
        <w:spacing w:after="80" w:line="321" w:lineRule="auto"/>
        <w:ind w:left="513" w:hanging="10"/>
        <w:rPr>
          <w:del w:id="2504" w:author="Jose Eduardo VIU" w:date="2023-04-01T20:51:00Z"/>
          <w:rFonts w:ascii="Times New Roman" w:eastAsia="Times New Roman" w:hAnsi="Times New Roman" w:cs="Times New Roman"/>
        </w:rPr>
      </w:pPr>
      <w:del w:id="2505" w:author="Jose Eduardo VIU" w:date="2023-04-01T20:51:00Z">
        <w:r w:rsidDel="009E4857">
          <w:rPr>
            <w:rFonts w:ascii="Times New Roman" w:eastAsia="Times New Roman" w:hAnsi="Times New Roman" w:cs="Times New Roman"/>
          </w:rPr>
          <w:delText xml:space="preserve">TFM: Aplicación de ciencia de datos en el sector de producción animal para la predicción y explicación de óptimos en ganado porcino. </w:delText>
        </w:r>
      </w:del>
    </w:p>
    <w:p w14:paraId="466A87AE" w14:textId="14DDC817" w:rsidR="00CB7E31" w:rsidDel="009E4857" w:rsidRDefault="00000000">
      <w:pPr>
        <w:spacing w:after="80" w:line="321" w:lineRule="auto"/>
        <w:ind w:left="513" w:hanging="10"/>
        <w:rPr>
          <w:del w:id="2506" w:author="Jose Eduardo VIU" w:date="2023-04-01T20:51:00Z"/>
          <w:rFonts w:ascii="Times New Roman" w:eastAsia="Times New Roman" w:hAnsi="Times New Roman" w:cs="Times New Roman"/>
        </w:rPr>
      </w:pPr>
      <w:del w:id="2507" w:author="Jose Eduardo VIU" w:date="2023-04-01T20:51:00Z">
        <w:r w:rsidDel="009E4857">
          <w:rPr>
            <w:rFonts w:ascii="Times New Roman" w:eastAsia="Times New Roman" w:hAnsi="Times New Roman" w:cs="Times New Roman"/>
          </w:rPr>
          <w:delText>Título: Preparar Dataset Inicial</w:delText>
        </w:r>
      </w:del>
    </w:p>
    <w:p w14:paraId="7FE407B5" w14:textId="2C52360D" w:rsidR="00CB7E31" w:rsidDel="009E4857" w:rsidRDefault="00000000">
      <w:pPr>
        <w:ind w:firstLine="503"/>
        <w:rPr>
          <w:del w:id="2508" w:author="Jose Eduardo VIU" w:date="2023-04-01T20:51:00Z"/>
          <w:rFonts w:ascii="Times New Roman" w:eastAsia="Times New Roman" w:hAnsi="Times New Roman" w:cs="Times New Roman"/>
        </w:rPr>
      </w:pPr>
      <w:del w:id="2509" w:author="Jose Eduardo VIU" w:date="2023-04-01T20:51:00Z">
        <w:r w:rsidDel="009E4857">
          <w:rPr>
            <w:rFonts w:ascii="Times New Roman" w:eastAsia="Times New Roman" w:hAnsi="Times New Roman" w:cs="Times New Roman"/>
          </w:rPr>
          <w:delText>Autor: Jose Eduardo Cámara Gómez</w:delText>
        </w:r>
      </w:del>
    </w:p>
    <w:p w14:paraId="6A08A15D" w14:textId="7B36385A" w:rsidR="00CB7E31" w:rsidDel="009E4857" w:rsidRDefault="00000000">
      <w:pPr>
        <w:spacing w:after="462"/>
        <w:ind w:left="2858"/>
        <w:rPr>
          <w:del w:id="2510" w:author="Jose Eduardo VIU" w:date="2023-04-01T20:51:00Z"/>
        </w:rPr>
      </w:pPr>
      <w:del w:id="2511" w:author="Jose Eduardo VIU" w:date="2023-04-01T20:51:00Z">
        <w:r>
          <w:pict w14:anchorId="34637BBB">
            <v:group id="Group 30706" o:spid="_x0000_s3003" style="width:234pt;height:0;mso-position-horizontal-relative:char;mso-position-vertical-relative:line" coordsize="29718,0">
              <v:line id="Conector recto 41" o:spid="_x0000_s3004" style="position:absolute;visibility:visible;mso-wrap-style:square" from="0,0" to="297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" strokeweight=".18mm">
                <v:stroke joinstyle="miter"/>
              </v:line>
              <w10:anchorlock/>
            </v:group>
          </w:pict>
        </w:r>
      </w:del>
    </w:p>
    <w:p w14:paraId="68235B4D" w14:textId="7D914C27" w:rsidR="00CB7E31" w:rsidDel="009E4857" w:rsidRDefault="00000000">
      <w:pPr>
        <w:pStyle w:val="Ttulo3"/>
        <w:rPr>
          <w:del w:id="2512" w:author="Jose Eduardo VIU" w:date="2023-04-01T20:51:00Z"/>
        </w:rPr>
      </w:pPr>
      <w:commentRangeStart w:id="2513"/>
      <w:commentRangeStart w:id="2514"/>
      <w:del w:id="2515" w:author="Jose Eduardo VIU" w:date="2023-04-01T20:51:00Z">
        <w:r w:rsidDel="009E4857">
          <w:delText>Carga y limpieza de dataset</w:delText>
        </w:r>
        <w:commentRangeEnd w:id="2513"/>
        <w:r w:rsidDel="009E4857">
          <w:commentReference w:id="2513"/>
        </w:r>
        <w:commentRangeEnd w:id="2514"/>
        <w:r w:rsidR="00515E1F" w:rsidDel="009E4857">
          <w:rPr>
            <w:rStyle w:val="Refdecomentario"/>
            <w:rFonts w:eastAsiaTheme="minorHAnsi"/>
            <w:color w:val="auto"/>
            <w:lang w:eastAsia="en-US"/>
          </w:rPr>
          <w:commentReference w:id="2514"/>
        </w:r>
      </w:del>
    </w:p>
    <w:p w14:paraId="2F72961B" w14:textId="6FC42B61" w:rsidR="00CB7E31" w:rsidDel="009E4857" w:rsidRDefault="00000000">
      <w:pPr>
        <w:spacing w:after="375"/>
        <w:rPr>
          <w:del w:id="2516" w:author="Jose Eduardo VIU" w:date="2023-04-01T20:51:00Z"/>
        </w:rPr>
      </w:pPr>
      <w:del w:id="2517" w:author="Jose Eduardo VIU" w:date="2023-04-01T20:51:00Z">
        <w:r>
          <w:pict w14:anchorId="3E4D76E2">
            <v:group id="Group 30707" o:spid="_x0000_s2925" style="width:493.9pt;height:222.85pt;mso-position-horizontal-relative:char;mso-position-vertical-relative:line" coordsize="62726,28303">
              <v:shape id="Forma libre: forma 43" o:spid="_x0000_s2926" style="position:absolute;left:3290;width:59436;height:28303;visibility:visible;mso-wrap-style:square;v-text-anchor:top" coordsize="16510,7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" path="m70,l16440,v39,,70,31,70,70l16510,7792v,39,-31,70,-70,70l70,7862c31,7862,,7831,,7792l,70c,31,31,,70,xe" fillcolor="#cfcfcf" stroked="f" strokeweight="0">
                <v:path arrowok="t"/>
              </v:shape>
              <v:shape id="Forma libre: forma 44" o:spid="_x0000_s2927" style="position:absolute;left:3416;top:126;width:59180;height:28047;visibility:visible;mso-wrap-style:square;v-text-anchor:top" coordsize="16439,7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" path="m35,l16405,v19,,35,16,35,35l16440,7757v,19,-16,35,-35,35l35,7792c16,7792,,7776,,7757l,35c,16,16,,35,xe" fillcolor="#f7f7f7" stroked="f" strokeweight="0">
                <v:path arrowok="t"/>
              </v:shape>
              <v:shapetype id="_x0000_t202" coordsize="21600,21600" o:spt="202" path="m,l,21600r21600,l21600,xe">
                <v:stroke joinstyle="miter"/>
                <v:path gradientshapeok="t" o:connecttype="rect"/>
              </v:shapetype>
              <v:shape id="Cuadro de texto 45" o:spid="_x0000_s2928" type="#_x0000_t202" style="position:absolute;top:388;width:386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" filled="f" stroked="f" strokeweight="0">
                <v:textbox inset="0,0,0,0">
                  <w:txbxContent>
                    <w:p w14:paraId="54897ED2" w14:textId="77777777" w:rsidR="00CB7E31" w:rsidRDefault="00000000">
                      <w:pPr>
                        <w:overflowPunct w:val="0"/>
                        <w:spacing w:after="0" w:line="240" w:lineRule="auto"/>
                      </w:pPr>
                      <w:r>
                        <w:rPr>
                          <w:rFonts w:asciiTheme="minorHAnsi" w:hAnsiTheme="minorHAnsi" w:cstheme="minorBidi"/>
                          <w:color w:val="303F9F"/>
                        </w:rPr>
                        <w:t>[</w:t>
                      </w:r>
                      <w:r>
                        <w:rPr>
                          <w:rFonts w:asciiTheme="minorHAnsi" w:hAnsiTheme="minorHAnsi" w:cstheme="minorBidi"/>
                          <w:color w:val="303F9F"/>
                          <w:spacing w:val="-16"/>
                        </w:rPr>
                        <w:t xml:space="preserve"> </w:t>
                      </w:r>
                      <w:r>
                        <w:rPr>
                          <w:rFonts w:asciiTheme="minorHAnsi" w:hAnsiTheme="minorHAnsi" w:cstheme="minorBidi"/>
                          <w:color w:val="303F9F"/>
                        </w:rPr>
                        <w:t>]:</w:t>
                      </w:r>
                    </w:p>
                  </w:txbxContent>
                </v:textbox>
              </v:shape>
              <v:shape id="Cuadro de texto 46" o:spid="_x0000_s2929" type="#_x0000_t202" style="position:absolute;left:3798;top:388;width:2418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" filled="f" stroked="f" strokeweight="0">
                <v:textbox inset="0,0,0,0">
                  <w:txbxContent>
                    <w:p w14:paraId="7273FA1B" w14:textId="77777777" w:rsidR="00CB7E31" w:rsidRDefault="00000000">
                      <w:pPr>
                        <w:overflowPunct w:val="0"/>
                        <w:spacing w:after="0" w:line="240" w:lineRule="auto"/>
                      </w:pPr>
                      <w:r>
                        <w:rPr>
                          <w:rFonts w:asciiTheme="minorHAnsi" w:hAnsiTheme="minorHAnsi" w:cstheme="minorBidi"/>
                          <w:color w:val="3D7A7A"/>
                        </w:rPr>
                        <w:t>#</w:t>
                      </w:r>
                      <w:r>
                        <w:rPr>
                          <w:rFonts w:asciiTheme="minorHAnsi" w:hAnsiTheme="minorHAnsi" w:cstheme="minorBidi"/>
                          <w:color w:val="3D7A7A"/>
                          <w:spacing w:val="-16"/>
                        </w:rPr>
                        <w:t xml:space="preserve"> </w:t>
                      </w:r>
                      <w:r>
                        <w:rPr>
                          <w:rFonts w:asciiTheme="minorHAnsi" w:hAnsiTheme="minorHAnsi" w:cstheme="minorBidi"/>
                          <w:color w:val="3D7A7A"/>
                        </w:rPr>
                        <w:t>Importación</w:t>
                      </w:r>
                      <w:r>
                        <w:rPr>
                          <w:rFonts w:asciiTheme="minorHAnsi" w:hAnsiTheme="minorHAnsi" w:cstheme="minorBidi"/>
                          <w:color w:val="3D7A7A"/>
                          <w:spacing w:val="-16"/>
                        </w:rPr>
                        <w:t xml:space="preserve"> </w:t>
                      </w:r>
                      <w:r>
                        <w:rPr>
                          <w:rFonts w:asciiTheme="minorHAnsi" w:hAnsiTheme="minorHAnsi" w:cstheme="minorBidi"/>
                          <w:color w:val="3D7A7A"/>
                        </w:rPr>
                        <w:t>de</w:t>
                      </w:r>
                      <w:r>
                        <w:rPr>
                          <w:rFonts w:asciiTheme="minorHAnsi" w:hAnsiTheme="minorHAnsi" w:cstheme="minorBidi"/>
                          <w:color w:val="3D7A7A"/>
                          <w:spacing w:val="-16"/>
                        </w:rPr>
                        <w:t xml:space="preserve"> </w:t>
                      </w:r>
                      <w:r>
                        <w:rPr>
                          <w:rFonts w:asciiTheme="minorHAnsi" w:hAnsiTheme="minorHAnsi" w:cstheme="minorBidi"/>
                          <w:color w:val="3D7A7A"/>
                        </w:rPr>
                        <w:t>paquetes</w:t>
                      </w:r>
                    </w:p>
                  </w:txbxContent>
                </v:textbox>
              </v:shape>
              <v:shape id="Cuadro de texto 47" o:spid="_x0000_s2930" type="#_x0000_t202" style="position:absolute;left:3798;top:2102;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" filled="f" stroked="f" strokeweight="0">
                <v:textbox inset="0,0,0,0">
                  <w:txbxContent>
                    <w:p w14:paraId="78ED3EC0" w14:textId="77777777" w:rsidR="00CB7E31" w:rsidRDefault="00000000">
                      <w:pPr>
                        <w:overflowPunct w:val="0"/>
                        <w:spacing w:after="0" w:line="240" w:lineRule="auto"/>
                      </w:pPr>
                      <w:r>
                        <w:rPr>
                          <w:rFonts w:asciiTheme="minorHAnsi" w:hAnsiTheme="minorHAnsi" w:cstheme="minorBidi"/>
                          <w:b/>
                          <w:color w:val="007F00"/>
                        </w:rPr>
                        <w:t>import</w:t>
                      </w:r>
                    </w:p>
                  </w:txbxContent>
                </v:textbox>
              </v:shape>
              <v:shape id="Cuadro de texto 48" o:spid="_x0000_s2931" type="#_x0000_t202" style="position:absolute;left:8884;top:2102;width:483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" filled="f" stroked="f" strokeweight="0">
                <v:textbox inset="0,0,0,0">
                  <w:txbxContent>
                    <w:p w14:paraId="06011454" w14:textId="77777777" w:rsidR="00CB7E31" w:rsidRDefault="00000000">
                      <w:pPr>
                        <w:overflowPunct w:val="0"/>
                        <w:spacing w:after="0" w:line="240" w:lineRule="auto"/>
                      </w:pPr>
                      <w:r>
                        <w:rPr>
                          <w:rFonts w:asciiTheme="minorHAnsi" w:hAnsiTheme="minorHAnsi" w:cstheme="minorBidi"/>
                          <w:b/>
                          <w:color w:val="0000FF"/>
                        </w:rPr>
                        <w:t>numpy</w:t>
                      </w:r>
                    </w:p>
                  </w:txbxContent>
                </v:textbox>
              </v:shape>
              <v:shape id="Cuadro de texto 49" o:spid="_x0000_s2932" type="#_x0000_t202" style="position:absolute;left:13251;top:2102;width:193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" filled="f" stroked="f" strokeweight="0">
                <v:textbox inset="0,0,0,0">
                  <w:txbxContent>
                    <w:p w14:paraId="21904990" w14:textId="77777777" w:rsidR="00CB7E31" w:rsidRDefault="00000000">
                      <w:pPr>
                        <w:overflowPunct w:val="0"/>
                        <w:spacing w:after="0" w:line="240" w:lineRule="auto"/>
                      </w:pPr>
                      <w:r>
                        <w:rPr>
                          <w:rFonts w:asciiTheme="minorHAnsi" w:hAnsiTheme="minorHAnsi" w:cstheme="minorBidi"/>
                          <w:b/>
                          <w:color w:val="007F00"/>
                        </w:rPr>
                        <w:t>as</w:t>
                      </w:r>
                    </w:p>
                  </w:txbxContent>
                </v:textbox>
              </v:shape>
              <v:shape id="Cuadro de texto 50" o:spid="_x0000_s2933" type="#_x0000_t202" style="position:absolute;left:15429;top:2102;width:193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" filled="f" stroked="f" strokeweight="0">
                <v:textbox inset="0,0,0,0">
                  <w:txbxContent>
                    <w:p w14:paraId="6514EA84" w14:textId="77777777" w:rsidR="00CB7E31" w:rsidRDefault="00000000">
                      <w:pPr>
                        <w:overflowPunct w:val="0"/>
                        <w:spacing w:after="0" w:line="240" w:lineRule="auto"/>
                      </w:pPr>
                      <w:r>
                        <w:rPr>
                          <w:rFonts w:asciiTheme="minorHAnsi" w:hAnsiTheme="minorHAnsi" w:cstheme="minorBidi"/>
                          <w:b/>
                          <w:color w:val="0000FF"/>
                        </w:rPr>
                        <w:t>np</w:t>
                      </w:r>
                    </w:p>
                  </w:txbxContent>
                </v:textbox>
              </v:shape>
              <v:shape id="Cuadro de texto 51" o:spid="_x0000_s2934" type="#_x0000_t202" style="position:absolute;left:3798;top:3823;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" filled="f" stroked="f" strokeweight="0">
                <v:textbox inset="0,0,0,0">
                  <w:txbxContent>
                    <w:p w14:paraId="3743B8EE" w14:textId="77777777" w:rsidR="00CB7E31" w:rsidRDefault="00000000">
                      <w:pPr>
                        <w:overflowPunct w:val="0"/>
                        <w:spacing w:after="0" w:line="240" w:lineRule="auto"/>
                      </w:pPr>
                      <w:r>
                        <w:rPr>
                          <w:rFonts w:asciiTheme="minorHAnsi" w:hAnsiTheme="minorHAnsi" w:cstheme="minorBidi"/>
                          <w:b/>
                          <w:color w:val="007F00"/>
                        </w:rPr>
                        <w:t>import</w:t>
                      </w:r>
                    </w:p>
                  </w:txbxContent>
                </v:textbox>
              </v:shape>
              <v:shape id="Cuadro de texto 52" o:spid="_x0000_s2935" type="#_x0000_t202" style="position:absolute;left:8884;top:3823;width:5804;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" filled="f" stroked="f" strokeweight="0">
                <v:textbox inset="0,0,0,0">
                  <w:txbxContent>
                    <w:p w14:paraId="57E6E394" w14:textId="77777777" w:rsidR="00CB7E31" w:rsidRDefault="00000000">
                      <w:pPr>
                        <w:overflowPunct w:val="0"/>
                        <w:spacing w:after="0" w:line="240" w:lineRule="auto"/>
                      </w:pPr>
                      <w:r>
                        <w:rPr>
                          <w:rFonts w:asciiTheme="minorHAnsi" w:hAnsiTheme="minorHAnsi" w:cstheme="minorBidi"/>
                          <w:b/>
                          <w:color w:val="0000FF"/>
                        </w:rPr>
                        <w:t>pandas</w:t>
                      </w:r>
                    </w:p>
                  </w:txbxContent>
                </v:textbox>
              </v:shape>
              <v:shape id="Cuadro de texto 53" o:spid="_x0000_s2936" type="#_x0000_t202" style="position:absolute;left:13975;top:3823;width:193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" filled="f" stroked="f" strokeweight="0">
                <v:textbox inset="0,0,0,0">
                  <w:txbxContent>
                    <w:p w14:paraId="01E08550" w14:textId="77777777" w:rsidR="00CB7E31" w:rsidRDefault="00000000">
                      <w:pPr>
                        <w:overflowPunct w:val="0"/>
                        <w:spacing w:after="0" w:line="240" w:lineRule="auto"/>
                      </w:pPr>
                      <w:r>
                        <w:rPr>
                          <w:rFonts w:asciiTheme="minorHAnsi" w:hAnsiTheme="minorHAnsi" w:cstheme="minorBidi"/>
                          <w:b/>
                          <w:color w:val="007F00"/>
                        </w:rPr>
                        <w:t>as</w:t>
                      </w:r>
                    </w:p>
                  </w:txbxContent>
                </v:textbox>
              </v:shape>
              <v:shape id="Cuadro de texto 54" o:spid="_x0000_s2937" type="#_x0000_t202" style="position:absolute;left:16160;top:3823;width:193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" filled="f" stroked="f" strokeweight="0">
                <v:textbox inset="0,0,0,0">
                  <w:txbxContent>
                    <w:p w14:paraId="10998081" w14:textId="77777777" w:rsidR="00CB7E31" w:rsidRDefault="00000000">
                      <w:pPr>
                        <w:overflowPunct w:val="0"/>
                        <w:spacing w:after="0" w:line="240" w:lineRule="auto"/>
                      </w:pPr>
                      <w:r>
                        <w:rPr>
                          <w:rFonts w:asciiTheme="minorHAnsi" w:hAnsiTheme="minorHAnsi" w:cstheme="minorBidi"/>
                          <w:b/>
                          <w:color w:val="0000FF"/>
                        </w:rPr>
                        <w:t>pd</w:t>
                      </w:r>
                    </w:p>
                  </w:txbxContent>
                </v:textbox>
              </v:shape>
              <v:shape id="Cuadro de texto 55" o:spid="_x0000_s2938" type="#_x0000_t202" style="position:absolute;left:3798;top:5544;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" filled="f" stroked="f" strokeweight="0">
                <v:textbox inset="0,0,0,0">
                  <w:txbxContent>
                    <w:p w14:paraId="144E13A2" w14:textId="77777777" w:rsidR="00CB7E31" w:rsidRDefault="00000000">
                      <w:pPr>
                        <w:overflowPunct w:val="0"/>
                        <w:spacing w:after="0" w:line="240" w:lineRule="auto"/>
                      </w:pPr>
                      <w:r>
                        <w:rPr>
                          <w:rFonts w:asciiTheme="minorHAnsi" w:hAnsiTheme="minorHAnsi" w:cstheme="minorBidi"/>
                          <w:b/>
                          <w:color w:val="007F00"/>
                        </w:rPr>
                        <w:t>import</w:t>
                      </w:r>
                    </w:p>
                  </w:txbxContent>
                </v:textbox>
              </v:shape>
              <v:shape id="Cuadro de texto 56" o:spid="_x0000_s2939" type="#_x0000_t202" style="position:absolute;left:8884;top:5544;width:676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" filled="f" stroked="f" strokeweight="0">
                <v:textbox inset="0,0,0,0">
                  <w:txbxContent>
                    <w:p w14:paraId="36ECA5B5" w14:textId="77777777" w:rsidR="00CB7E31" w:rsidRDefault="00000000">
                      <w:pPr>
                        <w:overflowPunct w:val="0"/>
                        <w:spacing w:after="0" w:line="240" w:lineRule="auto"/>
                      </w:pPr>
                      <w:r>
                        <w:rPr>
                          <w:rFonts w:asciiTheme="minorHAnsi" w:hAnsiTheme="minorHAnsi" w:cstheme="minorBidi"/>
                          <w:b/>
                          <w:color w:val="0000FF"/>
                        </w:rPr>
                        <w:t>seaborn</w:t>
                      </w:r>
                    </w:p>
                  </w:txbxContent>
                </v:textbox>
              </v:shape>
              <v:shape id="Cuadro de texto 57" o:spid="_x0000_s2940" type="#_x0000_t202" style="position:absolute;left:14706;top:5544;width:193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" filled="f" stroked="f" strokeweight="0">
                <v:textbox inset="0,0,0,0">
                  <w:txbxContent>
                    <w:p w14:paraId="54E5016E" w14:textId="77777777" w:rsidR="00CB7E31" w:rsidRDefault="00000000">
                      <w:pPr>
                        <w:overflowPunct w:val="0"/>
                        <w:spacing w:after="0" w:line="240" w:lineRule="auto"/>
                      </w:pPr>
                      <w:r>
                        <w:rPr>
                          <w:rFonts w:asciiTheme="minorHAnsi" w:hAnsiTheme="minorHAnsi" w:cstheme="minorBidi"/>
                          <w:b/>
                          <w:color w:val="007F00"/>
                        </w:rPr>
                        <w:t>as</w:t>
                      </w:r>
                    </w:p>
                  </w:txbxContent>
                </v:textbox>
              </v:shape>
              <v:shape id="Cuadro de texto 58" o:spid="_x0000_s2941" type="#_x0000_t202" style="position:absolute;left:16884;top:5544;width:290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" filled="f" stroked="f" strokeweight="0">
                <v:textbox inset="0,0,0,0">
                  <w:txbxContent>
                    <w:p w14:paraId="47FC3425" w14:textId="77777777" w:rsidR="00CB7E31" w:rsidRDefault="00000000">
                      <w:pPr>
                        <w:overflowPunct w:val="0"/>
                        <w:spacing w:after="0" w:line="240" w:lineRule="auto"/>
                      </w:pPr>
                      <w:r>
                        <w:rPr>
                          <w:rFonts w:asciiTheme="minorHAnsi" w:hAnsiTheme="minorHAnsi" w:cstheme="minorBidi"/>
                          <w:b/>
                          <w:color w:val="0000FF"/>
                        </w:rPr>
                        <w:t>sns</w:t>
                      </w:r>
                    </w:p>
                  </w:txbxContent>
                </v:textbox>
              </v:shape>
              <v:shape id="Cuadro de texto 59" o:spid="_x0000_s2942" type="#_x0000_t202" style="position:absolute;left:3798;top:8985;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" filled="f" stroked="f" strokeweight="0">
                <v:textbox inset="0,0,0,0">
                  <w:txbxContent>
                    <w:p w14:paraId="2F21A159" w14:textId="77777777" w:rsidR="00CB7E31" w:rsidRDefault="00000000">
                      <w:pPr>
                        <w:overflowPunct w:val="0"/>
                        <w:spacing w:after="0" w:line="240" w:lineRule="auto"/>
                      </w:pPr>
                      <w:r>
                        <w:rPr>
                          <w:rFonts w:asciiTheme="minorHAnsi" w:hAnsiTheme="minorHAnsi" w:cstheme="minorBidi"/>
                          <w:b/>
                          <w:color w:val="007F00"/>
                        </w:rPr>
                        <w:t>import</w:t>
                      </w:r>
                    </w:p>
                  </w:txbxContent>
                </v:textbox>
              </v:shape>
              <v:shape id="Cuadro de texto 60" o:spid="_x0000_s2943" type="#_x0000_t202" style="position:absolute;left:8884;top:8985;width:967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" filled="f" stroked="f" strokeweight="0">
                <v:textbox inset="0,0,0,0">
                  <w:txbxContent>
                    <w:p w14:paraId="47A2A932" w14:textId="77777777" w:rsidR="00CB7E31" w:rsidRDefault="00000000">
                      <w:pPr>
                        <w:overflowPunct w:val="0"/>
                        <w:spacing w:after="0" w:line="240" w:lineRule="auto"/>
                      </w:pPr>
                      <w:r>
                        <w:rPr>
                          <w:rFonts w:asciiTheme="minorHAnsi" w:hAnsiTheme="minorHAnsi" w:cstheme="minorBidi"/>
                          <w:b/>
                          <w:color w:val="0000FF"/>
                        </w:rPr>
                        <w:t>matplotlib</w:t>
                      </w:r>
                    </w:p>
                  </w:txbxContent>
                </v:textbox>
              </v:shape>
              <v:shape id="Cuadro de texto 61" o:spid="_x0000_s2944" type="#_x0000_t202" style="position:absolute;left:16160;top:8985;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" filled="f" stroked="f" strokeweight="0">
                <v:textbox inset="0,0,0,0">
                  <w:txbxContent>
                    <w:p w14:paraId="62FCA109" w14:textId="77777777" w:rsidR="00CB7E31" w:rsidRDefault="00000000">
                      <w:pPr>
                        <w:overflowPunct w:val="0"/>
                        <w:spacing w:after="0" w:line="240" w:lineRule="auto"/>
                      </w:pPr>
                      <w:r>
                        <w:rPr>
                          <w:rFonts w:asciiTheme="minorHAnsi" w:hAnsiTheme="minorHAnsi" w:cstheme="minorBidi"/>
                          <w:b/>
                          <w:color w:val="0000FF"/>
                        </w:rPr>
                        <w:t>.</w:t>
                      </w:r>
                    </w:p>
                  </w:txbxContent>
                </v:textbox>
              </v:shape>
              <v:shape id="Cuadro de texto 62" o:spid="_x0000_s2945" type="#_x0000_t202" style="position:absolute;left:16884;top:8985;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" filled="f" stroked="f" strokeweight="0">
                <v:textbox inset="0,0,0,0">
                  <w:txbxContent>
                    <w:p w14:paraId="64F1B49E" w14:textId="77777777" w:rsidR="00CB7E31" w:rsidRDefault="00000000">
                      <w:pPr>
                        <w:overflowPunct w:val="0"/>
                        <w:spacing w:after="0" w:line="240" w:lineRule="auto"/>
                      </w:pPr>
                      <w:r>
                        <w:rPr>
                          <w:rFonts w:asciiTheme="minorHAnsi" w:hAnsiTheme="minorHAnsi" w:cstheme="minorBidi"/>
                          <w:b/>
                          <w:color w:val="0000FF"/>
                        </w:rPr>
                        <w:t>pyplot</w:t>
                      </w:r>
                    </w:p>
                  </w:txbxContent>
                </v:textbox>
              </v:shape>
              <v:shape id="Cuadro de texto 63" o:spid="_x0000_s2946" type="#_x0000_t202" style="position:absolute;left:21978;top:8985;width:193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" filled="f" stroked="f" strokeweight="0">
                <v:textbox inset="0,0,0,0">
                  <w:txbxContent>
                    <w:p w14:paraId="66B2AAEE" w14:textId="77777777" w:rsidR="00CB7E31" w:rsidRDefault="00000000">
                      <w:pPr>
                        <w:overflowPunct w:val="0"/>
                        <w:spacing w:after="0" w:line="240" w:lineRule="auto"/>
                      </w:pPr>
                      <w:r>
                        <w:rPr>
                          <w:rFonts w:asciiTheme="minorHAnsi" w:hAnsiTheme="minorHAnsi" w:cstheme="minorBidi"/>
                          <w:b/>
                          <w:color w:val="007F00"/>
                        </w:rPr>
                        <w:t>as</w:t>
                      </w:r>
                    </w:p>
                  </w:txbxContent>
                </v:textbox>
              </v:shape>
              <v:shape id="Cuadro de texto 64" o:spid="_x0000_s2947" type="#_x0000_t202" style="position:absolute;left:24163;top:8985;width:290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" filled="f" stroked="f" strokeweight="0">
                <v:textbox inset="0,0,0,0">
                  <w:txbxContent>
                    <w:p w14:paraId="1027FD7E" w14:textId="77777777" w:rsidR="00CB7E31" w:rsidRDefault="00000000">
                      <w:pPr>
                        <w:overflowPunct w:val="0"/>
                        <w:spacing w:after="0" w:line="240" w:lineRule="auto"/>
                      </w:pPr>
                      <w:r>
                        <w:rPr>
                          <w:rFonts w:asciiTheme="minorHAnsi" w:hAnsiTheme="minorHAnsi" w:cstheme="minorBidi"/>
                          <w:b/>
                          <w:color w:val="0000FF"/>
                        </w:rPr>
                        <w:t>plt</w:t>
                      </w:r>
                    </w:p>
                  </w:txbxContent>
                </v:textbox>
              </v:shape>
              <v:shape id="Cuadro de texto 65" o:spid="_x0000_s2948" type="#_x0000_t202" style="position:absolute;left:3798;top:10706;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" filled="f" stroked="f" strokeweight="0">
                <v:textbox inset="0,0,0,0">
                  <w:txbxContent>
                    <w:p w14:paraId="1D3B362B" w14:textId="77777777" w:rsidR="00CB7E31" w:rsidRDefault="00000000">
                      <w:pPr>
                        <w:overflowPunct w:val="0"/>
                        <w:spacing w:after="0" w:line="240" w:lineRule="auto"/>
                      </w:pPr>
                      <w:r>
                        <w:rPr>
                          <w:rFonts w:asciiTheme="minorHAnsi" w:hAnsiTheme="minorHAnsi" w:cstheme="minorBidi"/>
                          <w:b/>
                          <w:color w:val="007F00"/>
                        </w:rPr>
                        <w:t>import</w:t>
                      </w:r>
                    </w:p>
                  </w:txbxContent>
                </v:textbox>
              </v:shape>
              <v:shape id="Cuadro de texto 66" o:spid="_x0000_s2949" type="#_x0000_t202" style="position:absolute;left:8884;top:10706;width:967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" filled="f" stroked="f" strokeweight="0">
                <v:textbox inset="0,0,0,0">
                  <w:txbxContent>
                    <w:p w14:paraId="3CE4277F" w14:textId="77777777" w:rsidR="00CB7E31" w:rsidRDefault="00000000">
                      <w:pPr>
                        <w:overflowPunct w:val="0"/>
                        <w:spacing w:after="0" w:line="240" w:lineRule="auto"/>
                      </w:pPr>
                      <w:r>
                        <w:rPr>
                          <w:rFonts w:asciiTheme="minorHAnsi" w:hAnsiTheme="minorHAnsi" w:cstheme="minorBidi"/>
                          <w:b/>
                          <w:color w:val="0000FF"/>
                        </w:rPr>
                        <w:t>matplotlib</w:t>
                      </w:r>
                    </w:p>
                  </w:txbxContent>
                </v:textbox>
              </v:shape>
              <v:shape id="Cuadro de texto 67" o:spid="_x0000_s2950" type="#_x0000_t202" style="position:absolute;left:16160;top:10706;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" filled="f" stroked="f" strokeweight="0">
                <v:textbox inset="0,0,0,0">
                  <w:txbxContent>
                    <w:p w14:paraId="08CD337F" w14:textId="77777777" w:rsidR="00CB7E31" w:rsidRDefault="00000000">
                      <w:pPr>
                        <w:overflowPunct w:val="0"/>
                        <w:spacing w:after="0" w:line="240" w:lineRule="auto"/>
                      </w:pPr>
                      <w:r>
                        <w:rPr>
                          <w:rFonts w:asciiTheme="minorHAnsi" w:hAnsiTheme="minorHAnsi" w:cstheme="minorBidi"/>
                          <w:b/>
                          <w:color w:val="0000FF"/>
                        </w:rPr>
                        <w:t>.</w:t>
                      </w:r>
                    </w:p>
                  </w:txbxContent>
                </v:textbox>
              </v:shape>
              <v:shape id="Cuadro de texto 68" o:spid="_x0000_s2951" type="#_x0000_t202" style="position:absolute;left:16884;top:10706;width:386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" filled="f" stroked="f" strokeweight="0">
                <v:textbox inset="0,0,0,0">
                  <w:txbxContent>
                    <w:p w14:paraId="22C674F7" w14:textId="77777777" w:rsidR="00CB7E31" w:rsidRDefault="00000000">
                      <w:pPr>
                        <w:overflowPunct w:val="0"/>
                        <w:spacing w:after="0" w:line="240" w:lineRule="auto"/>
                      </w:pPr>
                      <w:r>
                        <w:rPr>
                          <w:rFonts w:asciiTheme="minorHAnsi" w:hAnsiTheme="minorHAnsi" w:cstheme="minorBidi"/>
                          <w:b/>
                          <w:color w:val="0000FF"/>
                        </w:rPr>
                        <w:t>mlab</w:t>
                      </w:r>
                    </w:p>
                  </w:txbxContent>
                </v:textbox>
              </v:shape>
              <v:shape id="Cuadro de texto 69" o:spid="_x0000_s2952" type="#_x0000_t202" style="position:absolute;left:20523;top:10706;width:193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" filled="f" stroked="f" strokeweight="0">
                <v:textbox inset="0,0,0,0">
                  <w:txbxContent>
                    <w:p w14:paraId="3C613F4E" w14:textId="77777777" w:rsidR="00CB7E31" w:rsidRDefault="00000000">
                      <w:pPr>
                        <w:overflowPunct w:val="0"/>
                        <w:spacing w:after="0" w:line="240" w:lineRule="auto"/>
                      </w:pPr>
                      <w:r>
                        <w:rPr>
                          <w:rFonts w:asciiTheme="minorHAnsi" w:hAnsiTheme="minorHAnsi" w:cstheme="minorBidi"/>
                          <w:b/>
                          <w:color w:val="007F00"/>
                        </w:rPr>
                        <w:t>as</w:t>
                      </w:r>
                    </w:p>
                  </w:txbxContent>
                </v:textbox>
              </v:shape>
              <v:shape id="Cuadro de texto 70" o:spid="_x0000_s2953" type="#_x0000_t202" style="position:absolute;left:22708;top:10706;width:386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" filled="f" stroked="f" strokeweight="0">
                <v:textbox inset="0,0,0,0">
                  <w:txbxContent>
                    <w:p w14:paraId="499408D5" w14:textId="77777777" w:rsidR="00CB7E31" w:rsidRDefault="00000000">
                      <w:pPr>
                        <w:overflowPunct w:val="0"/>
                        <w:spacing w:after="0" w:line="240" w:lineRule="auto"/>
                      </w:pPr>
                      <w:r>
                        <w:rPr>
                          <w:rFonts w:asciiTheme="minorHAnsi" w:hAnsiTheme="minorHAnsi" w:cstheme="minorBidi"/>
                          <w:b/>
                          <w:color w:val="0000FF"/>
                        </w:rPr>
                        <w:t>mlab</w:t>
                      </w:r>
                    </w:p>
                  </w:txbxContent>
                </v:textbox>
              </v:shape>
              <v:shape id="Cuadro de texto 71" o:spid="_x0000_s2954" type="#_x0000_t202" style="position:absolute;left:3798;top:12427;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" filled="f" stroked="f" strokeweight="0">
                <v:textbox inset="0,0,0,0">
                  <w:txbxContent>
                    <w:p w14:paraId="291A739A" w14:textId="77777777" w:rsidR="00CB7E31" w:rsidRDefault="00000000">
                      <w:pPr>
                        <w:overflowPunct w:val="0"/>
                        <w:spacing w:after="0" w:line="240" w:lineRule="auto"/>
                      </w:pPr>
                      <w:r>
                        <w:rPr>
                          <w:rFonts w:asciiTheme="minorHAnsi" w:hAnsiTheme="minorHAnsi" w:cstheme="minorBidi"/>
                          <w:b/>
                          <w:color w:val="007F00"/>
                        </w:rPr>
                        <w:t>import</w:t>
                      </w:r>
                    </w:p>
                  </w:txbxContent>
                </v:textbox>
              </v:shape>
              <v:shape id="Cuadro de texto 72" o:spid="_x0000_s2955" type="#_x0000_t202" style="position:absolute;left:8884;top:12427;width:967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" filled="f" stroked="f" strokeweight="0">
                <v:textbox inset="0,0,0,0">
                  <w:txbxContent>
                    <w:p w14:paraId="618DC8AE" w14:textId="77777777" w:rsidR="00CB7E31" w:rsidRDefault="00000000">
                      <w:pPr>
                        <w:overflowPunct w:val="0"/>
                        <w:spacing w:after="0" w:line="240" w:lineRule="auto"/>
                      </w:pPr>
                      <w:r>
                        <w:rPr>
                          <w:rFonts w:asciiTheme="minorHAnsi" w:hAnsiTheme="minorHAnsi" w:cstheme="minorBidi"/>
                          <w:b/>
                          <w:color w:val="0000FF"/>
                        </w:rPr>
                        <w:t>matplotlib</w:t>
                      </w:r>
                    </w:p>
                  </w:txbxContent>
                </v:textbox>
              </v:shape>
              <v:shape id="Cuadro de texto 73" o:spid="_x0000_s2956" type="#_x0000_t202" style="position:absolute;left:3798;top:14155;width:290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" filled="f" stroked="f" strokeweight="0">
                <v:textbox inset="0,0,0,0">
                  <w:txbxContent>
                    <w:p w14:paraId="3D57DA04" w14:textId="77777777" w:rsidR="00CB7E31" w:rsidRDefault="00000000">
                      <w:pPr>
                        <w:overflowPunct w:val="0"/>
                        <w:spacing w:after="0" w:line="240" w:lineRule="auto"/>
                      </w:pPr>
                      <w:r>
                        <w:rPr>
                          <w:rFonts w:asciiTheme="minorHAnsi" w:hAnsiTheme="minorHAnsi" w:cstheme="minorBidi"/>
                        </w:rPr>
                        <w:t>plt</w:t>
                      </w:r>
                    </w:p>
                  </w:txbxContent>
                </v:textbox>
              </v:shape>
              <v:shape id="Cuadro de texto 74" o:spid="_x0000_s2957" type="#_x0000_t202" style="position:absolute;left:5976;top:14155;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" filled="f" stroked="f" strokeweight="0">
                <v:textbox inset="0,0,0,0">
                  <w:txbxContent>
                    <w:p w14:paraId="174CDEB3"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75" o:spid="_x0000_s2958" type="#_x0000_t202" style="position:absolute;left:6706;top:14155;width:483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" filled="f" stroked="f" strokeweight="0">
                <v:textbox inset="0,0,0,0">
                  <w:txbxContent>
                    <w:p w14:paraId="06D07DCF" w14:textId="77777777" w:rsidR="00CB7E31" w:rsidRDefault="00000000">
                      <w:pPr>
                        <w:overflowPunct w:val="0"/>
                        <w:spacing w:after="0" w:line="240" w:lineRule="auto"/>
                      </w:pPr>
                      <w:r>
                        <w:rPr>
                          <w:rFonts w:asciiTheme="minorHAnsi" w:hAnsiTheme="minorHAnsi" w:cstheme="minorBidi"/>
                        </w:rPr>
                        <w:t>style</w:t>
                      </w:r>
                    </w:p>
                  </w:txbxContent>
                </v:textbox>
              </v:shape>
              <v:shape id="Cuadro de texto 76" o:spid="_x0000_s2959" type="#_x0000_t202" style="position:absolute;left:10342;top:14155;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" filled="f" stroked="f" strokeweight="0">
                <v:textbox inset="0,0,0,0">
                  <w:txbxContent>
                    <w:p w14:paraId="031C9B73"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77" o:spid="_x0000_s2960" type="#_x0000_t202" style="position:absolute;left:11066;top:14155;width:386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" filled="f" stroked="f" strokeweight="0">
                <v:textbox inset="0,0,0,0">
                  <w:txbxContent>
                    <w:p w14:paraId="1D54BE45" w14:textId="77777777" w:rsidR="00CB7E31" w:rsidRDefault="00000000">
                      <w:pPr>
                        <w:overflowPunct w:val="0"/>
                        <w:spacing w:after="0" w:line="240" w:lineRule="auto"/>
                      </w:pPr>
                      <w:r>
                        <w:rPr>
                          <w:rFonts w:asciiTheme="minorHAnsi" w:hAnsiTheme="minorHAnsi" w:cstheme="minorBidi"/>
                        </w:rPr>
                        <w:t>use(</w:t>
                      </w:r>
                    </w:p>
                  </w:txbxContent>
                </v:textbox>
              </v:shape>
              <v:shape id="Cuadro de texto 78" o:spid="_x0000_s2961" type="#_x0000_t202" style="position:absolute;left:13975;top:14155;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" filled="f" stroked="f" strokeweight="0">
                <v:textbox inset="0,0,0,0">
                  <w:txbxContent>
                    <w:p w14:paraId="3A7D5721"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79" o:spid="_x0000_s2962" type="#_x0000_t202" style="position:absolute;left:14706;top:14155;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" filled="f" stroked="f" strokeweight="0">
                <v:textbox inset="0,0,0,0">
                  <w:txbxContent>
                    <w:p w14:paraId="749A56FA" w14:textId="77777777" w:rsidR="00CB7E31" w:rsidRDefault="00000000">
                      <w:pPr>
                        <w:overflowPunct w:val="0"/>
                        <w:spacing w:after="0" w:line="240" w:lineRule="auto"/>
                      </w:pPr>
                      <w:r>
                        <w:rPr>
                          <w:rFonts w:asciiTheme="minorHAnsi" w:hAnsiTheme="minorHAnsi" w:cstheme="minorBidi"/>
                          <w:color w:val="BA2121"/>
                        </w:rPr>
                        <w:t>ggplot</w:t>
                      </w:r>
                    </w:p>
                  </w:txbxContent>
                </v:textbox>
              </v:shape>
              <v:shape id="Cuadro de texto 80" o:spid="_x0000_s2963" type="#_x0000_t202" style="position:absolute;left:19069;top:14155;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" filled="f" stroked="f" strokeweight="0">
                <v:textbox inset="0,0,0,0">
                  <w:txbxContent>
                    <w:p w14:paraId="206E1350"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81" o:spid="_x0000_s2964" type="#_x0000_t202" style="position:absolute;left:19800;top:14155;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" filled="f" stroked="f" strokeweight="0">
                <v:textbox inset="0,0,0,0">
                  <w:txbxContent>
                    <w:p w14:paraId="0528F53F" w14:textId="77777777" w:rsidR="00CB7E31" w:rsidRDefault="00000000">
                      <w:pPr>
                        <w:overflowPunct w:val="0"/>
                        <w:spacing w:after="0" w:line="240" w:lineRule="auto"/>
                      </w:pPr>
                      <w:r>
                        <w:rPr>
                          <w:rFonts w:asciiTheme="minorHAnsi" w:hAnsiTheme="minorHAnsi" w:cstheme="minorBidi"/>
                        </w:rPr>
                        <w:t>)</w:t>
                      </w:r>
                    </w:p>
                  </w:txbxContent>
                </v:textbox>
              </v:shape>
              <v:shape id="Cuadro de texto 82" o:spid="_x0000_s2965" type="#_x0000_t202" style="position:absolute;left:3798;top:15868;width:386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" filled="f" stroked="f" strokeweight="0">
                <v:textbox inset="0,0,0,0">
                  <w:txbxContent>
                    <w:p w14:paraId="52A67A03" w14:textId="77777777" w:rsidR="00CB7E31" w:rsidRDefault="00000000">
                      <w:pPr>
                        <w:overflowPunct w:val="0"/>
                        <w:spacing w:after="0" w:line="240" w:lineRule="auto"/>
                      </w:pPr>
                      <w:r>
                        <w:rPr>
                          <w:rFonts w:asciiTheme="minorHAnsi" w:hAnsiTheme="minorHAnsi" w:cstheme="minorBidi"/>
                          <w:b/>
                          <w:color w:val="007F00"/>
                        </w:rPr>
                        <w:t>from</w:t>
                      </w:r>
                    </w:p>
                  </w:txbxContent>
                </v:textbox>
              </v:shape>
              <v:shape id="Cuadro de texto 83" o:spid="_x0000_s2966" type="#_x0000_t202" style="position:absolute;left:7430;top:15868;width:967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" filled="f" stroked="f" strokeweight="0">
                <v:textbox inset="0,0,0,0">
                  <w:txbxContent>
                    <w:p w14:paraId="3F05D4BD" w14:textId="77777777" w:rsidR="00CB7E31" w:rsidRDefault="00000000">
                      <w:pPr>
                        <w:overflowPunct w:val="0"/>
                        <w:spacing w:after="0" w:line="240" w:lineRule="auto"/>
                      </w:pPr>
                      <w:r>
                        <w:rPr>
                          <w:rFonts w:asciiTheme="minorHAnsi" w:hAnsiTheme="minorHAnsi" w:cstheme="minorBidi"/>
                          <w:b/>
                          <w:color w:val="0000FF"/>
                        </w:rPr>
                        <w:t>matplotlib</w:t>
                      </w:r>
                    </w:p>
                  </w:txbxContent>
                </v:textbox>
              </v:shape>
              <v:shape id="Cuadro de texto 84" o:spid="_x0000_s2967" type="#_x0000_t202" style="position:absolute;left:14706;top:1586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" filled="f" stroked="f" strokeweight="0">
                <v:textbox inset="0,0,0,0">
                  <w:txbxContent>
                    <w:p w14:paraId="0C553D6C" w14:textId="77777777" w:rsidR="00CB7E31" w:rsidRDefault="00000000">
                      <w:pPr>
                        <w:overflowPunct w:val="0"/>
                        <w:spacing w:after="0" w:line="240" w:lineRule="auto"/>
                      </w:pPr>
                      <w:r>
                        <w:rPr>
                          <w:rFonts w:asciiTheme="minorHAnsi" w:hAnsiTheme="minorHAnsi" w:cstheme="minorBidi"/>
                          <w:b/>
                          <w:color w:val="0000FF"/>
                        </w:rPr>
                        <w:t>.</w:t>
                      </w:r>
                    </w:p>
                  </w:txbxContent>
                </v:textbox>
              </v:shape>
              <v:shape id="Cuadro de texto 85" o:spid="_x0000_s2968" type="#_x0000_t202" style="position:absolute;left:15429;top:15868;width:580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" filled="f" stroked="f" strokeweight="0">
                <v:textbox inset="0,0,0,0">
                  <w:txbxContent>
                    <w:p w14:paraId="60869B80" w14:textId="77777777" w:rsidR="00CB7E31" w:rsidRDefault="00000000">
                      <w:pPr>
                        <w:overflowPunct w:val="0"/>
                        <w:spacing w:after="0" w:line="240" w:lineRule="auto"/>
                      </w:pPr>
                      <w:r>
                        <w:rPr>
                          <w:rFonts w:asciiTheme="minorHAnsi" w:hAnsiTheme="minorHAnsi" w:cstheme="minorBidi"/>
                          <w:b/>
                          <w:color w:val="0000FF"/>
                        </w:rPr>
                        <w:t>pyplot</w:t>
                      </w:r>
                    </w:p>
                  </w:txbxContent>
                </v:textbox>
              </v:shape>
              <v:shape id="Cuadro de texto 86" o:spid="_x0000_s2969" type="#_x0000_t202" style="position:absolute;left:20523;top:15868;width:580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" filled="f" stroked="f" strokeweight="0">
                <v:textbox inset="0,0,0,0">
                  <w:txbxContent>
                    <w:p w14:paraId="07E5C0F1" w14:textId="77777777" w:rsidR="00CB7E31" w:rsidRDefault="00000000">
                      <w:pPr>
                        <w:overflowPunct w:val="0"/>
                        <w:spacing w:after="0" w:line="240" w:lineRule="auto"/>
                      </w:pPr>
                      <w:r>
                        <w:rPr>
                          <w:rFonts w:asciiTheme="minorHAnsi" w:hAnsiTheme="minorHAnsi" w:cstheme="minorBidi"/>
                          <w:b/>
                          <w:color w:val="007F00"/>
                        </w:rPr>
                        <w:t>import</w:t>
                      </w:r>
                    </w:p>
                  </w:txbxContent>
                </v:textbox>
              </v:shape>
              <v:shape id="Cuadro de texto 87" o:spid="_x0000_s2970" type="#_x0000_t202" style="position:absolute;left:25617;top:15876;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" filled="f" stroked="f" strokeweight="0">
                <v:textbox inset="0,0,0,0">
                  <w:txbxContent>
                    <w:p w14:paraId="4E7799C1" w14:textId="77777777" w:rsidR="00CB7E31" w:rsidRDefault="00000000">
                      <w:pPr>
                        <w:overflowPunct w:val="0"/>
                        <w:spacing w:after="0" w:line="240" w:lineRule="auto"/>
                      </w:pPr>
                      <w:r>
                        <w:rPr>
                          <w:rFonts w:asciiTheme="minorHAnsi" w:hAnsiTheme="minorHAnsi" w:cstheme="minorBidi"/>
                        </w:rPr>
                        <w:t>figure</w:t>
                      </w:r>
                    </w:p>
                  </w:txbxContent>
                </v:textbox>
              </v:shape>
              <v:shape id="Cuadro de texto 88" o:spid="_x0000_s2971" type="#_x0000_t202" style="position:absolute;left:3798;top:19324;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" filled="f" stroked="f" strokeweight="0">
                <v:textbox inset="0,0,0,0">
                  <w:txbxContent>
                    <w:p w14:paraId="3E43D41C"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89" o:spid="_x0000_s2972" type="#_x0000_t202" style="position:absolute;left:4521;top:19324;width:1644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" filled="f" stroked="f" strokeweight="0">
                <v:textbox inset="0,0,0,0">
                  <w:txbxContent>
                    <w:p w14:paraId="1C2DA4DB" w14:textId="77777777" w:rsidR="00CB7E31" w:rsidRDefault="00000000">
                      <w:pPr>
                        <w:overflowPunct w:val="0"/>
                        <w:spacing w:after="0" w:line="240" w:lineRule="auto"/>
                      </w:pPr>
                      <w:r>
                        <w:rPr>
                          <w:rFonts w:asciiTheme="minorHAnsi" w:hAnsiTheme="minorHAnsi" w:cstheme="minorBidi"/>
                        </w:rPr>
                        <w:t>matplotlib</w:t>
                      </w:r>
                      <w:r>
                        <w:rPr>
                          <w:rFonts w:asciiTheme="minorHAnsi" w:hAnsiTheme="minorHAnsi" w:cstheme="minorBidi"/>
                          <w:spacing w:val="-16"/>
                        </w:rPr>
                        <w:t xml:space="preserve"> </w:t>
                      </w:r>
                      <w:r>
                        <w:rPr>
                          <w:rFonts w:asciiTheme="minorHAnsi" w:hAnsiTheme="minorHAnsi" w:cstheme="minorBidi"/>
                        </w:rPr>
                        <w:t>inline</w:t>
                      </w:r>
                    </w:p>
                  </w:txbxContent>
                </v:textbox>
              </v:shape>
              <v:shape id="Cuadro de texto 90" o:spid="_x0000_s2973" type="#_x0000_t202" style="position:absolute;left:3798;top:21038;width:966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" filled="f" stroked="f" strokeweight="0">
                <v:textbox inset="0,0,0,0">
                  <w:txbxContent>
                    <w:p w14:paraId="6EB46C99" w14:textId="77777777" w:rsidR="00CB7E31" w:rsidRDefault="00000000">
                      <w:pPr>
                        <w:overflowPunct w:val="0"/>
                        <w:spacing w:after="0" w:line="240" w:lineRule="auto"/>
                      </w:pPr>
                      <w:r>
                        <w:rPr>
                          <w:rFonts w:asciiTheme="minorHAnsi" w:hAnsiTheme="minorHAnsi" w:cstheme="minorBidi"/>
                        </w:rPr>
                        <w:t>matplotlib</w:t>
                      </w:r>
                    </w:p>
                  </w:txbxContent>
                </v:textbox>
              </v:shape>
              <v:shape id="Cuadro de texto 91" o:spid="_x0000_s2974" type="#_x0000_t202" style="position:absolute;left:11066;top:21038;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" filled="f" stroked="f" strokeweight="0">
                <v:textbox inset="0,0,0,0">
                  <w:txbxContent>
                    <w:p w14:paraId="7C02216C"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92" o:spid="_x0000_s2975" type="#_x0000_t202" style="position:absolute;left:11797;top:21038;width:870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" filled="f" stroked="f" strokeweight="0">
                <v:textbox inset="0,0,0,0">
                  <w:txbxContent>
                    <w:p w14:paraId="56285420" w14:textId="77777777" w:rsidR="00CB7E31" w:rsidRDefault="00000000">
                      <w:pPr>
                        <w:overflowPunct w:val="0"/>
                        <w:spacing w:after="0" w:line="240" w:lineRule="auto"/>
                      </w:pPr>
                      <w:r>
                        <w:rPr>
                          <w:rFonts w:asciiTheme="minorHAnsi" w:hAnsiTheme="minorHAnsi" w:cstheme="minorBidi"/>
                        </w:rPr>
                        <w:t>rcParams[</w:t>
                      </w:r>
                    </w:p>
                  </w:txbxContent>
                </v:textbox>
              </v:shape>
              <v:shape id="Cuadro de texto 93" o:spid="_x0000_s2976" type="#_x0000_t202" style="position:absolute;left:18345;top:21038;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" filled="f" stroked="f" strokeweight="0">
                <v:textbox inset="0,0,0,0">
                  <w:txbxContent>
                    <w:p w14:paraId="266E8F02"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94" o:spid="_x0000_s2977" type="#_x0000_t202" style="position:absolute;left:19069;top:21038;width:1354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" filled="f" stroked="f" strokeweight="0">
                <v:textbox inset="0,0,0,0">
                  <w:txbxContent>
                    <w:p w14:paraId="5D707E0E" w14:textId="77777777" w:rsidR="00CB7E31" w:rsidRDefault="00000000">
                      <w:pPr>
                        <w:overflowPunct w:val="0"/>
                        <w:spacing w:after="0" w:line="240" w:lineRule="auto"/>
                      </w:pPr>
                      <w:r>
                        <w:rPr>
                          <w:rFonts w:asciiTheme="minorHAnsi" w:hAnsiTheme="minorHAnsi" w:cstheme="minorBidi"/>
                          <w:color w:val="BA2121"/>
                        </w:rPr>
                        <w:t>figure.figsize</w:t>
                      </w:r>
                    </w:p>
                  </w:txbxContent>
                </v:textbox>
              </v:shape>
              <v:shape id="Cuadro de texto 95" o:spid="_x0000_s2978" type="#_x0000_t202" style="position:absolute;left:29253;top:21038;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" filled="f" stroked="f" strokeweight="0">
                <v:textbox inset="0,0,0,0">
                  <w:txbxContent>
                    <w:p w14:paraId="18B1766C"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96" o:spid="_x0000_s2979" type="#_x0000_t202" style="position:absolute;left:29977;top:21038;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" filled="f" stroked="f" strokeweight="0">
                <v:textbox inset="0,0,0,0">
                  <w:txbxContent>
                    <w:p w14:paraId="2FB71704" w14:textId="77777777" w:rsidR="00CB7E31" w:rsidRDefault="00000000">
                      <w:pPr>
                        <w:overflowPunct w:val="0"/>
                        <w:spacing w:after="0" w:line="240" w:lineRule="auto"/>
                      </w:pPr>
                      <w:r>
                        <w:rPr>
                          <w:rFonts w:asciiTheme="minorHAnsi" w:hAnsiTheme="minorHAnsi" w:cstheme="minorBidi"/>
                        </w:rPr>
                        <w:t>]</w:t>
                      </w:r>
                    </w:p>
                  </w:txbxContent>
                </v:textbox>
              </v:shape>
              <v:shape id="Cuadro de texto 97" o:spid="_x0000_s2980" type="#_x0000_t202" style="position:absolute;left:31431;top:21038;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" filled="f" stroked="f" strokeweight="0">
                <v:textbox inset="0,0,0,0">
                  <w:txbxContent>
                    <w:p w14:paraId="3603105F"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98" o:spid="_x0000_s2981" type="#_x0000_t202" style="position:absolute;left:32886;top:21038;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" filled="f" stroked="f" strokeweight="0">
                <v:textbox inset="0,0,0,0">
                  <w:txbxContent>
                    <w:p w14:paraId="14E596F0" w14:textId="77777777" w:rsidR="00CB7E31" w:rsidRDefault="00000000">
                      <w:pPr>
                        <w:overflowPunct w:val="0"/>
                        <w:spacing w:after="0" w:line="240" w:lineRule="auto"/>
                      </w:pPr>
                      <w:r>
                        <w:rPr>
                          <w:rFonts w:asciiTheme="minorHAnsi" w:hAnsiTheme="minorHAnsi" w:cstheme="minorBidi"/>
                        </w:rPr>
                        <w:t>(</w:t>
                      </w:r>
                    </w:p>
                  </w:txbxContent>
                </v:textbox>
              </v:shape>
              <v:shape id="Cuadro de texto 99" o:spid="_x0000_s2982" type="#_x0000_t202" style="position:absolute;left:33616;top:21038;width:193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" filled="f" stroked="f" strokeweight="0">
                <v:textbox inset="0,0,0,0">
                  <w:txbxContent>
                    <w:p w14:paraId="09CE33E1" w14:textId="77777777" w:rsidR="00CB7E31" w:rsidRDefault="00000000">
                      <w:pPr>
                        <w:overflowPunct w:val="0"/>
                        <w:spacing w:after="0" w:line="240" w:lineRule="auto"/>
                      </w:pPr>
                      <w:r>
                        <w:rPr>
                          <w:rFonts w:asciiTheme="minorHAnsi" w:hAnsiTheme="minorHAnsi" w:cstheme="minorBidi"/>
                          <w:color w:val="666666"/>
                        </w:rPr>
                        <w:t>12</w:t>
                      </w:r>
                    </w:p>
                  </w:txbxContent>
                </v:textbox>
              </v:shape>
              <v:shape id="Cuadro de texto 100" o:spid="_x0000_s2983" type="#_x0000_t202" style="position:absolute;left:35071;top:21038;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" filled="f" stroked="f" strokeweight="0">
                <v:textbox inset="0,0,0,0">
                  <w:txbxContent>
                    <w:p w14:paraId="59194865" w14:textId="77777777" w:rsidR="00CB7E31" w:rsidRDefault="00000000">
                      <w:pPr>
                        <w:overflowPunct w:val="0"/>
                        <w:spacing w:after="0" w:line="240" w:lineRule="auto"/>
                      </w:pPr>
                      <w:r>
                        <w:rPr>
                          <w:rFonts w:asciiTheme="minorHAnsi" w:hAnsiTheme="minorHAnsi" w:cstheme="minorBidi"/>
                        </w:rPr>
                        <w:t>,</w:t>
                      </w:r>
                    </w:p>
                  </w:txbxContent>
                </v:textbox>
              </v:shape>
              <v:shape id="Cuadro de texto 101" o:spid="_x0000_s2984" type="#_x0000_t202" style="position:absolute;left:35802;top:21038;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" filled="f" stroked="f" strokeweight="0">
                <v:textbox inset="0,0,0,0">
                  <w:txbxContent>
                    <w:p w14:paraId="740E378E" w14:textId="77777777" w:rsidR="00CB7E31" w:rsidRDefault="00000000">
                      <w:pPr>
                        <w:overflowPunct w:val="0"/>
                        <w:spacing w:after="0" w:line="240" w:lineRule="auto"/>
                      </w:pPr>
                      <w:r>
                        <w:rPr>
                          <w:rFonts w:asciiTheme="minorHAnsi" w:hAnsiTheme="minorHAnsi" w:cstheme="minorBidi"/>
                          <w:color w:val="666666"/>
                        </w:rPr>
                        <w:t>8</w:t>
                      </w:r>
                    </w:p>
                  </w:txbxContent>
                </v:textbox>
              </v:shape>
              <v:shape id="Cuadro de texto 102" o:spid="_x0000_s2985" type="#_x0000_t202" style="position:absolute;left:36525;top:21038;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" filled="f" stroked="f" strokeweight="0">
                <v:textbox inset="0,0,0,0">
                  <w:txbxContent>
                    <w:p w14:paraId="347CCAAA" w14:textId="77777777" w:rsidR="00CB7E31" w:rsidRDefault="00000000">
                      <w:pPr>
                        <w:overflowPunct w:val="0"/>
                        <w:spacing w:after="0" w:line="240" w:lineRule="auto"/>
                      </w:pPr>
                      <w:r>
                        <w:rPr>
                          <w:rFonts w:asciiTheme="minorHAnsi" w:hAnsiTheme="minorHAnsi" w:cstheme="minorBidi"/>
                        </w:rPr>
                        <w:t>)</w:t>
                      </w:r>
                    </w:p>
                  </w:txbxContent>
                </v:textbox>
              </v:shape>
              <v:shape id="Cuadro de texto 103" o:spid="_x0000_s2986" type="#_x0000_t202" style="position:absolute;left:3798;top:24487;width:192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" filled="f" stroked="f" strokeweight="0">
                <v:textbox inset="0,0,0,0">
                  <w:txbxContent>
                    <w:p w14:paraId="34566D93" w14:textId="77777777" w:rsidR="00CB7E31" w:rsidRDefault="00000000">
                      <w:pPr>
                        <w:overflowPunct w:val="0"/>
                        <w:spacing w:after="0" w:line="240" w:lineRule="auto"/>
                      </w:pPr>
                      <w:r>
                        <w:rPr>
                          <w:rFonts w:asciiTheme="minorHAnsi" w:hAnsiTheme="minorHAnsi" w:cstheme="minorBidi"/>
                        </w:rPr>
                        <w:t>pd</w:t>
                      </w:r>
                    </w:p>
                  </w:txbxContent>
                </v:textbox>
              </v:shape>
              <v:shape id="Cuadro de texto 104" o:spid="_x0000_s2987" type="#_x0000_t202" style="position:absolute;left:5252;top:24487;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" filled="f" stroked="f" strokeweight="0">
                <v:textbox inset="0,0,0,0">
                  <w:txbxContent>
                    <w:p w14:paraId="5DCA0AB4"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105" o:spid="_x0000_s2988" type="#_x0000_t202" style="position:absolute;left:5976;top:24487;width:676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" filled="f" stroked="f" strokeweight="0">
                <v:textbox inset="0,0,0,0">
                  <w:txbxContent>
                    <w:p w14:paraId="25676429" w14:textId="77777777" w:rsidR="00CB7E31" w:rsidRDefault="00000000">
                      <w:pPr>
                        <w:overflowPunct w:val="0"/>
                        <w:spacing w:after="0" w:line="240" w:lineRule="auto"/>
                      </w:pPr>
                      <w:r>
                        <w:rPr>
                          <w:rFonts w:asciiTheme="minorHAnsi" w:hAnsiTheme="minorHAnsi" w:cstheme="minorBidi"/>
                        </w:rPr>
                        <w:t>options</w:t>
                      </w:r>
                    </w:p>
                  </w:txbxContent>
                </v:textbox>
              </v:shape>
              <v:shape id="Cuadro de texto 106" o:spid="_x0000_s2989" type="#_x0000_t202" style="position:absolute;left:11066;top:24487;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" filled="f" stroked="f" strokeweight="0">
                <v:textbox inset="0,0,0,0">
                  <w:txbxContent>
                    <w:p w14:paraId="0C4A0715"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107" o:spid="_x0000_s2990" type="#_x0000_t202" style="position:absolute;left:11797;top:24487;width:386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" filled="f" stroked="f" strokeweight="0">
                <v:textbox inset="0,0,0,0">
                  <w:txbxContent>
                    <w:p w14:paraId="52AED652" w14:textId="77777777" w:rsidR="00CB7E31" w:rsidRDefault="00000000">
                      <w:pPr>
                        <w:overflowPunct w:val="0"/>
                        <w:spacing w:after="0" w:line="240" w:lineRule="auto"/>
                      </w:pPr>
                      <w:r>
                        <w:rPr>
                          <w:rFonts w:asciiTheme="minorHAnsi" w:hAnsiTheme="minorHAnsi" w:cstheme="minorBidi"/>
                        </w:rPr>
                        <w:t>mode</w:t>
                      </w:r>
                    </w:p>
                  </w:txbxContent>
                </v:textbox>
              </v:shape>
              <v:shape id="Cuadro de texto 108" o:spid="_x0000_s2991" type="#_x0000_t202" style="position:absolute;left:14706;top:24487;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" filled="f" stroked="f" strokeweight="0">
                <v:textbox inset="0,0,0,0">
                  <w:txbxContent>
                    <w:p w14:paraId="5A3512B5"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109" o:spid="_x0000_s2992" type="#_x0000_t202" style="position:absolute;left:15429;top:24487;width:1741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" filled="f" stroked="f" strokeweight="0">
                <v:textbox inset="0,0,0,0">
                  <w:txbxContent>
                    <w:p w14:paraId="599F585A" w14:textId="77777777" w:rsidR="00CB7E31" w:rsidRDefault="00000000">
                      <w:pPr>
                        <w:overflowPunct w:val="0"/>
                        <w:spacing w:after="0" w:line="240" w:lineRule="auto"/>
                      </w:pPr>
                      <w:r>
                        <w:rPr>
                          <w:rFonts w:asciiTheme="minorHAnsi" w:hAnsiTheme="minorHAnsi" w:cstheme="minorBidi"/>
                        </w:rPr>
                        <w:t>chained_assignment</w:t>
                      </w:r>
                    </w:p>
                  </w:txbxContent>
                </v:textbox>
              </v:shape>
              <v:shape id="Cuadro de texto 110" o:spid="_x0000_s2993" type="#_x0000_t202" style="position:absolute;left:29253;top:24487;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" filled="f" stroked="f" strokeweight="0">
                <v:textbox inset="0,0,0,0">
                  <w:txbxContent>
                    <w:p w14:paraId="090E927A"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111" o:spid="_x0000_s2994" type="#_x0000_t202" style="position:absolute;left:30708;top:24480;width:386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" filled="f" stroked="f" strokeweight="0">
                <v:textbox inset="0,0,0,0">
                  <w:txbxContent>
                    <w:p w14:paraId="5A7BF9B2" w14:textId="77777777" w:rsidR="00CB7E31" w:rsidRDefault="00000000">
                      <w:pPr>
                        <w:overflowPunct w:val="0"/>
                        <w:spacing w:after="0" w:line="240" w:lineRule="auto"/>
                      </w:pPr>
                      <w:r>
                        <w:rPr>
                          <w:rFonts w:asciiTheme="minorHAnsi" w:hAnsiTheme="minorHAnsi" w:cstheme="minorBidi"/>
                          <w:b/>
                          <w:color w:val="007F00"/>
                        </w:rPr>
                        <w:t>None</w:t>
                      </w:r>
                    </w:p>
                  </w:txbxContent>
                </v:textbox>
              </v:shape>
              <v:shape id="Cuadro de texto 112" o:spid="_x0000_s2995" type="#_x0000_t202" style="position:absolute;left:3798;top:26208;width:290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" filled="f" stroked="f" strokeweight="0">
                <v:textbox inset="0,0,0,0">
                  <w:txbxContent>
                    <w:p w14:paraId="2FF2D0E1" w14:textId="77777777" w:rsidR="00CB7E31" w:rsidRDefault="00000000">
                      <w:pPr>
                        <w:overflowPunct w:val="0"/>
                        <w:spacing w:after="0" w:line="240" w:lineRule="auto"/>
                      </w:pPr>
                      <w:r>
                        <w:rPr>
                          <w:rFonts w:asciiTheme="minorHAnsi" w:hAnsiTheme="minorHAnsi" w:cstheme="minorBidi"/>
                        </w:rPr>
                        <w:t>sns</w:t>
                      </w:r>
                    </w:p>
                  </w:txbxContent>
                </v:textbox>
              </v:shape>
              <v:shape id="Cuadro de texto 113" o:spid="_x0000_s2996" type="#_x0000_t202" style="position:absolute;left:5976;top:26208;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" filled="f" stroked="f" strokeweight="0">
                <v:textbox inset="0,0,0,0">
                  <w:txbxContent>
                    <w:p w14:paraId="7E7B346A"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114" o:spid="_x0000_s2997" type="#_x0000_t202" style="position:absolute;left:6706;top:26208;width:870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" filled="f" stroked="f" strokeweight="0">
                <v:textbox inset="0,0,0,0">
                  <w:txbxContent>
                    <w:p w14:paraId="5034F023" w14:textId="77777777" w:rsidR="00CB7E31" w:rsidRDefault="00000000">
                      <w:pPr>
                        <w:overflowPunct w:val="0"/>
                        <w:spacing w:after="0" w:line="240" w:lineRule="auto"/>
                      </w:pPr>
                      <w:r>
                        <w:rPr>
                          <w:rFonts w:asciiTheme="minorHAnsi" w:hAnsiTheme="minorHAnsi" w:cstheme="minorBidi"/>
                        </w:rPr>
                        <w:t>set(style</w:t>
                      </w:r>
                    </w:p>
                  </w:txbxContent>
                </v:textbox>
              </v:shape>
              <v:shape id="Cuadro de texto 115" o:spid="_x0000_s2998" type="#_x0000_t202" style="position:absolute;left:13251;top:26208;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" filled="f" stroked="f" strokeweight="0">
                <v:textbox inset="0,0,0,0">
                  <w:txbxContent>
                    <w:p w14:paraId="3FBA591C"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116" o:spid="_x0000_s2999" type="#_x0000_t202" style="position:absolute;left:13975;top:26208;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" filled="f" stroked="f" strokeweight="0">
                <v:textbox inset="0,0,0,0">
                  <w:txbxContent>
                    <w:p w14:paraId="7D505325"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117" o:spid="_x0000_s3000" type="#_x0000_t202" style="position:absolute;left:14706;top:26208;width:774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" filled="f" stroked="f" strokeweight="0">
                <v:textbox inset="0,0,0,0">
                  <w:txbxContent>
                    <w:p w14:paraId="4F01BF84" w14:textId="77777777" w:rsidR="00CB7E31" w:rsidRDefault="00000000">
                      <w:pPr>
                        <w:overflowPunct w:val="0"/>
                        <w:spacing w:after="0" w:line="240" w:lineRule="auto"/>
                      </w:pPr>
                      <w:r>
                        <w:rPr>
                          <w:rFonts w:asciiTheme="minorHAnsi" w:hAnsiTheme="minorHAnsi" w:cstheme="minorBidi"/>
                          <w:color w:val="BA2121"/>
                        </w:rPr>
                        <w:t>darkgrid</w:t>
                      </w:r>
                    </w:p>
                  </w:txbxContent>
                </v:textbox>
              </v:shape>
              <v:shape id="Cuadro de texto 118" o:spid="_x0000_s3001" type="#_x0000_t202" style="position:absolute;left:20523;top:26208;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" filled="f" stroked="f" strokeweight="0">
                <v:textbox inset="0,0,0,0">
                  <w:txbxContent>
                    <w:p w14:paraId="23393B4E"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119" o:spid="_x0000_s3002" type="#_x0000_t202" style="position:absolute;left:21254;top:26208;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" filled="f" stroked="f" strokeweight="0">
                <v:textbox inset="0,0,0,0">
                  <w:txbxContent>
                    <w:p w14:paraId="02C77E3E" w14:textId="77777777" w:rsidR="00CB7E31" w:rsidRDefault="00000000">
                      <w:pPr>
                        <w:overflowPunct w:val="0"/>
                        <w:spacing w:after="0" w:line="240" w:lineRule="auto"/>
                      </w:pPr>
                      <w:r>
                        <w:rPr>
                          <w:rFonts w:asciiTheme="minorHAnsi" w:hAnsiTheme="minorHAnsi" w:cstheme="minorBidi"/>
                        </w:rPr>
                        <w:t>)</w:t>
                      </w:r>
                    </w:p>
                  </w:txbxContent>
                </v:textbox>
              </v:shape>
              <w10:anchorlock/>
            </v:group>
          </w:pict>
        </w:r>
      </w:del>
    </w:p>
    <w:p w14:paraId="59F54A52" w14:textId="76202DB9" w:rsidR="00CB7E31" w:rsidDel="009E4857" w:rsidRDefault="00000000">
      <w:pPr>
        <w:pStyle w:val="Ttulo3"/>
        <w:rPr>
          <w:del w:id="2518" w:author="Jose Eduardo VIU" w:date="2023-04-01T20:51:00Z"/>
        </w:rPr>
      </w:pPr>
      <w:del w:id="2519" w:author="Jose Eduardo VIU" w:date="2023-04-01T20:51:00Z">
        <w:r w:rsidDel="009E4857">
          <w:delText>Cargar Dataset Inicial</w:delText>
        </w:r>
      </w:del>
    </w:p>
    <w:p w14:paraId="323114B1" w14:textId="245712C0" w:rsidR="00CB7E31" w:rsidDel="009E4857" w:rsidRDefault="00000000">
      <w:pPr>
        <w:spacing w:after="155"/>
        <w:rPr>
          <w:del w:id="2520" w:author="Jose Eduardo VIU" w:date="2023-04-01T20:51:00Z"/>
        </w:rPr>
      </w:pPr>
      <w:del w:id="2521" w:author="Jose Eduardo VIU" w:date="2023-04-01T20:51:00Z">
        <w:r>
          <w:pict w14:anchorId="535F6A57">
            <v:group id="Group 30708" o:spid="_x0000_s2909" style="width:493.9pt;height:46.7pt;mso-position-horizontal-relative:char;mso-position-vertical-relative:line" coordsize="62726,5929">
              <v:shape id="Forma libre: forma 121" o:spid="_x0000_s2910" style="position:absolute;left:3290;width:59436;height:5929;visibility:visible;mso-wrap-style:square;v-text-anchor:top" coordsize="16510,1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" path="m70,-1r16370,c16479,-1,16510,30,16510,69r,1507c16510,1615,16479,1646,16440,1646l70,1646c31,1646,,1615,,1576l,69c,30,31,-1,70,-1xe" fillcolor="#cfcfcf" stroked="f" strokeweight="0">
                <v:path arrowok="t"/>
              </v:shape>
              <v:shape id="Forma libre: forma 122" o:spid="_x0000_s2911" style="position:absolute;left:3416;top:126;width:59180;height:5677;visibility:visible;mso-wrap-style:square;v-text-anchor:top" coordsize="16439,1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" path="m35,-1r16370,c16424,-1,16440,15,16440,34r,1507c16440,1560,16424,1576,16405,1576l35,1576c16,1576,,1560,,1541l,34c,15,16,-1,35,-1xe" fillcolor="#f7f7f7" stroked="f" strokeweight="0">
                <v:path arrowok="t"/>
              </v:shape>
              <v:shape id="Cuadro de texto 123" o:spid="_x0000_s2912" type="#_x0000_t202" style="position:absolute;top:388;width:386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" filled="f" stroked="f" strokeweight="0">
                <v:textbox inset="0,0,0,0">
                  <w:txbxContent>
                    <w:p w14:paraId="2E0729F1" w14:textId="77777777" w:rsidR="00CB7E31" w:rsidRDefault="00000000">
                      <w:pPr>
                        <w:overflowPunct w:val="0"/>
                        <w:spacing w:after="0" w:line="240" w:lineRule="auto"/>
                      </w:pPr>
                      <w:r>
                        <w:rPr>
                          <w:rFonts w:asciiTheme="minorHAnsi" w:hAnsiTheme="minorHAnsi" w:cstheme="minorBidi"/>
                          <w:color w:val="303F9F"/>
                        </w:rPr>
                        <w:t>[</w:t>
                      </w:r>
                      <w:r>
                        <w:rPr>
                          <w:rFonts w:asciiTheme="minorHAnsi" w:hAnsiTheme="minorHAnsi" w:cstheme="minorBidi"/>
                          <w:color w:val="303F9F"/>
                          <w:spacing w:val="-16"/>
                        </w:rPr>
                        <w:t xml:space="preserve"> </w:t>
                      </w:r>
                      <w:r>
                        <w:rPr>
                          <w:rFonts w:asciiTheme="minorHAnsi" w:hAnsiTheme="minorHAnsi" w:cstheme="minorBidi"/>
                          <w:color w:val="303F9F"/>
                        </w:rPr>
                        <w:t>]:</w:t>
                      </w:r>
                    </w:p>
                  </w:txbxContent>
                </v:textbox>
              </v:shape>
              <v:shape id="Cuadro de texto 124" o:spid="_x0000_s2913" type="#_x0000_t202" style="position:absolute;left:3798;top:381;width:386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" filled="f" stroked="f" strokeweight="0">
                <v:textbox inset="0,0,0,0">
                  <w:txbxContent>
                    <w:p w14:paraId="45373135" w14:textId="77777777" w:rsidR="00CB7E31" w:rsidRDefault="00000000">
                      <w:pPr>
                        <w:overflowPunct w:val="0"/>
                        <w:spacing w:after="0" w:line="240" w:lineRule="auto"/>
                      </w:pPr>
                      <w:r>
                        <w:rPr>
                          <w:rFonts w:asciiTheme="minorHAnsi" w:hAnsiTheme="minorHAnsi" w:cstheme="minorBidi"/>
                          <w:b/>
                          <w:color w:val="007F00"/>
                        </w:rPr>
                        <w:t>from</w:t>
                      </w:r>
                    </w:p>
                  </w:txbxContent>
                </v:textbox>
              </v:shape>
              <v:shape id="Cuadro de texto 125" o:spid="_x0000_s2914" type="#_x0000_t202" style="position:absolute;left:7430;top:381;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" filled="f" stroked="f" strokeweight="0">
                <v:textbox inset="0,0,0,0">
                  <w:txbxContent>
                    <w:p w14:paraId="2C70F758" w14:textId="77777777" w:rsidR="00CB7E31" w:rsidRDefault="00000000">
                      <w:pPr>
                        <w:overflowPunct w:val="0"/>
                        <w:spacing w:after="0" w:line="240" w:lineRule="auto"/>
                      </w:pPr>
                      <w:r>
                        <w:rPr>
                          <w:rFonts w:asciiTheme="minorHAnsi" w:hAnsiTheme="minorHAnsi" w:cstheme="minorBidi"/>
                          <w:b/>
                          <w:color w:val="0000FF"/>
                        </w:rPr>
                        <w:t>google</w:t>
                      </w:r>
                    </w:p>
                  </w:txbxContent>
                </v:textbox>
              </v:shape>
              <v:shape id="Cuadro de texto 126" o:spid="_x0000_s2915" type="#_x0000_t202" style="position:absolute;left:11797;top:381;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" filled="f" stroked="f" strokeweight="0">
                <v:textbox inset="0,0,0,0">
                  <w:txbxContent>
                    <w:p w14:paraId="61833338" w14:textId="77777777" w:rsidR="00CB7E31" w:rsidRDefault="00000000">
                      <w:pPr>
                        <w:overflowPunct w:val="0"/>
                        <w:spacing w:after="0" w:line="240" w:lineRule="auto"/>
                      </w:pPr>
                      <w:r>
                        <w:rPr>
                          <w:rFonts w:asciiTheme="minorHAnsi" w:hAnsiTheme="minorHAnsi" w:cstheme="minorBidi"/>
                          <w:b/>
                          <w:color w:val="0000FF"/>
                        </w:rPr>
                        <w:t>.</w:t>
                      </w:r>
                    </w:p>
                  </w:txbxContent>
                </v:textbox>
              </v:shape>
              <v:shape id="Cuadro de texto 127" o:spid="_x0000_s2916" type="#_x0000_t202" style="position:absolute;left:12520;top:381;width:483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" filled="f" stroked="f" strokeweight="0">
                <v:textbox inset="0,0,0,0">
                  <w:txbxContent>
                    <w:p w14:paraId="158F0C62" w14:textId="77777777" w:rsidR="00CB7E31" w:rsidRDefault="00000000">
                      <w:pPr>
                        <w:overflowPunct w:val="0"/>
                        <w:spacing w:after="0" w:line="240" w:lineRule="auto"/>
                      </w:pPr>
                      <w:r>
                        <w:rPr>
                          <w:rFonts w:asciiTheme="minorHAnsi" w:hAnsiTheme="minorHAnsi" w:cstheme="minorBidi"/>
                          <w:b/>
                          <w:color w:val="0000FF"/>
                        </w:rPr>
                        <w:t>colab</w:t>
                      </w:r>
                    </w:p>
                  </w:txbxContent>
                </v:textbox>
              </v:shape>
              <v:shape id="Cuadro de texto 128" o:spid="_x0000_s2917" type="#_x0000_t202" style="position:absolute;left:16884;top:381;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" filled="f" stroked="f" strokeweight="0">
                <v:textbox inset="0,0,0,0">
                  <w:txbxContent>
                    <w:p w14:paraId="0373AD56" w14:textId="77777777" w:rsidR="00CB7E31" w:rsidRDefault="00000000">
                      <w:pPr>
                        <w:overflowPunct w:val="0"/>
                        <w:spacing w:after="0" w:line="240" w:lineRule="auto"/>
                      </w:pPr>
                      <w:r>
                        <w:rPr>
                          <w:rFonts w:asciiTheme="minorHAnsi" w:hAnsiTheme="minorHAnsi" w:cstheme="minorBidi"/>
                          <w:b/>
                          <w:color w:val="007F00"/>
                        </w:rPr>
                        <w:t>import</w:t>
                      </w:r>
                    </w:p>
                  </w:txbxContent>
                </v:textbox>
              </v:shape>
              <v:shape id="Cuadro de texto 129" o:spid="_x0000_s2918" type="#_x0000_t202" style="position:absolute;left:21978;top:388;width:483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" filled="f" stroked="f" strokeweight="0">
                <v:textbox inset="0,0,0,0">
                  <w:txbxContent>
                    <w:p w14:paraId="712AF198" w14:textId="77777777" w:rsidR="00CB7E31" w:rsidRDefault="00000000">
                      <w:pPr>
                        <w:overflowPunct w:val="0"/>
                        <w:spacing w:after="0" w:line="240" w:lineRule="auto"/>
                      </w:pPr>
                      <w:r>
                        <w:rPr>
                          <w:rFonts w:asciiTheme="minorHAnsi" w:hAnsiTheme="minorHAnsi" w:cstheme="minorBidi"/>
                        </w:rPr>
                        <w:t>files</w:t>
                      </w:r>
                    </w:p>
                  </w:txbxContent>
                </v:textbox>
              </v:shape>
              <v:shape id="Cuadro de texto 130" o:spid="_x0000_s2919" type="#_x0000_t202" style="position:absolute;left:3798;top:2109;width:3966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" filled="f" stroked="f" strokeweight="0">
                <v:textbox inset="0,0,0,0">
                  <w:txbxContent>
                    <w:p w14:paraId="202744AD" w14:textId="77777777" w:rsidR="00CB7E31" w:rsidRDefault="00000000">
                      <w:pPr>
                        <w:overflowPunct w:val="0"/>
                        <w:spacing w:after="0" w:line="240" w:lineRule="auto"/>
                      </w:pPr>
                      <w:r>
                        <w:rPr>
                          <w:rFonts w:asciiTheme="minorHAnsi" w:hAnsiTheme="minorHAnsi" w:cstheme="minorBidi"/>
                          <w:color w:val="3D7A7A"/>
                        </w:rPr>
                        <w:t>#</w:t>
                      </w:r>
                      <w:r>
                        <w:rPr>
                          <w:rFonts w:asciiTheme="minorHAnsi" w:hAnsiTheme="minorHAnsi" w:cstheme="minorBidi"/>
                          <w:color w:val="3D7A7A"/>
                          <w:spacing w:val="-16"/>
                        </w:rPr>
                        <w:t xml:space="preserve"> </w:t>
                      </w:r>
                      <w:r>
                        <w:rPr>
                          <w:rFonts w:asciiTheme="minorHAnsi" w:hAnsiTheme="minorHAnsi" w:cstheme="minorBidi"/>
                          <w:color w:val="3D7A7A"/>
                        </w:rPr>
                        <w:t>Cargamos</w:t>
                      </w:r>
                      <w:r>
                        <w:rPr>
                          <w:rFonts w:asciiTheme="minorHAnsi" w:hAnsiTheme="minorHAnsi" w:cstheme="minorBidi"/>
                          <w:color w:val="3D7A7A"/>
                          <w:spacing w:val="-16"/>
                        </w:rPr>
                        <w:t xml:space="preserve"> </w:t>
                      </w:r>
                      <w:r>
                        <w:rPr>
                          <w:rFonts w:asciiTheme="minorHAnsi" w:hAnsiTheme="minorHAnsi" w:cstheme="minorBidi"/>
                          <w:color w:val="3D7A7A"/>
                        </w:rPr>
                        <w:t>el</w:t>
                      </w:r>
                      <w:r>
                        <w:rPr>
                          <w:rFonts w:asciiTheme="minorHAnsi" w:hAnsiTheme="minorHAnsi" w:cstheme="minorBidi"/>
                          <w:color w:val="3D7A7A"/>
                          <w:spacing w:val="-16"/>
                        </w:rPr>
                        <w:t xml:space="preserve"> </w:t>
                      </w:r>
                      <w:r>
                        <w:rPr>
                          <w:rFonts w:asciiTheme="minorHAnsi" w:hAnsiTheme="minorHAnsi" w:cstheme="minorBidi"/>
                          <w:color w:val="3D7A7A"/>
                        </w:rPr>
                        <w:t>fichero</w:t>
                      </w:r>
                      <w:r>
                        <w:rPr>
                          <w:rFonts w:asciiTheme="minorHAnsi" w:hAnsiTheme="minorHAnsi" w:cstheme="minorBidi"/>
                          <w:color w:val="3D7A7A"/>
                          <w:spacing w:val="-16"/>
                        </w:rPr>
                        <w:t xml:space="preserve"> </w:t>
                      </w:r>
                      <w:r>
                        <w:rPr>
                          <w:rFonts w:asciiTheme="minorHAnsi" w:hAnsiTheme="minorHAnsi" w:cstheme="minorBidi"/>
                          <w:color w:val="3D7A7A"/>
                        </w:rPr>
                        <w:t>del</w:t>
                      </w:r>
                      <w:r>
                        <w:rPr>
                          <w:rFonts w:asciiTheme="minorHAnsi" w:hAnsiTheme="minorHAnsi" w:cstheme="minorBidi"/>
                          <w:color w:val="3D7A7A"/>
                          <w:spacing w:val="-16"/>
                        </w:rPr>
                        <w:t xml:space="preserve"> </w:t>
                      </w:r>
                      <w:r>
                        <w:rPr>
                          <w:rFonts w:asciiTheme="minorHAnsi" w:hAnsiTheme="minorHAnsi" w:cstheme="minorBidi"/>
                          <w:color w:val="3D7A7A"/>
                        </w:rPr>
                        <w:t>dataset</w:t>
                      </w:r>
                      <w:r>
                        <w:rPr>
                          <w:rFonts w:asciiTheme="minorHAnsi" w:hAnsiTheme="minorHAnsi" w:cstheme="minorBidi"/>
                          <w:color w:val="3D7A7A"/>
                          <w:spacing w:val="-16"/>
                        </w:rPr>
                        <w:t xml:space="preserve"> </w:t>
                      </w:r>
                      <w:r>
                        <w:rPr>
                          <w:rFonts w:asciiTheme="minorHAnsi" w:hAnsiTheme="minorHAnsi" w:cstheme="minorBidi"/>
                          <w:color w:val="3D7A7A"/>
                        </w:rPr>
                        <w:t>gmd.csv</w:t>
                      </w:r>
                    </w:p>
                  </w:txbxContent>
                </v:textbox>
              </v:shape>
              <v:shape id="Cuadro de texto 131" o:spid="_x0000_s2920" type="#_x0000_t202" style="position:absolute;left:3798;top:3830;width:774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" filled="f" stroked="f" strokeweight="0">
                <v:textbox inset="0,0,0,0">
                  <w:txbxContent>
                    <w:p w14:paraId="30C66DD4" w14:textId="77777777" w:rsidR="00CB7E31" w:rsidRDefault="00000000">
                      <w:pPr>
                        <w:overflowPunct w:val="0"/>
                        <w:spacing w:after="0" w:line="240" w:lineRule="auto"/>
                      </w:pPr>
                      <w:r>
                        <w:rPr>
                          <w:rFonts w:asciiTheme="minorHAnsi" w:hAnsiTheme="minorHAnsi" w:cstheme="minorBidi"/>
                        </w:rPr>
                        <w:t>uploaded</w:t>
                      </w:r>
                    </w:p>
                  </w:txbxContent>
                </v:textbox>
              </v:shape>
              <v:shape id="Cuadro de texto 132" o:spid="_x0000_s2921" type="#_x0000_t202" style="position:absolute;left:10342;top:383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" filled="f" stroked="f" strokeweight="0">
                <v:textbox inset="0,0,0,0">
                  <w:txbxContent>
                    <w:p w14:paraId="34166105"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133" o:spid="_x0000_s2922" type="#_x0000_t202" style="position:absolute;left:11797;top:3830;width:483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" filled="f" stroked="f" strokeweight="0">
                <v:textbox inset="0,0,0,0">
                  <w:txbxContent>
                    <w:p w14:paraId="3D522455" w14:textId="77777777" w:rsidR="00CB7E31" w:rsidRDefault="00000000">
                      <w:pPr>
                        <w:overflowPunct w:val="0"/>
                        <w:spacing w:after="0" w:line="240" w:lineRule="auto"/>
                      </w:pPr>
                      <w:r>
                        <w:rPr>
                          <w:rFonts w:asciiTheme="minorHAnsi" w:hAnsiTheme="minorHAnsi" w:cstheme="minorBidi"/>
                        </w:rPr>
                        <w:t>files</w:t>
                      </w:r>
                    </w:p>
                  </w:txbxContent>
                </v:textbox>
              </v:shape>
              <v:shape id="Cuadro de texto 134" o:spid="_x0000_s2923" type="#_x0000_t202" style="position:absolute;left:15429;top:383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" filled="f" stroked="f" strokeweight="0">
                <v:textbox inset="0,0,0,0">
                  <w:txbxContent>
                    <w:p w14:paraId="67AA30EB"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135" o:spid="_x0000_s2924" type="#_x0000_t202" style="position:absolute;left:16160;top:3830;width:774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" filled="f" stroked="f" strokeweight="0">
                <v:textbox inset="0,0,0,0">
                  <w:txbxContent>
                    <w:p w14:paraId="7868A30E" w14:textId="77777777" w:rsidR="00CB7E31" w:rsidRDefault="00000000">
                      <w:pPr>
                        <w:overflowPunct w:val="0"/>
                        <w:spacing w:after="0" w:line="240" w:lineRule="auto"/>
                      </w:pPr>
                      <w:r>
                        <w:rPr>
                          <w:rFonts w:asciiTheme="minorHAnsi" w:hAnsiTheme="minorHAnsi" w:cstheme="minorBidi"/>
                        </w:rPr>
                        <w:t>upload()</w:t>
                      </w:r>
                    </w:p>
                  </w:txbxContent>
                </v:textbox>
              </v:shape>
              <w10:anchorlock/>
            </v:group>
          </w:pict>
        </w:r>
      </w:del>
    </w:p>
    <w:p w14:paraId="1FF3892B" w14:textId="629DB8E4" w:rsidR="00CB7E31" w:rsidDel="009E4857" w:rsidRDefault="00000000">
      <w:pPr>
        <w:spacing w:after="128" w:line="271" w:lineRule="auto"/>
        <w:ind w:left="528" w:right="117" w:hanging="10"/>
        <w:rPr>
          <w:del w:id="2522" w:author="Jose Eduardo VIU" w:date="2023-04-01T20:51:00Z"/>
        </w:rPr>
      </w:pPr>
      <w:del w:id="2523" w:author="Jose Eduardo VIU" w:date="2023-04-01T20:51:00Z">
        <w:r w:rsidDel="009E4857">
          <w:rPr>
            <w:rFonts w:ascii="Courier New" w:eastAsia="Courier New" w:hAnsi="Courier New" w:cs="Courier New"/>
          </w:rPr>
          <w:delText>&lt;IPython.core.display.HTML object&gt;</w:delText>
        </w:r>
      </w:del>
    </w:p>
    <w:p w14:paraId="5CE1F94E" w14:textId="208B2F3D" w:rsidR="00CB7E31" w:rsidDel="009E4857" w:rsidRDefault="00000000">
      <w:pPr>
        <w:spacing w:after="3" w:line="271" w:lineRule="auto"/>
        <w:ind w:left="528" w:right="117" w:hanging="10"/>
        <w:rPr>
          <w:del w:id="2524" w:author="Jose Eduardo VIU" w:date="2023-04-01T20:51:00Z"/>
        </w:rPr>
      </w:pPr>
      <w:del w:id="2525" w:author="Jose Eduardo VIU" w:date="2023-04-01T20:51:00Z">
        <w:r w:rsidDel="009E4857">
          <w:rPr>
            <w:rFonts w:ascii="Courier New" w:eastAsia="Courier New" w:hAnsi="Courier New" w:cs="Courier New"/>
          </w:rPr>
          <w:delText>Saving gmd.csv to gmd.csv</w:delText>
        </w:r>
      </w:del>
    </w:p>
    <w:p w14:paraId="64261880" w14:textId="27265D1F" w:rsidR="00CB7E31" w:rsidDel="009E4857" w:rsidRDefault="00000000">
      <w:pPr>
        <w:spacing w:after="149"/>
        <w:rPr>
          <w:del w:id="2526" w:author="Jose Eduardo VIU" w:date="2023-04-01T20:51:00Z"/>
        </w:rPr>
      </w:pPr>
      <w:del w:id="2527" w:author="Jose Eduardo VIU" w:date="2023-04-01T20:51:00Z">
        <w:r>
          <w:pict w14:anchorId="25824A08">
            <v:group id="Group 32104" o:spid="_x0000_s2890" style="width:493.9pt;height:33.15pt;mso-position-horizontal-relative:char;mso-position-vertical-relative:line" coordsize="62726,4208">
              <v:shape id="Forma libre: forma 137" o:spid="_x0000_s2891" style="position:absolute;left:3290;width:59436;height:4208;visibility:visible;mso-wrap-style:square;v-text-anchor:top" coordsize="16510,1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" path="m70,l16440,v39,,70,31,70,70l16510,1099v,39,-31,70,-70,70l70,1169c31,1169,,1138,,1099l,70c,31,31,,70,xe" fillcolor="#cfcfcf" stroked="f" strokeweight="0">
                <v:path arrowok="t"/>
              </v:shape>
              <v:shape id="Forma libre: forma 138" o:spid="_x0000_s2892" style="position:absolute;left:3416;top:126;width:59180;height:3956;visibility:visible;mso-wrap-style:square;v-text-anchor:top" coordsize="16439,1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" path="m35,l16405,v19,,35,16,35,35l16440,1064v,19,-16,35,-35,35l35,1099c16,1099,,1083,,1064l,35c,16,16,,35,xe" fillcolor="#f7f7f7" stroked="f" strokeweight="0">
                <v:path arrowok="t"/>
              </v:shape>
              <v:shape id="Cuadro de texto 139" o:spid="_x0000_s2893" type="#_x0000_t202" style="position:absolute;top:388;width:386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" filled="f" stroked="f" strokeweight="0">
                <v:textbox inset="0,0,0,0">
                  <w:txbxContent>
                    <w:p w14:paraId="10C6C6E1" w14:textId="77777777" w:rsidR="00CB7E31" w:rsidRDefault="00000000">
                      <w:pPr>
                        <w:overflowPunct w:val="0"/>
                        <w:spacing w:after="0" w:line="240" w:lineRule="auto"/>
                      </w:pPr>
                      <w:r>
                        <w:rPr>
                          <w:rFonts w:asciiTheme="minorHAnsi" w:hAnsiTheme="minorHAnsi" w:cstheme="minorBidi"/>
                          <w:color w:val="303F9F"/>
                        </w:rPr>
                        <w:t>[</w:t>
                      </w:r>
                      <w:r>
                        <w:rPr>
                          <w:rFonts w:asciiTheme="minorHAnsi" w:hAnsiTheme="minorHAnsi" w:cstheme="minorBidi"/>
                          <w:color w:val="303F9F"/>
                          <w:spacing w:val="-16"/>
                        </w:rPr>
                        <w:t xml:space="preserve"> </w:t>
                      </w:r>
                      <w:r>
                        <w:rPr>
                          <w:rFonts w:asciiTheme="minorHAnsi" w:hAnsiTheme="minorHAnsi" w:cstheme="minorBidi"/>
                          <w:color w:val="303F9F"/>
                        </w:rPr>
                        <w:t>]:</w:t>
                      </w:r>
                    </w:p>
                  </w:txbxContent>
                </v:textbox>
              </v:shape>
              <v:shape id="Cuadro de texto 140" o:spid="_x0000_s2894" type="#_x0000_t202" style="position:absolute;left:3798;top:388;width:3579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" filled="f" stroked="f" strokeweight="0">
                <v:textbox inset="0,0,0,0">
                  <w:txbxContent>
                    <w:p w14:paraId="035B9871" w14:textId="77777777" w:rsidR="00CB7E31" w:rsidRDefault="00000000">
                      <w:pPr>
                        <w:overflowPunct w:val="0"/>
                        <w:spacing w:after="0" w:line="240" w:lineRule="auto"/>
                      </w:pPr>
                      <w:r>
                        <w:rPr>
                          <w:rFonts w:asciiTheme="minorHAnsi" w:hAnsiTheme="minorHAnsi" w:cstheme="minorBidi"/>
                          <w:color w:val="3D7A7A"/>
                        </w:rPr>
                        <w:t>#</w:t>
                      </w:r>
                      <w:r>
                        <w:rPr>
                          <w:rFonts w:asciiTheme="minorHAnsi" w:hAnsiTheme="minorHAnsi" w:cstheme="minorBidi"/>
                          <w:color w:val="3D7A7A"/>
                          <w:spacing w:val="-16"/>
                        </w:rPr>
                        <w:t xml:space="preserve"> </w:t>
                      </w:r>
                      <w:r>
                        <w:rPr>
                          <w:rFonts w:asciiTheme="minorHAnsi" w:hAnsiTheme="minorHAnsi" w:cstheme="minorBidi"/>
                          <w:color w:val="3D7A7A"/>
                        </w:rPr>
                        <w:t>Leemos</w:t>
                      </w:r>
                      <w:r>
                        <w:rPr>
                          <w:rFonts w:asciiTheme="minorHAnsi" w:hAnsiTheme="minorHAnsi" w:cstheme="minorBidi"/>
                          <w:color w:val="3D7A7A"/>
                          <w:spacing w:val="-16"/>
                        </w:rPr>
                        <w:t xml:space="preserve"> </w:t>
                      </w:r>
                      <w:r>
                        <w:rPr>
                          <w:rFonts w:asciiTheme="minorHAnsi" w:hAnsiTheme="minorHAnsi" w:cstheme="minorBidi"/>
                          <w:color w:val="3D7A7A"/>
                        </w:rPr>
                        <w:t>el</w:t>
                      </w:r>
                      <w:r>
                        <w:rPr>
                          <w:rFonts w:asciiTheme="minorHAnsi" w:hAnsiTheme="minorHAnsi" w:cstheme="minorBidi"/>
                          <w:color w:val="3D7A7A"/>
                          <w:spacing w:val="-16"/>
                        </w:rPr>
                        <w:t xml:space="preserve"> </w:t>
                      </w:r>
                      <w:r>
                        <w:rPr>
                          <w:rFonts w:asciiTheme="minorHAnsi" w:hAnsiTheme="minorHAnsi" w:cstheme="minorBidi"/>
                          <w:color w:val="3D7A7A"/>
                        </w:rPr>
                        <w:t>fichero</w:t>
                      </w:r>
                      <w:r>
                        <w:rPr>
                          <w:rFonts w:asciiTheme="minorHAnsi" w:hAnsiTheme="minorHAnsi" w:cstheme="minorBidi"/>
                          <w:color w:val="3D7A7A"/>
                          <w:spacing w:val="-16"/>
                        </w:rPr>
                        <w:t xml:space="preserve"> </w:t>
                      </w:r>
                      <w:r>
                        <w:rPr>
                          <w:rFonts w:asciiTheme="minorHAnsi" w:hAnsiTheme="minorHAnsi" w:cstheme="minorBidi"/>
                          <w:color w:val="3D7A7A"/>
                        </w:rPr>
                        <w:t>csv</w:t>
                      </w:r>
                      <w:r>
                        <w:rPr>
                          <w:rFonts w:asciiTheme="minorHAnsi" w:hAnsiTheme="minorHAnsi" w:cstheme="minorBidi"/>
                          <w:color w:val="3D7A7A"/>
                          <w:spacing w:val="-16"/>
                        </w:rPr>
                        <w:t xml:space="preserve"> </w:t>
                      </w:r>
                      <w:r>
                        <w:rPr>
                          <w:rFonts w:asciiTheme="minorHAnsi" w:hAnsiTheme="minorHAnsi" w:cstheme="minorBidi"/>
                          <w:color w:val="3D7A7A"/>
                        </w:rPr>
                        <w:t>con</w:t>
                      </w:r>
                      <w:r>
                        <w:rPr>
                          <w:rFonts w:asciiTheme="minorHAnsi" w:hAnsiTheme="minorHAnsi" w:cstheme="minorBidi"/>
                          <w:color w:val="3D7A7A"/>
                          <w:spacing w:val="-16"/>
                        </w:rPr>
                        <w:t xml:space="preserve"> </w:t>
                      </w:r>
                      <w:r>
                        <w:rPr>
                          <w:rFonts w:asciiTheme="minorHAnsi" w:hAnsiTheme="minorHAnsi" w:cstheme="minorBidi"/>
                          <w:color w:val="3D7A7A"/>
                        </w:rPr>
                        <w:t>los</w:t>
                      </w:r>
                      <w:r>
                        <w:rPr>
                          <w:rFonts w:asciiTheme="minorHAnsi" w:hAnsiTheme="minorHAnsi" w:cstheme="minorBidi"/>
                          <w:color w:val="3D7A7A"/>
                          <w:spacing w:val="-16"/>
                        </w:rPr>
                        <w:t xml:space="preserve"> </w:t>
                      </w:r>
                      <w:r>
                        <w:rPr>
                          <w:rFonts w:asciiTheme="minorHAnsi" w:hAnsiTheme="minorHAnsi" w:cstheme="minorBidi"/>
                          <w:color w:val="3D7A7A"/>
                        </w:rPr>
                        <w:t>datos</w:t>
                      </w:r>
                    </w:p>
                  </w:txbxContent>
                </v:textbox>
              </v:shape>
              <v:shape id="Cuadro de texto 141" o:spid="_x0000_s2895" type="#_x0000_t202" style="position:absolute;left:3798;top:2109;width:192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" filled="f" stroked="f" strokeweight="0">
                <v:textbox inset="0,0,0,0">
                  <w:txbxContent>
                    <w:p w14:paraId="078302A8" w14:textId="77777777" w:rsidR="00CB7E31" w:rsidRDefault="00000000">
                      <w:pPr>
                        <w:overflowPunct w:val="0"/>
                        <w:spacing w:after="0" w:line="240" w:lineRule="auto"/>
                      </w:pPr>
                      <w:r>
                        <w:rPr>
                          <w:rFonts w:asciiTheme="minorHAnsi" w:hAnsiTheme="minorHAnsi" w:cstheme="minorBidi"/>
                        </w:rPr>
                        <w:t>df</w:t>
                      </w:r>
                    </w:p>
                  </w:txbxContent>
                </v:textbox>
              </v:shape>
              <v:shape id="Cuadro de texto 142" o:spid="_x0000_s2896" type="#_x0000_t202" style="position:absolute;left:5976;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" filled="f" stroked="f" strokeweight="0">
                <v:textbox inset="0,0,0,0">
                  <w:txbxContent>
                    <w:p w14:paraId="31A1D41C"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143" o:spid="_x0000_s2897" type="#_x0000_t202" style="position:absolute;left:7430;top:2109;width:193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" filled="f" stroked="f" strokeweight="0">
                <v:textbox inset="0,0,0,0">
                  <w:txbxContent>
                    <w:p w14:paraId="13556EE3" w14:textId="77777777" w:rsidR="00CB7E31" w:rsidRDefault="00000000">
                      <w:pPr>
                        <w:overflowPunct w:val="0"/>
                        <w:spacing w:after="0" w:line="240" w:lineRule="auto"/>
                      </w:pPr>
                      <w:r>
                        <w:rPr>
                          <w:rFonts w:asciiTheme="minorHAnsi" w:hAnsiTheme="minorHAnsi" w:cstheme="minorBidi"/>
                        </w:rPr>
                        <w:t>pd</w:t>
                      </w:r>
                    </w:p>
                  </w:txbxContent>
                </v:textbox>
              </v:shape>
              <v:shape id="Cuadro de texto 144" o:spid="_x0000_s2898" type="#_x0000_t202" style="position:absolute;left:8884;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" filled="f" stroked="f" strokeweight="0">
                <v:textbox inset="0,0,0,0">
                  <w:txbxContent>
                    <w:p w14:paraId="40909AB3"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145" o:spid="_x0000_s2899" type="#_x0000_t202" style="position:absolute;left:9615;top:2109;width:870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" filled="f" stroked="f" strokeweight="0">
                <v:textbox inset="0,0,0,0">
                  <w:txbxContent>
                    <w:p w14:paraId="365D30AF" w14:textId="77777777" w:rsidR="00CB7E31" w:rsidRDefault="00000000">
                      <w:pPr>
                        <w:overflowPunct w:val="0"/>
                        <w:spacing w:after="0" w:line="240" w:lineRule="auto"/>
                      </w:pPr>
                      <w:r>
                        <w:rPr>
                          <w:rFonts w:asciiTheme="minorHAnsi" w:hAnsiTheme="minorHAnsi" w:cstheme="minorBidi"/>
                        </w:rPr>
                        <w:t>read_csv(</w:t>
                      </w:r>
                    </w:p>
                  </w:txbxContent>
                </v:textbox>
              </v:shape>
              <v:shape id="Cuadro de texto 146" o:spid="_x0000_s2900" type="#_x0000_t202" style="position:absolute;left:16160;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" filled="f" stroked="f" strokeweight="0">
                <v:textbox inset="0,0,0,0">
                  <w:txbxContent>
                    <w:p w14:paraId="0CD2F830"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147" o:spid="_x0000_s2901" type="#_x0000_t202" style="position:absolute;left:16884;top:2109;width:676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" filled="f" stroked="f" strokeweight="0">
                <v:textbox inset="0,0,0,0">
                  <w:txbxContent>
                    <w:p w14:paraId="4220961C" w14:textId="77777777" w:rsidR="00CB7E31" w:rsidRDefault="00000000">
                      <w:pPr>
                        <w:overflowPunct w:val="0"/>
                        <w:spacing w:after="0" w:line="240" w:lineRule="auto"/>
                      </w:pPr>
                      <w:r>
                        <w:rPr>
                          <w:rFonts w:asciiTheme="minorHAnsi" w:hAnsiTheme="minorHAnsi" w:cstheme="minorBidi"/>
                          <w:color w:val="BA2121"/>
                        </w:rPr>
                        <w:t>gmd.csv</w:t>
                      </w:r>
                    </w:p>
                  </w:txbxContent>
                </v:textbox>
              </v:shape>
              <v:shape id="Cuadro de texto 148" o:spid="_x0000_s2902" type="#_x0000_t202" style="position:absolute;left:21978;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" filled="f" stroked="f" strokeweight="0">
                <v:textbox inset="0,0,0,0">
                  <w:txbxContent>
                    <w:p w14:paraId="59ED82B2"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149" o:spid="_x0000_s2903" type="#_x0000_t202" style="position:absolute;left:22708;top:2109;width:483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" filled="f" stroked="f" strokeweight="0">
                <v:textbox inset="0,0,0,0">
                  <w:txbxContent>
                    <w:p w14:paraId="49F4599A" w14:textId="77777777" w:rsidR="00CB7E31" w:rsidRDefault="00000000">
                      <w:pPr>
                        <w:overflowPunct w:val="0"/>
                        <w:spacing w:after="0" w:line="240" w:lineRule="auto"/>
                      </w:pPr>
                      <w:r>
                        <w:rPr>
                          <w:rFonts w:asciiTheme="minorHAnsi" w:hAnsiTheme="minorHAnsi" w:cstheme="minorBidi"/>
                        </w:rPr>
                        <w:t>,</w:t>
                      </w:r>
                      <w:r>
                        <w:rPr>
                          <w:rFonts w:asciiTheme="minorHAnsi" w:hAnsiTheme="minorHAnsi" w:cstheme="minorBidi"/>
                          <w:spacing w:val="-16"/>
                        </w:rPr>
                        <w:t xml:space="preserve"> </w:t>
                      </w:r>
                      <w:r>
                        <w:rPr>
                          <w:rFonts w:asciiTheme="minorHAnsi" w:hAnsiTheme="minorHAnsi" w:cstheme="minorBidi"/>
                        </w:rPr>
                        <w:t>sep</w:t>
                      </w:r>
                    </w:p>
                  </w:txbxContent>
                </v:textbox>
              </v:shape>
              <v:shape id="Cuadro de texto 150" o:spid="_x0000_s2904" type="#_x0000_t202" style="position:absolute;left:26344;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" filled="f" stroked="f" strokeweight="0">
                <v:textbox inset="0,0,0,0">
                  <w:txbxContent>
                    <w:p w14:paraId="2B5F1A66"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151" o:spid="_x0000_s2905" type="#_x0000_t202" style="position:absolute;left:27068;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" filled="f" stroked="f" strokeweight="0">
                <v:textbox inset="0,0,0,0">
                  <w:txbxContent>
                    <w:p w14:paraId="482C0B13"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152" o:spid="_x0000_s2906" type="#_x0000_t202" style="position:absolute;left:27799;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" filled="f" stroked="f" strokeweight="0">
                <v:textbox inset="0,0,0,0">
                  <w:txbxContent>
                    <w:p w14:paraId="2864130B"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153" o:spid="_x0000_s2907" type="#_x0000_t202" style="position:absolute;left:28522;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" filled="f" stroked="f" strokeweight="0">
                <v:textbox inset="0,0,0,0">
                  <w:txbxContent>
                    <w:p w14:paraId="56D76B9C"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154" o:spid="_x0000_s2908" type="#_x0000_t202" style="position:absolute;left:29253;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" filled="f" stroked="f" strokeweight="0">
                <v:textbox inset="0,0,0,0">
                  <w:txbxContent>
                    <w:p w14:paraId="67EA7288" w14:textId="77777777" w:rsidR="00CB7E31" w:rsidRDefault="00000000">
                      <w:pPr>
                        <w:overflowPunct w:val="0"/>
                        <w:spacing w:after="0" w:line="240" w:lineRule="auto"/>
                      </w:pPr>
                      <w:r>
                        <w:rPr>
                          <w:rFonts w:asciiTheme="minorHAnsi" w:hAnsiTheme="minorHAnsi" w:cstheme="minorBidi"/>
                        </w:rPr>
                        <w:t>)</w:t>
                      </w:r>
                    </w:p>
                  </w:txbxContent>
                </v:textbox>
              </v:shape>
              <w10:anchorlock/>
            </v:group>
          </w:pict>
        </w:r>
      </w:del>
    </w:p>
    <w:p w14:paraId="2486C74F" w14:textId="78172CC4" w:rsidR="00CB7E31" w:rsidDel="009E4857" w:rsidRDefault="00000000">
      <w:pPr>
        <w:spacing w:after="3"/>
        <w:ind w:left="10" w:right="-15" w:hanging="10"/>
        <w:jc w:val="right"/>
        <w:rPr>
          <w:del w:id="2528" w:author="Jose Eduardo VIU" w:date="2023-04-01T20:51:00Z"/>
        </w:rPr>
      </w:pPr>
      <w:del w:id="2529" w:author="Jose Eduardo VIU" w:date="2023-04-01T20:51:00Z">
        <w:r w:rsidDel="009E4857">
          <w:rPr>
            <w:rFonts w:ascii="Times New Roman" w:eastAsia="Times New Roman" w:hAnsi="Times New Roman" w:cs="Times New Roman"/>
          </w:rPr>
          <w:delText>Comprobamos la cantidad de filas y columnas del dataset y los tipos iniciales que infiere en la carga.</w:delText>
        </w:r>
      </w:del>
    </w:p>
    <w:p w14:paraId="6198EF40" w14:textId="2B00AC6C" w:rsidR="00CB7E31" w:rsidDel="009E4857" w:rsidRDefault="00000000">
      <w:pPr>
        <w:spacing w:after="155"/>
        <w:rPr>
          <w:del w:id="2530" w:author="Jose Eduardo VIU" w:date="2023-04-01T20:51:00Z"/>
        </w:rPr>
      </w:pPr>
      <w:del w:id="2531" w:author="Jose Eduardo VIU" w:date="2023-04-01T20:51:00Z">
        <w:r>
          <w:pict w14:anchorId="449003B9">
            <v:group id="Group 32106" o:spid="_x0000_s2876" style="width:493.9pt;height:33.15pt;mso-position-horizontal-relative:char;mso-position-vertical-relative:line" coordsize="62726,4208">
              <v:shape id="Forma libre: forma 156" o:spid="_x0000_s2877" style="position:absolute;left:3290;width:59436;height:4208;visibility:visible;mso-wrap-style:square;v-text-anchor:top" coordsize="16510,1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" path="m70,-1r16370,c16479,-1,16510,30,16510,69r,1029c16510,1137,16479,1168,16440,1168l70,1168c31,1168,,1137,,1098l,69c,30,31,-1,70,-1xe" fillcolor="#cfcfcf" stroked="f" strokeweight="0">
                <v:path arrowok="t"/>
              </v:shape>
              <v:shape id="Forma libre: forma 157" o:spid="_x0000_s2878" style="position:absolute;left:3416;top:126;width:59180;height:3956;visibility:visible;mso-wrap-style:square;v-text-anchor:top" coordsize="16439,1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" path="m35,-1r16370,c16424,-1,16440,15,16440,34r,1029c16440,1082,16424,1098,16405,1098l35,1098c16,1098,,1082,,1063l,34c,15,16,-1,35,-1xe" fillcolor="#f7f7f7" stroked="f" strokeweight="0">
                <v:path arrowok="t"/>
              </v:shape>
              <v:shape id="Cuadro de texto 158" o:spid="_x0000_s2879" type="#_x0000_t202" style="position:absolute;top:388;width:386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" filled="f" stroked="f" strokeweight="0">
                <v:textbox inset="0,0,0,0">
                  <w:txbxContent>
                    <w:p w14:paraId="2591B53A" w14:textId="77777777" w:rsidR="00CB7E31" w:rsidRDefault="00000000">
                      <w:pPr>
                        <w:overflowPunct w:val="0"/>
                        <w:spacing w:after="0" w:line="240" w:lineRule="auto"/>
                      </w:pPr>
                      <w:r>
                        <w:rPr>
                          <w:rFonts w:asciiTheme="minorHAnsi" w:hAnsiTheme="minorHAnsi" w:cstheme="minorBidi"/>
                          <w:color w:val="303F9F"/>
                        </w:rPr>
                        <w:t>[</w:t>
                      </w:r>
                      <w:r>
                        <w:rPr>
                          <w:rFonts w:asciiTheme="minorHAnsi" w:hAnsiTheme="minorHAnsi" w:cstheme="minorBidi"/>
                          <w:color w:val="303F9F"/>
                          <w:spacing w:val="-16"/>
                        </w:rPr>
                        <w:t xml:space="preserve"> </w:t>
                      </w:r>
                      <w:r>
                        <w:rPr>
                          <w:rFonts w:asciiTheme="minorHAnsi" w:hAnsiTheme="minorHAnsi" w:cstheme="minorBidi"/>
                          <w:color w:val="303F9F"/>
                        </w:rPr>
                        <w:t>]:</w:t>
                      </w:r>
                    </w:p>
                  </w:txbxContent>
                </v:textbox>
              </v:shape>
              <v:shape id="Cuadro de texto 159" o:spid="_x0000_s2880" type="#_x0000_t202" style="position:absolute;left:3798;top:388;width:483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" filled="f" stroked="f" strokeweight="0">
                <v:textbox inset="0,0,0,0">
                  <w:txbxContent>
                    <w:p w14:paraId="3CFDAF91" w14:textId="77777777" w:rsidR="00CB7E31" w:rsidRDefault="00000000">
                      <w:pPr>
                        <w:overflowPunct w:val="0"/>
                        <w:spacing w:after="0" w:line="240" w:lineRule="auto"/>
                      </w:pPr>
                      <w:r>
                        <w:rPr>
                          <w:rFonts w:asciiTheme="minorHAnsi" w:hAnsiTheme="minorHAnsi" w:cstheme="minorBidi"/>
                          <w:color w:val="007F00"/>
                        </w:rPr>
                        <w:t>print</w:t>
                      </w:r>
                    </w:p>
                  </w:txbxContent>
                </v:textbox>
              </v:shape>
              <v:shape id="Cuadro de texto 160" o:spid="_x0000_s2881" type="#_x0000_t202" style="position:absolute;left:7430;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" filled="f" stroked="f" strokeweight="0">
                <v:textbox inset="0,0,0,0">
                  <w:txbxContent>
                    <w:p w14:paraId="53832D3B" w14:textId="77777777" w:rsidR="00CB7E31" w:rsidRDefault="00000000">
                      <w:pPr>
                        <w:overflowPunct w:val="0"/>
                        <w:spacing w:after="0" w:line="240" w:lineRule="auto"/>
                      </w:pPr>
                      <w:r>
                        <w:rPr>
                          <w:rFonts w:asciiTheme="minorHAnsi" w:hAnsiTheme="minorHAnsi" w:cstheme="minorBidi"/>
                        </w:rPr>
                        <w:t>(</w:t>
                      </w:r>
                    </w:p>
                  </w:txbxContent>
                </v:textbox>
              </v:shape>
              <v:shape id="Cuadro de texto 161" o:spid="_x0000_s2882" type="#_x0000_t202" style="position:absolute;left:8161;top:388;width:193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" filled="f" stroked="f" strokeweight="0">
                <v:textbox inset="0,0,0,0">
                  <w:txbxContent>
                    <w:p w14:paraId="2B97C183" w14:textId="77777777" w:rsidR="00CB7E31" w:rsidRDefault="00000000">
                      <w:pPr>
                        <w:overflowPunct w:val="0"/>
                        <w:spacing w:after="0" w:line="240" w:lineRule="auto"/>
                      </w:pPr>
                      <w:r>
                        <w:rPr>
                          <w:rFonts w:asciiTheme="minorHAnsi" w:hAnsiTheme="minorHAnsi" w:cstheme="minorBidi"/>
                        </w:rPr>
                        <w:t>df</w:t>
                      </w:r>
                    </w:p>
                  </w:txbxContent>
                </v:textbox>
              </v:shape>
              <v:shape id="Cuadro de texto 162" o:spid="_x0000_s2883" type="#_x0000_t202" style="position:absolute;left:9615;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" filled="f" stroked="f" strokeweight="0">
                <v:textbox inset="0,0,0,0">
                  <w:txbxContent>
                    <w:p w14:paraId="07B06997"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163" o:spid="_x0000_s2884" type="#_x0000_t202" style="position:absolute;left:10342;top:388;width:580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" filled="f" stroked="f" strokeweight="0">
                <v:textbox inset="0,0,0,0">
                  <w:txbxContent>
                    <w:p w14:paraId="52940D61" w14:textId="77777777" w:rsidR="00CB7E31" w:rsidRDefault="00000000">
                      <w:pPr>
                        <w:overflowPunct w:val="0"/>
                        <w:spacing w:after="0" w:line="240" w:lineRule="auto"/>
                      </w:pPr>
                      <w:r>
                        <w:rPr>
                          <w:rFonts w:asciiTheme="minorHAnsi" w:hAnsiTheme="minorHAnsi" w:cstheme="minorBidi"/>
                        </w:rPr>
                        <w:t>shape)</w:t>
                      </w:r>
                    </w:p>
                  </w:txbxContent>
                </v:textbox>
              </v:shape>
              <v:shape id="Cuadro de texto 164" o:spid="_x0000_s2885" type="#_x0000_t202" style="position:absolute;left:3798;top:2109;width:483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" filled="f" stroked="f" strokeweight="0">
                <v:textbox inset="0,0,0,0">
                  <w:txbxContent>
                    <w:p w14:paraId="5C6C32D9" w14:textId="77777777" w:rsidR="00CB7E31" w:rsidRDefault="00000000">
                      <w:pPr>
                        <w:overflowPunct w:val="0"/>
                        <w:spacing w:after="0" w:line="240" w:lineRule="auto"/>
                      </w:pPr>
                      <w:r>
                        <w:rPr>
                          <w:rFonts w:asciiTheme="minorHAnsi" w:hAnsiTheme="minorHAnsi" w:cstheme="minorBidi"/>
                          <w:color w:val="007F00"/>
                        </w:rPr>
                        <w:t>print</w:t>
                      </w:r>
                    </w:p>
                  </w:txbxContent>
                </v:textbox>
              </v:shape>
              <v:shape id="Cuadro de texto 165" o:spid="_x0000_s2886" type="#_x0000_t202" style="position:absolute;left:7430;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" filled="f" stroked="f" strokeweight="0">
                <v:textbox inset="0,0,0,0">
                  <w:txbxContent>
                    <w:p w14:paraId="79F3D7CE" w14:textId="77777777" w:rsidR="00CB7E31" w:rsidRDefault="00000000">
                      <w:pPr>
                        <w:overflowPunct w:val="0"/>
                        <w:spacing w:after="0" w:line="240" w:lineRule="auto"/>
                      </w:pPr>
                      <w:r>
                        <w:rPr>
                          <w:rFonts w:asciiTheme="minorHAnsi" w:hAnsiTheme="minorHAnsi" w:cstheme="minorBidi"/>
                        </w:rPr>
                        <w:t>(</w:t>
                      </w:r>
                    </w:p>
                  </w:txbxContent>
                </v:textbox>
              </v:shape>
              <v:shape id="Cuadro de texto 166" o:spid="_x0000_s2887" type="#_x0000_t202" style="position:absolute;left:8161;top:2109;width:193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" filled="f" stroked="f" strokeweight="0">
                <v:textbox inset="0,0,0,0">
                  <w:txbxContent>
                    <w:p w14:paraId="293F064D" w14:textId="77777777" w:rsidR="00CB7E31" w:rsidRDefault="00000000">
                      <w:pPr>
                        <w:overflowPunct w:val="0"/>
                        <w:spacing w:after="0" w:line="240" w:lineRule="auto"/>
                      </w:pPr>
                      <w:r>
                        <w:rPr>
                          <w:rFonts w:asciiTheme="minorHAnsi" w:hAnsiTheme="minorHAnsi" w:cstheme="minorBidi"/>
                        </w:rPr>
                        <w:t>df</w:t>
                      </w:r>
                    </w:p>
                  </w:txbxContent>
                </v:textbox>
              </v:shape>
              <v:shape id="Cuadro de texto 167" o:spid="_x0000_s2888" type="#_x0000_t202" style="position:absolute;left:9615;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" filled="f" stroked="f" strokeweight="0">
                <v:textbox inset="0,0,0,0">
                  <w:txbxContent>
                    <w:p w14:paraId="70E3C0F0"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168" o:spid="_x0000_s2889" type="#_x0000_t202" style="position:absolute;left:10342;top:2109;width:676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" filled="f" stroked="f" strokeweight="0">
                <v:textbox inset="0,0,0,0">
                  <w:txbxContent>
                    <w:p w14:paraId="44D9EED7" w14:textId="77777777" w:rsidR="00CB7E31" w:rsidRDefault="00000000">
                      <w:pPr>
                        <w:overflowPunct w:val="0"/>
                        <w:spacing w:after="0" w:line="240" w:lineRule="auto"/>
                      </w:pPr>
                      <w:r>
                        <w:rPr>
                          <w:rFonts w:asciiTheme="minorHAnsi" w:hAnsiTheme="minorHAnsi" w:cstheme="minorBidi"/>
                        </w:rPr>
                        <w:t>dtypes)</w:t>
                      </w:r>
                    </w:p>
                  </w:txbxContent>
                </v:textbox>
              </v:shape>
              <w10:anchorlock/>
            </v:group>
          </w:pict>
        </w:r>
      </w:del>
    </w:p>
    <w:tbl>
      <w:tblPr>
        <w:tblStyle w:val="TableGrid"/>
        <w:tblW w:w="2864" w:type="dxa"/>
        <w:tblInd w:w="518" w:type="dxa"/>
        <w:tblLayout w:type="fixed"/>
        <w:tblLook w:val="04A0" w:firstRow="1" w:lastRow="0" w:firstColumn="1" w:lastColumn="0" w:noHBand="0" w:noVBand="1"/>
      </w:tblPr>
      <w:tblGrid>
        <w:gridCol w:w="1939"/>
        <w:gridCol w:w="925"/>
      </w:tblGrid>
      <w:tr w:rsidR="00CB7E31" w:rsidDel="009E4857" w14:paraId="7088940A" w14:textId="7332377E">
        <w:trPr>
          <w:trHeight w:val="245"/>
          <w:del w:id="2532" w:author="Jose Eduardo VIU" w:date="2023-04-01T20:51:00Z"/>
        </w:trPr>
        <w:tc>
          <w:tcPr>
            <w:tcW w:w="1938" w:type="dxa"/>
          </w:tcPr>
          <w:p w14:paraId="431F4404" w14:textId="5A275F11" w:rsidR="00CB7E31" w:rsidDel="009E4857" w:rsidRDefault="00000000">
            <w:pPr>
              <w:suppressAutoHyphens w:val="0"/>
              <w:spacing w:after="0"/>
              <w:rPr>
                <w:del w:id="2533" w:author="Jose Eduardo VIU" w:date="2023-04-01T20:51:00Z"/>
              </w:rPr>
            </w:pPr>
            <w:del w:id="2534" w:author="Jose Eduardo VIU" w:date="2023-04-01T20:51:00Z">
              <w:r w:rsidDel="009E4857">
                <w:rPr>
                  <w:rFonts w:ascii="Courier New" w:eastAsia="Courier New" w:hAnsi="Courier New" w:cs="Courier New"/>
                </w:rPr>
                <w:delText>(5332, 27)</w:delText>
              </w:r>
            </w:del>
          </w:p>
        </w:tc>
        <w:tc>
          <w:tcPr>
            <w:tcW w:w="925" w:type="dxa"/>
          </w:tcPr>
          <w:p w14:paraId="21811829" w14:textId="3376E4BF" w:rsidR="00CB7E31" w:rsidDel="009E4857" w:rsidRDefault="00CB7E31">
            <w:pPr>
              <w:suppressAutoHyphens w:val="0"/>
              <w:rPr>
                <w:del w:id="2535" w:author="Jose Eduardo VIU" w:date="2023-04-01T20:51:00Z"/>
              </w:rPr>
            </w:pPr>
          </w:p>
        </w:tc>
      </w:tr>
      <w:tr w:rsidR="00CB7E31" w:rsidDel="009E4857" w14:paraId="4D8D7F43" w14:textId="273840D5">
        <w:trPr>
          <w:trHeight w:val="271"/>
          <w:del w:id="2536" w:author="Jose Eduardo VIU" w:date="2023-04-01T20:51:00Z"/>
        </w:trPr>
        <w:tc>
          <w:tcPr>
            <w:tcW w:w="1938" w:type="dxa"/>
          </w:tcPr>
          <w:p w14:paraId="42A437D9" w14:textId="3FD90D1F" w:rsidR="00CB7E31" w:rsidDel="009E4857" w:rsidRDefault="00000000">
            <w:pPr>
              <w:suppressAutoHyphens w:val="0"/>
              <w:spacing w:after="0"/>
              <w:rPr>
                <w:del w:id="2537" w:author="Jose Eduardo VIU" w:date="2023-04-01T20:51:00Z"/>
              </w:rPr>
            </w:pPr>
            <w:del w:id="2538" w:author="Jose Eduardo VIU" w:date="2023-04-01T20:51:00Z">
              <w:r w:rsidDel="009E4857">
                <w:rPr>
                  <w:rFonts w:ascii="Courier New" w:eastAsia="Courier New" w:hAnsi="Courier New" w:cs="Courier New"/>
                </w:rPr>
                <w:delText>ct_codigo</w:delText>
              </w:r>
            </w:del>
          </w:p>
        </w:tc>
        <w:tc>
          <w:tcPr>
            <w:tcW w:w="925" w:type="dxa"/>
          </w:tcPr>
          <w:p w14:paraId="30FF4F2F" w14:textId="1B83B80B" w:rsidR="00CB7E31" w:rsidDel="009E4857" w:rsidRDefault="00000000">
            <w:pPr>
              <w:suppressAutoHyphens w:val="0"/>
              <w:spacing w:after="0"/>
              <w:ind w:left="229"/>
              <w:rPr>
                <w:del w:id="2539" w:author="Jose Eduardo VIU" w:date="2023-04-01T20:51:00Z"/>
              </w:rPr>
            </w:pPr>
            <w:del w:id="2540" w:author="Jose Eduardo VIU" w:date="2023-04-01T20:51:00Z">
              <w:r w:rsidDel="009E4857">
                <w:rPr>
                  <w:rFonts w:ascii="Courier New" w:eastAsia="Courier New" w:hAnsi="Courier New" w:cs="Courier New"/>
                </w:rPr>
                <w:delText>int64</w:delText>
              </w:r>
            </w:del>
          </w:p>
        </w:tc>
      </w:tr>
      <w:tr w:rsidR="00CB7E31" w:rsidDel="009E4857" w14:paraId="696AF075" w14:textId="43D831D8">
        <w:trPr>
          <w:trHeight w:val="271"/>
          <w:del w:id="2541" w:author="Jose Eduardo VIU" w:date="2023-04-01T20:51:00Z"/>
        </w:trPr>
        <w:tc>
          <w:tcPr>
            <w:tcW w:w="1938" w:type="dxa"/>
          </w:tcPr>
          <w:p w14:paraId="4858083A" w14:textId="32238577" w:rsidR="00CB7E31" w:rsidDel="009E4857" w:rsidRDefault="00000000">
            <w:pPr>
              <w:suppressAutoHyphens w:val="0"/>
              <w:spacing w:after="0"/>
              <w:rPr>
                <w:del w:id="2542" w:author="Jose Eduardo VIU" w:date="2023-04-01T20:51:00Z"/>
              </w:rPr>
            </w:pPr>
            <w:del w:id="2543" w:author="Jose Eduardo VIU" w:date="2023-04-01T20:51:00Z">
              <w:r w:rsidDel="009E4857">
                <w:rPr>
                  <w:rFonts w:ascii="Courier New" w:eastAsia="Courier New" w:hAnsi="Courier New" w:cs="Courier New"/>
                </w:rPr>
                <w:delText>ct_integra</w:delText>
              </w:r>
            </w:del>
          </w:p>
        </w:tc>
        <w:tc>
          <w:tcPr>
            <w:tcW w:w="925" w:type="dxa"/>
          </w:tcPr>
          <w:p w14:paraId="74407F92" w14:textId="5388D820" w:rsidR="00CB7E31" w:rsidDel="009E4857" w:rsidRDefault="00000000">
            <w:pPr>
              <w:suppressAutoHyphens w:val="0"/>
              <w:spacing w:after="0"/>
              <w:ind w:left="229"/>
              <w:rPr>
                <w:del w:id="2544" w:author="Jose Eduardo VIU" w:date="2023-04-01T20:51:00Z"/>
              </w:rPr>
            </w:pPr>
            <w:del w:id="2545" w:author="Jose Eduardo VIU" w:date="2023-04-01T20:51:00Z">
              <w:r w:rsidDel="009E4857">
                <w:rPr>
                  <w:rFonts w:ascii="Courier New" w:eastAsia="Courier New" w:hAnsi="Courier New" w:cs="Courier New"/>
                </w:rPr>
                <w:delText>int64</w:delText>
              </w:r>
            </w:del>
          </w:p>
        </w:tc>
      </w:tr>
      <w:tr w:rsidR="00CB7E31" w:rsidDel="009E4857" w14:paraId="6F42752B" w14:textId="0C9BB6BA">
        <w:trPr>
          <w:trHeight w:val="271"/>
          <w:del w:id="2546" w:author="Jose Eduardo VIU" w:date="2023-04-01T20:51:00Z"/>
        </w:trPr>
        <w:tc>
          <w:tcPr>
            <w:tcW w:w="1938" w:type="dxa"/>
          </w:tcPr>
          <w:p w14:paraId="4697B26A" w14:textId="21DE0C92" w:rsidR="00CB7E31" w:rsidDel="009E4857" w:rsidRDefault="00000000">
            <w:pPr>
              <w:suppressAutoHyphens w:val="0"/>
              <w:spacing w:after="0"/>
              <w:rPr>
                <w:del w:id="2547" w:author="Jose Eduardo VIU" w:date="2023-04-01T20:51:00Z"/>
              </w:rPr>
            </w:pPr>
            <w:del w:id="2548" w:author="Jose Eduardo VIU" w:date="2023-04-01T20:51:00Z">
              <w:r w:rsidDel="009E4857">
                <w:rPr>
                  <w:rFonts w:ascii="Courier New" w:eastAsia="Courier New" w:hAnsi="Courier New" w:cs="Courier New"/>
                </w:rPr>
                <w:delText>ct_granja</w:delText>
              </w:r>
            </w:del>
          </w:p>
        </w:tc>
        <w:tc>
          <w:tcPr>
            <w:tcW w:w="925" w:type="dxa"/>
          </w:tcPr>
          <w:p w14:paraId="44A4544A" w14:textId="14E41238" w:rsidR="00CB7E31" w:rsidDel="009E4857" w:rsidRDefault="00000000">
            <w:pPr>
              <w:suppressAutoHyphens w:val="0"/>
              <w:spacing w:after="0"/>
              <w:ind w:left="229"/>
              <w:rPr>
                <w:del w:id="2549" w:author="Jose Eduardo VIU" w:date="2023-04-01T20:51:00Z"/>
              </w:rPr>
            </w:pPr>
            <w:del w:id="2550" w:author="Jose Eduardo VIU" w:date="2023-04-01T20:51:00Z">
              <w:r w:rsidDel="009E4857">
                <w:rPr>
                  <w:rFonts w:ascii="Courier New" w:eastAsia="Courier New" w:hAnsi="Courier New" w:cs="Courier New"/>
                </w:rPr>
                <w:delText>int64</w:delText>
              </w:r>
            </w:del>
          </w:p>
        </w:tc>
      </w:tr>
      <w:tr w:rsidR="00CB7E31" w:rsidDel="009E4857" w14:paraId="61EEEC6E" w14:textId="0A75E778">
        <w:trPr>
          <w:trHeight w:val="271"/>
          <w:del w:id="2551" w:author="Jose Eduardo VIU" w:date="2023-04-01T20:51:00Z"/>
        </w:trPr>
        <w:tc>
          <w:tcPr>
            <w:tcW w:w="1938" w:type="dxa"/>
          </w:tcPr>
          <w:p w14:paraId="6395EE1A" w14:textId="26EA0C41" w:rsidR="00CB7E31" w:rsidDel="009E4857" w:rsidRDefault="00000000">
            <w:pPr>
              <w:suppressAutoHyphens w:val="0"/>
              <w:spacing w:after="0"/>
              <w:rPr>
                <w:del w:id="2552" w:author="Jose Eduardo VIU" w:date="2023-04-01T20:51:00Z"/>
              </w:rPr>
            </w:pPr>
            <w:del w:id="2553" w:author="Jose Eduardo VIU" w:date="2023-04-01T20:51:00Z">
              <w:r w:rsidDel="009E4857">
                <w:rPr>
                  <w:rFonts w:ascii="Courier New" w:eastAsia="Courier New" w:hAnsi="Courier New" w:cs="Courier New"/>
                </w:rPr>
                <w:delText>ct_nave</w:delText>
              </w:r>
            </w:del>
          </w:p>
        </w:tc>
        <w:tc>
          <w:tcPr>
            <w:tcW w:w="925" w:type="dxa"/>
          </w:tcPr>
          <w:p w14:paraId="09DC427A" w14:textId="1609A119" w:rsidR="00CB7E31" w:rsidDel="009E4857" w:rsidRDefault="00000000">
            <w:pPr>
              <w:suppressAutoHyphens w:val="0"/>
              <w:spacing w:after="0"/>
              <w:ind w:left="229"/>
              <w:rPr>
                <w:del w:id="2554" w:author="Jose Eduardo VIU" w:date="2023-04-01T20:51:00Z"/>
              </w:rPr>
            </w:pPr>
            <w:del w:id="2555" w:author="Jose Eduardo VIU" w:date="2023-04-01T20:51:00Z">
              <w:r w:rsidDel="009E4857">
                <w:rPr>
                  <w:rFonts w:ascii="Courier New" w:eastAsia="Courier New" w:hAnsi="Courier New" w:cs="Courier New"/>
                </w:rPr>
                <w:delText>int64</w:delText>
              </w:r>
            </w:del>
          </w:p>
        </w:tc>
      </w:tr>
      <w:tr w:rsidR="00CB7E31" w:rsidDel="009E4857" w14:paraId="7AC03F3C" w14:textId="3F858692">
        <w:trPr>
          <w:trHeight w:val="271"/>
          <w:del w:id="2556" w:author="Jose Eduardo VIU" w:date="2023-04-01T20:51:00Z"/>
        </w:trPr>
        <w:tc>
          <w:tcPr>
            <w:tcW w:w="1938" w:type="dxa"/>
          </w:tcPr>
          <w:p w14:paraId="25F114F3" w14:textId="1F468AF6" w:rsidR="00CB7E31" w:rsidDel="009E4857" w:rsidRDefault="00000000">
            <w:pPr>
              <w:suppressAutoHyphens w:val="0"/>
              <w:spacing w:after="0"/>
              <w:rPr>
                <w:del w:id="2557" w:author="Jose Eduardo VIU" w:date="2023-04-01T20:51:00Z"/>
              </w:rPr>
            </w:pPr>
            <w:del w:id="2558" w:author="Jose Eduardo VIU" w:date="2023-04-01T20:51:00Z">
              <w:r w:rsidDel="009E4857">
                <w:rPr>
                  <w:rFonts w:ascii="Courier New" w:eastAsia="Courier New" w:hAnsi="Courier New" w:cs="Courier New"/>
                </w:rPr>
                <w:delText>ct_tipo</w:delText>
              </w:r>
            </w:del>
          </w:p>
        </w:tc>
        <w:tc>
          <w:tcPr>
            <w:tcW w:w="925" w:type="dxa"/>
          </w:tcPr>
          <w:p w14:paraId="2CBD71B7" w14:textId="73848F97" w:rsidR="00CB7E31" w:rsidDel="009E4857" w:rsidRDefault="00000000">
            <w:pPr>
              <w:suppressAutoHyphens w:val="0"/>
              <w:spacing w:after="0"/>
              <w:ind w:left="229"/>
              <w:rPr>
                <w:del w:id="2559" w:author="Jose Eduardo VIU" w:date="2023-04-01T20:51:00Z"/>
              </w:rPr>
            </w:pPr>
            <w:del w:id="2560" w:author="Jose Eduardo VIU" w:date="2023-04-01T20:51:00Z">
              <w:r w:rsidDel="009E4857">
                <w:rPr>
                  <w:rFonts w:ascii="Courier New" w:eastAsia="Courier New" w:hAnsi="Courier New" w:cs="Courier New"/>
                </w:rPr>
                <w:delText>int64</w:delText>
              </w:r>
            </w:del>
          </w:p>
        </w:tc>
      </w:tr>
      <w:tr w:rsidR="00CB7E31" w:rsidDel="009E4857" w14:paraId="0DBEB59B" w14:textId="56661336">
        <w:trPr>
          <w:trHeight w:val="271"/>
          <w:del w:id="2561" w:author="Jose Eduardo VIU" w:date="2023-04-01T20:51:00Z"/>
        </w:trPr>
        <w:tc>
          <w:tcPr>
            <w:tcW w:w="1938" w:type="dxa"/>
          </w:tcPr>
          <w:p w14:paraId="3C46E51F" w14:textId="0CB64B35" w:rsidR="00CB7E31" w:rsidDel="009E4857" w:rsidRDefault="00000000">
            <w:pPr>
              <w:suppressAutoHyphens w:val="0"/>
              <w:spacing w:after="0"/>
              <w:rPr>
                <w:del w:id="2562" w:author="Jose Eduardo VIU" w:date="2023-04-01T20:51:00Z"/>
              </w:rPr>
            </w:pPr>
            <w:del w:id="2563" w:author="Jose Eduardo VIU" w:date="2023-04-01T20:51:00Z">
              <w:r w:rsidDel="009E4857">
                <w:rPr>
                  <w:rFonts w:ascii="Courier New" w:eastAsia="Courier New" w:hAnsi="Courier New" w:cs="Courier New"/>
                </w:rPr>
                <w:delText>ct_raza</w:delText>
              </w:r>
            </w:del>
          </w:p>
        </w:tc>
        <w:tc>
          <w:tcPr>
            <w:tcW w:w="925" w:type="dxa"/>
          </w:tcPr>
          <w:p w14:paraId="06D0A7B6" w14:textId="0689253C" w:rsidR="00CB7E31" w:rsidDel="009E4857" w:rsidRDefault="00000000">
            <w:pPr>
              <w:suppressAutoHyphens w:val="0"/>
              <w:spacing w:after="0"/>
              <w:ind w:left="229"/>
              <w:rPr>
                <w:del w:id="2564" w:author="Jose Eduardo VIU" w:date="2023-04-01T20:51:00Z"/>
              </w:rPr>
            </w:pPr>
            <w:del w:id="2565" w:author="Jose Eduardo VIU" w:date="2023-04-01T20:51:00Z">
              <w:r w:rsidDel="009E4857">
                <w:rPr>
                  <w:rFonts w:ascii="Courier New" w:eastAsia="Courier New" w:hAnsi="Courier New" w:cs="Courier New"/>
                </w:rPr>
                <w:delText>int64</w:delText>
              </w:r>
            </w:del>
          </w:p>
        </w:tc>
      </w:tr>
      <w:tr w:rsidR="00CB7E31" w:rsidDel="009E4857" w14:paraId="41705099" w14:textId="14616F7D">
        <w:trPr>
          <w:trHeight w:val="271"/>
          <w:del w:id="2566" w:author="Jose Eduardo VIU" w:date="2023-04-01T20:51:00Z"/>
        </w:trPr>
        <w:tc>
          <w:tcPr>
            <w:tcW w:w="1938" w:type="dxa"/>
          </w:tcPr>
          <w:p w14:paraId="6849AF88" w14:textId="6E43FFCF" w:rsidR="00CB7E31" w:rsidDel="009E4857" w:rsidRDefault="00000000">
            <w:pPr>
              <w:suppressAutoHyphens w:val="0"/>
              <w:spacing w:after="0"/>
              <w:rPr>
                <w:del w:id="2567" w:author="Jose Eduardo VIU" w:date="2023-04-01T20:51:00Z"/>
              </w:rPr>
            </w:pPr>
            <w:del w:id="2568" w:author="Jose Eduardo VIU" w:date="2023-04-01T20:51:00Z">
              <w:r w:rsidDel="009E4857">
                <w:rPr>
                  <w:rFonts w:ascii="Courier New" w:eastAsia="Courier New" w:hAnsi="Courier New" w:cs="Courier New"/>
                </w:rPr>
                <w:delText>ct_fase</w:delText>
              </w:r>
            </w:del>
          </w:p>
        </w:tc>
        <w:tc>
          <w:tcPr>
            <w:tcW w:w="925" w:type="dxa"/>
          </w:tcPr>
          <w:p w14:paraId="6DDFE565" w14:textId="08F75AC2" w:rsidR="00CB7E31" w:rsidDel="009E4857" w:rsidRDefault="00000000">
            <w:pPr>
              <w:suppressAutoHyphens w:val="0"/>
              <w:spacing w:after="0"/>
              <w:ind w:left="229"/>
              <w:rPr>
                <w:del w:id="2569" w:author="Jose Eduardo VIU" w:date="2023-04-01T20:51:00Z"/>
              </w:rPr>
            </w:pPr>
            <w:del w:id="2570" w:author="Jose Eduardo VIU" w:date="2023-04-01T20:51:00Z">
              <w:r w:rsidDel="009E4857">
                <w:rPr>
                  <w:rFonts w:ascii="Courier New" w:eastAsia="Courier New" w:hAnsi="Courier New" w:cs="Courier New"/>
                </w:rPr>
                <w:delText>int64</w:delText>
              </w:r>
            </w:del>
          </w:p>
        </w:tc>
      </w:tr>
      <w:tr w:rsidR="00CB7E31" w:rsidDel="009E4857" w14:paraId="1DD1680B" w14:textId="5663A977">
        <w:trPr>
          <w:trHeight w:val="271"/>
          <w:del w:id="2571" w:author="Jose Eduardo VIU" w:date="2023-04-01T20:51:00Z"/>
        </w:trPr>
        <w:tc>
          <w:tcPr>
            <w:tcW w:w="1938" w:type="dxa"/>
          </w:tcPr>
          <w:p w14:paraId="0CD0CFA2" w14:textId="61E221CE" w:rsidR="00CB7E31" w:rsidDel="009E4857" w:rsidRDefault="00000000">
            <w:pPr>
              <w:suppressAutoHyphens w:val="0"/>
              <w:spacing w:after="0"/>
              <w:rPr>
                <w:del w:id="2572" w:author="Jose Eduardo VIU" w:date="2023-04-01T20:51:00Z"/>
              </w:rPr>
            </w:pPr>
            <w:del w:id="2573" w:author="Jose Eduardo VIU" w:date="2023-04-01T20:51:00Z">
              <w:r w:rsidDel="009E4857">
                <w:rPr>
                  <w:rFonts w:ascii="Courier New" w:eastAsia="Courier New" w:hAnsi="Courier New" w:cs="Courier New"/>
                </w:rPr>
                <w:delText>ct_sexo</w:delText>
              </w:r>
            </w:del>
          </w:p>
        </w:tc>
        <w:tc>
          <w:tcPr>
            <w:tcW w:w="925" w:type="dxa"/>
          </w:tcPr>
          <w:p w14:paraId="41BA295B" w14:textId="66AB5834" w:rsidR="00CB7E31" w:rsidDel="009E4857" w:rsidRDefault="00000000">
            <w:pPr>
              <w:suppressAutoHyphens w:val="0"/>
              <w:spacing w:after="0"/>
              <w:ind w:left="229"/>
              <w:rPr>
                <w:del w:id="2574" w:author="Jose Eduardo VIU" w:date="2023-04-01T20:51:00Z"/>
              </w:rPr>
            </w:pPr>
            <w:del w:id="2575" w:author="Jose Eduardo VIU" w:date="2023-04-01T20:51:00Z">
              <w:r w:rsidDel="009E4857">
                <w:rPr>
                  <w:rFonts w:ascii="Courier New" w:eastAsia="Courier New" w:hAnsi="Courier New" w:cs="Courier New"/>
                </w:rPr>
                <w:delText>int64</w:delText>
              </w:r>
            </w:del>
          </w:p>
        </w:tc>
      </w:tr>
      <w:tr w:rsidR="00CB7E31" w:rsidDel="009E4857" w14:paraId="06C385B9" w14:textId="14AFD04C">
        <w:trPr>
          <w:trHeight w:val="271"/>
          <w:del w:id="2576" w:author="Jose Eduardo VIU" w:date="2023-04-01T20:51:00Z"/>
        </w:trPr>
        <w:tc>
          <w:tcPr>
            <w:tcW w:w="1938" w:type="dxa"/>
          </w:tcPr>
          <w:p w14:paraId="05913BA0" w14:textId="0607FC1D" w:rsidR="00CB7E31" w:rsidDel="009E4857" w:rsidRDefault="00000000">
            <w:pPr>
              <w:suppressAutoHyphens w:val="0"/>
              <w:spacing w:after="0"/>
              <w:rPr>
                <w:del w:id="2577" w:author="Jose Eduardo VIU" w:date="2023-04-01T20:51:00Z"/>
              </w:rPr>
            </w:pPr>
            <w:del w:id="2578" w:author="Jose Eduardo VIU" w:date="2023-04-01T20:51:00Z">
              <w:r w:rsidDel="009E4857">
                <w:rPr>
                  <w:rFonts w:ascii="Courier New" w:eastAsia="Courier New" w:hAnsi="Courier New" w:cs="Courier New"/>
                </w:rPr>
                <w:delText>ct_ali_liquida</w:delText>
              </w:r>
            </w:del>
          </w:p>
        </w:tc>
        <w:tc>
          <w:tcPr>
            <w:tcW w:w="925" w:type="dxa"/>
          </w:tcPr>
          <w:p w14:paraId="2FA9237F" w14:textId="1F658519" w:rsidR="00CB7E31" w:rsidDel="009E4857" w:rsidRDefault="00000000">
            <w:pPr>
              <w:suppressAutoHyphens w:val="0"/>
              <w:spacing w:after="0"/>
              <w:ind w:left="115"/>
              <w:rPr>
                <w:del w:id="2579" w:author="Jose Eduardo VIU" w:date="2023-04-01T20:51:00Z"/>
              </w:rPr>
            </w:pPr>
            <w:del w:id="2580" w:author="Jose Eduardo VIU" w:date="2023-04-01T20:51:00Z">
              <w:r w:rsidDel="009E4857">
                <w:rPr>
                  <w:rFonts w:ascii="Courier New" w:eastAsia="Courier New" w:hAnsi="Courier New" w:cs="Courier New"/>
                </w:rPr>
                <w:delText>object</w:delText>
              </w:r>
            </w:del>
          </w:p>
        </w:tc>
      </w:tr>
      <w:tr w:rsidR="00CB7E31" w:rsidDel="009E4857" w14:paraId="45F4045F" w14:textId="65CB727C">
        <w:trPr>
          <w:trHeight w:val="271"/>
          <w:del w:id="2581" w:author="Jose Eduardo VIU" w:date="2023-04-01T20:51:00Z"/>
        </w:trPr>
        <w:tc>
          <w:tcPr>
            <w:tcW w:w="1938" w:type="dxa"/>
          </w:tcPr>
          <w:p w14:paraId="15EDC1BB" w14:textId="44A8FC90" w:rsidR="00CB7E31" w:rsidDel="009E4857" w:rsidRDefault="00000000">
            <w:pPr>
              <w:suppressAutoHyphens w:val="0"/>
              <w:spacing w:after="0"/>
              <w:rPr>
                <w:del w:id="2582" w:author="Jose Eduardo VIU" w:date="2023-04-01T20:51:00Z"/>
              </w:rPr>
            </w:pPr>
            <w:del w:id="2583" w:author="Jose Eduardo VIU" w:date="2023-04-01T20:51:00Z">
              <w:r w:rsidDel="009E4857">
                <w:rPr>
                  <w:rFonts w:ascii="Courier New" w:eastAsia="Courier New" w:hAnsi="Courier New" w:cs="Courier New"/>
                </w:rPr>
                <w:delText>ct_tipo_ali</w:delText>
              </w:r>
            </w:del>
          </w:p>
        </w:tc>
        <w:tc>
          <w:tcPr>
            <w:tcW w:w="925" w:type="dxa"/>
          </w:tcPr>
          <w:p w14:paraId="5D2DED43" w14:textId="43B0842C" w:rsidR="00CB7E31" w:rsidDel="009E4857" w:rsidRDefault="00000000">
            <w:pPr>
              <w:suppressAutoHyphens w:val="0"/>
              <w:spacing w:after="0"/>
              <w:ind w:left="229"/>
              <w:rPr>
                <w:del w:id="2584" w:author="Jose Eduardo VIU" w:date="2023-04-01T20:51:00Z"/>
              </w:rPr>
            </w:pPr>
            <w:del w:id="2585" w:author="Jose Eduardo VIU" w:date="2023-04-01T20:51:00Z">
              <w:r w:rsidDel="009E4857">
                <w:rPr>
                  <w:rFonts w:ascii="Courier New" w:eastAsia="Courier New" w:hAnsi="Courier New" w:cs="Courier New"/>
                </w:rPr>
                <w:delText>int64</w:delText>
              </w:r>
            </w:del>
          </w:p>
        </w:tc>
      </w:tr>
      <w:tr w:rsidR="00CB7E31" w:rsidDel="009E4857" w14:paraId="634530F6" w14:textId="0D5C5889">
        <w:trPr>
          <w:trHeight w:val="271"/>
          <w:del w:id="2586" w:author="Jose Eduardo VIU" w:date="2023-04-01T20:51:00Z"/>
        </w:trPr>
        <w:tc>
          <w:tcPr>
            <w:tcW w:w="1938" w:type="dxa"/>
          </w:tcPr>
          <w:p w14:paraId="3D5892F8" w14:textId="509D2E10" w:rsidR="00CB7E31" w:rsidDel="009E4857" w:rsidRDefault="00000000">
            <w:pPr>
              <w:suppressAutoHyphens w:val="0"/>
              <w:spacing w:after="0"/>
              <w:rPr>
                <w:del w:id="2587" w:author="Jose Eduardo VIU" w:date="2023-04-01T20:51:00Z"/>
              </w:rPr>
            </w:pPr>
            <w:del w:id="2588" w:author="Jose Eduardo VIU" w:date="2023-04-01T20:51:00Z">
              <w:r w:rsidDel="009E4857">
                <w:rPr>
                  <w:rFonts w:ascii="Courier New" w:eastAsia="Courier New" w:hAnsi="Courier New" w:cs="Courier New"/>
                </w:rPr>
                <w:delText>IncPeso</w:delText>
              </w:r>
            </w:del>
          </w:p>
        </w:tc>
        <w:tc>
          <w:tcPr>
            <w:tcW w:w="925" w:type="dxa"/>
          </w:tcPr>
          <w:p w14:paraId="0A0B0180" w14:textId="5D688251" w:rsidR="00CB7E31" w:rsidDel="009E4857" w:rsidRDefault="00000000">
            <w:pPr>
              <w:suppressAutoHyphens w:val="0"/>
              <w:spacing w:after="0"/>
              <w:rPr>
                <w:del w:id="2589" w:author="Jose Eduardo VIU" w:date="2023-04-01T20:51:00Z"/>
              </w:rPr>
            </w:pPr>
            <w:del w:id="2590" w:author="Jose Eduardo VIU" w:date="2023-04-01T20:51:00Z">
              <w:r w:rsidDel="009E4857">
                <w:rPr>
                  <w:rFonts w:ascii="Courier New" w:eastAsia="Courier New" w:hAnsi="Courier New" w:cs="Courier New"/>
                </w:rPr>
                <w:delText>float64</w:delText>
              </w:r>
            </w:del>
          </w:p>
        </w:tc>
      </w:tr>
      <w:tr w:rsidR="00CB7E31" w:rsidDel="009E4857" w14:paraId="170A30B8" w14:textId="59E5196B">
        <w:trPr>
          <w:trHeight w:val="271"/>
          <w:del w:id="2591" w:author="Jose Eduardo VIU" w:date="2023-04-01T20:51:00Z"/>
        </w:trPr>
        <w:tc>
          <w:tcPr>
            <w:tcW w:w="1938" w:type="dxa"/>
          </w:tcPr>
          <w:p w14:paraId="707446AC" w14:textId="39E4CCB8" w:rsidR="00CB7E31" w:rsidDel="009E4857" w:rsidRDefault="00000000">
            <w:pPr>
              <w:suppressAutoHyphens w:val="0"/>
              <w:spacing w:after="0"/>
              <w:rPr>
                <w:del w:id="2592" w:author="Jose Eduardo VIU" w:date="2023-04-01T20:51:00Z"/>
              </w:rPr>
            </w:pPr>
            <w:del w:id="2593" w:author="Jose Eduardo VIU" w:date="2023-04-01T20:51:00Z">
              <w:r w:rsidDel="009E4857">
                <w:rPr>
                  <w:rFonts w:ascii="Courier New" w:eastAsia="Courier New" w:hAnsi="Courier New" w:cs="Courier New"/>
                </w:rPr>
                <w:delText>DiasMedios</w:delText>
              </w:r>
            </w:del>
          </w:p>
        </w:tc>
        <w:tc>
          <w:tcPr>
            <w:tcW w:w="925" w:type="dxa"/>
          </w:tcPr>
          <w:p w14:paraId="37C8379C" w14:textId="0C4F510D" w:rsidR="00CB7E31" w:rsidDel="009E4857" w:rsidRDefault="00000000">
            <w:pPr>
              <w:suppressAutoHyphens w:val="0"/>
              <w:spacing w:after="0"/>
              <w:rPr>
                <w:del w:id="2594" w:author="Jose Eduardo VIU" w:date="2023-04-01T20:51:00Z"/>
              </w:rPr>
            </w:pPr>
            <w:del w:id="2595" w:author="Jose Eduardo VIU" w:date="2023-04-01T20:51:00Z">
              <w:r w:rsidDel="009E4857">
                <w:rPr>
                  <w:rFonts w:ascii="Courier New" w:eastAsia="Courier New" w:hAnsi="Courier New" w:cs="Courier New"/>
                </w:rPr>
                <w:delText>float64</w:delText>
              </w:r>
            </w:del>
          </w:p>
        </w:tc>
      </w:tr>
      <w:tr w:rsidR="00CB7E31" w:rsidDel="009E4857" w14:paraId="2F139242" w14:textId="4959E074">
        <w:trPr>
          <w:trHeight w:val="271"/>
          <w:del w:id="2596" w:author="Jose Eduardo VIU" w:date="2023-04-01T20:51:00Z"/>
        </w:trPr>
        <w:tc>
          <w:tcPr>
            <w:tcW w:w="1938" w:type="dxa"/>
          </w:tcPr>
          <w:p w14:paraId="7CFBBC89" w14:textId="1CBE9BD8" w:rsidR="00CB7E31" w:rsidDel="009E4857" w:rsidRDefault="00000000">
            <w:pPr>
              <w:suppressAutoHyphens w:val="0"/>
              <w:spacing w:after="0"/>
              <w:rPr>
                <w:del w:id="2597" w:author="Jose Eduardo VIU" w:date="2023-04-01T20:51:00Z"/>
              </w:rPr>
            </w:pPr>
            <w:del w:id="2598" w:author="Jose Eduardo VIU" w:date="2023-04-01T20:51:00Z">
              <w:r w:rsidDel="009E4857">
                <w:rPr>
                  <w:rFonts w:ascii="Courier New" w:eastAsia="Courier New" w:hAnsi="Courier New" w:cs="Courier New"/>
                </w:rPr>
                <w:delText>GMD</w:delText>
              </w:r>
            </w:del>
          </w:p>
        </w:tc>
        <w:tc>
          <w:tcPr>
            <w:tcW w:w="925" w:type="dxa"/>
          </w:tcPr>
          <w:p w14:paraId="607CCEBA" w14:textId="1D1853F7" w:rsidR="00CB7E31" w:rsidDel="009E4857" w:rsidRDefault="00000000">
            <w:pPr>
              <w:suppressAutoHyphens w:val="0"/>
              <w:spacing w:after="0"/>
              <w:rPr>
                <w:del w:id="2599" w:author="Jose Eduardo VIU" w:date="2023-04-01T20:51:00Z"/>
              </w:rPr>
            </w:pPr>
            <w:del w:id="2600" w:author="Jose Eduardo VIU" w:date="2023-04-01T20:51:00Z">
              <w:r w:rsidDel="009E4857">
                <w:rPr>
                  <w:rFonts w:ascii="Courier New" w:eastAsia="Courier New" w:hAnsi="Courier New" w:cs="Courier New"/>
                </w:rPr>
                <w:delText>float64</w:delText>
              </w:r>
            </w:del>
          </w:p>
        </w:tc>
      </w:tr>
      <w:tr w:rsidR="00CB7E31" w:rsidDel="009E4857" w14:paraId="2677F85C" w14:textId="3DBF6F57">
        <w:trPr>
          <w:trHeight w:val="271"/>
          <w:del w:id="2601" w:author="Jose Eduardo VIU" w:date="2023-04-01T20:51:00Z"/>
        </w:trPr>
        <w:tc>
          <w:tcPr>
            <w:tcW w:w="1938" w:type="dxa"/>
          </w:tcPr>
          <w:p w14:paraId="1CDEBBE8" w14:textId="053C8E36" w:rsidR="00CB7E31" w:rsidDel="009E4857" w:rsidRDefault="00000000">
            <w:pPr>
              <w:suppressAutoHyphens w:val="0"/>
              <w:spacing w:after="0"/>
              <w:rPr>
                <w:del w:id="2602" w:author="Jose Eduardo VIU" w:date="2023-04-01T20:51:00Z"/>
              </w:rPr>
            </w:pPr>
            <w:del w:id="2603" w:author="Jose Eduardo VIU" w:date="2023-04-01T20:51:00Z">
              <w:r w:rsidDel="009E4857">
                <w:rPr>
                  <w:rFonts w:ascii="Courier New" w:eastAsia="Courier New" w:hAnsi="Courier New" w:cs="Courier New"/>
                </w:rPr>
                <w:delText>EntradaInicial</w:delText>
              </w:r>
            </w:del>
          </w:p>
        </w:tc>
        <w:tc>
          <w:tcPr>
            <w:tcW w:w="925" w:type="dxa"/>
          </w:tcPr>
          <w:p w14:paraId="27DB632A" w14:textId="4B134809" w:rsidR="00CB7E31" w:rsidDel="009E4857" w:rsidRDefault="00000000">
            <w:pPr>
              <w:suppressAutoHyphens w:val="0"/>
              <w:spacing w:after="0"/>
              <w:ind w:left="115"/>
              <w:rPr>
                <w:del w:id="2604" w:author="Jose Eduardo VIU" w:date="2023-04-01T20:51:00Z"/>
              </w:rPr>
            </w:pPr>
            <w:del w:id="2605" w:author="Jose Eduardo VIU" w:date="2023-04-01T20:51:00Z">
              <w:r w:rsidDel="009E4857">
                <w:rPr>
                  <w:rFonts w:ascii="Courier New" w:eastAsia="Courier New" w:hAnsi="Courier New" w:cs="Courier New"/>
                </w:rPr>
                <w:delText>object</w:delText>
              </w:r>
            </w:del>
          </w:p>
        </w:tc>
      </w:tr>
      <w:tr w:rsidR="00CB7E31" w:rsidDel="009E4857" w14:paraId="1BE2DF5F" w14:textId="6197B880">
        <w:trPr>
          <w:trHeight w:val="271"/>
          <w:del w:id="2606" w:author="Jose Eduardo VIU" w:date="2023-04-01T20:51:00Z"/>
        </w:trPr>
        <w:tc>
          <w:tcPr>
            <w:tcW w:w="1938" w:type="dxa"/>
          </w:tcPr>
          <w:p w14:paraId="637F9A71" w14:textId="6B7E7056" w:rsidR="00CB7E31" w:rsidDel="009E4857" w:rsidRDefault="00000000">
            <w:pPr>
              <w:suppressAutoHyphens w:val="0"/>
              <w:spacing w:after="0"/>
              <w:rPr>
                <w:del w:id="2607" w:author="Jose Eduardo VIU" w:date="2023-04-01T20:51:00Z"/>
              </w:rPr>
            </w:pPr>
            <w:del w:id="2608" w:author="Jose Eduardo VIU" w:date="2023-04-01T20:51:00Z">
              <w:r w:rsidDel="009E4857">
                <w:rPr>
                  <w:rFonts w:ascii="Courier New" w:eastAsia="Courier New" w:hAnsi="Courier New" w:cs="Courier New"/>
                </w:rPr>
                <w:delText>EntradaFinal</w:delText>
              </w:r>
            </w:del>
          </w:p>
        </w:tc>
        <w:tc>
          <w:tcPr>
            <w:tcW w:w="925" w:type="dxa"/>
          </w:tcPr>
          <w:p w14:paraId="3154C3A8" w14:textId="165BFA22" w:rsidR="00CB7E31" w:rsidDel="009E4857" w:rsidRDefault="00000000">
            <w:pPr>
              <w:suppressAutoHyphens w:val="0"/>
              <w:spacing w:after="0"/>
              <w:ind w:left="115"/>
              <w:rPr>
                <w:del w:id="2609" w:author="Jose Eduardo VIU" w:date="2023-04-01T20:51:00Z"/>
              </w:rPr>
            </w:pPr>
            <w:del w:id="2610" w:author="Jose Eduardo VIU" w:date="2023-04-01T20:51:00Z">
              <w:r w:rsidDel="009E4857">
                <w:rPr>
                  <w:rFonts w:ascii="Courier New" w:eastAsia="Courier New" w:hAnsi="Courier New" w:cs="Courier New"/>
                </w:rPr>
                <w:delText>object</w:delText>
              </w:r>
            </w:del>
          </w:p>
        </w:tc>
      </w:tr>
      <w:tr w:rsidR="00CB7E31" w:rsidDel="009E4857" w14:paraId="33B50D03" w14:textId="56EDCCF6">
        <w:trPr>
          <w:trHeight w:val="271"/>
          <w:del w:id="2611" w:author="Jose Eduardo VIU" w:date="2023-04-01T20:51:00Z"/>
        </w:trPr>
        <w:tc>
          <w:tcPr>
            <w:tcW w:w="1938" w:type="dxa"/>
          </w:tcPr>
          <w:p w14:paraId="69A00318" w14:textId="247C3D68" w:rsidR="00CB7E31" w:rsidDel="009E4857" w:rsidRDefault="00000000">
            <w:pPr>
              <w:suppressAutoHyphens w:val="0"/>
              <w:spacing w:after="0"/>
              <w:rPr>
                <w:del w:id="2612" w:author="Jose Eduardo VIU" w:date="2023-04-01T20:51:00Z"/>
              </w:rPr>
            </w:pPr>
            <w:del w:id="2613" w:author="Jose Eduardo VIU" w:date="2023-04-01T20:51:00Z">
              <w:r w:rsidDel="009E4857">
                <w:rPr>
                  <w:rFonts w:ascii="Courier New" w:eastAsia="Courier New" w:hAnsi="Courier New" w:cs="Courier New"/>
                </w:rPr>
                <w:delText>NumAnimales</w:delText>
              </w:r>
            </w:del>
          </w:p>
        </w:tc>
        <w:tc>
          <w:tcPr>
            <w:tcW w:w="925" w:type="dxa"/>
          </w:tcPr>
          <w:p w14:paraId="3AA3A9C7" w14:textId="09C7F424" w:rsidR="00CB7E31" w:rsidDel="009E4857" w:rsidRDefault="00000000">
            <w:pPr>
              <w:suppressAutoHyphens w:val="0"/>
              <w:spacing w:after="0"/>
              <w:ind w:left="229"/>
              <w:rPr>
                <w:del w:id="2614" w:author="Jose Eduardo VIU" w:date="2023-04-01T20:51:00Z"/>
              </w:rPr>
            </w:pPr>
            <w:del w:id="2615" w:author="Jose Eduardo VIU" w:date="2023-04-01T20:51:00Z">
              <w:r w:rsidDel="009E4857">
                <w:rPr>
                  <w:rFonts w:ascii="Courier New" w:eastAsia="Courier New" w:hAnsi="Courier New" w:cs="Courier New"/>
                </w:rPr>
                <w:delText>int64</w:delText>
              </w:r>
            </w:del>
          </w:p>
        </w:tc>
      </w:tr>
      <w:tr w:rsidR="00CB7E31" w:rsidDel="009E4857" w14:paraId="4FB9E61D" w14:textId="13EB08FB">
        <w:trPr>
          <w:trHeight w:val="271"/>
          <w:del w:id="2616" w:author="Jose Eduardo VIU" w:date="2023-04-01T20:51:00Z"/>
        </w:trPr>
        <w:tc>
          <w:tcPr>
            <w:tcW w:w="1938" w:type="dxa"/>
          </w:tcPr>
          <w:p w14:paraId="43C0FE23" w14:textId="64E1046B" w:rsidR="00CB7E31" w:rsidDel="009E4857" w:rsidRDefault="00000000">
            <w:pPr>
              <w:suppressAutoHyphens w:val="0"/>
              <w:spacing w:after="0"/>
              <w:rPr>
                <w:del w:id="2617" w:author="Jose Eduardo VIU" w:date="2023-04-01T20:51:00Z"/>
              </w:rPr>
            </w:pPr>
            <w:del w:id="2618" w:author="Jose Eduardo VIU" w:date="2023-04-01T20:51:00Z">
              <w:r w:rsidDel="009E4857">
                <w:rPr>
                  <w:rFonts w:ascii="Courier New" w:eastAsia="Courier New" w:hAnsi="Courier New" w:cs="Courier New"/>
                </w:rPr>
                <w:delText>na_nombre</w:delText>
              </w:r>
            </w:del>
          </w:p>
        </w:tc>
        <w:tc>
          <w:tcPr>
            <w:tcW w:w="925" w:type="dxa"/>
          </w:tcPr>
          <w:p w14:paraId="5DE25A95" w14:textId="13A09E71" w:rsidR="00CB7E31" w:rsidDel="009E4857" w:rsidRDefault="00000000">
            <w:pPr>
              <w:suppressAutoHyphens w:val="0"/>
              <w:spacing w:after="0"/>
              <w:ind w:left="115"/>
              <w:rPr>
                <w:del w:id="2619" w:author="Jose Eduardo VIU" w:date="2023-04-01T20:51:00Z"/>
              </w:rPr>
            </w:pPr>
            <w:del w:id="2620" w:author="Jose Eduardo VIU" w:date="2023-04-01T20:51:00Z">
              <w:r w:rsidDel="009E4857">
                <w:rPr>
                  <w:rFonts w:ascii="Courier New" w:eastAsia="Courier New" w:hAnsi="Courier New" w:cs="Courier New"/>
                </w:rPr>
                <w:delText>object</w:delText>
              </w:r>
            </w:del>
          </w:p>
        </w:tc>
      </w:tr>
      <w:tr w:rsidR="00CB7E31" w:rsidDel="009E4857" w14:paraId="63A20C12" w14:textId="2D5D8F6D">
        <w:trPr>
          <w:trHeight w:val="271"/>
          <w:del w:id="2621" w:author="Jose Eduardo VIU" w:date="2023-04-01T20:51:00Z"/>
        </w:trPr>
        <w:tc>
          <w:tcPr>
            <w:tcW w:w="1938" w:type="dxa"/>
          </w:tcPr>
          <w:p w14:paraId="29BDB42A" w14:textId="14096538" w:rsidR="00CB7E31" w:rsidDel="009E4857" w:rsidRDefault="00000000">
            <w:pPr>
              <w:suppressAutoHyphens w:val="0"/>
              <w:spacing w:after="0"/>
              <w:rPr>
                <w:del w:id="2622" w:author="Jose Eduardo VIU" w:date="2023-04-01T20:51:00Z"/>
              </w:rPr>
            </w:pPr>
            <w:del w:id="2623" w:author="Jose Eduardo VIU" w:date="2023-04-01T20:51:00Z">
              <w:r w:rsidDel="009E4857">
                <w:rPr>
                  <w:rFonts w:ascii="Courier New" w:eastAsia="Courier New" w:hAnsi="Courier New" w:cs="Courier New"/>
                </w:rPr>
                <w:delText>na_rega</w:delText>
              </w:r>
            </w:del>
          </w:p>
        </w:tc>
        <w:tc>
          <w:tcPr>
            <w:tcW w:w="925" w:type="dxa"/>
          </w:tcPr>
          <w:p w14:paraId="6DB569A0" w14:textId="17C9A221" w:rsidR="00CB7E31" w:rsidDel="009E4857" w:rsidRDefault="00000000">
            <w:pPr>
              <w:suppressAutoHyphens w:val="0"/>
              <w:spacing w:after="0"/>
              <w:ind w:left="115"/>
              <w:rPr>
                <w:del w:id="2624" w:author="Jose Eduardo VIU" w:date="2023-04-01T20:51:00Z"/>
              </w:rPr>
            </w:pPr>
            <w:del w:id="2625" w:author="Jose Eduardo VIU" w:date="2023-04-01T20:51:00Z">
              <w:r w:rsidDel="009E4857">
                <w:rPr>
                  <w:rFonts w:ascii="Courier New" w:eastAsia="Courier New" w:hAnsi="Courier New" w:cs="Courier New"/>
                </w:rPr>
                <w:delText>object</w:delText>
              </w:r>
            </w:del>
          </w:p>
        </w:tc>
      </w:tr>
      <w:tr w:rsidR="00CB7E31" w:rsidDel="009E4857" w14:paraId="3FFDC7E9" w14:textId="7A0AD906">
        <w:trPr>
          <w:trHeight w:val="271"/>
          <w:del w:id="2626" w:author="Jose Eduardo VIU" w:date="2023-04-01T20:51:00Z"/>
        </w:trPr>
        <w:tc>
          <w:tcPr>
            <w:tcW w:w="1938" w:type="dxa"/>
          </w:tcPr>
          <w:p w14:paraId="5AB5EC93" w14:textId="28B79705" w:rsidR="00CB7E31" w:rsidDel="009E4857" w:rsidRDefault="00000000">
            <w:pPr>
              <w:suppressAutoHyphens w:val="0"/>
              <w:spacing w:after="0"/>
              <w:rPr>
                <w:del w:id="2627" w:author="Jose Eduardo VIU" w:date="2023-04-01T20:51:00Z"/>
              </w:rPr>
            </w:pPr>
            <w:del w:id="2628" w:author="Jose Eduardo VIU" w:date="2023-04-01T20:51:00Z">
              <w:r w:rsidDel="009E4857">
                <w:rPr>
                  <w:rFonts w:ascii="Courier New" w:eastAsia="Courier New" w:hAnsi="Courier New" w:cs="Courier New"/>
                </w:rPr>
                <w:delText>se_nombre</w:delText>
              </w:r>
            </w:del>
          </w:p>
        </w:tc>
        <w:tc>
          <w:tcPr>
            <w:tcW w:w="925" w:type="dxa"/>
          </w:tcPr>
          <w:p w14:paraId="10419BAC" w14:textId="1E2B3131" w:rsidR="00CB7E31" w:rsidDel="009E4857" w:rsidRDefault="00000000">
            <w:pPr>
              <w:suppressAutoHyphens w:val="0"/>
              <w:spacing w:after="0"/>
              <w:ind w:left="115"/>
              <w:rPr>
                <w:del w:id="2629" w:author="Jose Eduardo VIU" w:date="2023-04-01T20:51:00Z"/>
              </w:rPr>
            </w:pPr>
            <w:del w:id="2630" w:author="Jose Eduardo VIU" w:date="2023-04-01T20:51:00Z">
              <w:r w:rsidDel="009E4857">
                <w:rPr>
                  <w:rFonts w:ascii="Courier New" w:eastAsia="Courier New" w:hAnsi="Courier New" w:cs="Courier New"/>
                </w:rPr>
                <w:delText>object</w:delText>
              </w:r>
            </w:del>
          </w:p>
        </w:tc>
      </w:tr>
      <w:tr w:rsidR="00CB7E31" w:rsidDel="009E4857" w14:paraId="57B7F591" w14:textId="2B7AEFCD">
        <w:trPr>
          <w:trHeight w:val="271"/>
          <w:del w:id="2631" w:author="Jose Eduardo VIU" w:date="2023-04-01T20:51:00Z"/>
        </w:trPr>
        <w:tc>
          <w:tcPr>
            <w:tcW w:w="1938" w:type="dxa"/>
          </w:tcPr>
          <w:p w14:paraId="05EB18DA" w14:textId="38BDEA87" w:rsidR="00CB7E31" w:rsidDel="009E4857" w:rsidRDefault="00000000">
            <w:pPr>
              <w:suppressAutoHyphens w:val="0"/>
              <w:spacing w:after="0"/>
              <w:rPr>
                <w:del w:id="2632" w:author="Jose Eduardo VIU" w:date="2023-04-01T20:51:00Z"/>
              </w:rPr>
            </w:pPr>
            <w:del w:id="2633" w:author="Jose Eduardo VIU" w:date="2023-04-01T20:51:00Z">
              <w:r w:rsidDel="009E4857">
                <w:rPr>
                  <w:rFonts w:ascii="Courier New" w:eastAsia="Courier New" w:hAnsi="Courier New" w:cs="Courier New"/>
                </w:rPr>
                <w:delText>PesoEntMedio</w:delText>
              </w:r>
            </w:del>
          </w:p>
        </w:tc>
        <w:tc>
          <w:tcPr>
            <w:tcW w:w="925" w:type="dxa"/>
          </w:tcPr>
          <w:p w14:paraId="2725298E" w14:textId="36DBDB5A" w:rsidR="00CB7E31" w:rsidDel="009E4857" w:rsidRDefault="00000000">
            <w:pPr>
              <w:suppressAutoHyphens w:val="0"/>
              <w:spacing w:after="0"/>
              <w:rPr>
                <w:del w:id="2634" w:author="Jose Eduardo VIU" w:date="2023-04-01T20:51:00Z"/>
              </w:rPr>
            </w:pPr>
            <w:del w:id="2635" w:author="Jose Eduardo VIU" w:date="2023-04-01T20:51:00Z">
              <w:r w:rsidDel="009E4857">
                <w:rPr>
                  <w:rFonts w:ascii="Courier New" w:eastAsia="Courier New" w:hAnsi="Courier New" w:cs="Courier New"/>
                </w:rPr>
                <w:delText>float64</w:delText>
              </w:r>
            </w:del>
          </w:p>
        </w:tc>
      </w:tr>
      <w:tr w:rsidR="00CB7E31" w:rsidDel="009E4857" w14:paraId="538F061B" w14:textId="698ADF04">
        <w:trPr>
          <w:trHeight w:val="271"/>
          <w:del w:id="2636" w:author="Jose Eduardo VIU" w:date="2023-04-01T20:51:00Z"/>
        </w:trPr>
        <w:tc>
          <w:tcPr>
            <w:tcW w:w="1938" w:type="dxa"/>
          </w:tcPr>
          <w:p w14:paraId="4754925E" w14:textId="26AE9577" w:rsidR="00CB7E31" w:rsidDel="009E4857" w:rsidRDefault="00000000">
            <w:pPr>
              <w:suppressAutoHyphens w:val="0"/>
              <w:spacing w:after="0"/>
              <w:rPr>
                <w:del w:id="2637" w:author="Jose Eduardo VIU" w:date="2023-04-01T20:51:00Z"/>
              </w:rPr>
            </w:pPr>
            <w:del w:id="2638" w:author="Jose Eduardo VIU" w:date="2023-04-01T20:51:00Z">
              <w:r w:rsidDel="009E4857">
                <w:rPr>
                  <w:rFonts w:ascii="Courier New" w:eastAsia="Courier New" w:hAnsi="Courier New" w:cs="Courier New"/>
                </w:rPr>
                <w:delText>PesoRecMedio</w:delText>
              </w:r>
            </w:del>
          </w:p>
        </w:tc>
        <w:tc>
          <w:tcPr>
            <w:tcW w:w="925" w:type="dxa"/>
          </w:tcPr>
          <w:p w14:paraId="1280000F" w14:textId="6BB71418" w:rsidR="00CB7E31" w:rsidDel="009E4857" w:rsidRDefault="00000000">
            <w:pPr>
              <w:suppressAutoHyphens w:val="0"/>
              <w:spacing w:after="0"/>
              <w:rPr>
                <w:del w:id="2639" w:author="Jose Eduardo VIU" w:date="2023-04-01T20:51:00Z"/>
              </w:rPr>
            </w:pPr>
            <w:del w:id="2640" w:author="Jose Eduardo VIU" w:date="2023-04-01T20:51:00Z">
              <w:r w:rsidDel="009E4857">
                <w:rPr>
                  <w:rFonts w:ascii="Courier New" w:eastAsia="Courier New" w:hAnsi="Courier New" w:cs="Courier New"/>
                </w:rPr>
                <w:delText>float64</w:delText>
              </w:r>
            </w:del>
          </w:p>
        </w:tc>
      </w:tr>
      <w:tr w:rsidR="00CB7E31" w:rsidDel="009E4857" w14:paraId="47685623" w14:textId="135FF43E">
        <w:trPr>
          <w:trHeight w:val="271"/>
          <w:del w:id="2641" w:author="Jose Eduardo VIU" w:date="2023-04-01T20:51:00Z"/>
        </w:trPr>
        <w:tc>
          <w:tcPr>
            <w:tcW w:w="1938" w:type="dxa"/>
          </w:tcPr>
          <w:p w14:paraId="30EA1EAA" w14:textId="38C0B2FB" w:rsidR="00CB7E31" w:rsidDel="009E4857" w:rsidRDefault="00000000">
            <w:pPr>
              <w:suppressAutoHyphens w:val="0"/>
              <w:spacing w:after="0"/>
              <w:rPr>
                <w:del w:id="2642" w:author="Jose Eduardo VIU" w:date="2023-04-01T20:51:00Z"/>
              </w:rPr>
            </w:pPr>
            <w:del w:id="2643" w:author="Jose Eduardo VIU" w:date="2023-04-01T20:51:00Z">
              <w:r w:rsidDel="009E4857">
                <w:rPr>
                  <w:rFonts w:ascii="Courier New" w:eastAsia="Courier New" w:hAnsi="Courier New" w:cs="Courier New"/>
                </w:rPr>
                <w:delText>NumBajas</w:delText>
              </w:r>
            </w:del>
          </w:p>
        </w:tc>
        <w:tc>
          <w:tcPr>
            <w:tcW w:w="925" w:type="dxa"/>
          </w:tcPr>
          <w:p w14:paraId="20A725F8" w14:textId="19F97DE8" w:rsidR="00CB7E31" w:rsidDel="009E4857" w:rsidRDefault="00000000">
            <w:pPr>
              <w:suppressAutoHyphens w:val="0"/>
              <w:spacing w:after="0"/>
              <w:rPr>
                <w:del w:id="2644" w:author="Jose Eduardo VIU" w:date="2023-04-01T20:51:00Z"/>
              </w:rPr>
            </w:pPr>
            <w:del w:id="2645" w:author="Jose Eduardo VIU" w:date="2023-04-01T20:51:00Z">
              <w:r w:rsidDel="009E4857">
                <w:rPr>
                  <w:rFonts w:ascii="Courier New" w:eastAsia="Courier New" w:hAnsi="Courier New" w:cs="Courier New"/>
                </w:rPr>
                <w:delText>float64</w:delText>
              </w:r>
            </w:del>
          </w:p>
        </w:tc>
      </w:tr>
      <w:tr w:rsidR="00CB7E31" w:rsidDel="009E4857" w14:paraId="200A78EF" w14:textId="43E57448">
        <w:trPr>
          <w:trHeight w:val="271"/>
          <w:del w:id="2646" w:author="Jose Eduardo VIU" w:date="2023-04-01T20:51:00Z"/>
        </w:trPr>
        <w:tc>
          <w:tcPr>
            <w:tcW w:w="1938" w:type="dxa"/>
          </w:tcPr>
          <w:p w14:paraId="08BD5BA7" w14:textId="4F4CCAC4" w:rsidR="00CB7E31" w:rsidDel="009E4857" w:rsidRDefault="00000000">
            <w:pPr>
              <w:suppressAutoHyphens w:val="0"/>
              <w:spacing w:after="0"/>
              <w:rPr>
                <w:del w:id="2647" w:author="Jose Eduardo VIU" w:date="2023-04-01T20:51:00Z"/>
              </w:rPr>
            </w:pPr>
            <w:del w:id="2648" w:author="Jose Eduardo VIU" w:date="2023-04-01T20:51:00Z">
              <w:r w:rsidDel="009E4857">
                <w:rPr>
                  <w:rFonts w:ascii="Courier New" w:eastAsia="Courier New" w:hAnsi="Courier New" w:cs="Courier New"/>
                </w:rPr>
                <w:delText>GPS_Longitud</w:delText>
              </w:r>
            </w:del>
          </w:p>
        </w:tc>
        <w:tc>
          <w:tcPr>
            <w:tcW w:w="925" w:type="dxa"/>
          </w:tcPr>
          <w:p w14:paraId="6371CE76" w14:textId="69A39704" w:rsidR="00CB7E31" w:rsidDel="009E4857" w:rsidRDefault="00000000">
            <w:pPr>
              <w:suppressAutoHyphens w:val="0"/>
              <w:spacing w:after="0"/>
              <w:rPr>
                <w:del w:id="2649" w:author="Jose Eduardo VIU" w:date="2023-04-01T20:51:00Z"/>
              </w:rPr>
            </w:pPr>
            <w:del w:id="2650" w:author="Jose Eduardo VIU" w:date="2023-04-01T20:51:00Z">
              <w:r w:rsidDel="009E4857">
                <w:rPr>
                  <w:rFonts w:ascii="Courier New" w:eastAsia="Courier New" w:hAnsi="Courier New" w:cs="Courier New"/>
                </w:rPr>
                <w:delText>float64</w:delText>
              </w:r>
            </w:del>
          </w:p>
        </w:tc>
      </w:tr>
      <w:tr w:rsidR="00CB7E31" w:rsidDel="009E4857" w14:paraId="1DE3241B" w14:textId="42A50601">
        <w:trPr>
          <w:trHeight w:val="271"/>
          <w:del w:id="2651" w:author="Jose Eduardo VIU" w:date="2023-04-01T20:51:00Z"/>
        </w:trPr>
        <w:tc>
          <w:tcPr>
            <w:tcW w:w="1938" w:type="dxa"/>
          </w:tcPr>
          <w:p w14:paraId="4CCE2A29" w14:textId="36151B54" w:rsidR="00CB7E31" w:rsidDel="009E4857" w:rsidRDefault="00000000">
            <w:pPr>
              <w:suppressAutoHyphens w:val="0"/>
              <w:spacing w:after="0"/>
              <w:rPr>
                <w:del w:id="2652" w:author="Jose Eduardo VIU" w:date="2023-04-01T20:51:00Z"/>
              </w:rPr>
            </w:pPr>
            <w:del w:id="2653" w:author="Jose Eduardo VIU" w:date="2023-04-01T20:51:00Z">
              <w:r w:rsidDel="009E4857">
                <w:rPr>
                  <w:rFonts w:ascii="Courier New" w:eastAsia="Courier New" w:hAnsi="Courier New" w:cs="Courier New"/>
                </w:rPr>
                <w:delText>GPS_Latitud</w:delText>
              </w:r>
            </w:del>
          </w:p>
        </w:tc>
        <w:tc>
          <w:tcPr>
            <w:tcW w:w="925" w:type="dxa"/>
          </w:tcPr>
          <w:p w14:paraId="1C344FB9" w14:textId="6873EF02" w:rsidR="00CB7E31" w:rsidDel="009E4857" w:rsidRDefault="00000000">
            <w:pPr>
              <w:suppressAutoHyphens w:val="0"/>
              <w:spacing w:after="0"/>
              <w:rPr>
                <w:del w:id="2654" w:author="Jose Eduardo VIU" w:date="2023-04-01T20:51:00Z"/>
              </w:rPr>
            </w:pPr>
            <w:del w:id="2655" w:author="Jose Eduardo VIU" w:date="2023-04-01T20:51:00Z">
              <w:r w:rsidDel="009E4857">
                <w:rPr>
                  <w:rFonts w:ascii="Courier New" w:eastAsia="Courier New" w:hAnsi="Courier New" w:cs="Courier New"/>
                </w:rPr>
                <w:delText>float64</w:delText>
              </w:r>
            </w:del>
          </w:p>
        </w:tc>
      </w:tr>
      <w:tr w:rsidR="00CB7E31" w:rsidDel="009E4857" w14:paraId="70310DFB" w14:textId="1B409E75">
        <w:trPr>
          <w:trHeight w:val="271"/>
          <w:del w:id="2656" w:author="Jose Eduardo VIU" w:date="2023-04-01T20:51:00Z"/>
        </w:trPr>
        <w:tc>
          <w:tcPr>
            <w:tcW w:w="1938" w:type="dxa"/>
          </w:tcPr>
          <w:p w14:paraId="2DECE69E" w14:textId="7F743691" w:rsidR="00CB7E31" w:rsidDel="009E4857" w:rsidRDefault="00000000">
            <w:pPr>
              <w:suppressAutoHyphens w:val="0"/>
              <w:spacing w:after="0"/>
              <w:rPr>
                <w:del w:id="2657" w:author="Jose Eduardo VIU" w:date="2023-04-01T20:51:00Z"/>
              </w:rPr>
            </w:pPr>
            <w:del w:id="2658" w:author="Jose Eduardo VIU" w:date="2023-04-01T20:51:00Z">
              <w:r w:rsidDel="009E4857">
                <w:rPr>
                  <w:rFonts w:ascii="Courier New" w:eastAsia="Courier New" w:hAnsi="Courier New" w:cs="Courier New"/>
                </w:rPr>
                <w:delText>gr_direccion</w:delText>
              </w:r>
            </w:del>
          </w:p>
        </w:tc>
        <w:tc>
          <w:tcPr>
            <w:tcW w:w="925" w:type="dxa"/>
          </w:tcPr>
          <w:p w14:paraId="745807D3" w14:textId="48590C7B" w:rsidR="00CB7E31" w:rsidDel="009E4857" w:rsidRDefault="00000000">
            <w:pPr>
              <w:suppressAutoHyphens w:val="0"/>
              <w:spacing w:after="0"/>
              <w:ind w:left="115"/>
              <w:rPr>
                <w:del w:id="2659" w:author="Jose Eduardo VIU" w:date="2023-04-01T20:51:00Z"/>
              </w:rPr>
            </w:pPr>
            <w:del w:id="2660" w:author="Jose Eduardo VIU" w:date="2023-04-01T20:51:00Z">
              <w:r w:rsidDel="009E4857">
                <w:rPr>
                  <w:rFonts w:ascii="Courier New" w:eastAsia="Courier New" w:hAnsi="Courier New" w:cs="Courier New"/>
                </w:rPr>
                <w:delText>object</w:delText>
              </w:r>
            </w:del>
          </w:p>
        </w:tc>
      </w:tr>
      <w:tr w:rsidR="00CB7E31" w:rsidDel="009E4857" w14:paraId="56BBE335" w14:textId="01C26183">
        <w:trPr>
          <w:trHeight w:val="271"/>
          <w:del w:id="2661" w:author="Jose Eduardo VIU" w:date="2023-04-01T20:51:00Z"/>
        </w:trPr>
        <w:tc>
          <w:tcPr>
            <w:tcW w:w="1938" w:type="dxa"/>
          </w:tcPr>
          <w:p w14:paraId="24F2386B" w14:textId="6EBF26F0" w:rsidR="00CB7E31" w:rsidDel="009E4857" w:rsidRDefault="00000000">
            <w:pPr>
              <w:suppressAutoHyphens w:val="0"/>
              <w:spacing w:after="0"/>
              <w:rPr>
                <w:del w:id="2662" w:author="Jose Eduardo VIU" w:date="2023-04-01T20:51:00Z"/>
              </w:rPr>
            </w:pPr>
            <w:del w:id="2663" w:author="Jose Eduardo VIU" w:date="2023-04-01T20:51:00Z">
              <w:r w:rsidDel="009E4857">
                <w:rPr>
                  <w:rFonts w:ascii="Courier New" w:eastAsia="Courier New" w:hAnsi="Courier New" w:cs="Courier New"/>
                </w:rPr>
                <w:delText>gr_codpos</w:delText>
              </w:r>
            </w:del>
          </w:p>
        </w:tc>
        <w:tc>
          <w:tcPr>
            <w:tcW w:w="925" w:type="dxa"/>
          </w:tcPr>
          <w:p w14:paraId="7B6B1970" w14:textId="2D286549" w:rsidR="00CB7E31" w:rsidDel="009E4857" w:rsidRDefault="00000000">
            <w:pPr>
              <w:suppressAutoHyphens w:val="0"/>
              <w:spacing w:after="0"/>
              <w:rPr>
                <w:del w:id="2664" w:author="Jose Eduardo VIU" w:date="2023-04-01T20:51:00Z"/>
              </w:rPr>
            </w:pPr>
            <w:del w:id="2665" w:author="Jose Eduardo VIU" w:date="2023-04-01T20:51:00Z">
              <w:r w:rsidDel="009E4857">
                <w:rPr>
                  <w:rFonts w:ascii="Courier New" w:eastAsia="Courier New" w:hAnsi="Courier New" w:cs="Courier New"/>
                </w:rPr>
                <w:delText>float64</w:delText>
              </w:r>
            </w:del>
          </w:p>
        </w:tc>
      </w:tr>
      <w:tr w:rsidR="00CB7E31" w:rsidDel="009E4857" w14:paraId="26D5C33C" w14:textId="32288AE4">
        <w:trPr>
          <w:trHeight w:val="516"/>
          <w:del w:id="2666" w:author="Jose Eduardo VIU" w:date="2023-04-01T20:51:00Z"/>
        </w:trPr>
        <w:tc>
          <w:tcPr>
            <w:tcW w:w="1938" w:type="dxa"/>
          </w:tcPr>
          <w:p w14:paraId="01085C79" w14:textId="05599FD6" w:rsidR="00CB7E31" w:rsidDel="009E4857" w:rsidRDefault="00000000">
            <w:pPr>
              <w:suppressAutoHyphens w:val="0"/>
              <w:spacing w:after="0"/>
              <w:rPr>
                <w:del w:id="2667" w:author="Jose Eduardo VIU" w:date="2023-04-01T20:51:00Z"/>
              </w:rPr>
            </w:pPr>
            <w:del w:id="2668" w:author="Jose Eduardo VIU" w:date="2023-04-01T20:51:00Z">
              <w:r w:rsidDel="009E4857">
                <w:rPr>
                  <w:rFonts w:ascii="Courier New" w:eastAsia="Courier New" w:hAnsi="Courier New" w:cs="Courier New"/>
                </w:rPr>
                <w:delText>gr_poblacion dtype: object</w:delText>
              </w:r>
            </w:del>
          </w:p>
        </w:tc>
        <w:tc>
          <w:tcPr>
            <w:tcW w:w="925" w:type="dxa"/>
          </w:tcPr>
          <w:p w14:paraId="38D036DE" w14:textId="1DED42CE" w:rsidR="00CB7E31" w:rsidDel="009E4857" w:rsidRDefault="00000000">
            <w:pPr>
              <w:suppressAutoHyphens w:val="0"/>
              <w:spacing w:after="0"/>
              <w:ind w:left="115"/>
              <w:rPr>
                <w:del w:id="2669" w:author="Jose Eduardo VIU" w:date="2023-04-01T20:51:00Z"/>
              </w:rPr>
            </w:pPr>
            <w:del w:id="2670" w:author="Jose Eduardo VIU" w:date="2023-04-01T20:51:00Z">
              <w:r w:rsidDel="009E4857">
                <w:rPr>
                  <w:rFonts w:ascii="Courier New" w:eastAsia="Courier New" w:hAnsi="Courier New" w:cs="Courier New"/>
                </w:rPr>
                <w:delText>object</w:delText>
              </w:r>
            </w:del>
          </w:p>
        </w:tc>
      </w:tr>
    </w:tbl>
    <w:p w14:paraId="71AF98E7" w14:textId="37B7EBC4" w:rsidR="00CB7E31" w:rsidDel="009E4857" w:rsidRDefault="00000000">
      <w:pPr>
        <w:pStyle w:val="Ttulo4"/>
        <w:rPr>
          <w:del w:id="2671" w:author="Jose Eduardo VIU" w:date="2023-04-01T20:51:00Z"/>
        </w:rPr>
      </w:pPr>
      <w:del w:id="2672" w:author="Jose Eduardo VIU" w:date="2023-04-01T20:51:00Z">
        <w:r w:rsidDel="009E4857">
          <w:delText>Añadir Columna de Pienso Consumido</w:delText>
        </w:r>
      </w:del>
    </w:p>
    <w:p w14:paraId="7889DA63" w14:textId="442A41E3" w:rsidR="00CB7E31" w:rsidDel="009E4857" w:rsidRDefault="00000000">
      <w:pPr>
        <w:spacing w:after="214" w:line="266" w:lineRule="auto"/>
        <w:ind w:left="583" w:right="2408" w:hanging="598"/>
        <w:rPr>
          <w:del w:id="2673" w:author="Jose Eduardo VIU" w:date="2023-04-01T20:51:00Z"/>
        </w:rPr>
      </w:pPr>
      <w:del w:id="2674" w:author="Jose Eduardo VIU" w:date="2023-04-01T20:51:00Z">
        <w:r>
          <w:rPr>
            <w:noProof/>
          </w:rPr>
          <w:pict w14:anchorId="4DFD16D7">
            <v:group id="Group 32108" o:spid="_x0000_s2873" style="position:absolute;left:0;text-align:left;margin-left:25.9pt;margin-top:-3pt;width:468pt;height:33.1pt;z-index:-503316350" coordsize="59436,4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" o:allowincell="f">
              <v:shape id="Forma libre: forma 170" o:spid="_x0000_s2874" style="position:absolute;width:59436;height:4204;visibility:visible;mso-wrap-style:square;v-text-anchor:top" coordsize="16510,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" path="m70,l16440,v39,,70,31,70,70l16510,1098v,39,-31,70,-70,70l70,1168c31,1168,,1137,,1098l,70c,31,31,,70,xe" fillcolor="#cfcfcf" stroked="f" strokeweight="0">
                <v:path arrowok="t"/>
              </v:shape>
              <v:shape id="Forma libre: forma 171" o:spid="_x0000_s2875" style="position:absolute;left:126;top:126;width:59180;height:3949;visibility:visible;mso-wrap-style:square;v-text-anchor:top" coordsize="16439,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" path="m35,l16405,v19,,35,16,35,35l16440,1063v,19,-16,35,-35,35l35,1098c16,1098,,1082,,1063l,35c,16,16,,35,xe" fillcolor="#f7f7f7" stroked="f" strokeweight="0">
                <v:path arrowok="t"/>
              </v:shape>
            </v:group>
          </w:pict>
        </w:r>
        <w:r w:rsidR="007341E8" w:rsidDel="009E4857">
          <w:rPr>
            <w:rFonts w:ascii="Courier New" w:eastAsia="Courier New" w:hAnsi="Courier New" w:cs="Courier New"/>
            <w:color w:val="303F9F"/>
          </w:rPr>
          <w:delText xml:space="preserve">[ ]: </w:delText>
        </w:r>
        <w:r w:rsidR="007341E8" w:rsidDel="009E4857">
          <w:rPr>
            <w:rFonts w:ascii="Courier New" w:eastAsia="Courier New" w:hAnsi="Courier New" w:cs="Courier New"/>
            <w:i/>
            <w:color w:val="3D7A7A"/>
          </w:rPr>
          <w:delText xml:space="preserve"># Cargamos el fichero del dataset pienso_por_cto.csv </w:delText>
        </w:r>
        <w:r w:rsidR="007341E8" w:rsidDel="009E4857">
          <w:rPr>
            <w:rFonts w:ascii="Courier New" w:eastAsia="Courier New" w:hAnsi="Courier New" w:cs="Courier New"/>
          </w:rPr>
          <w:delText xml:space="preserve">uploaded </w:delText>
        </w:r>
        <w:r w:rsidR="007341E8" w:rsidDel="009E4857">
          <w:rPr>
            <w:rFonts w:ascii="Courier New" w:eastAsia="Courier New" w:hAnsi="Courier New" w:cs="Courier New"/>
            <w:color w:val="666666"/>
          </w:rPr>
          <w:delText xml:space="preserve">= </w:delText>
        </w:r>
        <w:r w:rsidR="007341E8" w:rsidDel="009E4857">
          <w:rPr>
            <w:rFonts w:ascii="Courier New" w:eastAsia="Courier New" w:hAnsi="Courier New" w:cs="Courier New"/>
          </w:rPr>
          <w:delText>files</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upload()</w:delText>
        </w:r>
      </w:del>
    </w:p>
    <w:p w14:paraId="5B8C0D90" w14:textId="23D343D1" w:rsidR="00CB7E31" w:rsidDel="009E4857" w:rsidRDefault="00000000">
      <w:pPr>
        <w:spacing w:after="128" w:line="271" w:lineRule="auto"/>
        <w:ind w:left="528" w:right="117" w:hanging="10"/>
        <w:rPr>
          <w:del w:id="2675" w:author="Jose Eduardo VIU" w:date="2023-04-01T20:51:00Z"/>
        </w:rPr>
      </w:pPr>
      <w:del w:id="2676" w:author="Jose Eduardo VIU" w:date="2023-04-01T20:51:00Z">
        <w:r w:rsidDel="009E4857">
          <w:rPr>
            <w:rFonts w:ascii="Courier New" w:eastAsia="Courier New" w:hAnsi="Courier New" w:cs="Courier New"/>
          </w:rPr>
          <w:delText>&lt;IPython.core.display.HTML object&gt;</w:delText>
        </w:r>
      </w:del>
    </w:p>
    <w:p w14:paraId="26F1220F" w14:textId="2212A94B" w:rsidR="00CB7E31" w:rsidDel="009E4857" w:rsidRDefault="00000000">
      <w:pPr>
        <w:spacing w:after="178" w:line="271" w:lineRule="auto"/>
        <w:ind w:left="528" w:right="117" w:hanging="10"/>
        <w:rPr>
          <w:del w:id="2677" w:author="Jose Eduardo VIU" w:date="2023-04-01T20:51:00Z"/>
        </w:rPr>
      </w:pPr>
      <w:del w:id="2678" w:author="Jose Eduardo VIU" w:date="2023-04-01T20:51:00Z">
        <w:r w:rsidDel="009E4857">
          <w:rPr>
            <w:rFonts w:ascii="Courier New" w:eastAsia="Courier New" w:hAnsi="Courier New" w:cs="Courier New"/>
          </w:rPr>
          <w:delText>Saving pienso_por_cto.csv to pienso_por_cto.csv</w:delText>
        </w:r>
      </w:del>
    </w:p>
    <w:p w14:paraId="0BB45DA3" w14:textId="15CDB119" w:rsidR="00CB7E31" w:rsidDel="009E4857" w:rsidRDefault="00000000">
      <w:pPr>
        <w:spacing w:after="3" w:line="271" w:lineRule="auto"/>
        <w:ind w:left="10" w:right="117" w:hanging="10"/>
        <w:rPr>
          <w:del w:id="2679" w:author="Jose Eduardo VIU" w:date="2023-04-01T20:51:00Z"/>
        </w:rPr>
      </w:pPr>
      <w:del w:id="2680" w:author="Jose Eduardo VIU" w:date="2023-04-01T20:51:00Z">
        <w:r>
          <w:rPr>
            <w:noProof/>
          </w:rPr>
          <w:pict w14:anchorId="4948D07F">
            <v:group id="Group 32109" o:spid="_x0000_s2870" style="position:absolute;left:0;text-align:left;margin-left:25.9pt;margin-top:-3pt;width:468pt;height:19.55pt;z-index:-503316349" coordsize="59436,2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" o:allowincell="f">
              <v:shape id="Forma libre: forma 173" o:spid="_x0000_s2871" style="position:absolute;width:59436;height:2484;visibility:visible;mso-wrap-style:square;v-text-anchor:top" coordsize="16510,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" path="m70,l16440,v39,,70,31,70,70l16510,620v,39,-31,70,-70,70l70,690c31,690,,659,,620l,70c,31,31,,70,xe" fillcolor="#cfcfcf" stroked="f" strokeweight="0">
                <v:path arrowok="t"/>
              </v:shape>
              <v:shape id="Forma libre: forma 174" o:spid="_x0000_s2872" style="position:absolute;left:126;top:126;width:59180;height:2228;visibility:visible;mso-wrap-style:square;v-text-anchor:top" coordsize="16439,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" path="m35,l16405,v19,,35,16,35,35l16440,585v,19,-16,35,-35,35l35,620c16,620,,604,,585l,35c,16,16,,35,xe" fillcolor="#f7f7f7" stroked="f" strokeweight="0">
                <v:path arrowok="t"/>
              </v:shape>
            </v:group>
          </w:pict>
        </w:r>
        <w:r w:rsidR="007341E8" w:rsidDel="009E4857">
          <w:rPr>
            <w:rFonts w:ascii="Courier New" w:eastAsia="Courier New" w:hAnsi="Courier New" w:cs="Courier New"/>
            <w:color w:val="303F9F"/>
          </w:rPr>
          <w:delText xml:space="preserve">[ ]: </w:delText>
        </w:r>
        <w:r w:rsidR="007341E8" w:rsidDel="009E4857">
          <w:rPr>
            <w:rFonts w:ascii="Courier New" w:eastAsia="Courier New" w:hAnsi="Courier New" w:cs="Courier New"/>
          </w:rPr>
          <w:delText xml:space="preserve">df_pienso </w:delText>
        </w:r>
        <w:r w:rsidR="007341E8" w:rsidDel="009E4857">
          <w:rPr>
            <w:rFonts w:ascii="Courier New" w:eastAsia="Courier New" w:hAnsi="Courier New" w:cs="Courier New"/>
            <w:color w:val="666666"/>
          </w:rPr>
          <w:delText xml:space="preserve">= </w:delText>
        </w:r>
        <w:r w:rsidR="007341E8" w:rsidDel="009E4857">
          <w:rPr>
            <w:rFonts w:ascii="Courier New" w:eastAsia="Courier New" w:hAnsi="Courier New" w:cs="Courier New"/>
          </w:rPr>
          <w:delText>pd</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read_csv(</w:delText>
        </w:r>
        <w:r w:rsidR="007341E8" w:rsidDel="009E4857">
          <w:rPr>
            <w:rFonts w:ascii="Courier New" w:eastAsia="Courier New" w:hAnsi="Courier New" w:cs="Courier New"/>
            <w:color w:val="BA2121"/>
          </w:rPr>
          <w:delText>'pienso_por_cto.csv'</w:delText>
        </w:r>
        <w:r w:rsidR="007341E8" w:rsidDel="009E4857">
          <w:rPr>
            <w:rFonts w:ascii="Courier New" w:eastAsia="Courier New" w:hAnsi="Courier New" w:cs="Courier New"/>
          </w:rPr>
          <w:delText>, sep</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color w:val="BA2121"/>
          </w:rPr>
          <w:delText>';'</w:delText>
        </w:r>
        <w:r w:rsidR="007341E8" w:rsidDel="009E4857">
          <w:rPr>
            <w:rFonts w:ascii="Courier New" w:eastAsia="Courier New" w:hAnsi="Courier New" w:cs="Courier New"/>
          </w:rPr>
          <w:delText>)</w:delText>
        </w:r>
      </w:del>
    </w:p>
    <w:p w14:paraId="2178F4EF" w14:textId="479679E2" w:rsidR="00CB7E31" w:rsidDel="009E4857" w:rsidRDefault="00000000">
      <w:pPr>
        <w:spacing w:after="187"/>
        <w:rPr>
          <w:del w:id="2681" w:author="Jose Eduardo VIU" w:date="2023-04-01T20:51:00Z"/>
        </w:rPr>
      </w:pPr>
      <w:del w:id="2682" w:author="Jose Eduardo VIU" w:date="2023-04-01T20:51:00Z">
        <w:r>
          <w:pict w14:anchorId="6E973958">
            <v:group id="Group 30709" o:spid="_x0000_s2863" style="width:493.9pt;height:19.6pt;mso-position-horizontal-relative:char;mso-position-vertical-relative:line" coordsize="62726,2487">
              <v:shape id="Forma libre: forma 176" o:spid="_x0000_s2864" style="position:absolute;left:3290;width:59436;height:2487;visibility:visible;mso-wrap-style:square;v-text-anchor:top" coordsize="16510,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" path="m70,l16440,v39,,70,31,70,70l16510,621v,39,-31,70,-70,70l70,691c31,691,,660,,621l,70c,31,31,,70,xe" fillcolor="#cfcfcf" stroked="f" strokeweight="0">
                <v:path arrowok="t"/>
              </v:shape>
              <v:shape id="Forma libre: forma 177" o:spid="_x0000_s2865" style="position:absolute;left:3416;top:126;width:59180;height:2235;visibility:visible;mso-wrap-style:square;v-text-anchor:top" coordsize="16439,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" path="m35,l16405,v19,,35,16,35,35l16440,586v,19,-16,35,-35,35l35,621c16,621,,605,,586l,35c,16,16,,35,xe" fillcolor="#f7f7f7" stroked="f" strokeweight="0">
                <v:path arrowok="t"/>
              </v:shape>
              <v:shape id="Cuadro de texto 178" o:spid="_x0000_s2866" type="#_x0000_t202" style="position:absolute;top:388;width:386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" filled="f" stroked="f" strokeweight="0">
                <v:textbox inset="0,0,0,0">
                  <w:txbxContent>
                    <w:p w14:paraId="2E41BF1C" w14:textId="77777777" w:rsidR="00CB7E31" w:rsidRDefault="00000000">
                      <w:pPr>
                        <w:overflowPunct w:val="0"/>
                        <w:spacing w:after="0" w:line="240" w:lineRule="auto"/>
                      </w:pPr>
                      <w:r>
                        <w:rPr>
                          <w:rFonts w:asciiTheme="minorHAnsi" w:hAnsiTheme="minorHAnsi" w:cstheme="minorBidi"/>
                          <w:color w:val="303F9F"/>
                        </w:rPr>
                        <w:t>[</w:t>
                      </w:r>
                      <w:r>
                        <w:rPr>
                          <w:rFonts w:asciiTheme="minorHAnsi" w:hAnsiTheme="minorHAnsi" w:cstheme="minorBidi"/>
                          <w:color w:val="303F9F"/>
                          <w:spacing w:val="-16"/>
                        </w:rPr>
                        <w:t xml:space="preserve"> </w:t>
                      </w:r>
                      <w:r>
                        <w:rPr>
                          <w:rFonts w:asciiTheme="minorHAnsi" w:hAnsiTheme="minorHAnsi" w:cstheme="minorBidi"/>
                          <w:color w:val="303F9F"/>
                        </w:rPr>
                        <w:t>]:</w:t>
                      </w:r>
                    </w:p>
                  </w:txbxContent>
                </v:textbox>
              </v:shape>
              <v:shape id="Cuadro de texto 179" o:spid="_x0000_s2867" type="#_x0000_t202" style="position:absolute;left:3798;top:388;width:870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" filled="f" stroked="f" strokeweight="0">
                <v:textbox inset="0,0,0,0">
                  <w:txbxContent>
                    <w:p w14:paraId="50E2C337" w14:textId="77777777" w:rsidR="00CB7E31" w:rsidRDefault="00000000">
                      <w:pPr>
                        <w:overflowPunct w:val="0"/>
                        <w:spacing w:after="0" w:line="240" w:lineRule="auto"/>
                      </w:pPr>
                      <w:r>
                        <w:rPr>
                          <w:rFonts w:asciiTheme="minorHAnsi" w:hAnsiTheme="minorHAnsi" w:cstheme="minorBidi"/>
                        </w:rPr>
                        <w:t>df_pienso</w:t>
                      </w:r>
                    </w:p>
                  </w:txbxContent>
                </v:textbox>
              </v:shape>
              <v:shape id="Cuadro de texto 180" o:spid="_x0000_s2868" type="#_x0000_t202" style="position:absolute;left:10342;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" filled="f" stroked="f" strokeweight="0">
                <v:textbox inset="0,0,0,0">
                  <w:txbxContent>
                    <w:p w14:paraId="7CBA7A87"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181" o:spid="_x0000_s2869" type="#_x0000_t202" style="position:absolute;left:11066;top:388;width:580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" filled="f" stroked="f" strokeweight="0">
                <v:textbox inset="0,0,0,0">
                  <w:txbxContent>
                    <w:p w14:paraId="02641E4C" w14:textId="77777777" w:rsidR="00CB7E31" w:rsidRDefault="00000000">
                      <w:pPr>
                        <w:overflowPunct w:val="0"/>
                        <w:spacing w:after="0" w:line="240" w:lineRule="auto"/>
                      </w:pPr>
                      <w:r>
                        <w:rPr>
                          <w:rFonts w:asciiTheme="minorHAnsi" w:hAnsiTheme="minorHAnsi" w:cstheme="minorBidi"/>
                        </w:rPr>
                        <w:t>head()</w:t>
                      </w:r>
                    </w:p>
                  </w:txbxContent>
                </v:textbox>
              </v:shape>
              <w10:anchorlock/>
            </v:group>
          </w:pict>
        </w:r>
      </w:del>
    </w:p>
    <w:p w14:paraId="38592993" w14:textId="19132AB2" w:rsidR="00CB7E31" w:rsidDel="009E4857" w:rsidRDefault="00000000">
      <w:pPr>
        <w:tabs>
          <w:tab w:val="center" w:pos="1848"/>
        </w:tabs>
        <w:spacing w:after="3" w:line="271" w:lineRule="auto"/>
        <w:rPr>
          <w:del w:id="2683" w:author="Jose Eduardo VIU" w:date="2023-04-01T20:51:00Z"/>
        </w:rPr>
      </w:pPr>
      <w:del w:id="2684" w:author="Jose Eduardo VIU" w:date="2023-04-01T20:51:00Z">
        <w:r w:rsidDel="009E4857">
          <w:rPr>
            <w:rFonts w:ascii="Courier New" w:eastAsia="Courier New" w:hAnsi="Courier New" w:cs="Courier New"/>
            <w:color w:val="D84315"/>
          </w:rPr>
          <w:delText>[ ]:</w:delText>
        </w:r>
        <w:r w:rsidDel="009E4857">
          <w:rPr>
            <w:rFonts w:ascii="Courier New" w:eastAsia="Courier New" w:hAnsi="Courier New" w:cs="Courier New"/>
            <w:color w:val="D84315"/>
          </w:rPr>
          <w:tab/>
        </w:r>
        <w:r w:rsidDel="009E4857">
          <w:rPr>
            <w:rFonts w:ascii="Courier New" w:eastAsia="Courier New" w:hAnsi="Courier New" w:cs="Courier New"/>
          </w:rPr>
          <w:delText>Contra KgPienso</w:delText>
        </w:r>
      </w:del>
    </w:p>
    <w:tbl>
      <w:tblPr>
        <w:tblStyle w:val="TableGrid"/>
        <w:tblW w:w="2176" w:type="dxa"/>
        <w:tblInd w:w="588" w:type="dxa"/>
        <w:tblLayout w:type="fixed"/>
        <w:tblLook w:val="04A0" w:firstRow="1" w:lastRow="0" w:firstColumn="1" w:lastColumn="0" w:noHBand="0" w:noVBand="1"/>
      </w:tblPr>
      <w:tblGrid>
        <w:gridCol w:w="1251"/>
        <w:gridCol w:w="925"/>
      </w:tblGrid>
      <w:tr w:rsidR="00CB7E31" w:rsidDel="009E4857" w14:paraId="22EF808E" w14:textId="7A25DE53">
        <w:trPr>
          <w:trHeight w:val="245"/>
          <w:del w:id="2685" w:author="Jose Eduardo VIU" w:date="2023-04-01T20:51:00Z"/>
        </w:trPr>
        <w:tc>
          <w:tcPr>
            <w:tcW w:w="1250" w:type="dxa"/>
          </w:tcPr>
          <w:p w14:paraId="4F9CC172" w14:textId="7FBBED92" w:rsidR="00CB7E31" w:rsidDel="009E4857" w:rsidRDefault="00000000">
            <w:pPr>
              <w:suppressAutoHyphens w:val="0"/>
              <w:spacing w:after="0"/>
              <w:rPr>
                <w:del w:id="2686" w:author="Jose Eduardo VIU" w:date="2023-04-01T20:51:00Z"/>
              </w:rPr>
            </w:pPr>
            <w:del w:id="2687" w:author="Jose Eduardo VIU" w:date="2023-04-01T20:51:00Z">
              <w:r w:rsidDel="009E4857">
                <w:rPr>
                  <w:rFonts w:ascii="Courier New" w:eastAsia="Courier New" w:hAnsi="Courier New" w:cs="Courier New"/>
                </w:rPr>
                <w:delText>0 200191</w:delText>
              </w:r>
            </w:del>
          </w:p>
        </w:tc>
        <w:tc>
          <w:tcPr>
            <w:tcW w:w="925" w:type="dxa"/>
          </w:tcPr>
          <w:p w14:paraId="4BB61279" w14:textId="7E5ABD87" w:rsidR="00CB7E31" w:rsidDel="009E4857" w:rsidRDefault="00000000">
            <w:pPr>
              <w:suppressAutoHyphens w:val="0"/>
              <w:spacing w:after="0"/>
              <w:ind w:left="115"/>
              <w:rPr>
                <w:del w:id="2688" w:author="Jose Eduardo VIU" w:date="2023-04-01T20:51:00Z"/>
              </w:rPr>
            </w:pPr>
            <w:del w:id="2689" w:author="Jose Eduardo VIU" w:date="2023-04-01T20:51:00Z">
              <w:r w:rsidDel="009E4857">
                <w:rPr>
                  <w:rFonts w:ascii="Courier New" w:eastAsia="Courier New" w:hAnsi="Courier New" w:cs="Courier New"/>
                </w:rPr>
                <w:delText>136400</w:delText>
              </w:r>
            </w:del>
          </w:p>
        </w:tc>
      </w:tr>
      <w:tr w:rsidR="00CB7E31" w:rsidDel="009E4857" w14:paraId="15A84A65" w14:textId="139E31ED">
        <w:trPr>
          <w:trHeight w:val="271"/>
          <w:del w:id="2690" w:author="Jose Eduardo VIU" w:date="2023-04-01T20:51:00Z"/>
        </w:trPr>
        <w:tc>
          <w:tcPr>
            <w:tcW w:w="1250" w:type="dxa"/>
          </w:tcPr>
          <w:p w14:paraId="59237DD5" w14:textId="355D980D" w:rsidR="00CB7E31" w:rsidDel="009E4857" w:rsidRDefault="00000000">
            <w:pPr>
              <w:tabs>
                <w:tab w:val="center" w:pos="745"/>
              </w:tabs>
              <w:suppressAutoHyphens w:val="0"/>
              <w:spacing w:after="0"/>
              <w:rPr>
                <w:del w:id="2691" w:author="Jose Eduardo VIU" w:date="2023-04-01T20:51:00Z"/>
              </w:rPr>
            </w:pPr>
            <w:del w:id="2692" w:author="Jose Eduardo VIU" w:date="2023-04-01T20:51:00Z">
              <w:r w:rsidDel="009E4857">
                <w:rPr>
                  <w:rFonts w:ascii="Courier New" w:eastAsia="Courier New" w:hAnsi="Courier New" w:cs="Courier New"/>
                </w:rPr>
                <w:delText>1</w:delText>
              </w:r>
              <w:r w:rsidDel="009E4857">
                <w:rPr>
                  <w:rFonts w:ascii="Courier New" w:eastAsia="Courier New" w:hAnsi="Courier New" w:cs="Courier New"/>
                </w:rPr>
                <w:tab/>
                <w:delText>23803</w:delText>
              </w:r>
            </w:del>
          </w:p>
        </w:tc>
        <w:tc>
          <w:tcPr>
            <w:tcW w:w="925" w:type="dxa"/>
          </w:tcPr>
          <w:p w14:paraId="419F41B3" w14:textId="0A1CF2E0" w:rsidR="00CB7E31" w:rsidDel="009E4857" w:rsidRDefault="00000000">
            <w:pPr>
              <w:suppressAutoHyphens w:val="0"/>
              <w:spacing w:after="0"/>
              <w:rPr>
                <w:del w:id="2693" w:author="Jose Eduardo VIU" w:date="2023-04-01T20:51:00Z"/>
              </w:rPr>
            </w:pPr>
            <w:del w:id="2694" w:author="Jose Eduardo VIU" w:date="2023-04-01T20:51:00Z">
              <w:r w:rsidDel="009E4857">
                <w:rPr>
                  <w:rFonts w:ascii="Courier New" w:eastAsia="Courier New" w:hAnsi="Courier New" w:cs="Courier New"/>
                </w:rPr>
                <w:delText>1180850</w:delText>
              </w:r>
            </w:del>
          </w:p>
        </w:tc>
      </w:tr>
      <w:tr w:rsidR="00CB7E31" w:rsidDel="009E4857" w14:paraId="1D3C4E5C" w14:textId="7BC223FC">
        <w:trPr>
          <w:trHeight w:val="271"/>
          <w:del w:id="2695" w:author="Jose Eduardo VIU" w:date="2023-04-01T20:51:00Z"/>
        </w:trPr>
        <w:tc>
          <w:tcPr>
            <w:tcW w:w="1250" w:type="dxa"/>
          </w:tcPr>
          <w:p w14:paraId="743ABA6A" w14:textId="658B3D8E" w:rsidR="00CB7E31" w:rsidDel="009E4857" w:rsidRDefault="00000000">
            <w:pPr>
              <w:tabs>
                <w:tab w:val="center" w:pos="802"/>
              </w:tabs>
              <w:suppressAutoHyphens w:val="0"/>
              <w:spacing w:after="0"/>
              <w:rPr>
                <w:del w:id="2696" w:author="Jose Eduardo VIU" w:date="2023-04-01T20:51:00Z"/>
              </w:rPr>
            </w:pPr>
            <w:del w:id="2697" w:author="Jose Eduardo VIU" w:date="2023-04-01T20:51:00Z">
              <w:r w:rsidDel="009E4857">
                <w:rPr>
                  <w:rFonts w:ascii="Courier New" w:eastAsia="Courier New" w:hAnsi="Courier New" w:cs="Courier New"/>
                </w:rPr>
                <w:delText>2</w:delText>
              </w:r>
              <w:r w:rsidDel="009E4857">
                <w:rPr>
                  <w:rFonts w:ascii="Courier New" w:eastAsia="Courier New" w:hAnsi="Courier New" w:cs="Courier New"/>
                </w:rPr>
                <w:tab/>
                <w:delText>3047</w:delText>
              </w:r>
            </w:del>
          </w:p>
        </w:tc>
        <w:tc>
          <w:tcPr>
            <w:tcW w:w="925" w:type="dxa"/>
          </w:tcPr>
          <w:p w14:paraId="0C0E576B" w14:textId="1154C2CE" w:rsidR="00CB7E31" w:rsidDel="009E4857" w:rsidRDefault="00000000">
            <w:pPr>
              <w:suppressAutoHyphens w:val="0"/>
              <w:spacing w:after="0"/>
              <w:ind w:left="115"/>
              <w:rPr>
                <w:del w:id="2698" w:author="Jose Eduardo VIU" w:date="2023-04-01T20:51:00Z"/>
              </w:rPr>
            </w:pPr>
            <w:del w:id="2699" w:author="Jose Eduardo VIU" w:date="2023-04-01T20:51:00Z">
              <w:r w:rsidDel="009E4857">
                <w:rPr>
                  <w:rFonts w:ascii="Courier New" w:eastAsia="Courier New" w:hAnsi="Courier New" w:cs="Courier New"/>
                </w:rPr>
                <w:delText>264020</w:delText>
              </w:r>
            </w:del>
          </w:p>
        </w:tc>
      </w:tr>
      <w:tr w:rsidR="00CB7E31" w:rsidDel="009E4857" w14:paraId="2B2DE002" w14:textId="043F51E9">
        <w:trPr>
          <w:trHeight w:val="271"/>
          <w:del w:id="2700" w:author="Jose Eduardo VIU" w:date="2023-04-01T20:51:00Z"/>
        </w:trPr>
        <w:tc>
          <w:tcPr>
            <w:tcW w:w="1250" w:type="dxa"/>
          </w:tcPr>
          <w:p w14:paraId="2D96D286" w14:textId="22E1FD4A" w:rsidR="00CB7E31" w:rsidDel="009E4857" w:rsidRDefault="00000000">
            <w:pPr>
              <w:suppressAutoHyphens w:val="0"/>
              <w:spacing w:after="0"/>
              <w:rPr>
                <w:del w:id="2701" w:author="Jose Eduardo VIU" w:date="2023-04-01T20:51:00Z"/>
              </w:rPr>
            </w:pPr>
            <w:del w:id="2702" w:author="Jose Eduardo VIU" w:date="2023-04-01T20:51:00Z">
              <w:r w:rsidDel="009E4857">
                <w:rPr>
                  <w:rFonts w:ascii="Courier New" w:eastAsia="Courier New" w:hAnsi="Courier New" w:cs="Courier New"/>
                </w:rPr>
                <w:delText>3 200073</w:delText>
              </w:r>
            </w:del>
          </w:p>
        </w:tc>
        <w:tc>
          <w:tcPr>
            <w:tcW w:w="925" w:type="dxa"/>
          </w:tcPr>
          <w:p w14:paraId="0E1733E0" w14:textId="79CB3864" w:rsidR="00CB7E31" w:rsidDel="009E4857" w:rsidRDefault="00000000">
            <w:pPr>
              <w:suppressAutoHyphens w:val="0"/>
              <w:spacing w:after="0"/>
              <w:ind w:left="115"/>
              <w:rPr>
                <w:del w:id="2703" w:author="Jose Eduardo VIU" w:date="2023-04-01T20:51:00Z"/>
              </w:rPr>
            </w:pPr>
            <w:del w:id="2704" w:author="Jose Eduardo VIU" w:date="2023-04-01T20:51:00Z">
              <w:r w:rsidDel="009E4857">
                <w:rPr>
                  <w:rFonts w:ascii="Courier New" w:eastAsia="Courier New" w:hAnsi="Courier New" w:cs="Courier New"/>
                </w:rPr>
                <w:delText>303050</w:delText>
              </w:r>
            </w:del>
          </w:p>
        </w:tc>
      </w:tr>
      <w:tr w:rsidR="00CB7E31" w:rsidDel="009E4857" w14:paraId="2932CD67" w14:textId="6485F12F">
        <w:trPr>
          <w:trHeight w:val="245"/>
          <w:del w:id="2705" w:author="Jose Eduardo VIU" w:date="2023-04-01T20:51:00Z"/>
        </w:trPr>
        <w:tc>
          <w:tcPr>
            <w:tcW w:w="1250" w:type="dxa"/>
          </w:tcPr>
          <w:p w14:paraId="19F77915" w14:textId="12CDD97C" w:rsidR="00CB7E31" w:rsidDel="009E4857" w:rsidRDefault="00000000">
            <w:pPr>
              <w:tabs>
                <w:tab w:val="center" w:pos="802"/>
              </w:tabs>
              <w:suppressAutoHyphens w:val="0"/>
              <w:spacing w:after="0"/>
              <w:rPr>
                <w:del w:id="2706" w:author="Jose Eduardo VIU" w:date="2023-04-01T20:51:00Z"/>
              </w:rPr>
            </w:pPr>
            <w:del w:id="2707" w:author="Jose Eduardo VIU" w:date="2023-04-01T20:51:00Z">
              <w:r w:rsidDel="009E4857">
                <w:rPr>
                  <w:rFonts w:ascii="Courier New" w:eastAsia="Courier New" w:hAnsi="Courier New" w:cs="Courier New"/>
                </w:rPr>
                <w:delText>4</w:delText>
              </w:r>
              <w:r w:rsidDel="009E4857">
                <w:rPr>
                  <w:rFonts w:ascii="Courier New" w:eastAsia="Courier New" w:hAnsi="Courier New" w:cs="Courier New"/>
                </w:rPr>
                <w:tab/>
                <w:delText>2873</w:delText>
              </w:r>
            </w:del>
          </w:p>
        </w:tc>
        <w:tc>
          <w:tcPr>
            <w:tcW w:w="925" w:type="dxa"/>
          </w:tcPr>
          <w:p w14:paraId="45ECD1A0" w14:textId="400D97D1" w:rsidR="00CB7E31" w:rsidDel="009E4857" w:rsidRDefault="00000000">
            <w:pPr>
              <w:suppressAutoHyphens w:val="0"/>
              <w:spacing w:after="0"/>
              <w:ind w:left="115"/>
              <w:rPr>
                <w:del w:id="2708" w:author="Jose Eduardo VIU" w:date="2023-04-01T20:51:00Z"/>
              </w:rPr>
            </w:pPr>
            <w:del w:id="2709" w:author="Jose Eduardo VIU" w:date="2023-04-01T20:51:00Z">
              <w:r w:rsidDel="009E4857">
                <w:rPr>
                  <w:rFonts w:ascii="Courier New" w:eastAsia="Courier New" w:hAnsi="Courier New" w:cs="Courier New"/>
                </w:rPr>
                <w:delText>225440</w:delText>
              </w:r>
            </w:del>
          </w:p>
        </w:tc>
      </w:tr>
    </w:tbl>
    <w:p w14:paraId="1CFEBFF0" w14:textId="2044C77C" w:rsidR="00CB7E31" w:rsidDel="009E4857" w:rsidRDefault="00000000">
      <w:pPr>
        <w:spacing w:after="155"/>
        <w:rPr>
          <w:del w:id="2710" w:author="Jose Eduardo VIU" w:date="2023-04-01T20:51:00Z"/>
        </w:rPr>
      </w:pPr>
      <w:del w:id="2711" w:author="Jose Eduardo VIU" w:date="2023-04-01T20:51:00Z">
        <w:r>
          <w:pict w14:anchorId="7644C304">
            <v:group id="Group 30710" o:spid="_x0000_s2856" style="width:493.9pt;height:19.6pt;mso-position-horizontal-relative:char;mso-position-vertical-relative:line" coordsize="62726,2487">
              <v:shape id="Forma libre: forma 183" o:spid="_x0000_s2857" style="position:absolute;left:3290;width:59436;height:2487;visibility:visible;mso-wrap-style:square;v-text-anchor:top" coordsize="16510,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" path="m70,-1r16370,c16479,-1,16510,30,16510,69r,551c16510,659,16479,690,16440,690l70,690c31,690,,659,,620l,69c,30,31,-1,70,-1xe" fillcolor="#cfcfcf" stroked="f" strokeweight="0">
                <v:path arrowok="t"/>
              </v:shape>
              <v:shape id="Forma libre: forma 184" o:spid="_x0000_s2858" style="position:absolute;left:3416;top:126;width:59180;height:2235;visibility:visible;mso-wrap-style:square;v-text-anchor:top" coordsize="16439,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" path="m35,-1r16370,c16424,-1,16440,15,16440,34r,551c16440,604,16424,620,16405,620l35,620c16,620,,604,,585l,34c,15,16,-1,35,-1xe" fillcolor="#f7f7f7" stroked="f" strokeweight="0">
                <v:path arrowok="t"/>
              </v:shape>
              <v:shape id="Cuadro de texto 185" o:spid="_x0000_s2859" type="#_x0000_t202" style="position:absolute;top:388;width:386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" filled="f" stroked="f" strokeweight="0">
                <v:textbox inset="0,0,0,0">
                  <w:txbxContent>
                    <w:p w14:paraId="32BFA962" w14:textId="77777777" w:rsidR="00CB7E31" w:rsidRDefault="00000000">
                      <w:pPr>
                        <w:overflowPunct w:val="0"/>
                        <w:spacing w:after="0" w:line="240" w:lineRule="auto"/>
                      </w:pPr>
                      <w:r>
                        <w:rPr>
                          <w:rFonts w:asciiTheme="minorHAnsi" w:hAnsiTheme="minorHAnsi" w:cstheme="minorBidi"/>
                          <w:color w:val="303F9F"/>
                        </w:rPr>
                        <w:t>[</w:t>
                      </w:r>
                      <w:r>
                        <w:rPr>
                          <w:rFonts w:asciiTheme="minorHAnsi" w:hAnsiTheme="minorHAnsi" w:cstheme="minorBidi"/>
                          <w:color w:val="303F9F"/>
                          <w:spacing w:val="-16"/>
                        </w:rPr>
                        <w:t xml:space="preserve"> </w:t>
                      </w:r>
                      <w:r>
                        <w:rPr>
                          <w:rFonts w:asciiTheme="minorHAnsi" w:hAnsiTheme="minorHAnsi" w:cstheme="minorBidi"/>
                          <w:color w:val="303F9F"/>
                        </w:rPr>
                        <w:t>]:</w:t>
                      </w:r>
                    </w:p>
                  </w:txbxContent>
                </v:textbox>
              </v:shape>
              <v:shape id="Cuadro de texto 186" o:spid="_x0000_s2860" type="#_x0000_t202" style="position:absolute;left:3798;top:388;width:870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" filled="f" stroked="f" strokeweight="0">
                <v:textbox inset="0,0,0,0">
                  <w:txbxContent>
                    <w:p w14:paraId="78CF4111" w14:textId="77777777" w:rsidR="00CB7E31" w:rsidRDefault="00000000">
                      <w:pPr>
                        <w:overflowPunct w:val="0"/>
                        <w:spacing w:after="0" w:line="240" w:lineRule="auto"/>
                      </w:pPr>
                      <w:r>
                        <w:rPr>
                          <w:rFonts w:asciiTheme="minorHAnsi" w:hAnsiTheme="minorHAnsi" w:cstheme="minorBidi"/>
                        </w:rPr>
                        <w:t>df_pienso</w:t>
                      </w:r>
                    </w:p>
                  </w:txbxContent>
                </v:textbox>
              </v:shape>
              <v:shape id="Cuadro de texto 187" o:spid="_x0000_s2861" type="#_x0000_t202" style="position:absolute;left:10342;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" filled="f" stroked="f" strokeweight="0">
                <v:textbox inset="0,0,0,0">
                  <w:txbxContent>
                    <w:p w14:paraId="18DEDB68"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188" o:spid="_x0000_s2862" type="#_x0000_t202" style="position:absolute;left:11066;top:388;width:580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" filled="f" stroked="f" strokeweight="0">
                <v:textbox inset="0,0,0,0">
                  <w:txbxContent>
                    <w:p w14:paraId="1A88D167" w14:textId="77777777" w:rsidR="00CB7E31" w:rsidRDefault="00000000">
                      <w:pPr>
                        <w:overflowPunct w:val="0"/>
                        <w:spacing w:after="0" w:line="240" w:lineRule="auto"/>
                      </w:pPr>
                      <w:r>
                        <w:rPr>
                          <w:rFonts w:asciiTheme="minorHAnsi" w:hAnsiTheme="minorHAnsi" w:cstheme="minorBidi"/>
                        </w:rPr>
                        <w:t>info()</w:t>
                      </w:r>
                    </w:p>
                  </w:txbxContent>
                </v:textbox>
              </v:shape>
              <w10:anchorlock/>
            </v:group>
          </w:pict>
        </w:r>
      </w:del>
    </w:p>
    <w:p w14:paraId="741613A8" w14:textId="33D96228" w:rsidR="00CB7E31" w:rsidDel="009E4857" w:rsidRDefault="00000000">
      <w:pPr>
        <w:spacing w:after="3" w:line="271" w:lineRule="auto"/>
        <w:ind w:left="528" w:right="4893" w:hanging="10"/>
        <w:rPr>
          <w:del w:id="2712" w:author="Jose Eduardo VIU" w:date="2023-04-01T20:51:00Z"/>
        </w:rPr>
      </w:pPr>
      <w:del w:id="2713" w:author="Jose Eduardo VIU" w:date="2023-04-01T20:51:00Z">
        <w:r w:rsidDel="009E4857">
          <w:rPr>
            <w:rFonts w:ascii="Courier New" w:eastAsia="Courier New" w:hAnsi="Courier New" w:cs="Courier New"/>
          </w:rPr>
          <w:delText>&lt;class 'pandas.core.frame.DataFrame'&gt; RangeIndex: 5357 entries, 0 to 5356 Data columns (total 2 columns):</w:delText>
        </w:r>
      </w:del>
    </w:p>
    <w:p w14:paraId="0DFCFA16" w14:textId="0EAC70F2" w:rsidR="00CB7E31" w:rsidDel="009E4857" w:rsidRDefault="00000000">
      <w:pPr>
        <w:spacing w:after="3" w:line="271" w:lineRule="auto"/>
        <w:ind w:left="518" w:right="4893" w:firstLine="115"/>
        <w:rPr>
          <w:del w:id="2714" w:author="Jose Eduardo VIU" w:date="2023-04-01T20:51:00Z"/>
        </w:rPr>
      </w:pPr>
      <w:del w:id="2715" w:author="Jose Eduardo VIU" w:date="2023-04-01T20:51:00Z">
        <w:r w:rsidDel="009E4857">
          <w:rPr>
            <w:rFonts w:ascii="Courier New" w:eastAsia="Courier New" w:hAnsi="Courier New" w:cs="Courier New"/>
          </w:rPr>
          <w:delText># Column Non-Null Count Dtype --- ------ -------------- -----</w:delText>
        </w:r>
      </w:del>
    </w:p>
    <w:p w14:paraId="3D12E0C1" w14:textId="247B3AD0" w:rsidR="00CB7E31" w:rsidDel="009E4857" w:rsidRDefault="00000000">
      <w:pPr>
        <w:spacing w:after="3" w:line="271" w:lineRule="auto"/>
        <w:ind w:left="593" w:right="5122" w:hanging="10"/>
        <w:rPr>
          <w:del w:id="2716" w:author="Jose Eduardo VIU" w:date="2023-04-01T20:51:00Z"/>
        </w:rPr>
      </w:pPr>
      <w:del w:id="2717" w:author="Jose Eduardo VIU" w:date="2023-04-01T20:51:00Z">
        <w:r w:rsidDel="009E4857">
          <w:rPr>
            <w:rFonts w:ascii="Courier New" w:eastAsia="Courier New" w:hAnsi="Courier New" w:cs="Courier New"/>
          </w:rPr>
          <w:delText>0</w:delText>
        </w:r>
        <w:r w:rsidDel="009E4857">
          <w:rPr>
            <w:rFonts w:ascii="Courier New" w:eastAsia="Courier New" w:hAnsi="Courier New" w:cs="Courier New"/>
          </w:rPr>
          <w:tab/>
          <w:delText>Contra</w:delText>
        </w:r>
        <w:r w:rsidDel="009E4857">
          <w:rPr>
            <w:rFonts w:ascii="Courier New" w:eastAsia="Courier New" w:hAnsi="Courier New" w:cs="Courier New"/>
          </w:rPr>
          <w:tab/>
          <w:delText>5357 non-null</w:delText>
        </w:r>
        <w:r w:rsidDel="009E4857">
          <w:rPr>
            <w:rFonts w:ascii="Courier New" w:eastAsia="Courier New" w:hAnsi="Courier New" w:cs="Courier New"/>
          </w:rPr>
          <w:tab/>
          <w:delText>int64 1</w:delText>
        </w:r>
        <w:r w:rsidDel="009E4857">
          <w:rPr>
            <w:rFonts w:ascii="Courier New" w:eastAsia="Courier New" w:hAnsi="Courier New" w:cs="Courier New"/>
          </w:rPr>
          <w:tab/>
          <w:delText>KgPienso 5357 non-null</w:delText>
        </w:r>
        <w:r w:rsidDel="009E4857">
          <w:rPr>
            <w:rFonts w:ascii="Courier New" w:eastAsia="Courier New" w:hAnsi="Courier New" w:cs="Courier New"/>
          </w:rPr>
          <w:tab/>
          <w:delText>int64</w:delText>
        </w:r>
      </w:del>
    </w:p>
    <w:p w14:paraId="18451FE3" w14:textId="006F6C2D" w:rsidR="00CB7E31" w:rsidDel="009E4857" w:rsidRDefault="00000000">
      <w:pPr>
        <w:spacing w:after="178" w:line="271" w:lineRule="auto"/>
        <w:ind w:left="528" w:right="6840" w:hanging="10"/>
        <w:rPr>
          <w:del w:id="2718" w:author="Jose Eduardo VIU" w:date="2023-04-01T20:51:00Z"/>
        </w:rPr>
      </w:pPr>
      <w:del w:id="2719" w:author="Jose Eduardo VIU" w:date="2023-04-01T20:51:00Z">
        <w:r w:rsidDel="009E4857">
          <w:rPr>
            <w:rFonts w:ascii="Courier New" w:eastAsia="Courier New" w:hAnsi="Courier New" w:cs="Courier New"/>
          </w:rPr>
          <w:delText>dtypes: int64(2) memory usage: 83.8 KB</w:delText>
        </w:r>
      </w:del>
    </w:p>
    <w:p w14:paraId="2EE4FDCA" w14:textId="2170D26D" w:rsidR="00CB7E31" w:rsidDel="009E4857" w:rsidRDefault="00000000">
      <w:pPr>
        <w:spacing w:after="266" w:line="266" w:lineRule="auto"/>
        <w:ind w:left="-5" w:right="1018" w:hanging="10"/>
        <w:rPr>
          <w:del w:id="2720" w:author="Jose Eduardo VIU" w:date="2023-04-01T20:51:00Z"/>
        </w:rPr>
      </w:pPr>
      <w:del w:id="2721" w:author="Jose Eduardo VIU" w:date="2023-04-01T20:51:00Z">
        <w:r w:rsidDel="009E4857">
          <w:rPr>
            <w:rFonts w:ascii="Courier New" w:eastAsia="Courier New" w:hAnsi="Courier New" w:cs="Courier New"/>
            <w:color w:val="303F9F"/>
          </w:rPr>
          <w:delText xml:space="preserve">[ ]: </w:delText>
        </w:r>
        <w:r w:rsidDel="009E4857">
          <w:rPr>
            <w:rFonts w:ascii="Courier New" w:eastAsia="Courier New" w:hAnsi="Courier New" w:cs="Courier New"/>
          </w:rPr>
          <w:delText>df_pienso</w:delText>
        </w:r>
        <w:r w:rsidDel="009E4857">
          <w:rPr>
            <w:rFonts w:ascii="Courier New" w:eastAsia="Courier New" w:hAnsi="Courier New" w:cs="Courier New"/>
            <w:color w:val="666666"/>
          </w:rPr>
          <w:delText>.</w:delText>
        </w:r>
        <w:r w:rsidDel="009E4857">
          <w:rPr>
            <w:rFonts w:ascii="Courier New" w:eastAsia="Courier New" w:hAnsi="Courier New" w:cs="Courier New"/>
          </w:rPr>
          <w:delText xml:space="preserve">columns </w:delText>
        </w:r>
        <w:r w:rsidDel="009E4857">
          <w:rPr>
            <w:rFonts w:ascii="Courier New" w:eastAsia="Courier New" w:hAnsi="Courier New" w:cs="Courier New"/>
            <w:color w:val="666666"/>
          </w:rPr>
          <w:delText xml:space="preserve">= </w:delText>
        </w:r>
        <w:r w:rsidDel="009E4857">
          <w:rPr>
            <w:rFonts w:ascii="Courier New" w:eastAsia="Courier New" w:hAnsi="Courier New" w:cs="Courier New"/>
          </w:rPr>
          <w:delText>[</w:delText>
        </w:r>
        <w:r w:rsidDel="009E4857">
          <w:rPr>
            <w:rFonts w:ascii="Courier New" w:eastAsia="Courier New" w:hAnsi="Courier New" w:cs="Courier New"/>
            <w:color w:val="BA2121"/>
          </w:rPr>
          <w:delText>"ct_codigo"</w:delText>
        </w:r>
        <w:r w:rsidDel="009E4857">
          <w:rPr>
            <w:rFonts w:ascii="Courier New" w:eastAsia="Courier New" w:hAnsi="Courier New" w:cs="Courier New"/>
          </w:rPr>
          <w:delText>,</w:delText>
        </w:r>
        <w:r w:rsidDel="009E4857">
          <w:rPr>
            <w:rFonts w:ascii="Courier New" w:eastAsia="Courier New" w:hAnsi="Courier New" w:cs="Courier New"/>
            <w:color w:val="BA2121"/>
          </w:rPr>
          <w:delText>"KgPiensoTotal"</w:delText>
        </w:r>
        <w:r w:rsidDel="009E4857">
          <w:rPr>
            <w:rFonts w:ascii="Courier New" w:eastAsia="Courier New" w:hAnsi="Courier New" w:cs="Courier New"/>
          </w:rPr>
          <w:delText>]</w:delText>
        </w:r>
      </w:del>
    </w:p>
    <w:p w14:paraId="21E8FC4F" w14:textId="500D0D6F" w:rsidR="00CB7E31" w:rsidDel="009E4857" w:rsidRDefault="00000000">
      <w:pPr>
        <w:spacing w:after="262" w:line="271" w:lineRule="auto"/>
        <w:ind w:left="10" w:right="117" w:hanging="10"/>
        <w:rPr>
          <w:del w:id="2722" w:author="Jose Eduardo VIU" w:date="2023-04-01T20:51:00Z"/>
        </w:rPr>
      </w:pPr>
      <w:del w:id="2723" w:author="Jose Eduardo VIU" w:date="2023-04-01T20:51:00Z">
        <w:r w:rsidDel="009E4857">
          <w:rPr>
            <w:rFonts w:ascii="Courier New" w:eastAsia="Courier New" w:hAnsi="Courier New" w:cs="Courier New"/>
            <w:color w:val="303F9F"/>
          </w:rPr>
          <w:delText xml:space="preserve">[ ]: </w:delText>
        </w:r>
        <w:r w:rsidDel="009E4857">
          <w:rPr>
            <w:rFonts w:ascii="Courier New" w:eastAsia="Courier New" w:hAnsi="Courier New" w:cs="Courier New"/>
          </w:rPr>
          <w:delText>df_pienso[</w:delText>
        </w:r>
        <w:r w:rsidDel="009E4857">
          <w:rPr>
            <w:rFonts w:ascii="Courier New" w:eastAsia="Courier New" w:hAnsi="Courier New" w:cs="Courier New"/>
            <w:color w:val="BA2121"/>
          </w:rPr>
          <w:delText>"ct_codigo"</w:delText>
        </w:r>
        <w:r w:rsidDel="009E4857">
          <w:rPr>
            <w:rFonts w:ascii="Courier New" w:eastAsia="Courier New" w:hAnsi="Courier New" w:cs="Courier New"/>
          </w:rPr>
          <w:delText xml:space="preserve">] </w:delText>
        </w:r>
        <w:r w:rsidDel="009E4857">
          <w:rPr>
            <w:rFonts w:ascii="Courier New" w:eastAsia="Courier New" w:hAnsi="Courier New" w:cs="Courier New"/>
            <w:color w:val="666666"/>
          </w:rPr>
          <w:delText xml:space="preserve">= </w:delText>
        </w:r>
        <w:r w:rsidDel="009E4857">
          <w:rPr>
            <w:rFonts w:ascii="Courier New" w:eastAsia="Courier New" w:hAnsi="Courier New" w:cs="Courier New"/>
          </w:rPr>
          <w:delText>pd</w:delText>
        </w:r>
        <w:r w:rsidDel="009E4857">
          <w:rPr>
            <w:rFonts w:ascii="Courier New" w:eastAsia="Courier New" w:hAnsi="Courier New" w:cs="Courier New"/>
            <w:color w:val="666666"/>
          </w:rPr>
          <w:delText>.</w:delText>
        </w:r>
        <w:r w:rsidDel="009E4857">
          <w:rPr>
            <w:rFonts w:ascii="Courier New" w:eastAsia="Courier New" w:hAnsi="Courier New" w:cs="Courier New"/>
          </w:rPr>
          <w:delText>to_numeric(df[</w:delText>
        </w:r>
        <w:r w:rsidDel="009E4857">
          <w:rPr>
            <w:rFonts w:ascii="Courier New" w:eastAsia="Courier New" w:hAnsi="Courier New" w:cs="Courier New"/>
            <w:color w:val="BA2121"/>
          </w:rPr>
          <w:delText>"ct_codigo"</w:delText>
        </w:r>
        <w:r w:rsidDel="009E4857">
          <w:rPr>
            <w:rFonts w:ascii="Courier New" w:eastAsia="Courier New" w:hAnsi="Courier New" w:cs="Courier New"/>
          </w:rPr>
          <w:delText>], downcast</w:delText>
        </w:r>
        <w:r w:rsidDel="009E4857">
          <w:rPr>
            <w:rFonts w:ascii="Courier New" w:eastAsia="Courier New" w:hAnsi="Courier New" w:cs="Courier New"/>
            <w:color w:val="666666"/>
          </w:rPr>
          <w:delText>=</w:delText>
        </w:r>
        <w:r w:rsidDel="009E4857">
          <w:rPr>
            <w:rFonts w:ascii="Courier New" w:eastAsia="Courier New" w:hAnsi="Courier New" w:cs="Courier New"/>
            <w:color w:val="BA2121"/>
          </w:rPr>
          <w:delText>'integer'</w:delText>
        </w:r>
        <w:r w:rsidDel="009E4857">
          <w:rPr>
            <w:rFonts w:ascii="Courier New" w:eastAsia="Courier New" w:hAnsi="Courier New" w:cs="Courier New"/>
          </w:rPr>
          <w:delText>)</w:delText>
        </w:r>
      </w:del>
    </w:p>
    <w:p w14:paraId="022438F2" w14:textId="1D907FB9" w:rsidR="00CB7E31" w:rsidDel="009E4857" w:rsidRDefault="00000000">
      <w:pPr>
        <w:spacing w:after="395" w:line="266" w:lineRule="auto"/>
        <w:ind w:left="583" w:right="3324" w:hanging="598"/>
        <w:rPr>
          <w:del w:id="2724" w:author="Jose Eduardo VIU" w:date="2023-04-01T20:51:00Z"/>
        </w:rPr>
      </w:pPr>
      <w:del w:id="2725" w:author="Jose Eduardo VIU" w:date="2023-04-01T20:51:00Z">
        <w:r>
          <w:rPr>
            <w:noProof/>
          </w:rPr>
          <w:pict w14:anchorId="1F21906C">
            <v:group id="Group 30711" o:spid="_x0000_s2849" style="position:absolute;left:0;text-align:left;margin-left:25.9pt;margin-top:-55.8pt;width:468pt;height:85.9pt;z-index:-503316346" coordsize="59436,10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" o:allowincell="f">
              <v:shape id="Forma libre: forma 190" o:spid="_x0000_s2850" style="position:absolute;width:59436;height:2487;visibility:visible;mso-wrap-style:square;v-text-anchor:top" coordsize="16510,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" path="m70,1r16370,c16479,1,16510,32,16510,71r,551c16510,661,16479,692,16440,692l70,692c31,692,,661,,622l,71c,32,31,1,70,1xe" fillcolor="#cfcfcf" stroked="f" strokeweight="0">
                <v:path arrowok="t"/>
              </v:shape>
              <v:shape id="Forma libre: forma 191" o:spid="_x0000_s2851" style="position:absolute;left:126;top:126;width:59180;height:2235;visibility:visible;mso-wrap-style:square;v-text-anchor:top" coordsize="16439,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" path="m35,l16405,v19,,35,16,35,35l16440,586v,19,-16,35,-35,35l35,621c16,621,,605,,586l,35c,16,16,,35,xe" fillcolor="#f7f7f7" stroked="f" strokeweight="0">
                <v:path arrowok="t"/>
              </v:shape>
              <v:shape id="Forma libre: forma 192" o:spid="_x0000_s2852" style="position:absolute;top:3351;width:59436;height:2484;visibility:visible;mso-wrap-style:square;v-text-anchor:top" coordsize="16510,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" path="m70,-1r16370,c16479,-1,16510,30,16510,69r,551c16510,659,16479,690,16440,690l70,690c31,690,,659,,620l,69c,30,31,-1,70,-1xe" fillcolor="#cfcfcf" stroked="f" strokeweight="0">
                <v:path arrowok="t"/>
              </v:shape>
              <v:shape id="Forma libre: forma 193" o:spid="_x0000_s2853" style="position:absolute;left:126;top:3474;width:59180;height:2235;visibility:visible;mso-wrap-style:square;v-text-anchor:top" coordsize="16439,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" path="m35,1r16370,c16424,1,16440,17,16440,36r,551c16440,606,16424,622,16405,622l35,622c16,622,,606,,587l,36c,17,16,1,35,1xe" fillcolor="#f7f7f7" stroked="f" strokeweight="0">
                <v:path arrowok="t"/>
              </v:shape>
              <v:shape id="Forma libre: forma 194" o:spid="_x0000_s2854" style="position:absolute;top:6699;width:59436;height:4209;visibility:visible;mso-wrap-style:square;v-text-anchor:top" coordsize="16510,1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" path="m70,1r16370,c16479,1,16510,32,16510,71r,1028c16510,1138,16479,1169,16440,1169l70,1169c31,1169,,1138,,1099l,71c,32,31,1,70,1xe" fillcolor="#cfcfcf" stroked="f" strokeweight="0">
                <v:path arrowok="t"/>
              </v:shape>
              <v:shape id="Forma libre: forma 195" o:spid="_x0000_s2855" style="position:absolute;left:126;top:6825;width:59180;height:3957;visibility:visible;mso-wrap-style:square;v-text-anchor:top" coordsize="16439,1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" path="m35,l16405,v19,,35,16,35,35l16440,1063v,19,-16,35,-35,35l35,1098c16,1098,,1082,,1063l,35c,16,16,,35,xe" fillcolor="#f7f7f7" stroked="f" strokeweight="0">
                <v:path arrowok="t"/>
              </v:shape>
            </v:group>
          </w:pict>
        </w:r>
        <w:r w:rsidR="007341E8" w:rsidDel="009E4857">
          <w:rPr>
            <w:rFonts w:ascii="Courier New" w:eastAsia="Courier New" w:hAnsi="Courier New" w:cs="Courier New"/>
            <w:color w:val="303F9F"/>
          </w:rPr>
          <w:delText xml:space="preserve">[ ]: </w:delText>
        </w:r>
        <w:r w:rsidR="007341E8" w:rsidDel="009E4857">
          <w:rPr>
            <w:rFonts w:ascii="Courier New" w:eastAsia="Courier New" w:hAnsi="Courier New" w:cs="Courier New"/>
            <w:i/>
            <w:color w:val="3D7A7A"/>
          </w:rPr>
          <w:delText xml:space="preserve"># Añadimos al Datafame el Pienso total </w:delText>
        </w:r>
        <w:r w:rsidR="007341E8" w:rsidDel="009E4857">
          <w:rPr>
            <w:rFonts w:ascii="Courier New" w:eastAsia="Courier New" w:hAnsi="Courier New" w:cs="Courier New"/>
          </w:rPr>
          <w:delText xml:space="preserve">df </w:delText>
        </w:r>
        <w:r w:rsidR="007341E8" w:rsidDel="009E4857">
          <w:rPr>
            <w:rFonts w:ascii="Courier New" w:eastAsia="Courier New" w:hAnsi="Courier New" w:cs="Courier New"/>
            <w:color w:val="666666"/>
          </w:rPr>
          <w:delText xml:space="preserve">= </w:delText>
        </w:r>
        <w:r w:rsidR="007341E8" w:rsidDel="009E4857">
          <w:rPr>
            <w:rFonts w:ascii="Courier New" w:eastAsia="Courier New" w:hAnsi="Courier New" w:cs="Courier New"/>
          </w:rPr>
          <w:delText>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merge(df_pienso, on</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color w:val="BA2121"/>
          </w:rPr>
          <w:delText>"ct_codigo"</w:delText>
        </w:r>
        <w:r w:rsidR="007341E8" w:rsidDel="009E4857">
          <w:rPr>
            <w:rFonts w:ascii="Courier New" w:eastAsia="Courier New" w:hAnsi="Courier New" w:cs="Courier New"/>
          </w:rPr>
          <w:delText>, how</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color w:val="BA2121"/>
          </w:rPr>
          <w:delText>"left"</w:delText>
        </w:r>
        <w:r w:rsidR="007341E8" w:rsidDel="009E4857">
          <w:rPr>
            <w:rFonts w:ascii="Courier New" w:eastAsia="Courier New" w:hAnsi="Courier New" w:cs="Courier New"/>
          </w:rPr>
          <w:delText>)</w:delText>
        </w:r>
      </w:del>
    </w:p>
    <w:p w14:paraId="42A95203" w14:textId="230E64F5" w:rsidR="00CB7E31" w:rsidDel="009E4857" w:rsidRDefault="00000000">
      <w:pPr>
        <w:pStyle w:val="Ttulo4"/>
        <w:rPr>
          <w:del w:id="2726" w:author="Jose Eduardo VIU" w:date="2023-04-01T20:51:00Z"/>
        </w:rPr>
      </w:pPr>
      <w:del w:id="2727" w:author="Jose Eduardo VIU" w:date="2023-04-01T20:51:00Z">
        <w:r w:rsidDel="009E4857">
          <w:delText>Quitar Atributos innecesarios</w:delText>
        </w:r>
      </w:del>
    </w:p>
    <w:p w14:paraId="74BC1C79" w14:textId="792D3301" w:rsidR="00CB7E31" w:rsidDel="009E4857" w:rsidRDefault="00000000">
      <w:pPr>
        <w:spacing w:after="53"/>
        <w:ind w:right="-623"/>
        <w:rPr>
          <w:del w:id="2728" w:author="Jose Eduardo VIU" w:date="2023-04-01T20:51:00Z"/>
        </w:rPr>
      </w:pPr>
      <w:del w:id="2729" w:author="Jose Eduardo VIU" w:date="2023-04-01T20:51:00Z">
        <w:r>
          <w:pict w14:anchorId="25169221">
            <v:group id="Group 30712" o:spid="_x0000_s2801" style="width:527pt;height:122.45pt;mso-position-horizontal-relative:char;mso-position-vertical-relative:line" coordsize="66927,15552">
              <v:shape id="Forma libre: forma 197" o:spid="_x0000_s2802" style="position:absolute;left:3290;width:59436;height:7650;visibility:visible;mso-wrap-style:square;v-text-anchor:top" coordsize="16510,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" path="m70,l16440,v39,,70,31,70,70l16510,2056v,39,-31,70,-70,70l70,2126c31,2126,,2095,,2056l,70c,31,31,,70,xe" fillcolor="#cfcfcf" stroked="f" strokeweight="0">
                <v:path arrowok="t"/>
              </v:shape>
              <v:shape id="Forma libre: forma 198" o:spid="_x0000_s2803" style="position:absolute;left:3416;top:126;width:59180;height:7398;visibility:visible;mso-wrap-style:square;v-text-anchor:top" coordsize="16439,2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" path="m35,-1r16370,c16424,-1,16440,15,16440,34r,1985c16440,2038,16424,2054,16405,2054l35,2054c16,2054,,2038,,2019l,34c,15,16,-1,35,-1xe" fillcolor="#f7f7f7" stroked="f" strokeweight="0">
                <v:path arrowok="t"/>
              </v:shape>
              <v:shape id="Cuadro de texto 199" o:spid="_x0000_s2804" type="#_x0000_t202" style="position:absolute;top:388;width:386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" filled="f" stroked="f" strokeweight="0">
                <v:textbox inset="0,0,0,0">
                  <w:txbxContent>
                    <w:p w14:paraId="68C4EF02" w14:textId="77777777" w:rsidR="00CB7E31" w:rsidRDefault="00000000">
                      <w:pPr>
                        <w:overflowPunct w:val="0"/>
                        <w:spacing w:after="0" w:line="240" w:lineRule="auto"/>
                      </w:pPr>
                      <w:r>
                        <w:rPr>
                          <w:rFonts w:asciiTheme="minorHAnsi" w:hAnsiTheme="minorHAnsi" w:cstheme="minorBidi"/>
                          <w:color w:val="303F9F"/>
                        </w:rPr>
                        <w:t>[</w:t>
                      </w:r>
                      <w:r>
                        <w:rPr>
                          <w:rFonts w:asciiTheme="minorHAnsi" w:hAnsiTheme="minorHAnsi" w:cstheme="minorBidi"/>
                          <w:color w:val="303F9F"/>
                          <w:spacing w:val="-16"/>
                        </w:rPr>
                        <w:t xml:space="preserve"> </w:t>
                      </w:r>
                      <w:r>
                        <w:rPr>
                          <w:rFonts w:asciiTheme="minorHAnsi" w:hAnsiTheme="minorHAnsi" w:cstheme="minorBidi"/>
                          <w:color w:val="303F9F"/>
                        </w:rPr>
                        <w:t>]:</w:t>
                      </w:r>
                    </w:p>
                  </w:txbxContent>
                </v:textbox>
              </v:shape>
              <v:shape id="Cuadro de texto 200" o:spid="_x0000_s2805" type="#_x0000_t202" style="position:absolute;left:3798;top:388;width:4062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" filled="f" stroked="f" strokeweight="0">
                <v:textbox inset="0,0,0,0">
                  <w:txbxContent>
                    <w:p w14:paraId="5C520DD1" w14:textId="77777777" w:rsidR="00CB7E31" w:rsidRDefault="00000000">
                      <w:pPr>
                        <w:overflowPunct w:val="0"/>
                        <w:spacing w:after="0" w:line="240" w:lineRule="auto"/>
                      </w:pPr>
                      <w:r>
                        <w:rPr>
                          <w:rFonts w:asciiTheme="minorHAnsi" w:hAnsiTheme="minorHAnsi" w:cstheme="minorBidi"/>
                          <w:color w:val="3D7A7A"/>
                        </w:rPr>
                        <w:t>#</w:t>
                      </w:r>
                      <w:r>
                        <w:rPr>
                          <w:rFonts w:asciiTheme="minorHAnsi" w:hAnsiTheme="minorHAnsi" w:cstheme="minorBidi"/>
                          <w:color w:val="3D7A7A"/>
                          <w:spacing w:val="-16"/>
                        </w:rPr>
                        <w:t xml:space="preserve"> </w:t>
                      </w:r>
                      <w:r>
                        <w:rPr>
                          <w:rFonts w:asciiTheme="minorHAnsi" w:hAnsiTheme="minorHAnsi" w:cstheme="minorBidi"/>
                          <w:color w:val="3D7A7A"/>
                        </w:rPr>
                        <w:t>Quitamos</w:t>
                      </w:r>
                      <w:r>
                        <w:rPr>
                          <w:rFonts w:asciiTheme="minorHAnsi" w:hAnsiTheme="minorHAnsi" w:cstheme="minorBidi"/>
                          <w:color w:val="3D7A7A"/>
                          <w:spacing w:val="-16"/>
                        </w:rPr>
                        <w:t xml:space="preserve"> </w:t>
                      </w:r>
                      <w:r>
                        <w:rPr>
                          <w:rFonts w:asciiTheme="minorHAnsi" w:hAnsiTheme="minorHAnsi" w:cstheme="minorBidi"/>
                          <w:color w:val="3D7A7A"/>
                        </w:rPr>
                        <w:t>las</w:t>
                      </w:r>
                      <w:r>
                        <w:rPr>
                          <w:rFonts w:asciiTheme="minorHAnsi" w:hAnsiTheme="minorHAnsi" w:cstheme="minorBidi"/>
                          <w:color w:val="3D7A7A"/>
                          <w:spacing w:val="-16"/>
                        </w:rPr>
                        <w:t xml:space="preserve"> </w:t>
                      </w:r>
                      <w:r>
                        <w:rPr>
                          <w:rFonts w:asciiTheme="minorHAnsi" w:hAnsiTheme="minorHAnsi" w:cstheme="minorBidi"/>
                          <w:color w:val="3D7A7A"/>
                        </w:rPr>
                        <w:t>columnas</w:t>
                      </w:r>
                      <w:r>
                        <w:rPr>
                          <w:rFonts w:asciiTheme="minorHAnsi" w:hAnsiTheme="minorHAnsi" w:cstheme="minorBidi"/>
                          <w:color w:val="3D7A7A"/>
                          <w:spacing w:val="-16"/>
                        </w:rPr>
                        <w:t xml:space="preserve"> </w:t>
                      </w:r>
                      <w:r>
                        <w:rPr>
                          <w:rFonts w:asciiTheme="minorHAnsi" w:hAnsiTheme="minorHAnsi" w:cstheme="minorBidi"/>
                          <w:color w:val="3D7A7A"/>
                        </w:rPr>
                        <w:t>que</w:t>
                      </w:r>
                      <w:r>
                        <w:rPr>
                          <w:rFonts w:asciiTheme="minorHAnsi" w:hAnsiTheme="minorHAnsi" w:cstheme="minorBidi"/>
                          <w:color w:val="3D7A7A"/>
                          <w:spacing w:val="-16"/>
                        </w:rPr>
                        <w:t xml:space="preserve"> </w:t>
                      </w:r>
                      <w:r>
                        <w:rPr>
                          <w:rFonts w:asciiTheme="minorHAnsi" w:hAnsiTheme="minorHAnsi" w:cstheme="minorBidi"/>
                          <w:color w:val="3D7A7A"/>
                        </w:rPr>
                        <w:t>no</w:t>
                      </w:r>
                      <w:r>
                        <w:rPr>
                          <w:rFonts w:asciiTheme="minorHAnsi" w:hAnsiTheme="minorHAnsi" w:cstheme="minorBidi"/>
                          <w:color w:val="3D7A7A"/>
                          <w:spacing w:val="-16"/>
                        </w:rPr>
                        <w:t xml:space="preserve"> </w:t>
                      </w:r>
                      <w:r>
                        <w:rPr>
                          <w:rFonts w:asciiTheme="minorHAnsi" w:hAnsiTheme="minorHAnsi" w:cstheme="minorBidi"/>
                          <w:color w:val="3D7A7A"/>
                        </w:rPr>
                        <w:t>necesitamos</w:t>
                      </w:r>
                    </w:p>
                  </w:txbxContent>
                </v:textbox>
              </v:shape>
              <v:shape id="Cuadro de texto 201" o:spid="_x0000_s2806" type="#_x0000_t202" style="position:absolute;left:3798;top:2109;width:192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" filled="f" stroked="f" strokeweight="0">
                <v:textbox inset="0,0,0,0">
                  <w:txbxContent>
                    <w:p w14:paraId="5006B20D" w14:textId="77777777" w:rsidR="00CB7E31" w:rsidRDefault="00000000">
                      <w:pPr>
                        <w:overflowPunct w:val="0"/>
                        <w:spacing w:after="0" w:line="240" w:lineRule="auto"/>
                      </w:pPr>
                      <w:r>
                        <w:rPr>
                          <w:rFonts w:asciiTheme="minorHAnsi" w:hAnsiTheme="minorHAnsi" w:cstheme="minorBidi"/>
                        </w:rPr>
                        <w:t>df</w:t>
                      </w:r>
                    </w:p>
                  </w:txbxContent>
                </v:textbox>
              </v:shape>
              <v:shape id="Cuadro de texto 202" o:spid="_x0000_s2807" type="#_x0000_t202" style="position:absolute;left:5252;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" filled="f" stroked="f" strokeweight="0">
                <v:textbox inset="0,0,0,0">
                  <w:txbxContent>
                    <w:p w14:paraId="3525F31E"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203" o:spid="_x0000_s2808" type="#_x0000_t202" style="position:absolute;left:4827;top:4298;width:1008;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" filled="f" stroked="f" strokeweight="0">
                <v:textbox inset="0,0,0,0">
                  <w:txbxContent>
                    <w:p w14:paraId="0D2C64B1" w14:textId="77777777" w:rsidR="00CB7E31" w:rsidRDefault="00000000">
                      <w:pPr>
                        <w:overflowPunct w:val="0"/>
                        <w:spacing w:after="0" w:line="240" w:lineRule="auto"/>
                      </w:pPr>
                      <w:r>
                        <w:rPr>
                          <w:rFonts w:asciiTheme="minorHAnsi" w:hAnsiTheme="minorHAnsi" w:cstheme="minorBidi"/>
                          <w:color w:val="FF0000"/>
                          <w:sz w:val="12"/>
                        </w:rPr>
                        <w:t>↪</w:t>
                      </w:r>
                    </w:p>
                  </w:txbxContent>
                </v:textbox>
              </v:shape>
              <v:shape id="Cuadro de texto 204" o:spid="_x0000_s2809" type="#_x0000_t202" style="position:absolute;left:5587;top:3830;width:1160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" filled="f" stroked="f" strokeweight="0">
                <v:textbox inset="0,0,0,0">
                  <w:txbxContent>
                    <w:p w14:paraId="06B3E444" w14:textId="77777777" w:rsidR="00CB7E31" w:rsidRDefault="00000000">
                      <w:pPr>
                        <w:overflowPunct w:val="0"/>
                        <w:spacing w:after="0" w:line="240" w:lineRule="auto"/>
                      </w:pPr>
                      <w:r>
                        <w:rPr>
                          <w:rFonts w:asciiTheme="minorHAnsi" w:hAnsiTheme="minorHAnsi" w:cstheme="minorBidi"/>
                        </w:rPr>
                        <w:t>drop(columns</w:t>
                      </w:r>
                    </w:p>
                  </w:txbxContent>
                </v:textbox>
              </v:shape>
              <v:shape id="Cuadro de texto 205" o:spid="_x0000_s2810" type="#_x0000_t202" style="position:absolute;left:14313;top:383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" filled="f" stroked="f" strokeweight="0">
                <v:textbox inset="0,0,0,0">
                  <w:txbxContent>
                    <w:p w14:paraId="09862F17"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206" o:spid="_x0000_s2811" type="#_x0000_t202" style="position:absolute;left:15044;top:383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" filled="f" stroked="f" strokeweight="0">
                <v:textbox inset="0,0,0,0">
                  <w:txbxContent>
                    <w:p w14:paraId="718A9591" w14:textId="77777777" w:rsidR="00CB7E31" w:rsidRDefault="00000000">
                      <w:pPr>
                        <w:overflowPunct w:val="0"/>
                        <w:spacing w:after="0" w:line="240" w:lineRule="auto"/>
                      </w:pPr>
                      <w:r>
                        <w:rPr>
                          <w:rFonts w:asciiTheme="minorHAnsi" w:hAnsiTheme="minorHAnsi" w:cstheme="minorBidi"/>
                        </w:rPr>
                        <w:t>[</w:t>
                      </w:r>
                    </w:p>
                  </w:txbxContent>
                </v:textbox>
              </v:shape>
              <v:shape id="Cuadro de texto 207" o:spid="_x0000_s2812" type="#_x0000_t202" style="position:absolute;left:15768;top:383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" filled="f" stroked="f" strokeweight="0">
                <v:textbox inset="0,0,0,0">
                  <w:txbxContent>
                    <w:p w14:paraId="3BE53EC4"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208" o:spid="_x0000_s2813" type="#_x0000_t202" style="position:absolute;left:16498;top:3830;width:870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" filled="f" stroked="f" strokeweight="0">
                <v:textbox inset="0,0,0,0">
                  <w:txbxContent>
                    <w:p w14:paraId="4570DCBD" w14:textId="77777777" w:rsidR="00CB7E31" w:rsidRDefault="00000000">
                      <w:pPr>
                        <w:overflowPunct w:val="0"/>
                        <w:spacing w:after="0" w:line="240" w:lineRule="auto"/>
                      </w:pPr>
                      <w:r>
                        <w:rPr>
                          <w:rFonts w:asciiTheme="minorHAnsi" w:hAnsiTheme="minorHAnsi" w:cstheme="minorBidi"/>
                          <w:color w:val="BA2121"/>
                        </w:rPr>
                        <w:t>ct_granja</w:t>
                      </w:r>
                    </w:p>
                  </w:txbxContent>
                </v:textbox>
              </v:shape>
              <v:shape id="Cuadro de texto 209" o:spid="_x0000_s2814" type="#_x0000_t202" style="position:absolute;left:23043;top:383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" filled="f" stroked="f" strokeweight="0">
                <v:textbox inset="0,0,0,0">
                  <w:txbxContent>
                    <w:p w14:paraId="0FF68B93"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210" o:spid="_x0000_s2815" type="#_x0000_t202" style="position:absolute;left:23767;top:383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" filled="f" stroked="f" strokeweight="0">
                <v:textbox inset="0,0,0,0">
                  <w:txbxContent>
                    <w:p w14:paraId="612FB7AF" w14:textId="77777777" w:rsidR="00CB7E31" w:rsidRDefault="00000000">
                      <w:pPr>
                        <w:overflowPunct w:val="0"/>
                        <w:spacing w:after="0" w:line="240" w:lineRule="auto"/>
                      </w:pPr>
                      <w:r>
                        <w:rPr>
                          <w:rFonts w:asciiTheme="minorHAnsi" w:hAnsiTheme="minorHAnsi" w:cstheme="minorBidi"/>
                        </w:rPr>
                        <w:t>,</w:t>
                      </w:r>
                    </w:p>
                  </w:txbxContent>
                </v:textbox>
              </v:shape>
              <v:shape id="Cuadro de texto 211" o:spid="_x0000_s2816" type="#_x0000_t202" style="position:absolute;left:24498;top:383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" filled="f" stroked="f" strokeweight="0">
                <v:textbox inset="0,0,0,0">
                  <w:txbxContent>
                    <w:p w14:paraId="59027DEC"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212" o:spid="_x0000_s2817" type="#_x0000_t202" style="position:absolute;left:25221;top:3830;width:676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" filled="f" stroked="f" strokeweight="0">
                <v:textbox inset="0,0,0,0">
                  <w:txbxContent>
                    <w:p w14:paraId="2446C873" w14:textId="77777777" w:rsidR="00CB7E31" w:rsidRDefault="00000000">
                      <w:pPr>
                        <w:overflowPunct w:val="0"/>
                        <w:spacing w:after="0" w:line="240" w:lineRule="auto"/>
                      </w:pPr>
                      <w:r>
                        <w:rPr>
                          <w:rFonts w:asciiTheme="minorHAnsi" w:hAnsiTheme="minorHAnsi" w:cstheme="minorBidi"/>
                          <w:color w:val="BA2121"/>
                        </w:rPr>
                        <w:t>ct_nave</w:t>
                      </w:r>
                    </w:p>
                  </w:txbxContent>
                </v:textbox>
              </v:shape>
              <v:shape id="Cuadro de texto 213" o:spid="_x0000_s2818" type="#_x0000_t202" style="position:absolute;left:30315;top:383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" filled="f" stroked="f" strokeweight="0">
                <v:textbox inset="0,0,0,0">
                  <w:txbxContent>
                    <w:p w14:paraId="5F1B02B6"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214" o:spid="_x0000_s2819" type="#_x0000_t202" style="position:absolute;left:31046;top:383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" filled="f" stroked="f" strokeweight="0">
                <v:textbox inset="0,0,0,0">
                  <w:txbxContent>
                    <w:p w14:paraId="08B9D5EB" w14:textId="77777777" w:rsidR="00CB7E31" w:rsidRDefault="00000000">
                      <w:pPr>
                        <w:overflowPunct w:val="0"/>
                        <w:spacing w:after="0" w:line="240" w:lineRule="auto"/>
                      </w:pPr>
                      <w:r>
                        <w:rPr>
                          <w:rFonts w:asciiTheme="minorHAnsi" w:hAnsiTheme="minorHAnsi" w:cstheme="minorBidi"/>
                        </w:rPr>
                        <w:t>,</w:t>
                      </w:r>
                    </w:p>
                  </w:txbxContent>
                </v:textbox>
              </v:shape>
              <v:shape id="Cuadro de texto 215" o:spid="_x0000_s2820" type="#_x0000_t202" style="position:absolute;left:31770;top:383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" filled="f" stroked="f" strokeweight="0">
                <v:textbox inset="0,0,0,0">
                  <w:txbxContent>
                    <w:p w14:paraId="1299B18E"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216" o:spid="_x0000_s2821" type="#_x0000_t202" style="position:absolute;left:32500;top:3830;width:13544;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" filled="f" stroked="f" strokeweight="0">
                <v:textbox inset="0,0,0,0">
                  <w:txbxContent>
                    <w:p w14:paraId="23BA5736" w14:textId="77777777" w:rsidR="00CB7E31" w:rsidRDefault="00000000">
                      <w:pPr>
                        <w:overflowPunct w:val="0"/>
                        <w:spacing w:after="0" w:line="240" w:lineRule="auto"/>
                      </w:pPr>
                      <w:r>
                        <w:rPr>
                          <w:rFonts w:asciiTheme="minorHAnsi" w:hAnsiTheme="minorHAnsi" w:cstheme="minorBidi"/>
                          <w:color w:val="BA2121"/>
                        </w:rPr>
                        <w:t>ct_ali_liquida</w:t>
                      </w:r>
                    </w:p>
                  </w:txbxContent>
                </v:textbox>
              </v:shape>
              <v:shape id="Cuadro de texto 217" o:spid="_x0000_s2822" type="#_x0000_t202" style="position:absolute;left:42685;top:383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" filled="f" stroked="f" strokeweight="0">
                <v:textbox inset="0,0,0,0">
                  <w:txbxContent>
                    <w:p w14:paraId="10F030E5"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218" o:spid="_x0000_s2823" type="#_x0000_t202" style="position:absolute;left:43408;top:383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" filled="f" stroked="f" strokeweight="0">
                <v:textbox inset="0,0,0,0">
                  <w:txbxContent>
                    <w:p w14:paraId="647425D4" w14:textId="77777777" w:rsidR="00CB7E31" w:rsidRDefault="00000000">
                      <w:pPr>
                        <w:overflowPunct w:val="0"/>
                        <w:spacing w:after="0" w:line="240" w:lineRule="auto"/>
                      </w:pPr>
                      <w:r>
                        <w:rPr>
                          <w:rFonts w:asciiTheme="minorHAnsi" w:hAnsiTheme="minorHAnsi" w:cstheme="minorBidi"/>
                        </w:rPr>
                        <w:t>,</w:t>
                      </w:r>
                    </w:p>
                  </w:txbxContent>
                </v:textbox>
              </v:shape>
              <v:shape id="Cuadro de texto 219" o:spid="_x0000_s2824" type="#_x0000_t202" style="position:absolute;left:44139;top:383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" filled="f" stroked="f" strokeweight="0">
                <v:textbox inset="0,0,0,0">
                  <w:txbxContent>
                    <w:p w14:paraId="551F41CC"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220" o:spid="_x0000_s2825" type="#_x0000_t202" style="position:absolute;left:44863;top:3830;width:1064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" filled="f" stroked="f" strokeweight="0">
                <v:textbox inset="0,0,0,0">
                  <w:txbxContent>
                    <w:p w14:paraId="537722EA" w14:textId="77777777" w:rsidR="00CB7E31" w:rsidRDefault="00000000">
                      <w:pPr>
                        <w:overflowPunct w:val="0"/>
                        <w:spacing w:after="0" w:line="240" w:lineRule="auto"/>
                      </w:pPr>
                      <w:r>
                        <w:rPr>
                          <w:rFonts w:asciiTheme="minorHAnsi" w:hAnsiTheme="minorHAnsi" w:cstheme="minorBidi"/>
                          <w:color w:val="BA2121"/>
                        </w:rPr>
                        <w:t>ct_tipo_ali</w:t>
                      </w:r>
                    </w:p>
                  </w:txbxContent>
                </v:textbox>
              </v:shape>
              <v:shape id="Cuadro de texto 221" o:spid="_x0000_s2826" type="#_x0000_t202" style="position:absolute;left:52862;top:383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" filled="f" stroked="f" strokeweight="0">
                <v:textbox inset="0,0,0,0">
                  <w:txbxContent>
                    <w:p w14:paraId="73B2C1F7"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222" o:spid="_x0000_s2827" type="#_x0000_t202" style="position:absolute;left:53593;top:383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" filled="f" stroked="f" strokeweight="0">
                <v:textbox inset="0,0,0,0">
                  <w:txbxContent>
                    <w:p w14:paraId="370EC94C" w14:textId="77777777" w:rsidR="00CB7E31" w:rsidRDefault="00000000">
                      <w:pPr>
                        <w:overflowPunct w:val="0"/>
                        <w:spacing w:after="0" w:line="240" w:lineRule="auto"/>
                      </w:pPr>
                      <w:r>
                        <w:rPr>
                          <w:rFonts w:asciiTheme="minorHAnsi" w:hAnsiTheme="minorHAnsi" w:cstheme="minorBidi"/>
                        </w:rPr>
                        <w:t>,</w:t>
                      </w:r>
                    </w:p>
                  </w:txbxContent>
                </v:textbox>
              </v:shape>
              <v:shape id="Cuadro de texto 223" o:spid="_x0000_s2828" type="#_x0000_t202" style="position:absolute;left:54316;top:383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" filled="f" stroked="f" strokeweight="0">
                <v:textbox inset="0,0,0,0">
                  <w:txbxContent>
                    <w:p w14:paraId="2693B79E"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224" o:spid="_x0000_s2829" type="#_x0000_t202" style="position:absolute;left:55047;top:3830;width:116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" filled="f" stroked="f" strokeweight="0">
                <v:textbox inset="0,0,0,0">
                  <w:txbxContent>
                    <w:p w14:paraId="411F3680" w14:textId="77777777" w:rsidR="00CB7E31" w:rsidRDefault="00000000">
                      <w:pPr>
                        <w:overflowPunct w:val="0"/>
                        <w:spacing w:after="0" w:line="240" w:lineRule="auto"/>
                      </w:pPr>
                      <w:r>
                        <w:rPr>
                          <w:rFonts w:asciiTheme="minorHAnsi" w:hAnsiTheme="minorHAnsi" w:cstheme="minorBidi"/>
                          <w:color w:val="BA2121"/>
                        </w:rPr>
                        <w:t>gr_direccion</w:t>
                      </w:r>
                    </w:p>
                  </w:txbxContent>
                </v:textbox>
              </v:shape>
              <v:shape id="Cuadro de texto 225" o:spid="_x0000_s2830" type="#_x0000_t202" style="position:absolute;left:63781;top:383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" filled="f" stroked="f" strokeweight="0">
                <v:textbox inset="0,0,0,0">
                  <w:txbxContent>
                    <w:p w14:paraId="2DEA422A"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226" o:spid="_x0000_s2831" type="#_x0000_t202" style="position:absolute;left:64504;top:383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" filled="f" stroked="f" strokeweight="0">
                <v:textbox inset="0,0,0,0">
                  <w:txbxContent>
                    <w:p w14:paraId="06A0AE75" w14:textId="77777777" w:rsidR="00CB7E31" w:rsidRDefault="00000000">
                      <w:pPr>
                        <w:overflowPunct w:val="0"/>
                        <w:spacing w:after="0" w:line="240" w:lineRule="auto"/>
                      </w:pPr>
                      <w:r>
                        <w:rPr>
                          <w:rFonts w:asciiTheme="minorHAnsi" w:hAnsiTheme="minorHAnsi" w:cstheme="minorBidi"/>
                        </w:rPr>
                        <w:t>]</w:t>
                      </w:r>
                    </w:p>
                  </w:txbxContent>
                </v:textbox>
              </v:shape>
              <v:shape id="Cuadro de texto 227" o:spid="_x0000_s2832" type="#_x0000_t202" style="position:absolute;left:65232;top:383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" filled="f" stroked="f" strokeweight="0">
                <v:textbox inset="0,0,0,0">
                  <w:txbxContent>
                    <w:p w14:paraId="162A3768" w14:textId="77777777" w:rsidR="00CB7E31" w:rsidRDefault="00000000">
                      <w:pPr>
                        <w:overflowPunct w:val="0"/>
                        <w:spacing w:after="0" w:line="240" w:lineRule="auto"/>
                      </w:pPr>
                      <w:r>
                        <w:rPr>
                          <w:rFonts w:asciiTheme="minorHAnsi" w:hAnsiTheme="minorHAnsi" w:cstheme="minorBidi"/>
                        </w:rPr>
                        <w:t>,</w:t>
                      </w:r>
                    </w:p>
                  </w:txbxContent>
                </v:textbox>
              </v:shape>
              <v:shape id="Cuadro de texto 228" o:spid="_x0000_s2833" type="#_x0000_t202" style="position:absolute;left:65959;top:383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" filled="f" stroked="f" strokeweight="0">
                <v:textbox inset="0,0,0,0">
                  <w:txbxContent>
                    <w:p w14:paraId="4132D250" w14:textId="77777777" w:rsidR="00CB7E31" w:rsidRDefault="00000000">
                      <w:pPr>
                        <w:overflowPunct w:val="0"/>
                        <w:spacing w:after="0" w:line="240" w:lineRule="auto"/>
                      </w:pPr>
                      <w:r>
                        <w:rPr>
                          <w:rFonts w:asciiTheme="minorHAnsi" w:hAnsiTheme="minorHAnsi" w:cstheme="minorBidi"/>
                          <w:color w:val="FF0000"/>
                        </w:rPr>
                        <w:t>␣</w:t>
                      </w:r>
                    </w:p>
                  </w:txbxContent>
                </v:textbox>
              </v:shape>
              <v:shape id="Cuadro de texto 229" o:spid="_x0000_s2834" type="#_x0000_t202" style="position:absolute;left:4827;top:6012;width:1008;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" filled="f" stroked="f" strokeweight="0">
                <v:textbox inset="0,0,0,0">
                  <w:txbxContent>
                    <w:p w14:paraId="07FE032E" w14:textId="77777777" w:rsidR="00CB7E31" w:rsidRDefault="00000000">
                      <w:pPr>
                        <w:overflowPunct w:val="0"/>
                        <w:spacing w:after="0" w:line="240" w:lineRule="auto"/>
                      </w:pPr>
                      <w:r>
                        <w:rPr>
                          <w:rFonts w:asciiTheme="minorHAnsi" w:hAnsiTheme="minorHAnsi" w:cstheme="minorBidi"/>
                          <w:color w:val="FF0000"/>
                          <w:sz w:val="12"/>
                        </w:rPr>
                        <w:t>↪</w:t>
                      </w:r>
                    </w:p>
                  </w:txbxContent>
                </v:textbox>
              </v:shape>
              <v:shape id="Cuadro de texto 230" o:spid="_x0000_s2835" type="#_x0000_t202" style="position:absolute;left:5587;top:5551;width:676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" filled="f" stroked="f" strokeweight="0">
                <v:textbox inset="0,0,0,0">
                  <w:txbxContent>
                    <w:p w14:paraId="638C6B93" w14:textId="77777777" w:rsidR="00CB7E31" w:rsidRDefault="00000000">
                      <w:pPr>
                        <w:overflowPunct w:val="0"/>
                        <w:spacing w:after="0" w:line="240" w:lineRule="auto"/>
                      </w:pPr>
                      <w:r>
                        <w:rPr>
                          <w:rFonts w:asciiTheme="minorHAnsi" w:hAnsiTheme="minorHAnsi" w:cstheme="minorBidi"/>
                        </w:rPr>
                        <w:t>inplace</w:t>
                      </w:r>
                    </w:p>
                  </w:txbxContent>
                </v:textbox>
              </v:shape>
              <v:shape id="Cuadro de texto 231" o:spid="_x0000_s2836" type="#_x0000_t202" style="position:absolute;left:10681;top:5551;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" filled="f" stroked="f" strokeweight="0">
                <v:textbox inset="0,0,0,0">
                  <w:txbxContent>
                    <w:p w14:paraId="521E25E1"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232" o:spid="_x0000_s2837" type="#_x0000_t202" style="position:absolute;left:11404;top:5544;width:386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" filled="f" stroked="f" strokeweight="0">
                <v:textbox inset="0,0,0,0">
                  <w:txbxContent>
                    <w:p w14:paraId="39D201F9" w14:textId="77777777" w:rsidR="00CB7E31" w:rsidRDefault="00000000">
                      <w:pPr>
                        <w:overflowPunct w:val="0"/>
                        <w:spacing w:after="0" w:line="240" w:lineRule="auto"/>
                      </w:pPr>
                      <w:r>
                        <w:rPr>
                          <w:rFonts w:asciiTheme="minorHAnsi" w:hAnsiTheme="minorHAnsi" w:cstheme="minorBidi"/>
                          <w:b/>
                          <w:color w:val="007F00"/>
                        </w:rPr>
                        <w:t>True</w:t>
                      </w:r>
                    </w:p>
                  </w:txbxContent>
                </v:textbox>
              </v:shape>
              <v:shape id="Cuadro de texto 233" o:spid="_x0000_s2838" type="#_x0000_t202" style="position:absolute;left:14313;top:5551;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" filled="f" stroked="f" strokeweight="0">
                <v:textbox inset="0,0,0,0">
                  <w:txbxContent>
                    <w:p w14:paraId="1EA03B1C" w14:textId="77777777" w:rsidR="00CB7E31" w:rsidRDefault="00000000">
                      <w:pPr>
                        <w:overflowPunct w:val="0"/>
                        <w:spacing w:after="0" w:line="240" w:lineRule="auto"/>
                      </w:pPr>
                      <w:r>
                        <w:rPr>
                          <w:rFonts w:asciiTheme="minorHAnsi" w:hAnsiTheme="minorHAnsi" w:cstheme="minorBidi"/>
                        </w:rPr>
                        <w:t>)</w:t>
                      </w:r>
                    </w:p>
                  </w:txbxContent>
                </v:textbox>
              </v:shape>
              <v:shape id="Forma libre: forma 234" o:spid="_x0000_s2839" style="position:absolute;left:3290;top:8510;width:59436;height:2495;visibility:visible;mso-wrap-style:square;v-text-anchor:top" coordsize="16510,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" path="m70,l16440,v39,,70,31,70,70l16510,622v,39,-31,70,-70,70l70,692c31,692,,661,,622l,70c,31,31,,70,xe" fillcolor="#cfcfcf" stroked="f" strokeweight="0">
                <v:path arrowok="t"/>
              </v:shape>
              <v:shape id="Forma libre: forma 235" o:spid="_x0000_s2840" style="position:absolute;left:3416;top:8643;width:59180;height:2236;visibility:visible;mso-wrap-style:square;v-text-anchor:top" coordsize="16439,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" path="m35,-1r16370,c16424,-1,16440,15,16440,34r,551c16440,604,16424,620,16405,620l35,620c16,620,,604,,585l,34c,15,16,-1,35,-1xe" fillcolor="#f7f7f7" stroked="f" strokeweight="0">
                <v:path arrowok="t"/>
              </v:shape>
              <v:shape id="Cuadro de texto 236" o:spid="_x0000_s2841" type="#_x0000_t202" style="position:absolute;top:8902;width:386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" filled="f" stroked="f" strokeweight="0">
                <v:textbox inset="0,0,0,0">
                  <w:txbxContent>
                    <w:p w14:paraId="529DC832" w14:textId="77777777" w:rsidR="00CB7E31" w:rsidRDefault="00000000">
                      <w:pPr>
                        <w:overflowPunct w:val="0"/>
                        <w:spacing w:after="0" w:line="240" w:lineRule="auto"/>
                      </w:pPr>
                      <w:r>
                        <w:rPr>
                          <w:rFonts w:asciiTheme="minorHAnsi" w:hAnsiTheme="minorHAnsi" w:cstheme="minorBidi"/>
                          <w:color w:val="303F9F"/>
                        </w:rPr>
                        <w:t>[</w:t>
                      </w:r>
                      <w:r>
                        <w:rPr>
                          <w:rFonts w:asciiTheme="minorHAnsi" w:hAnsiTheme="minorHAnsi" w:cstheme="minorBidi"/>
                          <w:color w:val="303F9F"/>
                          <w:spacing w:val="-16"/>
                        </w:rPr>
                        <w:t xml:space="preserve"> </w:t>
                      </w:r>
                      <w:r>
                        <w:rPr>
                          <w:rFonts w:asciiTheme="minorHAnsi" w:hAnsiTheme="minorHAnsi" w:cstheme="minorBidi"/>
                          <w:color w:val="303F9F"/>
                        </w:rPr>
                        <w:t>]:</w:t>
                      </w:r>
                    </w:p>
                  </w:txbxContent>
                </v:textbox>
              </v:shape>
              <v:shape id="Cuadro de texto 237" o:spid="_x0000_s2842" type="#_x0000_t202" style="position:absolute;left:3798;top:8902;width:192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" filled="f" stroked="f" strokeweight="0">
                <v:textbox inset="0,0,0,0">
                  <w:txbxContent>
                    <w:p w14:paraId="08D17AA0" w14:textId="77777777" w:rsidR="00CB7E31" w:rsidRDefault="00000000">
                      <w:pPr>
                        <w:overflowPunct w:val="0"/>
                        <w:spacing w:after="0" w:line="240" w:lineRule="auto"/>
                      </w:pPr>
                      <w:r>
                        <w:rPr>
                          <w:rFonts w:asciiTheme="minorHAnsi" w:hAnsiTheme="minorHAnsi" w:cstheme="minorBidi"/>
                        </w:rPr>
                        <w:t>df</w:t>
                      </w:r>
                    </w:p>
                  </w:txbxContent>
                </v:textbox>
              </v:shape>
              <v:shape id="Cuadro de texto 238" o:spid="_x0000_s2843" type="#_x0000_t202" style="position:absolute;left:5252;top:8902;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" filled="f" stroked="f" strokeweight="0">
                <v:textbox inset="0,0,0,0">
                  <w:txbxContent>
                    <w:p w14:paraId="0378BF92"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239" o:spid="_x0000_s2844" type="#_x0000_t202" style="position:absolute;left:5976;top:8902;width:580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" filled="f" stroked="f" strokeweight="0">
                <v:textbox inset="0,0,0,0">
                  <w:txbxContent>
                    <w:p w14:paraId="756B77CC" w14:textId="77777777" w:rsidR="00CB7E31" w:rsidRDefault="00000000">
                      <w:pPr>
                        <w:overflowPunct w:val="0"/>
                        <w:spacing w:after="0" w:line="240" w:lineRule="auto"/>
                      </w:pPr>
                      <w:r>
                        <w:rPr>
                          <w:rFonts w:asciiTheme="minorHAnsi" w:hAnsiTheme="minorHAnsi" w:cstheme="minorBidi"/>
                        </w:rPr>
                        <w:t>info()</w:t>
                      </w:r>
                    </w:p>
                  </w:txbxContent>
                </v:textbox>
              </v:shape>
              <v:shape id="Cuadro de texto 240" o:spid="_x0000_s2845" type="#_x0000_t202" style="position:absolute;left:3290;top:11988;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" filled="f" stroked="f" strokeweight="0">
                <v:textbox inset="0,0,0,0">
                  <w:txbxContent>
                    <w:p w14:paraId="4404FA1A" w14:textId="77777777" w:rsidR="00CB7E31" w:rsidRDefault="00000000">
                      <w:pPr>
                        <w:overflowPunct w:val="0"/>
                        <w:spacing w:after="0" w:line="240" w:lineRule="auto"/>
                      </w:pPr>
                      <w:r>
                        <w:rPr>
                          <w:rFonts w:asciiTheme="minorHAnsi" w:hAnsiTheme="minorHAnsi" w:cstheme="minorBidi"/>
                        </w:rPr>
                        <w:t>&lt;</w:t>
                      </w:r>
                    </w:p>
                  </w:txbxContent>
                </v:textbox>
              </v:shape>
              <v:shape id="Cuadro de texto 241" o:spid="_x0000_s2846" type="#_x0000_t202" style="position:absolute;left:4021;top:11988;width:3385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" filled="f" stroked="f" strokeweight="0">
                <v:textbox inset="0,0,0,0">
                  <w:txbxContent>
                    <w:p w14:paraId="05C25D8D" w14:textId="77777777" w:rsidR="00CB7E31" w:rsidRDefault="00000000">
                      <w:pPr>
                        <w:overflowPunct w:val="0"/>
                        <w:spacing w:after="0" w:line="240" w:lineRule="auto"/>
                      </w:pPr>
                      <w:r>
                        <w:rPr>
                          <w:rFonts w:asciiTheme="minorHAnsi" w:hAnsiTheme="minorHAnsi" w:cstheme="minorBidi"/>
                        </w:rPr>
                        <w:t>class</w:t>
                      </w:r>
                      <w:r>
                        <w:rPr>
                          <w:rFonts w:asciiTheme="minorHAnsi" w:hAnsiTheme="minorHAnsi" w:cstheme="minorBidi"/>
                          <w:spacing w:val="-16"/>
                        </w:rPr>
                        <w:t xml:space="preserve"> </w:t>
                      </w:r>
                      <w:r>
                        <w:rPr>
                          <w:rFonts w:asciiTheme="minorHAnsi" w:hAnsiTheme="minorHAnsi" w:cstheme="minorBidi"/>
                        </w:rPr>
                        <w:t>'pandas.core.frame.DataFrame'</w:t>
                      </w:r>
                    </w:p>
                  </w:txbxContent>
                </v:textbox>
              </v:shape>
              <v:shape id="Cuadro de texto 242" o:spid="_x0000_s2847" type="#_x0000_t202" style="position:absolute;left:29469;top:11988;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" filled="f" stroked="f" strokeweight="0">
                <v:textbox inset="0,0,0,0">
                  <w:txbxContent>
                    <w:p w14:paraId="62AC5384" w14:textId="77777777" w:rsidR="00CB7E31" w:rsidRDefault="00000000">
                      <w:pPr>
                        <w:overflowPunct w:val="0"/>
                        <w:spacing w:after="0" w:line="240" w:lineRule="auto"/>
                      </w:pPr>
                      <w:r>
                        <w:rPr>
                          <w:rFonts w:asciiTheme="minorHAnsi" w:hAnsiTheme="minorHAnsi" w:cstheme="minorBidi"/>
                        </w:rPr>
                        <w:t>&gt;</w:t>
                      </w:r>
                    </w:p>
                  </w:txbxContent>
                </v:textbox>
              </v:shape>
              <v:shape id="Cuadro de texto 243" o:spid="_x0000_s2848" type="#_x0000_t202" style="position:absolute;left:3290;top:13708;width:3385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" filled="f" stroked="f" strokeweight="0">
                <v:textbox inset="0,0,0,0">
                  <w:txbxContent>
                    <w:p w14:paraId="723A0EF8" w14:textId="77777777" w:rsidR="00CB7E31" w:rsidRDefault="00000000">
                      <w:pPr>
                        <w:overflowPunct w:val="0"/>
                        <w:spacing w:after="0" w:line="240" w:lineRule="auto"/>
                      </w:pPr>
                      <w:r>
                        <w:rPr>
                          <w:rFonts w:asciiTheme="minorHAnsi" w:hAnsiTheme="minorHAnsi" w:cstheme="minorBidi"/>
                        </w:rPr>
                        <w:t>Int64Index:</w:t>
                      </w:r>
                      <w:r>
                        <w:rPr>
                          <w:rFonts w:asciiTheme="minorHAnsi" w:hAnsiTheme="minorHAnsi" w:cstheme="minorBidi"/>
                          <w:spacing w:val="-16"/>
                        </w:rPr>
                        <w:t xml:space="preserve"> </w:t>
                      </w:r>
                      <w:r>
                        <w:rPr>
                          <w:rFonts w:asciiTheme="minorHAnsi" w:hAnsiTheme="minorHAnsi" w:cstheme="minorBidi"/>
                        </w:rPr>
                        <w:t>5332</w:t>
                      </w:r>
                      <w:r>
                        <w:rPr>
                          <w:rFonts w:asciiTheme="minorHAnsi" w:hAnsiTheme="minorHAnsi" w:cstheme="minorBidi"/>
                          <w:spacing w:val="-16"/>
                        </w:rPr>
                        <w:t xml:space="preserve"> </w:t>
                      </w:r>
                      <w:r>
                        <w:rPr>
                          <w:rFonts w:asciiTheme="minorHAnsi" w:hAnsiTheme="minorHAnsi" w:cstheme="minorBidi"/>
                        </w:rPr>
                        <w:t>entries,</w:t>
                      </w:r>
                      <w:r>
                        <w:rPr>
                          <w:rFonts w:asciiTheme="minorHAnsi" w:hAnsiTheme="minorHAnsi" w:cstheme="minorBidi"/>
                          <w:spacing w:val="-16"/>
                        </w:rPr>
                        <w:t xml:space="preserve"> </w:t>
                      </w:r>
                      <w:r>
                        <w:rPr>
                          <w:rFonts w:asciiTheme="minorHAnsi" w:hAnsiTheme="minorHAnsi" w:cstheme="minorBidi"/>
                        </w:rPr>
                        <w:t>0</w:t>
                      </w:r>
                      <w:r>
                        <w:rPr>
                          <w:rFonts w:asciiTheme="minorHAnsi" w:hAnsiTheme="minorHAnsi" w:cstheme="minorBidi"/>
                          <w:spacing w:val="-16"/>
                        </w:rPr>
                        <w:t xml:space="preserve"> </w:t>
                      </w:r>
                      <w:r>
                        <w:rPr>
                          <w:rFonts w:asciiTheme="minorHAnsi" w:hAnsiTheme="minorHAnsi" w:cstheme="minorBidi"/>
                        </w:rPr>
                        <w:t>to</w:t>
                      </w:r>
                      <w:r>
                        <w:rPr>
                          <w:rFonts w:asciiTheme="minorHAnsi" w:hAnsiTheme="minorHAnsi" w:cstheme="minorBidi"/>
                          <w:spacing w:val="-16"/>
                        </w:rPr>
                        <w:t xml:space="preserve"> </w:t>
                      </w:r>
                      <w:r>
                        <w:rPr>
                          <w:rFonts w:asciiTheme="minorHAnsi" w:hAnsiTheme="minorHAnsi" w:cstheme="minorBidi"/>
                        </w:rPr>
                        <w:t>5331</w:t>
                      </w:r>
                    </w:p>
                  </w:txbxContent>
                </v:textbox>
              </v:shape>
              <w10:anchorlock/>
            </v:group>
          </w:pict>
        </w:r>
      </w:del>
    </w:p>
    <w:p w14:paraId="6F9D4790" w14:textId="71F0CE02" w:rsidR="00CB7E31" w:rsidDel="009E4857" w:rsidRDefault="00000000">
      <w:pPr>
        <w:spacing w:after="3" w:line="271" w:lineRule="auto"/>
        <w:ind w:left="528" w:right="117" w:hanging="10"/>
        <w:rPr>
          <w:del w:id="2730" w:author="Jose Eduardo VIU" w:date="2023-04-01T20:51:00Z"/>
        </w:rPr>
      </w:pPr>
      <w:del w:id="2731" w:author="Jose Eduardo VIU" w:date="2023-04-01T20:51:00Z">
        <w:r w:rsidDel="009E4857">
          <w:rPr>
            <w:rFonts w:ascii="Courier New" w:eastAsia="Courier New" w:hAnsi="Courier New" w:cs="Courier New"/>
          </w:rPr>
          <w:delText>Data columns (total 23 columns):</w:delText>
        </w:r>
      </w:del>
    </w:p>
    <w:tbl>
      <w:tblPr>
        <w:tblStyle w:val="TableGrid"/>
        <w:tblW w:w="4811" w:type="dxa"/>
        <w:tblInd w:w="518" w:type="dxa"/>
        <w:tblLayout w:type="fixed"/>
        <w:tblLook w:val="04A0" w:firstRow="1" w:lastRow="0" w:firstColumn="1" w:lastColumn="0" w:noHBand="0" w:noVBand="1"/>
      </w:tblPr>
      <w:tblGrid>
        <w:gridCol w:w="94"/>
        <w:gridCol w:w="2183"/>
        <w:gridCol w:w="1609"/>
        <w:gridCol w:w="663"/>
        <w:gridCol w:w="262"/>
      </w:tblGrid>
      <w:tr w:rsidR="00CB7E31" w:rsidDel="009E4857" w14:paraId="661F2EA9" w14:textId="1E07A1B2">
        <w:trPr>
          <w:trHeight w:val="245"/>
          <w:del w:id="2732" w:author="Jose Eduardo VIU" w:date="2023-04-01T20:51:00Z"/>
        </w:trPr>
        <w:tc>
          <w:tcPr>
            <w:tcW w:w="2276" w:type="dxa"/>
            <w:gridSpan w:val="2"/>
          </w:tcPr>
          <w:p w14:paraId="7FCF5805" w14:textId="5985E9FF" w:rsidR="00CB7E31" w:rsidDel="009E4857" w:rsidRDefault="00000000">
            <w:pPr>
              <w:tabs>
                <w:tab w:val="center" w:pos="916"/>
              </w:tabs>
              <w:suppressAutoHyphens w:val="0"/>
              <w:spacing w:after="0"/>
              <w:rPr>
                <w:del w:id="2733" w:author="Jose Eduardo VIU" w:date="2023-04-01T20:51:00Z"/>
              </w:rPr>
            </w:pPr>
            <w:del w:id="2734" w:author="Jose Eduardo VIU" w:date="2023-04-01T20:51:00Z">
              <w:r w:rsidDel="009E4857">
                <w:rPr>
                  <w:rFonts w:ascii="Courier New" w:eastAsia="Courier New" w:hAnsi="Courier New" w:cs="Courier New"/>
                </w:rPr>
                <w:delText>#</w:delText>
              </w:r>
              <w:r w:rsidDel="009E4857">
                <w:rPr>
                  <w:rFonts w:ascii="Courier New" w:eastAsia="Courier New" w:hAnsi="Courier New" w:cs="Courier New"/>
                </w:rPr>
                <w:tab/>
                <w:delText>Column</w:delText>
              </w:r>
            </w:del>
          </w:p>
        </w:tc>
        <w:tc>
          <w:tcPr>
            <w:tcW w:w="2272" w:type="dxa"/>
            <w:gridSpan w:val="2"/>
          </w:tcPr>
          <w:p w14:paraId="5070A9A2" w14:textId="100C714C" w:rsidR="00CB7E31" w:rsidDel="009E4857" w:rsidRDefault="00000000">
            <w:pPr>
              <w:suppressAutoHyphens w:val="0"/>
              <w:spacing w:after="0"/>
              <w:rPr>
                <w:del w:id="2735" w:author="Jose Eduardo VIU" w:date="2023-04-01T20:51:00Z"/>
              </w:rPr>
            </w:pPr>
            <w:del w:id="2736" w:author="Jose Eduardo VIU" w:date="2023-04-01T20:51:00Z">
              <w:r w:rsidDel="009E4857">
                <w:rPr>
                  <w:rFonts w:ascii="Courier New" w:eastAsia="Courier New" w:hAnsi="Courier New" w:cs="Courier New"/>
                </w:rPr>
                <w:delText>Non-Null Count Dtype</w:delText>
              </w:r>
            </w:del>
          </w:p>
        </w:tc>
        <w:tc>
          <w:tcPr>
            <w:tcW w:w="262" w:type="dxa"/>
          </w:tcPr>
          <w:p w14:paraId="0D288266" w14:textId="48632177" w:rsidR="00CB7E31" w:rsidDel="009E4857" w:rsidRDefault="00CB7E31">
            <w:pPr>
              <w:suppressAutoHyphens w:val="0"/>
              <w:rPr>
                <w:del w:id="2737" w:author="Jose Eduardo VIU" w:date="2023-04-01T20:51:00Z"/>
              </w:rPr>
            </w:pPr>
          </w:p>
        </w:tc>
      </w:tr>
      <w:tr w:rsidR="00CB7E31" w:rsidDel="009E4857" w14:paraId="2BC835FC" w14:textId="2134A211">
        <w:trPr>
          <w:trHeight w:val="271"/>
          <w:del w:id="2738" w:author="Jose Eduardo VIU" w:date="2023-04-01T20:51:00Z"/>
        </w:trPr>
        <w:tc>
          <w:tcPr>
            <w:tcW w:w="2276" w:type="dxa"/>
            <w:gridSpan w:val="2"/>
          </w:tcPr>
          <w:p w14:paraId="554DFEA8" w14:textId="263B1716" w:rsidR="00CB7E31" w:rsidDel="009E4857" w:rsidRDefault="00000000">
            <w:pPr>
              <w:suppressAutoHyphens w:val="0"/>
              <w:spacing w:after="0"/>
              <w:rPr>
                <w:del w:id="2739" w:author="Jose Eduardo VIU" w:date="2023-04-01T20:51:00Z"/>
              </w:rPr>
            </w:pPr>
            <w:del w:id="2740" w:author="Jose Eduardo VIU" w:date="2023-04-01T20:51:00Z">
              <w:r w:rsidDel="009E4857">
                <w:rPr>
                  <w:rFonts w:ascii="Courier New" w:eastAsia="Courier New" w:hAnsi="Courier New" w:cs="Courier New"/>
                </w:rPr>
                <w:delText>--- ------</w:delText>
              </w:r>
            </w:del>
          </w:p>
        </w:tc>
        <w:tc>
          <w:tcPr>
            <w:tcW w:w="2272" w:type="dxa"/>
            <w:gridSpan w:val="2"/>
          </w:tcPr>
          <w:p w14:paraId="2C2F5723" w14:textId="21B4AAE4" w:rsidR="00CB7E31" w:rsidDel="009E4857" w:rsidRDefault="00000000">
            <w:pPr>
              <w:suppressAutoHyphens w:val="0"/>
              <w:spacing w:after="0"/>
              <w:rPr>
                <w:del w:id="2741" w:author="Jose Eduardo VIU" w:date="2023-04-01T20:51:00Z"/>
              </w:rPr>
            </w:pPr>
            <w:del w:id="2742" w:author="Jose Eduardo VIU" w:date="2023-04-01T20:51:00Z">
              <w:r w:rsidDel="009E4857">
                <w:rPr>
                  <w:rFonts w:ascii="Courier New" w:eastAsia="Courier New" w:hAnsi="Courier New" w:cs="Courier New"/>
                </w:rPr>
                <w:delText>-------------- -----</w:delText>
              </w:r>
            </w:del>
          </w:p>
        </w:tc>
        <w:tc>
          <w:tcPr>
            <w:tcW w:w="262" w:type="dxa"/>
          </w:tcPr>
          <w:p w14:paraId="2F2EA6F8" w14:textId="2B0CB2D0" w:rsidR="00CB7E31" w:rsidDel="009E4857" w:rsidRDefault="00CB7E31">
            <w:pPr>
              <w:suppressAutoHyphens w:val="0"/>
              <w:rPr>
                <w:del w:id="2743" w:author="Jose Eduardo VIU" w:date="2023-04-01T20:51:00Z"/>
              </w:rPr>
            </w:pPr>
          </w:p>
        </w:tc>
      </w:tr>
      <w:tr w:rsidR="00CB7E31" w:rsidDel="009E4857" w14:paraId="6CDC8F2E" w14:textId="45B33E2F">
        <w:trPr>
          <w:trHeight w:val="271"/>
          <w:del w:id="2744" w:author="Jose Eduardo VIU" w:date="2023-04-01T20:51:00Z"/>
        </w:trPr>
        <w:tc>
          <w:tcPr>
            <w:tcW w:w="2276" w:type="dxa"/>
            <w:gridSpan w:val="2"/>
          </w:tcPr>
          <w:p w14:paraId="3ACBDFBC" w14:textId="40125C98" w:rsidR="00CB7E31" w:rsidDel="009E4857" w:rsidRDefault="00000000">
            <w:pPr>
              <w:tabs>
                <w:tab w:val="center" w:pos="1088"/>
              </w:tabs>
              <w:suppressAutoHyphens w:val="0"/>
              <w:spacing w:after="0"/>
              <w:rPr>
                <w:del w:id="2745" w:author="Jose Eduardo VIU" w:date="2023-04-01T20:51:00Z"/>
              </w:rPr>
            </w:pPr>
            <w:del w:id="2746" w:author="Jose Eduardo VIU" w:date="2023-04-01T20:51:00Z">
              <w:r w:rsidDel="009E4857">
                <w:rPr>
                  <w:rFonts w:ascii="Courier New" w:eastAsia="Courier New" w:hAnsi="Courier New" w:cs="Courier New"/>
                </w:rPr>
                <w:delText>0</w:delText>
              </w:r>
              <w:r w:rsidDel="009E4857">
                <w:rPr>
                  <w:rFonts w:ascii="Courier New" w:eastAsia="Courier New" w:hAnsi="Courier New" w:cs="Courier New"/>
                </w:rPr>
                <w:tab/>
                <w:delText>ct_codigo</w:delText>
              </w:r>
            </w:del>
          </w:p>
        </w:tc>
        <w:tc>
          <w:tcPr>
            <w:tcW w:w="2272" w:type="dxa"/>
            <w:gridSpan w:val="2"/>
          </w:tcPr>
          <w:p w14:paraId="3A530B4F" w14:textId="421FEB5E" w:rsidR="00CB7E31" w:rsidDel="009E4857" w:rsidRDefault="00000000">
            <w:pPr>
              <w:tabs>
                <w:tab w:val="right" w:pos="2405"/>
              </w:tabs>
              <w:suppressAutoHyphens w:val="0"/>
              <w:spacing w:after="0"/>
              <w:rPr>
                <w:del w:id="2747" w:author="Jose Eduardo VIU" w:date="2023-04-01T20:51:00Z"/>
              </w:rPr>
            </w:pPr>
            <w:del w:id="2748" w:author="Jose Eduardo VIU" w:date="2023-04-01T20:51:00Z">
              <w:r w:rsidDel="009E4857">
                <w:rPr>
                  <w:rFonts w:ascii="Courier New" w:eastAsia="Courier New" w:hAnsi="Courier New" w:cs="Courier New"/>
                </w:rPr>
                <w:delText>5332 non-null</w:delText>
              </w:r>
              <w:r w:rsidDel="009E4857">
                <w:rPr>
                  <w:rFonts w:ascii="Courier New" w:eastAsia="Courier New" w:hAnsi="Courier New" w:cs="Courier New"/>
                </w:rPr>
                <w:tab/>
                <w:delText>int64</w:delText>
              </w:r>
            </w:del>
          </w:p>
        </w:tc>
        <w:tc>
          <w:tcPr>
            <w:tcW w:w="262" w:type="dxa"/>
          </w:tcPr>
          <w:p w14:paraId="1EE5B1A3" w14:textId="5D955A3A" w:rsidR="00CB7E31" w:rsidDel="009E4857" w:rsidRDefault="00CB7E31">
            <w:pPr>
              <w:suppressAutoHyphens w:val="0"/>
              <w:rPr>
                <w:del w:id="2749" w:author="Jose Eduardo VIU" w:date="2023-04-01T20:51:00Z"/>
              </w:rPr>
            </w:pPr>
          </w:p>
        </w:tc>
      </w:tr>
      <w:tr w:rsidR="00CB7E31" w:rsidDel="009E4857" w14:paraId="582A8B08" w14:textId="193F0DB4">
        <w:trPr>
          <w:trHeight w:val="271"/>
          <w:del w:id="2750" w:author="Jose Eduardo VIU" w:date="2023-04-01T20:51:00Z"/>
        </w:trPr>
        <w:tc>
          <w:tcPr>
            <w:tcW w:w="2276" w:type="dxa"/>
            <w:gridSpan w:val="2"/>
          </w:tcPr>
          <w:p w14:paraId="646DD729" w14:textId="350B6CF5" w:rsidR="00CB7E31" w:rsidDel="009E4857" w:rsidRDefault="00000000">
            <w:pPr>
              <w:tabs>
                <w:tab w:val="center" w:pos="1145"/>
              </w:tabs>
              <w:suppressAutoHyphens w:val="0"/>
              <w:spacing w:after="0"/>
              <w:rPr>
                <w:del w:id="2751" w:author="Jose Eduardo VIU" w:date="2023-04-01T20:51:00Z"/>
              </w:rPr>
            </w:pPr>
            <w:del w:id="2752" w:author="Jose Eduardo VIU" w:date="2023-04-01T20:51:00Z">
              <w:r w:rsidDel="009E4857">
                <w:rPr>
                  <w:rFonts w:ascii="Courier New" w:eastAsia="Courier New" w:hAnsi="Courier New" w:cs="Courier New"/>
                </w:rPr>
                <w:delText>1</w:delText>
              </w:r>
              <w:r w:rsidDel="009E4857">
                <w:rPr>
                  <w:rFonts w:ascii="Courier New" w:eastAsia="Courier New" w:hAnsi="Courier New" w:cs="Courier New"/>
                </w:rPr>
                <w:tab/>
                <w:delText>ct_integra</w:delText>
              </w:r>
            </w:del>
          </w:p>
        </w:tc>
        <w:tc>
          <w:tcPr>
            <w:tcW w:w="2272" w:type="dxa"/>
            <w:gridSpan w:val="2"/>
          </w:tcPr>
          <w:p w14:paraId="64E43F0C" w14:textId="7F791531" w:rsidR="00CB7E31" w:rsidDel="009E4857" w:rsidRDefault="00000000">
            <w:pPr>
              <w:tabs>
                <w:tab w:val="right" w:pos="2405"/>
              </w:tabs>
              <w:suppressAutoHyphens w:val="0"/>
              <w:spacing w:after="0"/>
              <w:rPr>
                <w:del w:id="2753" w:author="Jose Eduardo VIU" w:date="2023-04-01T20:51:00Z"/>
              </w:rPr>
            </w:pPr>
            <w:del w:id="2754" w:author="Jose Eduardo VIU" w:date="2023-04-01T20:51:00Z">
              <w:r w:rsidDel="009E4857">
                <w:rPr>
                  <w:rFonts w:ascii="Courier New" w:eastAsia="Courier New" w:hAnsi="Courier New" w:cs="Courier New"/>
                </w:rPr>
                <w:delText>5332 non-null</w:delText>
              </w:r>
              <w:r w:rsidDel="009E4857">
                <w:rPr>
                  <w:rFonts w:ascii="Courier New" w:eastAsia="Courier New" w:hAnsi="Courier New" w:cs="Courier New"/>
                </w:rPr>
                <w:tab/>
                <w:delText>int64</w:delText>
              </w:r>
            </w:del>
          </w:p>
        </w:tc>
        <w:tc>
          <w:tcPr>
            <w:tcW w:w="262" w:type="dxa"/>
          </w:tcPr>
          <w:p w14:paraId="23539291" w14:textId="632EE61F" w:rsidR="00CB7E31" w:rsidDel="009E4857" w:rsidRDefault="00CB7E31">
            <w:pPr>
              <w:suppressAutoHyphens w:val="0"/>
              <w:rPr>
                <w:del w:id="2755" w:author="Jose Eduardo VIU" w:date="2023-04-01T20:51:00Z"/>
              </w:rPr>
            </w:pPr>
          </w:p>
        </w:tc>
      </w:tr>
      <w:tr w:rsidR="00CB7E31" w:rsidDel="009E4857" w14:paraId="780EF864" w14:textId="3CC8712C">
        <w:trPr>
          <w:trHeight w:val="271"/>
          <w:del w:id="2756" w:author="Jose Eduardo VIU" w:date="2023-04-01T20:51:00Z"/>
        </w:trPr>
        <w:tc>
          <w:tcPr>
            <w:tcW w:w="2276" w:type="dxa"/>
            <w:gridSpan w:val="2"/>
          </w:tcPr>
          <w:p w14:paraId="7324A13F" w14:textId="6F9B5769" w:rsidR="00CB7E31" w:rsidDel="009E4857" w:rsidRDefault="00000000">
            <w:pPr>
              <w:tabs>
                <w:tab w:val="center" w:pos="974"/>
              </w:tabs>
              <w:suppressAutoHyphens w:val="0"/>
              <w:spacing w:after="0"/>
              <w:rPr>
                <w:del w:id="2757" w:author="Jose Eduardo VIU" w:date="2023-04-01T20:51:00Z"/>
              </w:rPr>
            </w:pPr>
            <w:del w:id="2758" w:author="Jose Eduardo VIU" w:date="2023-04-01T20:51:00Z">
              <w:r w:rsidDel="009E4857">
                <w:rPr>
                  <w:rFonts w:ascii="Courier New" w:eastAsia="Courier New" w:hAnsi="Courier New" w:cs="Courier New"/>
                </w:rPr>
                <w:delText>2</w:delText>
              </w:r>
              <w:r w:rsidDel="009E4857">
                <w:rPr>
                  <w:rFonts w:ascii="Courier New" w:eastAsia="Courier New" w:hAnsi="Courier New" w:cs="Courier New"/>
                </w:rPr>
                <w:tab/>
                <w:delText>ct_tipo</w:delText>
              </w:r>
            </w:del>
          </w:p>
        </w:tc>
        <w:tc>
          <w:tcPr>
            <w:tcW w:w="2272" w:type="dxa"/>
            <w:gridSpan w:val="2"/>
          </w:tcPr>
          <w:p w14:paraId="5F4AEAF1" w14:textId="705A31E0" w:rsidR="00CB7E31" w:rsidDel="009E4857" w:rsidRDefault="00000000">
            <w:pPr>
              <w:tabs>
                <w:tab w:val="right" w:pos="2405"/>
              </w:tabs>
              <w:suppressAutoHyphens w:val="0"/>
              <w:spacing w:after="0"/>
              <w:rPr>
                <w:del w:id="2759" w:author="Jose Eduardo VIU" w:date="2023-04-01T20:51:00Z"/>
              </w:rPr>
            </w:pPr>
            <w:del w:id="2760" w:author="Jose Eduardo VIU" w:date="2023-04-01T20:51:00Z">
              <w:r w:rsidDel="009E4857">
                <w:rPr>
                  <w:rFonts w:ascii="Courier New" w:eastAsia="Courier New" w:hAnsi="Courier New" w:cs="Courier New"/>
                </w:rPr>
                <w:delText>5332 non-null</w:delText>
              </w:r>
              <w:r w:rsidDel="009E4857">
                <w:rPr>
                  <w:rFonts w:ascii="Courier New" w:eastAsia="Courier New" w:hAnsi="Courier New" w:cs="Courier New"/>
                </w:rPr>
                <w:tab/>
                <w:delText>int64</w:delText>
              </w:r>
            </w:del>
          </w:p>
        </w:tc>
        <w:tc>
          <w:tcPr>
            <w:tcW w:w="262" w:type="dxa"/>
          </w:tcPr>
          <w:p w14:paraId="5823FF88" w14:textId="4F384553" w:rsidR="00CB7E31" w:rsidDel="009E4857" w:rsidRDefault="00CB7E31">
            <w:pPr>
              <w:suppressAutoHyphens w:val="0"/>
              <w:rPr>
                <w:del w:id="2761" w:author="Jose Eduardo VIU" w:date="2023-04-01T20:51:00Z"/>
              </w:rPr>
            </w:pPr>
          </w:p>
        </w:tc>
      </w:tr>
      <w:tr w:rsidR="00CB7E31" w:rsidDel="009E4857" w14:paraId="66D1FEBF" w14:textId="6692C8F8">
        <w:trPr>
          <w:trHeight w:val="271"/>
          <w:del w:id="2762" w:author="Jose Eduardo VIU" w:date="2023-04-01T20:51:00Z"/>
        </w:trPr>
        <w:tc>
          <w:tcPr>
            <w:tcW w:w="2276" w:type="dxa"/>
            <w:gridSpan w:val="2"/>
          </w:tcPr>
          <w:p w14:paraId="715C1B6C" w14:textId="553DF3F0" w:rsidR="00CB7E31" w:rsidDel="009E4857" w:rsidRDefault="00000000">
            <w:pPr>
              <w:tabs>
                <w:tab w:val="center" w:pos="974"/>
              </w:tabs>
              <w:suppressAutoHyphens w:val="0"/>
              <w:spacing w:after="0"/>
              <w:rPr>
                <w:del w:id="2763" w:author="Jose Eduardo VIU" w:date="2023-04-01T20:51:00Z"/>
              </w:rPr>
            </w:pPr>
            <w:del w:id="2764" w:author="Jose Eduardo VIU" w:date="2023-04-01T20:51:00Z">
              <w:r w:rsidDel="009E4857">
                <w:rPr>
                  <w:rFonts w:ascii="Courier New" w:eastAsia="Courier New" w:hAnsi="Courier New" w:cs="Courier New"/>
                </w:rPr>
                <w:delText>3</w:delText>
              </w:r>
              <w:r w:rsidDel="009E4857">
                <w:rPr>
                  <w:rFonts w:ascii="Courier New" w:eastAsia="Courier New" w:hAnsi="Courier New" w:cs="Courier New"/>
                </w:rPr>
                <w:tab/>
                <w:delText>ct_raza</w:delText>
              </w:r>
            </w:del>
          </w:p>
        </w:tc>
        <w:tc>
          <w:tcPr>
            <w:tcW w:w="2272" w:type="dxa"/>
            <w:gridSpan w:val="2"/>
          </w:tcPr>
          <w:p w14:paraId="7594EB41" w14:textId="353EAF29" w:rsidR="00CB7E31" w:rsidDel="009E4857" w:rsidRDefault="00000000">
            <w:pPr>
              <w:tabs>
                <w:tab w:val="right" w:pos="2405"/>
              </w:tabs>
              <w:suppressAutoHyphens w:val="0"/>
              <w:spacing w:after="0"/>
              <w:rPr>
                <w:del w:id="2765" w:author="Jose Eduardo VIU" w:date="2023-04-01T20:51:00Z"/>
              </w:rPr>
            </w:pPr>
            <w:del w:id="2766" w:author="Jose Eduardo VIU" w:date="2023-04-01T20:51:00Z">
              <w:r w:rsidDel="009E4857">
                <w:rPr>
                  <w:rFonts w:ascii="Courier New" w:eastAsia="Courier New" w:hAnsi="Courier New" w:cs="Courier New"/>
                </w:rPr>
                <w:delText>5332 non-null</w:delText>
              </w:r>
              <w:r w:rsidDel="009E4857">
                <w:rPr>
                  <w:rFonts w:ascii="Courier New" w:eastAsia="Courier New" w:hAnsi="Courier New" w:cs="Courier New"/>
                </w:rPr>
                <w:tab/>
                <w:delText>int64</w:delText>
              </w:r>
            </w:del>
          </w:p>
        </w:tc>
        <w:tc>
          <w:tcPr>
            <w:tcW w:w="262" w:type="dxa"/>
          </w:tcPr>
          <w:p w14:paraId="6D12018A" w14:textId="40D2805A" w:rsidR="00CB7E31" w:rsidDel="009E4857" w:rsidRDefault="00CB7E31">
            <w:pPr>
              <w:suppressAutoHyphens w:val="0"/>
              <w:rPr>
                <w:del w:id="2767" w:author="Jose Eduardo VIU" w:date="2023-04-01T20:51:00Z"/>
              </w:rPr>
            </w:pPr>
          </w:p>
        </w:tc>
      </w:tr>
      <w:tr w:rsidR="00CB7E31" w:rsidDel="009E4857" w14:paraId="63DE241E" w14:textId="1A002F69">
        <w:trPr>
          <w:trHeight w:val="271"/>
          <w:del w:id="2768" w:author="Jose Eduardo VIU" w:date="2023-04-01T20:51:00Z"/>
        </w:trPr>
        <w:tc>
          <w:tcPr>
            <w:tcW w:w="2276" w:type="dxa"/>
            <w:gridSpan w:val="2"/>
          </w:tcPr>
          <w:p w14:paraId="2126C9B8" w14:textId="0CF0453C" w:rsidR="00CB7E31" w:rsidDel="009E4857" w:rsidRDefault="00000000">
            <w:pPr>
              <w:tabs>
                <w:tab w:val="center" w:pos="974"/>
              </w:tabs>
              <w:suppressAutoHyphens w:val="0"/>
              <w:spacing w:after="0"/>
              <w:rPr>
                <w:del w:id="2769" w:author="Jose Eduardo VIU" w:date="2023-04-01T20:51:00Z"/>
              </w:rPr>
            </w:pPr>
            <w:del w:id="2770" w:author="Jose Eduardo VIU" w:date="2023-04-01T20:51:00Z">
              <w:r w:rsidDel="009E4857">
                <w:rPr>
                  <w:rFonts w:ascii="Courier New" w:eastAsia="Courier New" w:hAnsi="Courier New" w:cs="Courier New"/>
                </w:rPr>
                <w:delText>4</w:delText>
              </w:r>
              <w:r w:rsidDel="009E4857">
                <w:rPr>
                  <w:rFonts w:ascii="Courier New" w:eastAsia="Courier New" w:hAnsi="Courier New" w:cs="Courier New"/>
                </w:rPr>
                <w:tab/>
                <w:delText>ct_fase</w:delText>
              </w:r>
            </w:del>
          </w:p>
        </w:tc>
        <w:tc>
          <w:tcPr>
            <w:tcW w:w="2272" w:type="dxa"/>
            <w:gridSpan w:val="2"/>
          </w:tcPr>
          <w:p w14:paraId="681553A2" w14:textId="306E4DC2" w:rsidR="00CB7E31" w:rsidDel="009E4857" w:rsidRDefault="00000000">
            <w:pPr>
              <w:tabs>
                <w:tab w:val="right" w:pos="2405"/>
              </w:tabs>
              <w:suppressAutoHyphens w:val="0"/>
              <w:spacing w:after="0"/>
              <w:rPr>
                <w:del w:id="2771" w:author="Jose Eduardo VIU" w:date="2023-04-01T20:51:00Z"/>
              </w:rPr>
            </w:pPr>
            <w:del w:id="2772" w:author="Jose Eduardo VIU" w:date="2023-04-01T20:51:00Z">
              <w:r w:rsidDel="009E4857">
                <w:rPr>
                  <w:rFonts w:ascii="Courier New" w:eastAsia="Courier New" w:hAnsi="Courier New" w:cs="Courier New"/>
                </w:rPr>
                <w:delText>5332 non-null</w:delText>
              </w:r>
              <w:r w:rsidDel="009E4857">
                <w:rPr>
                  <w:rFonts w:ascii="Courier New" w:eastAsia="Courier New" w:hAnsi="Courier New" w:cs="Courier New"/>
                </w:rPr>
                <w:tab/>
                <w:delText>int64</w:delText>
              </w:r>
            </w:del>
          </w:p>
        </w:tc>
        <w:tc>
          <w:tcPr>
            <w:tcW w:w="262" w:type="dxa"/>
          </w:tcPr>
          <w:p w14:paraId="15366C1C" w14:textId="12A9DFED" w:rsidR="00CB7E31" w:rsidDel="009E4857" w:rsidRDefault="00CB7E31">
            <w:pPr>
              <w:suppressAutoHyphens w:val="0"/>
              <w:rPr>
                <w:del w:id="2773" w:author="Jose Eduardo VIU" w:date="2023-04-01T20:51:00Z"/>
              </w:rPr>
            </w:pPr>
          </w:p>
        </w:tc>
      </w:tr>
      <w:tr w:rsidR="00CB7E31" w:rsidDel="009E4857" w14:paraId="7AB35465" w14:textId="54BB59A9">
        <w:trPr>
          <w:trHeight w:val="245"/>
          <w:del w:id="2774" w:author="Jose Eduardo VIU" w:date="2023-04-01T20:51:00Z"/>
        </w:trPr>
        <w:tc>
          <w:tcPr>
            <w:tcW w:w="2276" w:type="dxa"/>
            <w:gridSpan w:val="2"/>
          </w:tcPr>
          <w:p w14:paraId="5C1C8AB5" w14:textId="4EF26F95" w:rsidR="00CB7E31" w:rsidDel="009E4857" w:rsidRDefault="00000000">
            <w:pPr>
              <w:tabs>
                <w:tab w:val="center" w:pos="974"/>
              </w:tabs>
              <w:suppressAutoHyphens w:val="0"/>
              <w:spacing w:after="0"/>
              <w:rPr>
                <w:del w:id="2775" w:author="Jose Eduardo VIU" w:date="2023-04-01T20:51:00Z"/>
              </w:rPr>
            </w:pPr>
            <w:del w:id="2776" w:author="Jose Eduardo VIU" w:date="2023-04-01T20:51:00Z">
              <w:r w:rsidDel="009E4857">
                <w:rPr>
                  <w:rFonts w:ascii="Courier New" w:eastAsia="Courier New" w:hAnsi="Courier New" w:cs="Courier New"/>
                </w:rPr>
                <w:delText>5</w:delText>
              </w:r>
              <w:r w:rsidDel="009E4857">
                <w:rPr>
                  <w:rFonts w:ascii="Courier New" w:eastAsia="Courier New" w:hAnsi="Courier New" w:cs="Courier New"/>
                </w:rPr>
                <w:tab/>
                <w:delText>ct_sexo</w:delText>
              </w:r>
            </w:del>
          </w:p>
        </w:tc>
        <w:tc>
          <w:tcPr>
            <w:tcW w:w="2272" w:type="dxa"/>
            <w:gridSpan w:val="2"/>
          </w:tcPr>
          <w:p w14:paraId="4E022C9A" w14:textId="7A57EBBA" w:rsidR="00CB7E31" w:rsidDel="009E4857" w:rsidRDefault="00000000">
            <w:pPr>
              <w:tabs>
                <w:tab w:val="right" w:pos="2405"/>
              </w:tabs>
              <w:suppressAutoHyphens w:val="0"/>
              <w:spacing w:after="0"/>
              <w:rPr>
                <w:del w:id="2777" w:author="Jose Eduardo VIU" w:date="2023-04-01T20:51:00Z"/>
              </w:rPr>
            </w:pPr>
            <w:del w:id="2778" w:author="Jose Eduardo VIU" w:date="2023-04-01T20:51:00Z">
              <w:r w:rsidDel="009E4857">
                <w:rPr>
                  <w:rFonts w:ascii="Courier New" w:eastAsia="Courier New" w:hAnsi="Courier New" w:cs="Courier New"/>
                </w:rPr>
                <w:delText>5332 non-null</w:delText>
              </w:r>
              <w:r w:rsidDel="009E4857">
                <w:rPr>
                  <w:rFonts w:ascii="Courier New" w:eastAsia="Courier New" w:hAnsi="Courier New" w:cs="Courier New"/>
                </w:rPr>
                <w:tab/>
                <w:delText>int64</w:delText>
              </w:r>
            </w:del>
          </w:p>
        </w:tc>
        <w:tc>
          <w:tcPr>
            <w:tcW w:w="262" w:type="dxa"/>
          </w:tcPr>
          <w:p w14:paraId="4475EA89" w14:textId="19FB320A" w:rsidR="00CB7E31" w:rsidDel="009E4857" w:rsidRDefault="00CB7E31">
            <w:pPr>
              <w:suppressAutoHyphens w:val="0"/>
              <w:rPr>
                <w:del w:id="2779" w:author="Jose Eduardo VIU" w:date="2023-04-01T20:51:00Z"/>
              </w:rPr>
            </w:pPr>
          </w:p>
        </w:tc>
      </w:tr>
      <w:tr w:rsidR="00CB7E31" w:rsidDel="009E4857" w14:paraId="0818070C" w14:textId="3F9758E0">
        <w:trPr>
          <w:trHeight w:val="245"/>
          <w:del w:id="2780" w:author="Jose Eduardo VIU" w:date="2023-04-01T20:51:00Z"/>
        </w:trPr>
        <w:tc>
          <w:tcPr>
            <w:tcW w:w="93" w:type="dxa"/>
          </w:tcPr>
          <w:p w14:paraId="4CB9A399" w14:textId="326B92CB" w:rsidR="00CB7E31" w:rsidDel="009E4857" w:rsidRDefault="00CB7E31">
            <w:pPr>
              <w:tabs>
                <w:tab w:val="center" w:pos="859"/>
                <w:tab w:val="center" w:pos="3035"/>
              </w:tabs>
              <w:suppressAutoHyphens w:val="0"/>
              <w:spacing w:after="0"/>
              <w:rPr>
                <w:del w:id="2781" w:author="Jose Eduardo VIU" w:date="2023-04-01T20:51:00Z"/>
                <w:rFonts w:ascii="Courier New" w:eastAsia="Courier New" w:hAnsi="Courier New" w:cs="Courier New"/>
              </w:rPr>
            </w:pPr>
          </w:p>
        </w:tc>
        <w:tc>
          <w:tcPr>
            <w:tcW w:w="3792" w:type="dxa"/>
            <w:gridSpan w:val="2"/>
          </w:tcPr>
          <w:p w14:paraId="08C5F6A2" w14:textId="54F183D2" w:rsidR="00CB7E31" w:rsidDel="009E4857" w:rsidRDefault="00000000">
            <w:pPr>
              <w:tabs>
                <w:tab w:val="center" w:pos="859"/>
                <w:tab w:val="center" w:pos="3035"/>
              </w:tabs>
              <w:suppressAutoHyphens w:val="0"/>
              <w:spacing w:after="0"/>
              <w:rPr>
                <w:del w:id="2782" w:author="Jose Eduardo VIU" w:date="2023-04-01T20:51:00Z"/>
              </w:rPr>
            </w:pPr>
            <w:del w:id="2783" w:author="Jose Eduardo VIU" w:date="2023-04-01T20:51:00Z">
              <w:r w:rsidDel="009E4857">
                <w:rPr>
                  <w:rFonts w:ascii="Courier New" w:eastAsia="Courier New" w:hAnsi="Courier New" w:cs="Courier New"/>
                </w:rPr>
                <w:delText>6</w:delText>
              </w:r>
              <w:r w:rsidDel="009E4857">
                <w:rPr>
                  <w:rFonts w:ascii="Courier New" w:eastAsia="Courier New" w:hAnsi="Courier New" w:cs="Courier New"/>
                </w:rPr>
                <w:tab/>
                <w:delText>IncPeso</w:delText>
              </w:r>
              <w:r w:rsidDel="009E4857">
                <w:rPr>
                  <w:rFonts w:ascii="Courier New" w:eastAsia="Courier New" w:hAnsi="Courier New" w:cs="Courier New"/>
                </w:rPr>
                <w:tab/>
                <w:delText>5332 non-null</w:delText>
              </w:r>
            </w:del>
          </w:p>
        </w:tc>
        <w:tc>
          <w:tcPr>
            <w:tcW w:w="925" w:type="dxa"/>
            <w:gridSpan w:val="2"/>
          </w:tcPr>
          <w:p w14:paraId="2D93545C" w14:textId="49D9B23B" w:rsidR="00CB7E31" w:rsidDel="009E4857" w:rsidRDefault="00000000">
            <w:pPr>
              <w:suppressAutoHyphens w:val="0"/>
              <w:spacing w:after="0"/>
              <w:rPr>
                <w:del w:id="2784" w:author="Jose Eduardo VIU" w:date="2023-04-01T20:51:00Z"/>
              </w:rPr>
            </w:pPr>
            <w:del w:id="2785" w:author="Jose Eduardo VIU" w:date="2023-04-01T20:51:00Z">
              <w:r w:rsidDel="009E4857">
                <w:rPr>
                  <w:rFonts w:ascii="Courier New" w:eastAsia="Courier New" w:hAnsi="Courier New" w:cs="Courier New"/>
                </w:rPr>
                <w:delText>float64</w:delText>
              </w:r>
            </w:del>
          </w:p>
        </w:tc>
      </w:tr>
      <w:tr w:rsidR="00CB7E31" w:rsidDel="009E4857" w14:paraId="238E90BB" w14:textId="2BD61080">
        <w:trPr>
          <w:trHeight w:val="271"/>
          <w:del w:id="2786" w:author="Jose Eduardo VIU" w:date="2023-04-01T20:51:00Z"/>
        </w:trPr>
        <w:tc>
          <w:tcPr>
            <w:tcW w:w="93" w:type="dxa"/>
          </w:tcPr>
          <w:p w14:paraId="1CD2FEA0" w14:textId="2C39623E" w:rsidR="00CB7E31" w:rsidDel="009E4857" w:rsidRDefault="00CB7E31">
            <w:pPr>
              <w:tabs>
                <w:tab w:val="center" w:pos="1031"/>
                <w:tab w:val="center" w:pos="3035"/>
              </w:tabs>
              <w:suppressAutoHyphens w:val="0"/>
              <w:spacing w:after="0"/>
              <w:rPr>
                <w:del w:id="2787" w:author="Jose Eduardo VIU" w:date="2023-04-01T20:51:00Z"/>
                <w:rFonts w:ascii="Courier New" w:eastAsia="Courier New" w:hAnsi="Courier New" w:cs="Courier New"/>
              </w:rPr>
            </w:pPr>
          </w:p>
        </w:tc>
        <w:tc>
          <w:tcPr>
            <w:tcW w:w="3792" w:type="dxa"/>
            <w:gridSpan w:val="2"/>
          </w:tcPr>
          <w:p w14:paraId="657EFA7E" w14:textId="3844110A" w:rsidR="00CB7E31" w:rsidDel="009E4857" w:rsidRDefault="00000000">
            <w:pPr>
              <w:tabs>
                <w:tab w:val="center" w:pos="1031"/>
                <w:tab w:val="center" w:pos="3035"/>
              </w:tabs>
              <w:suppressAutoHyphens w:val="0"/>
              <w:spacing w:after="0"/>
              <w:rPr>
                <w:del w:id="2788" w:author="Jose Eduardo VIU" w:date="2023-04-01T20:51:00Z"/>
              </w:rPr>
            </w:pPr>
            <w:del w:id="2789" w:author="Jose Eduardo VIU" w:date="2023-04-01T20:51:00Z">
              <w:r w:rsidDel="009E4857">
                <w:rPr>
                  <w:rFonts w:ascii="Courier New" w:eastAsia="Courier New" w:hAnsi="Courier New" w:cs="Courier New"/>
                </w:rPr>
                <w:delText>7</w:delText>
              </w:r>
              <w:r w:rsidDel="009E4857">
                <w:rPr>
                  <w:rFonts w:ascii="Courier New" w:eastAsia="Courier New" w:hAnsi="Courier New" w:cs="Courier New"/>
                </w:rPr>
                <w:tab/>
                <w:delText>DiasMedios</w:delText>
              </w:r>
              <w:r w:rsidDel="009E4857">
                <w:rPr>
                  <w:rFonts w:ascii="Courier New" w:eastAsia="Courier New" w:hAnsi="Courier New" w:cs="Courier New"/>
                </w:rPr>
                <w:tab/>
                <w:delText>5332 non-null</w:delText>
              </w:r>
            </w:del>
          </w:p>
        </w:tc>
        <w:tc>
          <w:tcPr>
            <w:tcW w:w="925" w:type="dxa"/>
            <w:gridSpan w:val="2"/>
          </w:tcPr>
          <w:p w14:paraId="535CA0B8" w14:textId="2C8CAD03" w:rsidR="00CB7E31" w:rsidDel="009E4857" w:rsidRDefault="00000000">
            <w:pPr>
              <w:suppressAutoHyphens w:val="0"/>
              <w:spacing w:after="0"/>
              <w:rPr>
                <w:del w:id="2790" w:author="Jose Eduardo VIU" w:date="2023-04-01T20:51:00Z"/>
              </w:rPr>
            </w:pPr>
            <w:del w:id="2791" w:author="Jose Eduardo VIU" w:date="2023-04-01T20:51:00Z">
              <w:r w:rsidDel="009E4857">
                <w:rPr>
                  <w:rFonts w:ascii="Courier New" w:eastAsia="Courier New" w:hAnsi="Courier New" w:cs="Courier New"/>
                </w:rPr>
                <w:delText>float64</w:delText>
              </w:r>
            </w:del>
          </w:p>
        </w:tc>
      </w:tr>
      <w:tr w:rsidR="00CB7E31" w:rsidDel="009E4857" w14:paraId="3D9D007F" w14:textId="4E057050">
        <w:trPr>
          <w:trHeight w:val="271"/>
          <w:del w:id="2792" w:author="Jose Eduardo VIU" w:date="2023-04-01T20:51:00Z"/>
        </w:trPr>
        <w:tc>
          <w:tcPr>
            <w:tcW w:w="93" w:type="dxa"/>
          </w:tcPr>
          <w:p w14:paraId="2F532044" w14:textId="4E43D21F" w:rsidR="00CB7E31" w:rsidDel="009E4857" w:rsidRDefault="00CB7E31">
            <w:pPr>
              <w:tabs>
                <w:tab w:val="center" w:pos="630"/>
                <w:tab w:val="center" w:pos="3035"/>
              </w:tabs>
              <w:suppressAutoHyphens w:val="0"/>
              <w:spacing w:after="0"/>
              <w:rPr>
                <w:del w:id="2793" w:author="Jose Eduardo VIU" w:date="2023-04-01T20:51:00Z"/>
                <w:rFonts w:ascii="Courier New" w:eastAsia="Courier New" w:hAnsi="Courier New" w:cs="Courier New"/>
              </w:rPr>
            </w:pPr>
          </w:p>
        </w:tc>
        <w:tc>
          <w:tcPr>
            <w:tcW w:w="3792" w:type="dxa"/>
            <w:gridSpan w:val="2"/>
          </w:tcPr>
          <w:p w14:paraId="23098B60" w14:textId="3AE64F42" w:rsidR="00CB7E31" w:rsidDel="009E4857" w:rsidRDefault="00000000">
            <w:pPr>
              <w:tabs>
                <w:tab w:val="center" w:pos="630"/>
                <w:tab w:val="center" w:pos="3035"/>
              </w:tabs>
              <w:suppressAutoHyphens w:val="0"/>
              <w:spacing w:after="0"/>
              <w:rPr>
                <w:del w:id="2794" w:author="Jose Eduardo VIU" w:date="2023-04-01T20:51:00Z"/>
              </w:rPr>
            </w:pPr>
            <w:del w:id="2795" w:author="Jose Eduardo VIU" w:date="2023-04-01T20:51:00Z">
              <w:r w:rsidDel="009E4857">
                <w:rPr>
                  <w:rFonts w:ascii="Courier New" w:eastAsia="Courier New" w:hAnsi="Courier New" w:cs="Courier New"/>
                </w:rPr>
                <w:delText>8</w:delText>
              </w:r>
              <w:r w:rsidDel="009E4857">
                <w:rPr>
                  <w:rFonts w:ascii="Courier New" w:eastAsia="Courier New" w:hAnsi="Courier New" w:cs="Courier New"/>
                </w:rPr>
                <w:tab/>
                <w:delText>GMD</w:delText>
              </w:r>
              <w:r w:rsidDel="009E4857">
                <w:rPr>
                  <w:rFonts w:ascii="Courier New" w:eastAsia="Courier New" w:hAnsi="Courier New" w:cs="Courier New"/>
                </w:rPr>
                <w:tab/>
                <w:delText>5332 non-null</w:delText>
              </w:r>
            </w:del>
          </w:p>
        </w:tc>
        <w:tc>
          <w:tcPr>
            <w:tcW w:w="925" w:type="dxa"/>
            <w:gridSpan w:val="2"/>
          </w:tcPr>
          <w:p w14:paraId="40349DF8" w14:textId="09FD1B1A" w:rsidR="00CB7E31" w:rsidDel="009E4857" w:rsidRDefault="00000000">
            <w:pPr>
              <w:suppressAutoHyphens w:val="0"/>
              <w:spacing w:after="0"/>
              <w:rPr>
                <w:del w:id="2796" w:author="Jose Eduardo VIU" w:date="2023-04-01T20:51:00Z"/>
              </w:rPr>
            </w:pPr>
            <w:del w:id="2797" w:author="Jose Eduardo VIU" w:date="2023-04-01T20:51:00Z">
              <w:r w:rsidDel="009E4857">
                <w:rPr>
                  <w:rFonts w:ascii="Courier New" w:eastAsia="Courier New" w:hAnsi="Courier New" w:cs="Courier New"/>
                </w:rPr>
                <w:delText>float64</w:delText>
              </w:r>
            </w:del>
          </w:p>
        </w:tc>
      </w:tr>
      <w:tr w:rsidR="00CB7E31" w:rsidDel="009E4857" w14:paraId="4ED45FB7" w14:textId="1579FFBF">
        <w:trPr>
          <w:trHeight w:val="271"/>
          <w:del w:id="2798" w:author="Jose Eduardo VIU" w:date="2023-04-01T20:51:00Z"/>
        </w:trPr>
        <w:tc>
          <w:tcPr>
            <w:tcW w:w="93" w:type="dxa"/>
          </w:tcPr>
          <w:p w14:paraId="4B28D3F7" w14:textId="41B28BEC" w:rsidR="00CB7E31" w:rsidDel="009E4857" w:rsidRDefault="00CB7E31">
            <w:pPr>
              <w:tabs>
                <w:tab w:val="center" w:pos="2119"/>
              </w:tabs>
              <w:suppressAutoHyphens w:val="0"/>
              <w:spacing w:after="0"/>
              <w:rPr>
                <w:del w:id="2799" w:author="Jose Eduardo VIU" w:date="2023-04-01T20:51:00Z"/>
                <w:rFonts w:ascii="Courier New" w:eastAsia="Courier New" w:hAnsi="Courier New" w:cs="Courier New"/>
              </w:rPr>
            </w:pPr>
          </w:p>
        </w:tc>
        <w:tc>
          <w:tcPr>
            <w:tcW w:w="3792" w:type="dxa"/>
            <w:gridSpan w:val="2"/>
          </w:tcPr>
          <w:p w14:paraId="78587DAC" w14:textId="3E5FB9EB" w:rsidR="00CB7E31" w:rsidDel="009E4857" w:rsidRDefault="00000000">
            <w:pPr>
              <w:tabs>
                <w:tab w:val="center" w:pos="2119"/>
              </w:tabs>
              <w:suppressAutoHyphens w:val="0"/>
              <w:spacing w:after="0"/>
              <w:rPr>
                <w:del w:id="2800" w:author="Jose Eduardo VIU" w:date="2023-04-01T20:51:00Z"/>
              </w:rPr>
            </w:pPr>
            <w:del w:id="2801" w:author="Jose Eduardo VIU" w:date="2023-04-01T20:51:00Z">
              <w:r w:rsidDel="009E4857">
                <w:rPr>
                  <w:rFonts w:ascii="Courier New" w:eastAsia="Courier New" w:hAnsi="Courier New" w:cs="Courier New"/>
                </w:rPr>
                <w:delText>9</w:delText>
              </w:r>
              <w:r w:rsidDel="009E4857">
                <w:rPr>
                  <w:rFonts w:ascii="Courier New" w:eastAsia="Courier New" w:hAnsi="Courier New" w:cs="Courier New"/>
                </w:rPr>
                <w:tab/>
                <w:delText>EntradaInicial 5332 non-null</w:delText>
              </w:r>
            </w:del>
          </w:p>
        </w:tc>
        <w:tc>
          <w:tcPr>
            <w:tcW w:w="925" w:type="dxa"/>
            <w:gridSpan w:val="2"/>
          </w:tcPr>
          <w:p w14:paraId="75DA329B" w14:textId="4BD3C003" w:rsidR="00CB7E31" w:rsidDel="009E4857" w:rsidRDefault="00000000">
            <w:pPr>
              <w:suppressAutoHyphens w:val="0"/>
              <w:spacing w:after="0"/>
              <w:rPr>
                <w:del w:id="2802" w:author="Jose Eduardo VIU" w:date="2023-04-01T20:51:00Z"/>
              </w:rPr>
            </w:pPr>
            <w:del w:id="2803" w:author="Jose Eduardo VIU" w:date="2023-04-01T20:51:00Z">
              <w:r w:rsidDel="009E4857">
                <w:rPr>
                  <w:rFonts w:ascii="Courier New" w:eastAsia="Courier New" w:hAnsi="Courier New" w:cs="Courier New"/>
                </w:rPr>
                <w:delText>object</w:delText>
              </w:r>
            </w:del>
          </w:p>
        </w:tc>
      </w:tr>
      <w:tr w:rsidR="00CB7E31" w:rsidDel="009E4857" w14:paraId="52E753A3" w14:textId="7B95B9AF">
        <w:trPr>
          <w:trHeight w:val="271"/>
          <w:del w:id="2804" w:author="Jose Eduardo VIU" w:date="2023-04-01T20:51:00Z"/>
        </w:trPr>
        <w:tc>
          <w:tcPr>
            <w:tcW w:w="93" w:type="dxa"/>
          </w:tcPr>
          <w:p w14:paraId="4468CF9D" w14:textId="0454EEE6" w:rsidR="00CB7E31" w:rsidDel="009E4857" w:rsidRDefault="00CB7E31">
            <w:pPr>
              <w:suppressAutoHyphens w:val="0"/>
              <w:spacing w:after="0"/>
              <w:rPr>
                <w:del w:id="2805" w:author="Jose Eduardo VIU" w:date="2023-04-01T20:51:00Z"/>
                <w:rFonts w:ascii="Courier New" w:eastAsia="Courier New" w:hAnsi="Courier New" w:cs="Courier New"/>
              </w:rPr>
            </w:pPr>
          </w:p>
        </w:tc>
        <w:tc>
          <w:tcPr>
            <w:tcW w:w="2183" w:type="dxa"/>
          </w:tcPr>
          <w:p w14:paraId="03F1959A" w14:textId="275C4890" w:rsidR="00CB7E31" w:rsidDel="009E4857" w:rsidRDefault="00000000">
            <w:pPr>
              <w:suppressAutoHyphens w:val="0"/>
              <w:spacing w:after="0"/>
              <w:rPr>
                <w:del w:id="2806" w:author="Jose Eduardo VIU" w:date="2023-04-01T20:51:00Z"/>
              </w:rPr>
            </w:pPr>
            <w:del w:id="2807" w:author="Jose Eduardo VIU" w:date="2023-04-01T20:51:00Z">
              <w:r w:rsidDel="009E4857">
                <w:rPr>
                  <w:rFonts w:ascii="Courier New" w:eastAsia="Courier New" w:hAnsi="Courier New" w:cs="Courier New"/>
                </w:rPr>
                <w:delText>10 EntradaFinal</w:delText>
              </w:r>
            </w:del>
          </w:p>
        </w:tc>
        <w:tc>
          <w:tcPr>
            <w:tcW w:w="1609" w:type="dxa"/>
          </w:tcPr>
          <w:p w14:paraId="6604E712" w14:textId="524EB5CE" w:rsidR="00CB7E31" w:rsidDel="009E4857" w:rsidRDefault="00000000">
            <w:pPr>
              <w:suppressAutoHyphens w:val="0"/>
              <w:spacing w:after="0"/>
              <w:rPr>
                <w:del w:id="2808" w:author="Jose Eduardo VIU" w:date="2023-04-01T20:51:00Z"/>
              </w:rPr>
            </w:pPr>
            <w:del w:id="2809" w:author="Jose Eduardo VIU" w:date="2023-04-01T20:51:00Z">
              <w:r w:rsidDel="009E4857">
                <w:rPr>
                  <w:rFonts w:ascii="Courier New" w:eastAsia="Courier New" w:hAnsi="Courier New" w:cs="Courier New"/>
                </w:rPr>
                <w:delText>5332 non-null</w:delText>
              </w:r>
            </w:del>
          </w:p>
        </w:tc>
        <w:tc>
          <w:tcPr>
            <w:tcW w:w="925" w:type="dxa"/>
            <w:gridSpan w:val="2"/>
          </w:tcPr>
          <w:p w14:paraId="65218B3B" w14:textId="4129CC77" w:rsidR="00CB7E31" w:rsidDel="009E4857" w:rsidRDefault="00000000">
            <w:pPr>
              <w:suppressAutoHyphens w:val="0"/>
              <w:spacing w:after="0"/>
              <w:rPr>
                <w:del w:id="2810" w:author="Jose Eduardo VIU" w:date="2023-04-01T20:51:00Z"/>
              </w:rPr>
            </w:pPr>
            <w:del w:id="2811" w:author="Jose Eduardo VIU" w:date="2023-04-01T20:51:00Z">
              <w:r w:rsidDel="009E4857">
                <w:rPr>
                  <w:rFonts w:ascii="Courier New" w:eastAsia="Courier New" w:hAnsi="Courier New" w:cs="Courier New"/>
                </w:rPr>
                <w:delText>object</w:delText>
              </w:r>
            </w:del>
          </w:p>
        </w:tc>
      </w:tr>
      <w:tr w:rsidR="00CB7E31" w:rsidDel="009E4857" w14:paraId="76F669A5" w14:textId="1BE7333B">
        <w:trPr>
          <w:trHeight w:val="271"/>
          <w:del w:id="2812" w:author="Jose Eduardo VIU" w:date="2023-04-01T20:51:00Z"/>
        </w:trPr>
        <w:tc>
          <w:tcPr>
            <w:tcW w:w="93" w:type="dxa"/>
          </w:tcPr>
          <w:p w14:paraId="0F808210" w14:textId="3A016137" w:rsidR="00CB7E31" w:rsidDel="009E4857" w:rsidRDefault="00CB7E31">
            <w:pPr>
              <w:suppressAutoHyphens w:val="0"/>
              <w:spacing w:after="0"/>
              <w:rPr>
                <w:del w:id="2813" w:author="Jose Eduardo VIU" w:date="2023-04-01T20:51:00Z"/>
                <w:rFonts w:ascii="Courier New" w:eastAsia="Courier New" w:hAnsi="Courier New" w:cs="Courier New"/>
              </w:rPr>
            </w:pPr>
          </w:p>
        </w:tc>
        <w:tc>
          <w:tcPr>
            <w:tcW w:w="2183" w:type="dxa"/>
          </w:tcPr>
          <w:p w14:paraId="500A5E3A" w14:textId="017353A8" w:rsidR="00CB7E31" w:rsidDel="009E4857" w:rsidRDefault="00000000">
            <w:pPr>
              <w:suppressAutoHyphens w:val="0"/>
              <w:spacing w:after="0"/>
              <w:rPr>
                <w:del w:id="2814" w:author="Jose Eduardo VIU" w:date="2023-04-01T20:51:00Z"/>
              </w:rPr>
            </w:pPr>
            <w:del w:id="2815" w:author="Jose Eduardo VIU" w:date="2023-04-01T20:51:00Z">
              <w:r w:rsidDel="009E4857">
                <w:rPr>
                  <w:rFonts w:ascii="Courier New" w:eastAsia="Courier New" w:hAnsi="Courier New" w:cs="Courier New"/>
                </w:rPr>
                <w:delText>11 NumAnimales</w:delText>
              </w:r>
            </w:del>
          </w:p>
        </w:tc>
        <w:tc>
          <w:tcPr>
            <w:tcW w:w="1609" w:type="dxa"/>
          </w:tcPr>
          <w:p w14:paraId="38CDBCAD" w14:textId="4A522AC8" w:rsidR="00CB7E31" w:rsidDel="009E4857" w:rsidRDefault="00000000">
            <w:pPr>
              <w:suppressAutoHyphens w:val="0"/>
              <w:spacing w:after="0"/>
              <w:rPr>
                <w:del w:id="2816" w:author="Jose Eduardo VIU" w:date="2023-04-01T20:51:00Z"/>
              </w:rPr>
            </w:pPr>
            <w:del w:id="2817" w:author="Jose Eduardo VIU" w:date="2023-04-01T20:51:00Z">
              <w:r w:rsidDel="009E4857">
                <w:rPr>
                  <w:rFonts w:ascii="Courier New" w:eastAsia="Courier New" w:hAnsi="Courier New" w:cs="Courier New"/>
                </w:rPr>
                <w:delText>5332 non-null</w:delText>
              </w:r>
            </w:del>
          </w:p>
        </w:tc>
        <w:tc>
          <w:tcPr>
            <w:tcW w:w="925" w:type="dxa"/>
            <w:gridSpan w:val="2"/>
          </w:tcPr>
          <w:p w14:paraId="47CBF803" w14:textId="2E33FFC0" w:rsidR="00CB7E31" w:rsidDel="009E4857" w:rsidRDefault="00000000">
            <w:pPr>
              <w:suppressAutoHyphens w:val="0"/>
              <w:spacing w:after="0"/>
              <w:rPr>
                <w:del w:id="2818" w:author="Jose Eduardo VIU" w:date="2023-04-01T20:51:00Z"/>
              </w:rPr>
            </w:pPr>
            <w:del w:id="2819" w:author="Jose Eduardo VIU" w:date="2023-04-01T20:51:00Z">
              <w:r w:rsidDel="009E4857">
                <w:rPr>
                  <w:rFonts w:ascii="Courier New" w:eastAsia="Courier New" w:hAnsi="Courier New" w:cs="Courier New"/>
                </w:rPr>
                <w:delText>int64</w:delText>
              </w:r>
            </w:del>
          </w:p>
        </w:tc>
      </w:tr>
      <w:tr w:rsidR="00CB7E31" w:rsidDel="009E4857" w14:paraId="4DD0F4A6" w14:textId="760C72B9">
        <w:trPr>
          <w:trHeight w:val="271"/>
          <w:del w:id="2820" w:author="Jose Eduardo VIU" w:date="2023-04-01T20:51:00Z"/>
        </w:trPr>
        <w:tc>
          <w:tcPr>
            <w:tcW w:w="93" w:type="dxa"/>
          </w:tcPr>
          <w:p w14:paraId="663FE7FC" w14:textId="0FA5270B" w:rsidR="00CB7E31" w:rsidDel="009E4857" w:rsidRDefault="00CB7E31">
            <w:pPr>
              <w:suppressAutoHyphens w:val="0"/>
              <w:spacing w:after="0"/>
              <w:rPr>
                <w:del w:id="2821" w:author="Jose Eduardo VIU" w:date="2023-04-01T20:51:00Z"/>
                <w:rFonts w:ascii="Courier New" w:eastAsia="Courier New" w:hAnsi="Courier New" w:cs="Courier New"/>
              </w:rPr>
            </w:pPr>
          </w:p>
        </w:tc>
        <w:tc>
          <w:tcPr>
            <w:tcW w:w="2183" w:type="dxa"/>
          </w:tcPr>
          <w:p w14:paraId="3CB390EE" w14:textId="601046FB" w:rsidR="00CB7E31" w:rsidDel="009E4857" w:rsidRDefault="00000000">
            <w:pPr>
              <w:suppressAutoHyphens w:val="0"/>
              <w:spacing w:after="0"/>
              <w:rPr>
                <w:del w:id="2822" w:author="Jose Eduardo VIU" w:date="2023-04-01T20:51:00Z"/>
              </w:rPr>
            </w:pPr>
            <w:del w:id="2823" w:author="Jose Eduardo VIU" w:date="2023-04-01T20:51:00Z">
              <w:r w:rsidDel="009E4857">
                <w:rPr>
                  <w:rFonts w:ascii="Courier New" w:eastAsia="Courier New" w:hAnsi="Courier New" w:cs="Courier New"/>
                </w:rPr>
                <w:delText>12 na_nombre</w:delText>
              </w:r>
            </w:del>
          </w:p>
        </w:tc>
        <w:tc>
          <w:tcPr>
            <w:tcW w:w="1609" w:type="dxa"/>
          </w:tcPr>
          <w:p w14:paraId="4FCBC0E5" w14:textId="2719EAFB" w:rsidR="00CB7E31" w:rsidDel="009E4857" w:rsidRDefault="00000000">
            <w:pPr>
              <w:suppressAutoHyphens w:val="0"/>
              <w:spacing w:after="0"/>
              <w:rPr>
                <w:del w:id="2824" w:author="Jose Eduardo VIU" w:date="2023-04-01T20:51:00Z"/>
              </w:rPr>
            </w:pPr>
            <w:del w:id="2825" w:author="Jose Eduardo VIU" w:date="2023-04-01T20:51:00Z">
              <w:r w:rsidDel="009E4857">
                <w:rPr>
                  <w:rFonts w:ascii="Courier New" w:eastAsia="Courier New" w:hAnsi="Courier New" w:cs="Courier New"/>
                </w:rPr>
                <w:delText>5332 non-null</w:delText>
              </w:r>
            </w:del>
          </w:p>
        </w:tc>
        <w:tc>
          <w:tcPr>
            <w:tcW w:w="925" w:type="dxa"/>
            <w:gridSpan w:val="2"/>
          </w:tcPr>
          <w:p w14:paraId="56B3E124" w14:textId="606AA36D" w:rsidR="00CB7E31" w:rsidDel="009E4857" w:rsidRDefault="00000000">
            <w:pPr>
              <w:suppressAutoHyphens w:val="0"/>
              <w:spacing w:after="0"/>
              <w:rPr>
                <w:del w:id="2826" w:author="Jose Eduardo VIU" w:date="2023-04-01T20:51:00Z"/>
              </w:rPr>
            </w:pPr>
            <w:del w:id="2827" w:author="Jose Eduardo VIU" w:date="2023-04-01T20:51:00Z">
              <w:r w:rsidDel="009E4857">
                <w:rPr>
                  <w:rFonts w:ascii="Courier New" w:eastAsia="Courier New" w:hAnsi="Courier New" w:cs="Courier New"/>
                </w:rPr>
                <w:delText>object</w:delText>
              </w:r>
            </w:del>
          </w:p>
        </w:tc>
      </w:tr>
      <w:tr w:rsidR="00CB7E31" w:rsidDel="009E4857" w14:paraId="56D34782" w14:textId="6E2416C0">
        <w:trPr>
          <w:trHeight w:val="271"/>
          <w:del w:id="2828" w:author="Jose Eduardo VIU" w:date="2023-04-01T20:51:00Z"/>
        </w:trPr>
        <w:tc>
          <w:tcPr>
            <w:tcW w:w="93" w:type="dxa"/>
          </w:tcPr>
          <w:p w14:paraId="64466496" w14:textId="569A1326" w:rsidR="00CB7E31" w:rsidDel="009E4857" w:rsidRDefault="00CB7E31">
            <w:pPr>
              <w:suppressAutoHyphens w:val="0"/>
              <w:spacing w:after="0"/>
              <w:rPr>
                <w:del w:id="2829" w:author="Jose Eduardo VIU" w:date="2023-04-01T20:51:00Z"/>
                <w:rFonts w:ascii="Courier New" w:eastAsia="Courier New" w:hAnsi="Courier New" w:cs="Courier New"/>
              </w:rPr>
            </w:pPr>
          </w:p>
        </w:tc>
        <w:tc>
          <w:tcPr>
            <w:tcW w:w="2183" w:type="dxa"/>
          </w:tcPr>
          <w:p w14:paraId="7B8DB7FD" w14:textId="1FABDCC9" w:rsidR="00CB7E31" w:rsidDel="009E4857" w:rsidRDefault="00000000">
            <w:pPr>
              <w:suppressAutoHyphens w:val="0"/>
              <w:spacing w:after="0"/>
              <w:rPr>
                <w:del w:id="2830" w:author="Jose Eduardo VIU" w:date="2023-04-01T20:51:00Z"/>
              </w:rPr>
            </w:pPr>
            <w:del w:id="2831" w:author="Jose Eduardo VIU" w:date="2023-04-01T20:51:00Z">
              <w:r w:rsidDel="009E4857">
                <w:rPr>
                  <w:rFonts w:ascii="Courier New" w:eastAsia="Courier New" w:hAnsi="Courier New" w:cs="Courier New"/>
                </w:rPr>
                <w:delText>13 na_rega</w:delText>
              </w:r>
            </w:del>
          </w:p>
        </w:tc>
        <w:tc>
          <w:tcPr>
            <w:tcW w:w="1609" w:type="dxa"/>
          </w:tcPr>
          <w:p w14:paraId="06D85B87" w14:textId="3A52477F" w:rsidR="00CB7E31" w:rsidDel="009E4857" w:rsidRDefault="00000000">
            <w:pPr>
              <w:suppressAutoHyphens w:val="0"/>
              <w:spacing w:after="0"/>
              <w:rPr>
                <w:del w:id="2832" w:author="Jose Eduardo VIU" w:date="2023-04-01T20:51:00Z"/>
              </w:rPr>
            </w:pPr>
            <w:del w:id="2833" w:author="Jose Eduardo VIU" w:date="2023-04-01T20:51:00Z">
              <w:r w:rsidDel="009E4857">
                <w:rPr>
                  <w:rFonts w:ascii="Courier New" w:eastAsia="Courier New" w:hAnsi="Courier New" w:cs="Courier New"/>
                </w:rPr>
                <w:delText>5332 non-null</w:delText>
              </w:r>
            </w:del>
          </w:p>
        </w:tc>
        <w:tc>
          <w:tcPr>
            <w:tcW w:w="925" w:type="dxa"/>
            <w:gridSpan w:val="2"/>
          </w:tcPr>
          <w:p w14:paraId="353BEBD6" w14:textId="32011234" w:rsidR="00CB7E31" w:rsidDel="009E4857" w:rsidRDefault="00000000">
            <w:pPr>
              <w:suppressAutoHyphens w:val="0"/>
              <w:spacing w:after="0"/>
              <w:rPr>
                <w:del w:id="2834" w:author="Jose Eduardo VIU" w:date="2023-04-01T20:51:00Z"/>
              </w:rPr>
            </w:pPr>
            <w:del w:id="2835" w:author="Jose Eduardo VIU" w:date="2023-04-01T20:51:00Z">
              <w:r w:rsidDel="009E4857">
                <w:rPr>
                  <w:rFonts w:ascii="Courier New" w:eastAsia="Courier New" w:hAnsi="Courier New" w:cs="Courier New"/>
                </w:rPr>
                <w:delText>object</w:delText>
              </w:r>
            </w:del>
          </w:p>
        </w:tc>
      </w:tr>
      <w:tr w:rsidR="00CB7E31" w:rsidDel="009E4857" w14:paraId="5B152E14" w14:textId="4FAE46A4">
        <w:trPr>
          <w:trHeight w:val="271"/>
          <w:del w:id="2836" w:author="Jose Eduardo VIU" w:date="2023-04-01T20:51:00Z"/>
        </w:trPr>
        <w:tc>
          <w:tcPr>
            <w:tcW w:w="93" w:type="dxa"/>
          </w:tcPr>
          <w:p w14:paraId="026B2D1B" w14:textId="7989C27D" w:rsidR="00CB7E31" w:rsidDel="009E4857" w:rsidRDefault="00CB7E31">
            <w:pPr>
              <w:suppressAutoHyphens w:val="0"/>
              <w:spacing w:after="0"/>
              <w:rPr>
                <w:del w:id="2837" w:author="Jose Eduardo VIU" w:date="2023-04-01T20:51:00Z"/>
                <w:rFonts w:ascii="Courier New" w:eastAsia="Courier New" w:hAnsi="Courier New" w:cs="Courier New"/>
              </w:rPr>
            </w:pPr>
          </w:p>
        </w:tc>
        <w:tc>
          <w:tcPr>
            <w:tcW w:w="2183" w:type="dxa"/>
          </w:tcPr>
          <w:p w14:paraId="64AE2758" w14:textId="095AEA99" w:rsidR="00CB7E31" w:rsidDel="009E4857" w:rsidRDefault="00000000">
            <w:pPr>
              <w:suppressAutoHyphens w:val="0"/>
              <w:spacing w:after="0"/>
              <w:rPr>
                <w:del w:id="2838" w:author="Jose Eduardo VIU" w:date="2023-04-01T20:51:00Z"/>
              </w:rPr>
            </w:pPr>
            <w:del w:id="2839" w:author="Jose Eduardo VIU" w:date="2023-04-01T20:51:00Z">
              <w:r w:rsidDel="009E4857">
                <w:rPr>
                  <w:rFonts w:ascii="Courier New" w:eastAsia="Courier New" w:hAnsi="Courier New" w:cs="Courier New"/>
                </w:rPr>
                <w:delText>14 se_nombre</w:delText>
              </w:r>
            </w:del>
          </w:p>
        </w:tc>
        <w:tc>
          <w:tcPr>
            <w:tcW w:w="1609" w:type="dxa"/>
          </w:tcPr>
          <w:p w14:paraId="08284034" w14:textId="3478312F" w:rsidR="00CB7E31" w:rsidDel="009E4857" w:rsidRDefault="00000000">
            <w:pPr>
              <w:suppressAutoHyphens w:val="0"/>
              <w:spacing w:after="0"/>
              <w:rPr>
                <w:del w:id="2840" w:author="Jose Eduardo VIU" w:date="2023-04-01T20:51:00Z"/>
              </w:rPr>
            </w:pPr>
            <w:del w:id="2841" w:author="Jose Eduardo VIU" w:date="2023-04-01T20:51:00Z">
              <w:r w:rsidDel="009E4857">
                <w:rPr>
                  <w:rFonts w:ascii="Courier New" w:eastAsia="Courier New" w:hAnsi="Courier New" w:cs="Courier New"/>
                </w:rPr>
                <w:delText>5332 non-null</w:delText>
              </w:r>
            </w:del>
          </w:p>
        </w:tc>
        <w:tc>
          <w:tcPr>
            <w:tcW w:w="925" w:type="dxa"/>
            <w:gridSpan w:val="2"/>
          </w:tcPr>
          <w:p w14:paraId="0B33BE38" w14:textId="603AED4B" w:rsidR="00CB7E31" w:rsidDel="009E4857" w:rsidRDefault="00000000">
            <w:pPr>
              <w:suppressAutoHyphens w:val="0"/>
              <w:spacing w:after="0"/>
              <w:rPr>
                <w:del w:id="2842" w:author="Jose Eduardo VIU" w:date="2023-04-01T20:51:00Z"/>
              </w:rPr>
            </w:pPr>
            <w:del w:id="2843" w:author="Jose Eduardo VIU" w:date="2023-04-01T20:51:00Z">
              <w:r w:rsidDel="009E4857">
                <w:rPr>
                  <w:rFonts w:ascii="Courier New" w:eastAsia="Courier New" w:hAnsi="Courier New" w:cs="Courier New"/>
                </w:rPr>
                <w:delText>object</w:delText>
              </w:r>
            </w:del>
          </w:p>
        </w:tc>
      </w:tr>
      <w:tr w:rsidR="00CB7E31" w:rsidDel="009E4857" w14:paraId="27397F1E" w14:textId="5CDD3D39">
        <w:trPr>
          <w:trHeight w:val="271"/>
          <w:del w:id="2844" w:author="Jose Eduardo VIU" w:date="2023-04-01T20:51:00Z"/>
        </w:trPr>
        <w:tc>
          <w:tcPr>
            <w:tcW w:w="93" w:type="dxa"/>
          </w:tcPr>
          <w:p w14:paraId="569596E5" w14:textId="6BD8DDBD" w:rsidR="00CB7E31" w:rsidDel="009E4857" w:rsidRDefault="00CB7E31">
            <w:pPr>
              <w:suppressAutoHyphens w:val="0"/>
              <w:spacing w:after="0"/>
              <w:rPr>
                <w:del w:id="2845" w:author="Jose Eduardo VIU" w:date="2023-04-01T20:51:00Z"/>
                <w:rFonts w:ascii="Courier New" w:eastAsia="Courier New" w:hAnsi="Courier New" w:cs="Courier New"/>
              </w:rPr>
            </w:pPr>
          </w:p>
        </w:tc>
        <w:tc>
          <w:tcPr>
            <w:tcW w:w="2183" w:type="dxa"/>
          </w:tcPr>
          <w:p w14:paraId="43CAC308" w14:textId="4372A592" w:rsidR="00CB7E31" w:rsidDel="009E4857" w:rsidRDefault="00000000">
            <w:pPr>
              <w:suppressAutoHyphens w:val="0"/>
              <w:spacing w:after="0"/>
              <w:rPr>
                <w:del w:id="2846" w:author="Jose Eduardo VIU" w:date="2023-04-01T20:51:00Z"/>
              </w:rPr>
            </w:pPr>
            <w:del w:id="2847" w:author="Jose Eduardo VIU" w:date="2023-04-01T20:51:00Z">
              <w:r w:rsidDel="009E4857">
                <w:rPr>
                  <w:rFonts w:ascii="Courier New" w:eastAsia="Courier New" w:hAnsi="Courier New" w:cs="Courier New"/>
                </w:rPr>
                <w:delText>15 PesoEntMedio</w:delText>
              </w:r>
            </w:del>
          </w:p>
        </w:tc>
        <w:tc>
          <w:tcPr>
            <w:tcW w:w="1609" w:type="dxa"/>
          </w:tcPr>
          <w:p w14:paraId="54A8DCB3" w14:textId="534ADC41" w:rsidR="00CB7E31" w:rsidDel="009E4857" w:rsidRDefault="00000000">
            <w:pPr>
              <w:suppressAutoHyphens w:val="0"/>
              <w:spacing w:after="0"/>
              <w:rPr>
                <w:del w:id="2848" w:author="Jose Eduardo VIU" w:date="2023-04-01T20:51:00Z"/>
              </w:rPr>
            </w:pPr>
            <w:del w:id="2849" w:author="Jose Eduardo VIU" w:date="2023-04-01T20:51:00Z">
              <w:r w:rsidDel="009E4857">
                <w:rPr>
                  <w:rFonts w:ascii="Courier New" w:eastAsia="Courier New" w:hAnsi="Courier New" w:cs="Courier New"/>
                </w:rPr>
                <w:delText>5332 non-null</w:delText>
              </w:r>
            </w:del>
          </w:p>
        </w:tc>
        <w:tc>
          <w:tcPr>
            <w:tcW w:w="925" w:type="dxa"/>
            <w:gridSpan w:val="2"/>
          </w:tcPr>
          <w:p w14:paraId="6D27B436" w14:textId="1A4ED20F" w:rsidR="00CB7E31" w:rsidDel="009E4857" w:rsidRDefault="00000000">
            <w:pPr>
              <w:suppressAutoHyphens w:val="0"/>
              <w:spacing w:after="0"/>
              <w:rPr>
                <w:del w:id="2850" w:author="Jose Eduardo VIU" w:date="2023-04-01T20:51:00Z"/>
              </w:rPr>
            </w:pPr>
            <w:del w:id="2851" w:author="Jose Eduardo VIU" w:date="2023-04-01T20:51:00Z">
              <w:r w:rsidDel="009E4857">
                <w:rPr>
                  <w:rFonts w:ascii="Courier New" w:eastAsia="Courier New" w:hAnsi="Courier New" w:cs="Courier New"/>
                </w:rPr>
                <w:delText>float64</w:delText>
              </w:r>
            </w:del>
          </w:p>
        </w:tc>
      </w:tr>
      <w:tr w:rsidR="00CB7E31" w:rsidDel="009E4857" w14:paraId="57723CAC" w14:textId="436EA4AB">
        <w:trPr>
          <w:trHeight w:val="271"/>
          <w:del w:id="2852" w:author="Jose Eduardo VIU" w:date="2023-04-01T20:51:00Z"/>
        </w:trPr>
        <w:tc>
          <w:tcPr>
            <w:tcW w:w="93" w:type="dxa"/>
          </w:tcPr>
          <w:p w14:paraId="63CE7358" w14:textId="2E82A141" w:rsidR="00CB7E31" w:rsidDel="009E4857" w:rsidRDefault="00CB7E31">
            <w:pPr>
              <w:suppressAutoHyphens w:val="0"/>
              <w:spacing w:after="0"/>
              <w:rPr>
                <w:del w:id="2853" w:author="Jose Eduardo VIU" w:date="2023-04-01T20:51:00Z"/>
                <w:rFonts w:ascii="Courier New" w:eastAsia="Courier New" w:hAnsi="Courier New" w:cs="Courier New"/>
              </w:rPr>
            </w:pPr>
          </w:p>
        </w:tc>
        <w:tc>
          <w:tcPr>
            <w:tcW w:w="2183" w:type="dxa"/>
          </w:tcPr>
          <w:p w14:paraId="022BE1D2" w14:textId="5EA0D50A" w:rsidR="00CB7E31" w:rsidDel="009E4857" w:rsidRDefault="00000000">
            <w:pPr>
              <w:suppressAutoHyphens w:val="0"/>
              <w:spacing w:after="0"/>
              <w:rPr>
                <w:del w:id="2854" w:author="Jose Eduardo VIU" w:date="2023-04-01T20:51:00Z"/>
              </w:rPr>
            </w:pPr>
            <w:del w:id="2855" w:author="Jose Eduardo VIU" w:date="2023-04-01T20:51:00Z">
              <w:r w:rsidDel="009E4857">
                <w:rPr>
                  <w:rFonts w:ascii="Courier New" w:eastAsia="Courier New" w:hAnsi="Courier New" w:cs="Courier New"/>
                </w:rPr>
                <w:delText>16 PesoRecMedio</w:delText>
              </w:r>
            </w:del>
          </w:p>
        </w:tc>
        <w:tc>
          <w:tcPr>
            <w:tcW w:w="1609" w:type="dxa"/>
          </w:tcPr>
          <w:p w14:paraId="6882E983" w14:textId="069A740B" w:rsidR="00CB7E31" w:rsidDel="009E4857" w:rsidRDefault="00000000">
            <w:pPr>
              <w:suppressAutoHyphens w:val="0"/>
              <w:spacing w:after="0"/>
              <w:rPr>
                <w:del w:id="2856" w:author="Jose Eduardo VIU" w:date="2023-04-01T20:51:00Z"/>
              </w:rPr>
            </w:pPr>
            <w:del w:id="2857" w:author="Jose Eduardo VIU" w:date="2023-04-01T20:51:00Z">
              <w:r w:rsidDel="009E4857">
                <w:rPr>
                  <w:rFonts w:ascii="Courier New" w:eastAsia="Courier New" w:hAnsi="Courier New" w:cs="Courier New"/>
                </w:rPr>
                <w:delText>5332 non-null</w:delText>
              </w:r>
            </w:del>
          </w:p>
        </w:tc>
        <w:tc>
          <w:tcPr>
            <w:tcW w:w="925" w:type="dxa"/>
            <w:gridSpan w:val="2"/>
          </w:tcPr>
          <w:p w14:paraId="01453797" w14:textId="55A2038A" w:rsidR="00CB7E31" w:rsidDel="009E4857" w:rsidRDefault="00000000">
            <w:pPr>
              <w:suppressAutoHyphens w:val="0"/>
              <w:spacing w:after="0"/>
              <w:rPr>
                <w:del w:id="2858" w:author="Jose Eduardo VIU" w:date="2023-04-01T20:51:00Z"/>
              </w:rPr>
            </w:pPr>
            <w:del w:id="2859" w:author="Jose Eduardo VIU" w:date="2023-04-01T20:51:00Z">
              <w:r w:rsidDel="009E4857">
                <w:rPr>
                  <w:rFonts w:ascii="Courier New" w:eastAsia="Courier New" w:hAnsi="Courier New" w:cs="Courier New"/>
                </w:rPr>
                <w:delText>float64</w:delText>
              </w:r>
            </w:del>
          </w:p>
        </w:tc>
      </w:tr>
      <w:tr w:rsidR="00CB7E31" w:rsidDel="009E4857" w14:paraId="525CAE04" w14:textId="53E40FA8">
        <w:trPr>
          <w:trHeight w:val="271"/>
          <w:del w:id="2860" w:author="Jose Eduardo VIU" w:date="2023-04-01T20:51:00Z"/>
        </w:trPr>
        <w:tc>
          <w:tcPr>
            <w:tcW w:w="93" w:type="dxa"/>
          </w:tcPr>
          <w:p w14:paraId="548E81C1" w14:textId="06AFFE4E" w:rsidR="00CB7E31" w:rsidDel="009E4857" w:rsidRDefault="00CB7E31">
            <w:pPr>
              <w:suppressAutoHyphens w:val="0"/>
              <w:spacing w:after="0"/>
              <w:rPr>
                <w:del w:id="2861" w:author="Jose Eduardo VIU" w:date="2023-04-01T20:51:00Z"/>
                <w:rFonts w:ascii="Courier New" w:eastAsia="Courier New" w:hAnsi="Courier New" w:cs="Courier New"/>
              </w:rPr>
            </w:pPr>
          </w:p>
        </w:tc>
        <w:tc>
          <w:tcPr>
            <w:tcW w:w="2183" w:type="dxa"/>
          </w:tcPr>
          <w:p w14:paraId="7A14A44C" w14:textId="416BADE0" w:rsidR="00CB7E31" w:rsidDel="009E4857" w:rsidRDefault="00000000">
            <w:pPr>
              <w:suppressAutoHyphens w:val="0"/>
              <w:spacing w:after="0"/>
              <w:rPr>
                <w:del w:id="2862" w:author="Jose Eduardo VIU" w:date="2023-04-01T20:51:00Z"/>
              </w:rPr>
            </w:pPr>
            <w:del w:id="2863" w:author="Jose Eduardo VIU" w:date="2023-04-01T20:51:00Z">
              <w:r w:rsidDel="009E4857">
                <w:rPr>
                  <w:rFonts w:ascii="Courier New" w:eastAsia="Courier New" w:hAnsi="Courier New" w:cs="Courier New"/>
                </w:rPr>
                <w:delText>17 NumBajas</w:delText>
              </w:r>
            </w:del>
          </w:p>
        </w:tc>
        <w:tc>
          <w:tcPr>
            <w:tcW w:w="1609" w:type="dxa"/>
          </w:tcPr>
          <w:p w14:paraId="04EFF9FD" w14:textId="4C1DDA6A" w:rsidR="00CB7E31" w:rsidDel="009E4857" w:rsidRDefault="00000000">
            <w:pPr>
              <w:suppressAutoHyphens w:val="0"/>
              <w:spacing w:after="0"/>
              <w:rPr>
                <w:del w:id="2864" w:author="Jose Eduardo VIU" w:date="2023-04-01T20:51:00Z"/>
              </w:rPr>
            </w:pPr>
            <w:del w:id="2865" w:author="Jose Eduardo VIU" w:date="2023-04-01T20:51:00Z">
              <w:r w:rsidDel="009E4857">
                <w:rPr>
                  <w:rFonts w:ascii="Courier New" w:eastAsia="Courier New" w:hAnsi="Courier New" w:cs="Courier New"/>
                </w:rPr>
                <w:delText>5328 non-null</w:delText>
              </w:r>
            </w:del>
          </w:p>
        </w:tc>
        <w:tc>
          <w:tcPr>
            <w:tcW w:w="925" w:type="dxa"/>
            <w:gridSpan w:val="2"/>
          </w:tcPr>
          <w:p w14:paraId="0556147D" w14:textId="2B3964FD" w:rsidR="00CB7E31" w:rsidDel="009E4857" w:rsidRDefault="00000000">
            <w:pPr>
              <w:suppressAutoHyphens w:val="0"/>
              <w:spacing w:after="0"/>
              <w:rPr>
                <w:del w:id="2866" w:author="Jose Eduardo VIU" w:date="2023-04-01T20:51:00Z"/>
              </w:rPr>
            </w:pPr>
            <w:del w:id="2867" w:author="Jose Eduardo VIU" w:date="2023-04-01T20:51:00Z">
              <w:r w:rsidDel="009E4857">
                <w:rPr>
                  <w:rFonts w:ascii="Courier New" w:eastAsia="Courier New" w:hAnsi="Courier New" w:cs="Courier New"/>
                </w:rPr>
                <w:delText>float64</w:delText>
              </w:r>
            </w:del>
          </w:p>
        </w:tc>
      </w:tr>
      <w:tr w:rsidR="00CB7E31" w:rsidDel="009E4857" w14:paraId="07DF483E" w14:textId="15C36ECF">
        <w:trPr>
          <w:trHeight w:val="271"/>
          <w:del w:id="2868" w:author="Jose Eduardo VIU" w:date="2023-04-01T20:51:00Z"/>
        </w:trPr>
        <w:tc>
          <w:tcPr>
            <w:tcW w:w="93" w:type="dxa"/>
          </w:tcPr>
          <w:p w14:paraId="488CA88B" w14:textId="6F398063" w:rsidR="00CB7E31" w:rsidDel="009E4857" w:rsidRDefault="00CB7E31">
            <w:pPr>
              <w:suppressAutoHyphens w:val="0"/>
              <w:spacing w:after="0"/>
              <w:rPr>
                <w:del w:id="2869" w:author="Jose Eduardo VIU" w:date="2023-04-01T20:51:00Z"/>
                <w:rFonts w:ascii="Courier New" w:eastAsia="Courier New" w:hAnsi="Courier New" w:cs="Courier New"/>
              </w:rPr>
            </w:pPr>
          </w:p>
        </w:tc>
        <w:tc>
          <w:tcPr>
            <w:tcW w:w="2183" w:type="dxa"/>
          </w:tcPr>
          <w:p w14:paraId="572AB536" w14:textId="5B3DDC86" w:rsidR="00CB7E31" w:rsidDel="009E4857" w:rsidRDefault="00000000">
            <w:pPr>
              <w:suppressAutoHyphens w:val="0"/>
              <w:spacing w:after="0"/>
              <w:rPr>
                <w:del w:id="2870" w:author="Jose Eduardo VIU" w:date="2023-04-01T20:51:00Z"/>
              </w:rPr>
            </w:pPr>
            <w:del w:id="2871" w:author="Jose Eduardo VIU" w:date="2023-04-01T20:51:00Z">
              <w:r w:rsidDel="009E4857">
                <w:rPr>
                  <w:rFonts w:ascii="Courier New" w:eastAsia="Courier New" w:hAnsi="Courier New" w:cs="Courier New"/>
                </w:rPr>
                <w:delText>18 GPS_Longitud</w:delText>
              </w:r>
            </w:del>
          </w:p>
        </w:tc>
        <w:tc>
          <w:tcPr>
            <w:tcW w:w="1609" w:type="dxa"/>
          </w:tcPr>
          <w:p w14:paraId="1C76B4DB" w14:textId="509921C0" w:rsidR="00CB7E31" w:rsidDel="009E4857" w:rsidRDefault="00000000">
            <w:pPr>
              <w:suppressAutoHyphens w:val="0"/>
              <w:spacing w:after="0"/>
              <w:rPr>
                <w:del w:id="2872" w:author="Jose Eduardo VIU" w:date="2023-04-01T20:51:00Z"/>
              </w:rPr>
            </w:pPr>
            <w:del w:id="2873" w:author="Jose Eduardo VIU" w:date="2023-04-01T20:51:00Z">
              <w:r w:rsidDel="009E4857">
                <w:rPr>
                  <w:rFonts w:ascii="Courier New" w:eastAsia="Courier New" w:hAnsi="Courier New" w:cs="Courier New"/>
                </w:rPr>
                <w:delText>5327 non-null</w:delText>
              </w:r>
            </w:del>
          </w:p>
        </w:tc>
        <w:tc>
          <w:tcPr>
            <w:tcW w:w="925" w:type="dxa"/>
            <w:gridSpan w:val="2"/>
          </w:tcPr>
          <w:p w14:paraId="1105000A" w14:textId="1B0123B4" w:rsidR="00CB7E31" w:rsidDel="009E4857" w:rsidRDefault="00000000">
            <w:pPr>
              <w:suppressAutoHyphens w:val="0"/>
              <w:spacing w:after="0"/>
              <w:rPr>
                <w:del w:id="2874" w:author="Jose Eduardo VIU" w:date="2023-04-01T20:51:00Z"/>
              </w:rPr>
            </w:pPr>
            <w:del w:id="2875" w:author="Jose Eduardo VIU" w:date="2023-04-01T20:51:00Z">
              <w:r w:rsidDel="009E4857">
                <w:rPr>
                  <w:rFonts w:ascii="Courier New" w:eastAsia="Courier New" w:hAnsi="Courier New" w:cs="Courier New"/>
                </w:rPr>
                <w:delText>float64</w:delText>
              </w:r>
            </w:del>
          </w:p>
        </w:tc>
      </w:tr>
      <w:tr w:rsidR="00CB7E31" w:rsidDel="009E4857" w14:paraId="2A3A495C" w14:textId="2A0120B9">
        <w:trPr>
          <w:trHeight w:val="271"/>
          <w:del w:id="2876" w:author="Jose Eduardo VIU" w:date="2023-04-01T20:51:00Z"/>
        </w:trPr>
        <w:tc>
          <w:tcPr>
            <w:tcW w:w="93" w:type="dxa"/>
          </w:tcPr>
          <w:p w14:paraId="1BE32660" w14:textId="057EBA71" w:rsidR="00CB7E31" w:rsidDel="009E4857" w:rsidRDefault="00CB7E31">
            <w:pPr>
              <w:suppressAutoHyphens w:val="0"/>
              <w:spacing w:after="0"/>
              <w:rPr>
                <w:del w:id="2877" w:author="Jose Eduardo VIU" w:date="2023-04-01T20:51:00Z"/>
                <w:rFonts w:ascii="Courier New" w:eastAsia="Courier New" w:hAnsi="Courier New" w:cs="Courier New"/>
              </w:rPr>
            </w:pPr>
          </w:p>
        </w:tc>
        <w:tc>
          <w:tcPr>
            <w:tcW w:w="2183" w:type="dxa"/>
          </w:tcPr>
          <w:p w14:paraId="7443FF06" w14:textId="02835C8B" w:rsidR="00CB7E31" w:rsidDel="009E4857" w:rsidRDefault="00000000">
            <w:pPr>
              <w:suppressAutoHyphens w:val="0"/>
              <w:spacing w:after="0"/>
              <w:rPr>
                <w:del w:id="2878" w:author="Jose Eduardo VIU" w:date="2023-04-01T20:51:00Z"/>
              </w:rPr>
            </w:pPr>
            <w:del w:id="2879" w:author="Jose Eduardo VIU" w:date="2023-04-01T20:51:00Z">
              <w:r w:rsidDel="009E4857">
                <w:rPr>
                  <w:rFonts w:ascii="Courier New" w:eastAsia="Courier New" w:hAnsi="Courier New" w:cs="Courier New"/>
                </w:rPr>
                <w:delText>19 GPS_Latitud</w:delText>
              </w:r>
            </w:del>
          </w:p>
        </w:tc>
        <w:tc>
          <w:tcPr>
            <w:tcW w:w="1609" w:type="dxa"/>
          </w:tcPr>
          <w:p w14:paraId="6F9B7453" w14:textId="09CC99E0" w:rsidR="00CB7E31" w:rsidDel="009E4857" w:rsidRDefault="00000000">
            <w:pPr>
              <w:suppressAutoHyphens w:val="0"/>
              <w:spacing w:after="0"/>
              <w:rPr>
                <w:del w:id="2880" w:author="Jose Eduardo VIU" w:date="2023-04-01T20:51:00Z"/>
              </w:rPr>
            </w:pPr>
            <w:del w:id="2881" w:author="Jose Eduardo VIU" w:date="2023-04-01T20:51:00Z">
              <w:r w:rsidDel="009E4857">
                <w:rPr>
                  <w:rFonts w:ascii="Courier New" w:eastAsia="Courier New" w:hAnsi="Courier New" w:cs="Courier New"/>
                </w:rPr>
                <w:delText>5327 non-null</w:delText>
              </w:r>
            </w:del>
          </w:p>
        </w:tc>
        <w:tc>
          <w:tcPr>
            <w:tcW w:w="925" w:type="dxa"/>
            <w:gridSpan w:val="2"/>
          </w:tcPr>
          <w:p w14:paraId="39CA8AC4" w14:textId="3E2B9BB4" w:rsidR="00CB7E31" w:rsidDel="009E4857" w:rsidRDefault="00000000">
            <w:pPr>
              <w:suppressAutoHyphens w:val="0"/>
              <w:spacing w:after="0"/>
              <w:rPr>
                <w:del w:id="2882" w:author="Jose Eduardo VIU" w:date="2023-04-01T20:51:00Z"/>
              </w:rPr>
            </w:pPr>
            <w:del w:id="2883" w:author="Jose Eduardo VIU" w:date="2023-04-01T20:51:00Z">
              <w:r w:rsidDel="009E4857">
                <w:rPr>
                  <w:rFonts w:ascii="Courier New" w:eastAsia="Courier New" w:hAnsi="Courier New" w:cs="Courier New"/>
                </w:rPr>
                <w:delText>float64</w:delText>
              </w:r>
            </w:del>
          </w:p>
        </w:tc>
      </w:tr>
      <w:tr w:rsidR="00CB7E31" w:rsidDel="009E4857" w14:paraId="3E72A445" w14:textId="3F3F75C9">
        <w:trPr>
          <w:trHeight w:val="271"/>
          <w:del w:id="2884" w:author="Jose Eduardo VIU" w:date="2023-04-01T20:51:00Z"/>
        </w:trPr>
        <w:tc>
          <w:tcPr>
            <w:tcW w:w="93" w:type="dxa"/>
          </w:tcPr>
          <w:p w14:paraId="191D2531" w14:textId="085129AF" w:rsidR="00CB7E31" w:rsidDel="009E4857" w:rsidRDefault="00CB7E31">
            <w:pPr>
              <w:suppressAutoHyphens w:val="0"/>
              <w:spacing w:after="0"/>
              <w:rPr>
                <w:del w:id="2885" w:author="Jose Eduardo VIU" w:date="2023-04-01T20:51:00Z"/>
                <w:rFonts w:ascii="Courier New" w:eastAsia="Courier New" w:hAnsi="Courier New" w:cs="Courier New"/>
              </w:rPr>
            </w:pPr>
          </w:p>
        </w:tc>
        <w:tc>
          <w:tcPr>
            <w:tcW w:w="2183" w:type="dxa"/>
          </w:tcPr>
          <w:p w14:paraId="0E288951" w14:textId="49D7C8F6" w:rsidR="00CB7E31" w:rsidDel="009E4857" w:rsidRDefault="00000000">
            <w:pPr>
              <w:suppressAutoHyphens w:val="0"/>
              <w:spacing w:after="0"/>
              <w:rPr>
                <w:del w:id="2886" w:author="Jose Eduardo VIU" w:date="2023-04-01T20:51:00Z"/>
              </w:rPr>
            </w:pPr>
            <w:del w:id="2887" w:author="Jose Eduardo VIU" w:date="2023-04-01T20:51:00Z">
              <w:r w:rsidDel="009E4857">
                <w:rPr>
                  <w:rFonts w:ascii="Courier New" w:eastAsia="Courier New" w:hAnsi="Courier New" w:cs="Courier New"/>
                </w:rPr>
                <w:delText>20 gr_codpos</w:delText>
              </w:r>
            </w:del>
          </w:p>
        </w:tc>
        <w:tc>
          <w:tcPr>
            <w:tcW w:w="1609" w:type="dxa"/>
          </w:tcPr>
          <w:p w14:paraId="4428AAF6" w14:textId="611FA65E" w:rsidR="00CB7E31" w:rsidDel="009E4857" w:rsidRDefault="00000000">
            <w:pPr>
              <w:suppressAutoHyphens w:val="0"/>
              <w:spacing w:after="0"/>
              <w:rPr>
                <w:del w:id="2888" w:author="Jose Eduardo VIU" w:date="2023-04-01T20:51:00Z"/>
              </w:rPr>
            </w:pPr>
            <w:del w:id="2889" w:author="Jose Eduardo VIU" w:date="2023-04-01T20:51:00Z">
              <w:r w:rsidDel="009E4857">
                <w:rPr>
                  <w:rFonts w:ascii="Courier New" w:eastAsia="Courier New" w:hAnsi="Courier New" w:cs="Courier New"/>
                </w:rPr>
                <w:delText>5329 non-null</w:delText>
              </w:r>
            </w:del>
          </w:p>
        </w:tc>
        <w:tc>
          <w:tcPr>
            <w:tcW w:w="925" w:type="dxa"/>
            <w:gridSpan w:val="2"/>
          </w:tcPr>
          <w:p w14:paraId="67338498" w14:textId="715AB0D9" w:rsidR="00CB7E31" w:rsidDel="009E4857" w:rsidRDefault="00000000">
            <w:pPr>
              <w:suppressAutoHyphens w:val="0"/>
              <w:spacing w:after="0"/>
              <w:rPr>
                <w:del w:id="2890" w:author="Jose Eduardo VIU" w:date="2023-04-01T20:51:00Z"/>
              </w:rPr>
            </w:pPr>
            <w:del w:id="2891" w:author="Jose Eduardo VIU" w:date="2023-04-01T20:51:00Z">
              <w:r w:rsidDel="009E4857">
                <w:rPr>
                  <w:rFonts w:ascii="Courier New" w:eastAsia="Courier New" w:hAnsi="Courier New" w:cs="Courier New"/>
                </w:rPr>
                <w:delText>float64</w:delText>
              </w:r>
            </w:del>
          </w:p>
        </w:tc>
      </w:tr>
      <w:tr w:rsidR="00CB7E31" w:rsidDel="009E4857" w14:paraId="5B3005E6" w14:textId="3DDB9DD1">
        <w:trPr>
          <w:trHeight w:val="271"/>
          <w:del w:id="2892" w:author="Jose Eduardo VIU" w:date="2023-04-01T20:51:00Z"/>
        </w:trPr>
        <w:tc>
          <w:tcPr>
            <w:tcW w:w="93" w:type="dxa"/>
          </w:tcPr>
          <w:p w14:paraId="4F14B7DE" w14:textId="00966ABA" w:rsidR="00CB7E31" w:rsidDel="009E4857" w:rsidRDefault="00CB7E31">
            <w:pPr>
              <w:suppressAutoHyphens w:val="0"/>
              <w:spacing w:after="0"/>
              <w:rPr>
                <w:del w:id="2893" w:author="Jose Eduardo VIU" w:date="2023-04-01T20:51:00Z"/>
                <w:rFonts w:ascii="Courier New" w:eastAsia="Courier New" w:hAnsi="Courier New" w:cs="Courier New"/>
              </w:rPr>
            </w:pPr>
          </w:p>
        </w:tc>
        <w:tc>
          <w:tcPr>
            <w:tcW w:w="2183" w:type="dxa"/>
          </w:tcPr>
          <w:p w14:paraId="68DEA074" w14:textId="0E6E3F71" w:rsidR="00CB7E31" w:rsidDel="009E4857" w:rsidRDefault="00000000">
            <w:pPr>
              <w:suppressAutoHyphens w:val="0"/>
              <w:spacing w:after="0"/>
              <w:rPr>
                <w:del w:id="2894" w:author="Jose Eduardo VIU" w:date="2023-04-01T20:51:00Z"/>
              </w:rPr>
            </w:pPr>
            <w:del w:id="2895" w:author="Jose Eduardo VIU" w:date="2023-04-01T20:51:00Z">
              <w:r w:rsidDel="009E4857">
                <w:rPr>
                  <w:rFonts w:ascii="Courier New" w:eastAsia="Courier New" w:hAnsi="Courier New" w:cs="Courier New"/>
                </w:rPr>
                <w:delText>21 gr_poblacion</w:delText>
              </w:r>
            </w:del>
          </w:p>
        </w:tc>
        <w:tc>
          <w:tcPr>
            <w:tcW w:w="1609" w:type="dxa"/>
          </w:tcPr>
          <w:p w14:paraId="3FBE760E" w14:textId="183808CC" w:rsidR="00CB7E31" w:rsidDel="009E4857" w:rsidRDefault="00000000">
            <w:pPr>
              <w:suppressAutoHyphens w:val="0"/>
              <w:spacing w:after="0"/>
              <w:rPr>
                <w:del w:id="2896" w:author="Jose Eduardo VIU" w:date="2023-04-01T20:51:00Z"/>
              </w:rPr>
            </w:pPr>
            <w:del w:id="2897" w:author="Jose Eduardo VIU" w:date="2023-04-01T20:51:00Z">
              <w:r w:rsidDel="009E4857">
                <w:rPr>
                  <w:rFonts w:ascii="Courier New" w:eastAsia="Courier New" w:hAnsi="Courier New" w:cs="Courier New"/>
                </w:rPr>
                <w:delText>5332 non-null</w:delText>
              </w:r>
            </w:del>
          </w:p>
        </w:tc>
        <w:tc>
          <w:tcPr>
            <w:tcW w:w="925" w:type="dxa"/>
            <w:gridSpan w:val="2"/>
          </w:tcPr>
          <w:p w14:paraId="08C3D0DB" w14:textId="3EF45131" w:rsidR="00CB7E31" w:rsidDel="009E4857" w:rsidRDefault="00000000">
            <w:pPr>
              <w:suppressAutoHyphens w:val="0"/>
              <w:spacing w:after="0"/>
              <w:rPr>
                <w:del w:id="2898" w:author="Jose Eduardo VIU" w:date="2023-04-01T20:51:00Z"/>
              </w:rPr>
            </w:pPr>
            <w:del w:id="2899" w:author="Jose Eduardo VIU" w:date="2023-04-01T20:51:00Z">
              <w:r w:rsidDel="009E4857">
                <w:rPr>
                  <w:rFonts w:ascii="Courier New" w:eastAsia="Courier New" w:hAnsi="Courier New" w:cs="Courier New"/>
                </w:rPr>
                <w:delText>object</w:delText>
              </w:r>
            </w:del>
          </w:p>
        </w:tc>
      </w:tr>
      <w:tr w:rsidR="00CB7E31" w:rsidDel="009E4857" w14:paraId="0CBF3F3D" w14:textId="1A0A09DE">
        <w:trPr>
          <w:trHeight w:val="245"/>
          <w:del w:id="2900" w:author="Jose Eduardo VIU" w:date="2023-04-01T20:51:00Z"/>
        </w:trPr>
        <w:tc>
          <w:tcPr>
            <w:tcW w:w="93" w:type="dxa"/>
          </w:tcPr>
          <w:p w14:paraId="5C5F2610" w14:textId="2D422CAD" w:rsidR="00CB7E31" w:rsidDel="009E4857" w:rsidRDefault="00CB7E31">
            <w:pPr>
              <w:suppressAutoHyphens w:val="0"/>
              <w:spacing w:after="0"/>
              <w:rPr>
                <w:del w:id="2901" w:author="Jose Eduardo VIU" w:date="2023-04-01T20:51:00Z"/>
                <w:rFonts w:ascii="Courier New" w:eastAsia="Courier New" w:hAnsi="Courier New" w:cs="Courier New"/>
              </w:rPr>
            </w:pPr>
          </w:p>
        </w:tc>
        <w:tc>
          <w:tcPr>
            <w:tcW w:w="2183" w:type="dxa"/>
          </w:tcPr>
          <w:p w14:paraId="49442807" w14:textId="6C4C0292" w:rsidR="00CB7E31" w:rsidDel="009E4857" w:rsidRDefault="00000000">
            <w:pPr>
              <w:suppressAutoHyphens w:val="0"/>
              <w:spacing w:after="0"/>
              <w:rPr>
                <w:del w:id="2902" w:author="Jose Eduardo VIU" w:date="2023-04-01T20:51:00Z"/>
              </w:rPr>
            </w:pPr>
            <w:del w:id="2903" w:author="Jose Eduardo VIU" w:date="2023-04-01T20:51:00Z">
              <w:r w:rsidDel="009E4857">
                <w:rPr>
                  <w:rFonts w:ascii="Courier New" w:eastAsia="Courier New" w:hAnsi="Courier New" w:cs="Courier New"/>
                </w:rPr>
                <w:delText>22 KgPiensoTotal</w:delText>
              </w:r>
            </w:del>
          </w:p>
        </w:tc>
        <w:tc>
          <w:tcPr>
            <w:tcW w:w="1609" w:type="dxa"/>
          </w:tcPr>
          <w:p w14:paraId="56C063D1" w14:textId="454162DD" w:rsidR="00CB7E31" w:rsidDel="009E4857" w:rsidRDefault="00000000">
            <w:pPr>
              <w:suppressAutoHyphens w:val="0"/>
              <w:spacing w:after="0"/>
              <w:rPr>
                <w:del w:id="2904" w:author="Jose Eduardo VIU" w:date="2023-04-01T20:51:00Z"/>
              </w:rPr>
            </w:pPr>
            <w:del w:id="2905" w:author="Jose Eduardo VIU" w:date="2023-04-01T20:51:00Z">
              <w:r w:rsidDel="009E4857">
                <w:rPr>
                  <w:rFonts w:ascii="Courier New" w:eastAsia="Courier New" w:hAnsi="Courier New" w:cs="Courier New"/>
                </w:rPr>
                <w:delText>5332 non-null</w:delText>
              </w:r>
            </w:del>
          </w:p>
        </w:tc>
        <w:tc>
          <w:tcPr>
            <w:tcW w:w="925" w:type="dxa"/>
            <w:gridSpan w:val="2"/>
          </w:tcPr>
          <w:p w14:paraId="2DC22983" w14:textId="0F3C5EB5" w:rsidR="00CB7E31" w:rsidDel="009E4857" w:rsidRDefault="00000000">
            <w:pPr>
              <w:suppressAutoHyphens w:val="0"/>
              <w:spacing w:after="0"/>
              <w:rPr>
                <w:del w:id="2906" w:author="Jose Eduardo VIU" w:date="2023-04-01T20:51:00Z"/>
              </w:rPr>
            </w:pPr>
            <w:del w:id="2907" w:author="Jose Eduardo VIU" w:date="2023-04-01T20:51:00Z">
              <w:r w:rsidDel="009E4857">
                <w:rPr>
                  <w:rFonts w:ascii="Courier New" w:eastAsia="Courier New" w:hAnsi="Courier New" w:cs="Courier New"/>
                </w:rPr>
                <w:delText>int64</w:delText>
              </w:r>
            </w:del>
          </w:p>
        </w:tc>
      </w:tr>
    </w:tbl>
    <w:p w14:paraId="1FE9C6ED" w14:textId="5FBE9EEC" w:rsidR="00CB7E31" w:rsidDel="009E4857" w:rsidRDefault="00000000">
      <w:pPr>
        <w:spacing w:after="309" w:line="271" w:lineRule="auto"/>
        <w:ind w:left="528" w:right="4206" w:hanging="10"/>
        <w:rPr>
          <w:del w:id="2908" w:author="Jose Eduardo VIU" w:date="2023-04-01T20:51:00Z"/>
        </w:rPr>
      </w:pPr>
      <w:del w:id="2909" w:author="Jose Eduardo VIU" w:date="2023-04-01T20:51:00Z">
        <w:r w:rsidDel="009E4857">
          <w:rPr>
            <w:rFonts w:ascii="Courier New" w:eastAsia="Courier New" w:hAnsi="Courier New" w:cs="Courier New"/>
          </w:rPr>
          <w:delText>dtypes: float64(9), int64(8), object(6) memory usage: 999.8+ KB</w:delText>
        </w:r>
      </w:del>
    </w:p>
    <w:p w14:paraId="66813BAD" w14:textId="721A48C8" w:rsidR="00CB7E31" w:rsidDel="009E4857" w:rsidRDefault="00000000">
      <w:pPr>
        <w:pStyle w:val="Ttulo4"/>
        <w:rPr>
          <w:del w:id="2910" w:author="Jose Eduardo VIU" w:date="2023-04-01T20:51:00Z"/>
        </w:rPr>
      </w:pPr>
      <w:del w:id="2911" w:author="Jose Eduardo VIU" w:date="2023-04-01T20:51:00Z">
        <w:r w:rsidDel="009E4857">
          <w:delText>Tratar Missing Values</w:delText>
        </w:r>
      </w:del>
    </w:p>
    <w:p w14:paraId="06DB43ED" w14:textId="3381E1BD" w:rsidR="00CB7E31" w:rsidDel="009E4857" w:rsidRDefault="00000000">
      <w:pPr>
        <w:spacing w:after="246" w:line="271" w:lineRule="auto"/>
        <w:ind w:left="598" w:right="575" w:hanging="598"/>
        <w:rPr>
          <w:del w:id="2912" w:author="Jose Eduardo VIU" w:date="2023-04-01T20:51:00Z"/>
        </w:rPr>
      </w:pPr>
      <w:del w:id="2913" w:author="Jose Eduardo VIU" w:date="2023-04-01T20:51:00Z">
        <w:r>
          <w:rPr>
            <w:noProof/>
          </w:rPr>
          <w:pict w14:anchorId="6B145A12">
            <v:group id="Group 30412" o:spid="_x0000_s2798" style="position:absolute;left:0;text-align:left;margin-left:25.9pt;margin-top:-3pt;width:468pt;height:61.2pt;z-index:-503316344" coordsize="59436,7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" o:allowincell="f">
              <v:shape id="Forma libre: forma 245" o:spid="_x0000_s2799" style="position:absolute;width:59436;height:7772;visibility:visible;mso-wrap-style:square;v-text-anchor:top" coordsize="16510,2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" path="m70,l16440,v39,,70,31,70,70l16510,2090v,39,-31,70,-70,70l70,2160c31,2160,,2129,,2090l,70c,31,31,,70,xe" fillcolor="#cfcfcf" stroked="f" strokeweight="0">
                <v:path arrowok="t"/>
              </v:shape>
              <v:shape id="Forma libre: forma 246" o:spid="_x0000_s2800" style="position:absolute;left:126;top:126;width:59180;height:7524;visibility:visible;mso-wrap-style:square;v-text-anchor:top" coordsize="16439,2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" path="m35,l16405,v19,,35,16,35,35l16440,2055v,19,-16,35,-35,35l35,2090c16,2090,,2074,,2055l,35c,16,16,,35,xe" fillcolor="#f7f7f7" stroked="f" strokeweight="0">
                <v:path arrowok="t"/>
              </v:shape>
            </v:group>
          </w:pict>
        </w:r>
        <w:r w:rsidR="007341E8" w:rsidDel="009E4857">
          <w:rPr>
            <w:rFonts w:ascii="Courier New" w:eastAsia="Courier New" w:hAnsi="Courier New" w:cs="Courier New"/>
            <w:color w:val="303F9F"/>
          </w:rPr>
          <w:delText xml:space="preserve">[ ]: </w:delText>
        </w:r>
        <w:r w:rsidR="007341E8" w:rsidDel="009E4857">
          <w:rPr>
            <w:rFonts w:ascii="Courier New" w:eastAsia="Courier New" w:hAnsi="Courier New" w:cs="Courier New"/>
          </w:rPr>
          <w:delText xml:space="preserve">cols </w:delText>
        </w:r>
        <w:r w:rsidR="007341E8" w:rsidDel="009E4857">
          <w:rPr>
            <w:rFonts w:ascii="Courier New" w:eastAsia="Courier New" w:hAnsi="Courier New" w:cs="Courier New"/>
            <w:color w:val="666666"/>
          </w:rPr>
          <w:delText xml:space="preserve">= </w:delText>
        </w:r>
        <w:r w:rsidR="007341E8" w:rsidDel="009E4857">
          <w:rPr>
            <w:rFonts w:ascii="Courier New" w:eastAsia="Courier New" w:hAnsi="Courier New" w:cs="Courier New"/>
          </w:rPr>
          <w:delText>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 xml:space="preserve">columns[:] </w:delText>
        </w:r>
        <w:r w:rsidR="007341E8" w:rsidDel="009E4857">
          <w:rPr>
            <w:rFonts w:ascii="Courier New" w:eastAsia="Courier New" w:hAnsi="Courier New" w:cs="Courier New"/>
            <w:i/>
            <w:color w:val="3D7A7A"/>
          </w:rPr>
          <w:delText xml:space="preserve"># Todas las columnas </w:delText>
        </w:r>
        <w:r w:rsidR="007341E8" w:rsidDel="009E4857">
          <w:rPr>
            <w:rFonts w:ascii="Courier New" w:eastAsia="Courier New" w:hAnsi="Courier New" w:cs="Courier New"/>
          </w:rPr>
          <w:delText xml:space="preserve">colours </w:delText>
        </w:r>
        <w:r w:rsidR="007341E8" w:rsidDel="009E4857">
          <w:rPr>
            <w:rFonts w:ascii="Courier New" w:eastAsia="Courier New" w:hAnsi="Courier New" w:cs="Courier New"/>
            <w:color w:val="666666"/>
          </w:rPr>
          <w:delText xml:space="preserve">= </w:delText>
        </w:r>
        <w:r w:rsidR="007341E8" w:rsidDel="009E4857">
          <w:rPr>
            <w:rFonts w:ascii="Courier New" w:eastAsia="Courier New" w:hAnsi="Courier New" w:cs="Courier New"/>
          </w:rPr>
          <w:delText>[</w:delText>
        </w:r>
        <w:r w:rsidR="007341E8" w:rsidDel="009E4857">
          <w:rPr>
            <w:rFonts w:ascii="Courier New" w:eastAsia="Courier New" w:hAnsi="Courier New" w:cs="Courier New"/>
            <w:color w:val="BA2121"/>
          </w:rPr>
          <w:delText>'#000099'</w:delText>
        </w:r>
        <w:r w:rsidR="007341E8" w:rsidDel="009E4857">
          <w:rPr>
            <w:rFonts w:ascii="Courier New" w:eastAsia="Courier New" w:hAnsi="Courier New" w:cs="Courier New"/>
          </w:rPr>
          <w:delText xml:space="preserve">, </w:delText>
        </w:r>
        <w:r w:rsidR="007341E8" w:rsidDel="009E4857">
          <w:rPr>
            <w:rFonts w:ascii="Courier New" w:eastAsia="Courier New" w:hAnsi="Courier New" w:cs="Courier New"/>
            <w:color w:val="BA2121"/>
          </w:rPr>
          <w:delText>'#ffff00'</w:delText>
        </w:r>
        <w:r w:rsidR="007341E8" w:rsidDel="009E4857">
          <w:rPr>
            <w:rFonts w:ascii="Courier New" w:eastAsia="Courier New" w:hAnsi="Courier New" w:cs="Courier New"/>
          </w:rPr>
          <w:delText xml:space="preserve">] </w:delText>
        </w:r>
        <w:r w:rsidR="007341E8" w:rsidDel="009E4857">
          <w:rPr>
            <w:rFonts w:ascii="Courier New" w:eastAsia="Courier New" w:hAnsi="Courier New" w:cs="Courier New"/>
            <w:i/>
            <w:color w:val="3D7A7A"/>
          </w:rPr>
          <w:delText># specify the colours - yellow is missing.</w:delText>
        </w:r>
        <w:r w:rsidR="007341E8" w:rsidDel="009E4857">
          <w:rPr>
            <w:rFonts w:ascii="Courier New" w:eastAsia="Courier New" w:hAnsi="Courier New" w:cs="Courier New"/>
            <w:color w:val="FF0000"/>
          </w:rPr>
          <w:delText xml:space="preserve">␣ </w:delText>
        </w:r>
        <w:r w:rsidR="007341E8" w:rsidDel="009E4857">
          <w:rPr>
            <w:rFonts w:ascii="Times New Roman" w:eastAsia="Times New Roman" w:hAnsi="Times New Roman" w:cs="Times New Roman"/>
            <w:color w:val="FF0000"/>
            <w:sz w:val="12"/>
          </w:rPr>
          <w:delText>↪</w:delText>
        </w:r>
        <w:r w:rsidR="007341E8" w:rsidDel="009E4857">
          <w:rPr>
            <w:rFonts w:ascii="Courier New" w:eastAsia="Courier New" w:hAnsi="Courier New" w:cs="Courier New"/>
            <w:i/>
            <w:color w:val="3D7A7A"/>
          </w:rPr>
          <w:delText xml:space="preserve">blue is not missing. </w:delText>
        </w:r>
        <w:r w:rsidR="007341E8" w:rsidDel="009E4857">
          <w:rPr>
            <w:rFonts w:ascii="Courier New" w:eastAsia="Courier New" w:hAnsi="Courier New" w:cs="Courier New"/>
          </w:rPr>
          <w:delText>sns</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heatmap(df[cols]</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isnull(), cmap</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sns</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color_palette(colours))</w:delText>
        </w:r>
      </w:del>
    </w:p>
    <w:p w14:paraId="24C99A0A" w14:textId="34890E91" w:rsidR="00CB7E31" w:rsidDel="009E4857" w:rsidRDefault="00000000">
      <w:pPr>
        <w:spacing w:after="3" w:line="271" w:lineRule="auto"/>
        <w:ind w:left="10" w:right="117" w:hanging="10"/>
        <w:rPr>
          <w:del w:id="2914" w:author="Jose Eduardo VIU" w:date="2023-04-01T20:51:00Z"/>
        </w:rPr>
      </w:pPr>
      <w:del w:id="2915" w:author="Jose Eduardo VIU" w:date="2023-04-01T20:51:00Z">
        <w:r w:rsidDel="009E4857">
          <w:rPr>
            <w:rFonts w:ascii="Courier New" w:eastAsia="Courier New" w:hAnsi="Courier New" w:cs="Courier New"/>
            <w:color w:val="D84315"/>
          </w:rPr>
          <w:delText xml:space="preserve">[ ]: </w:delText>
        </w:r>
        <w:r w:rsidDel="009E4857">
          <w:rPr>
            <w:rFonts w:ascii="Courier New" w:eastAsia="Courier New" w:hAnsi="Courier New" w:cs="Courier New"/>
          </w:rPr>
          <w:delText>&lt;Axes: &gt;</w:delText>
        </w:r>
      </w:del>
    </w:p>
    <w:p w14:paraId="65273B49" w14:textId="05641BF2" w:rsidR="00CB7E31" w:rsidDel="009E4857" w:rsidRDefault="00000000">
      <w:pPr>
        <w:spacing w:after="956"/>
        <w:ind w:left="986"/>
        <w:rPr>
          <w:del w:id="2916" w:author="Jose Eduardo VIU" w:date="2023-04-01T20:51:00Z"/>
        </w:rPr>
      </w:pPr>
      <w:del w:id="2917" w:author="Jose Eduardo VIU" w:date="2023-04-01T20:51:00Z">
        <w:r w:rsidDel="009E4857">
          <w:rPr>
            <w:noProof/>
          </w:rPr>
          <w:drawing>
            <wp:inline distT="0" distB="0" distL="0" distR="0" wp14:anchorId="2B8405C7" wp14:editId="02DE6E27">
              <wp:extent cx="5349240" cy="4333875"/>
              <wp:effectExtent l="0" t="0" r="0" b="0"/>
              <wp:docPr id="52"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85"/>
                      <pic:cNvPicPr>
                        <a:picLocks noChangeAspect="1" noChangeArrowheads="1"/>
                      </pic:cNvPicPr>
                    </pic:nvPicPr>
                    <pic:blipFill>
                      <a:blip r:embed="rId86"/>
                      <a:stretch>
                        <a:fillRect/>
                      </a:stretch>
                    </pic:blipFill>
                    <pic:spPr bwMode="auto">
                      <a:xfrm>
                        <a:off x="0" y="0"/>
                        <a:ext cx="5349240" cy="4333875"/>
                      </a:xfrm>
                      <a:prstGeom prst="rect">
                        <a:avLst/>
                      </a:prstGeom>
                    </pic:spPr>
                  </pic:pic>
                </a:graphicData>
              </a:graphic>
            </wp:inline>
          </w:drawing>
        </w:r>
      </w:del>
    </w:p>
    <w:p w14:paraId="2D1A4E91" w14:textId="499C4611" w:rsidR="00CB7E31" w:rsidDel="009E4857" w:rsidRDefault="00000000">
      <w:pPr>
        <w:spacing w:after="5" w:line="266" w:lineRule="auto"/>
        <w:ind w:left="583" w:right="2064" w:hanging="598"/>
        <w:rPr>
          <w:del w:id="2918" w:author="Jose Eduardo VIU" w:date="2023-04-01T20:51:00Z"/>
        </w:rPr>
      </w:pPr>
      <w:del w:id="2919" w:author="Jose Eduardo VIU" w:date="2023-04-01T20:51:00Z">
        <w:r w:rsidDel="009E4857">
          <w:rPr>
            <w:rFonts w:ascii="Courier New" w:eastAsia="Courier New" w:hAnsi="Courier New" w:cs="Courier New"/>
            <w:color w:val="303F9F"/>
          </w:rPr>
          <w:delText xml:space="preserve">[ ]: </w:delText>
        </w:r>
        <w:r w:rsidDel="009E4857">
          <w:rPr>
            <w:rFonts w:ascii="Courier New" w:eastAsia="Courier New" w:hAnsi="Courier New" w:cs="Courier New"/>
            <w:i/>
            <w:color w:val="3D7A7A"/>
          </w:rPr>
          <w:delText xml:space="preserve"># Mostramos las columnas con algún valor perdido </w:delText>
        </w:r>
        <w:r w:rsidDel="009E4857">
          <w:rPr>
            <w:rFonts w:ascii="Courier New" w:eastAsia="Courier New" w:hAnsi="Courier New" w:cs="Courier New"/>
            <w:color w:val="007F00"/>
          </w:rPr>
          <w:delText>print</w:delText>
        </w:r>
        <w:r w:rsidDel="009E4857">
          <w:rPr>
            <w:rFonts w:ascii="Courier New" w:eastAsia="Courier New" w:hAnsi="Courier New" w:cs="Courier New"/>
          </w:rPr>
          <w:delText>(</w:delText>
        </w:r>
        <w:r w:rsidDel="009E4857">
          <w:rPr>
            <w:rFonts w:ascii="Courier New" w:eastAsia="Courier New" w:hAnsi="Courier New" w:cs="Courier New"/>
            <w:color w:val="BA2121"/>
          </w:rPr>
          <w:delText>'Columnas con valores perdidos:'</w:delText>
        </w:r>
        <w:r w:rsidDel="009E4857">
          <w:rPr>
            <w:rFonts w:ascii="Courier New" w:eastAsia="Courier New" w:hAnsi="Courier New" w:cs="Courier New"/>
          </w:rPr>
          <w:delText>)</w:delText>
        </w:r>
      </w:del>
    </w:p>
    <w:p w14:paraId="6544CB7E" w14:textId="3F408C72" w:rsidR="00CB7E31" w:rsidDel="009E4857" w:rsidRDefault="00000000">
      <w:pPr>
        <w:spacing w:after="5" w:line="266" w:lineRule="auto"/>
        <w:ind w:left="608" w:right="3210" w:hanging="10"/>
        <w:rPr>
          <w:del w:id="2920" w:author="Jose Eduardo VIU" w:date="2023-04-01T20:51:00Z"/>
        </w:rPr>
      </w:pPr>
      <w:del w:id="2921" w:author="Jose Eduardo VIU" w:date="2023-04-01T20:51:00Z">
        <w:r>
          <w:rPr>
            <w:noProof/>
          </w:rPr>
          <w:pict w14:anchorId="39BCAD82">
            <v:group id="Group 30304" o:spid="_x0000_s2795" style="position:absolute;left:0;text-align:left;margin-left:25.9pt;margin-top:-30.1pt;width:468pt;height:141.55pt;z-index:-503316343" coordsize="59436,17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" o:allowincell="f">
              <v:shape id="Forma libre: forma 248" o:spid="_x0000_s2796" style="position:absolute;width:59436;height:17978;visibility:visible;mso-wrap-style:square;v-text-anchor:top" coordsize="16510,4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" path="m70,l16440,v39,,70,31,70,70l16510,4923v,39,-31,70,-70,70l70,4993c31,4993,,4962,,4923l,70c,31,31,,70,xe" fillcolor="#cfcfcf" stroked="f" strokeweight="0">
                <v:path arrowok="t"/>
              </v:shape>
              <v:shape id="Forma libre: forma 249" o:spid="_x0000_s2797" style="position:absolute;left:126;top:126;width:59180;height:17722;visibility:visible;mso-wrap-style:square;v-text-anchor:top" coordsize="16439,4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" path="m35,l16405,v19,,35,16,35,35l16440,4888v,19,-16,35,-35,35l35,4923c16,4923,,4907,,4888l,35c,16,16,,35,xe" fillcolor="#f7f7f7" stroked="f" strokeweight="0">
                <v:path arrowok="t"/>
              </v:shape>
            </v:group>
          </w:pict>
        </w:r>
        <w:r w:rsidR="007341E8" w:rsidDel="009E4857">
          <w:rPr>
            <w:rFonts w:ascii="Courier New" w:eastAsia="Courier New" w:hAnsi="Courier New" w:cs="Courier New"/>
            <w:color w:val="007F00"/>
          </w:rPr>
          <w:delText>print</w:delText>
        </w:r>
        <w:r w:rsidR="007341E8" w:rsidDel="009E4857">
          <w:rPr>
            <w:rFonts w:ascii="Courier New" w:eastAsia="Courier New" w:hAnsi="Courier New" w:cs="Courier New"/>
          </w:rPr>
          <w:delText>(</w:delText>
        </w:r>
        <w:r w:rsidR="007341E8" w:rsidDel="009E4857">
          <w:rPr>
            <w:rFonts w:ascii="Courier New" w:eastAsia="Courier New" w:hAnsi="Courier New" w:cs="Courier New"/>
            <w:color w:val="BA2121"/>
          </w:rPr>
          <w:delText>'</w:delText>
        </w:r>
        <w:r w:rsidR="007341E8" w:rsidDel="009E4857">
          <w:rPr>
            <w:rFonts w:ascii="Courier New" w:eastAsia="Courier New" w:hAnsi="Courier New" w:cs="Courier New"/>
            <w:color w:val="BA2121"/>
          </w:rPr>
          <w:tab/>
          <w:delText>Columna</w:delText>
        </w:r>
        <w:r w:rsidR="007341E8" w:rsidDel="009E4857">
          <w:rPr>
            <w:rFonts w:ascii="Courier New" w:eastAsia="Courier New" w:hAnsi="Courier New" w:cs="Courier New"/>
            <w:color w:val="BA2121"/>
          </w:rPr>
          <w:tab/>
        </w:r>
        <w:r w:rsidR="007341E8" w:rsidDel="009E4857">
          <w:rPr>
            <w:rFonts w:ascii="Courier New" w:eastAsia="Courier New" w:hAnsi="Courier New" w:cs="Courier New"/>
            <w:b/>
            <w:color w:val="AB5C1F"/>
          </w:rPr>
          <w:delText xml:space="preserve">\t </w:delText>
        </w:r>
        <w:r w:rsidR="007341E8" w:rsidDel="009E4857">
          <w:rPr>
            <w:rFonts w:ascii="Courier New" w:eastAsia="Courier New" w:hAnsi="Courier New" w:cs="Courier New"/>
            <w:color w:val="BA2121"/>
          </w:rPr>
          <w:delText>Faltan</w:delText>
        </w:r>
        <w:r w:rsidR="007341E8" w:rsidDel="009E4857">
          <w:rPr>
            <w:rFonts w:ascii="Courier New" w:eastAsia="Courier New" w:hAnsi="Courier New" w:cs="Courier New"/>
            <w:b/>
            <w:color w:val="AB5C1F"/>
          </w:rPr>
          <w:delText xml:space="preserve">\t </w:delText>
        </w:r>
        <w:r w:rsidR="007341E8" w:rsidDel="009E4857">
          <w:rPr>
            <w:rFonts w:ascii="Courier New" w:eastAsia="Courier New" w:hAnsi="Courier New" w:cs="Courier New"/>
            <w:color w:val="BA2121"/>
          </w:rPr>
          <w:delText>Porcentaje'</w:delText>
        </w:r>
        <w:r w:rsidR="007341E8" w:rsidDel="009E4857">
          <w:rPr>
            <w:rFonts w:ascii="Courier New" w:eastAsia="Courier New" w:hAnsi="Courier New" w:cs="Courier New"/>
          </w:rPr>
          <w:delText xml:space="preserve">) </w:delText>
        </w:r>
        <w:r w:rsidR="007341E8" w:rsidDel="009E4857">
          <w:rPr>
            <w:rFonts w:ascii="Courier New" w:eastAsia="Courier New" w:hAnsi="Courier New" w:cs="Courier New"/>
            <w:color w:val="007F00"/>
          </w:rPr>
          <w:delText>print</w:delText>
        </w:r>
        <w:r w:rsidR="007341E8" w:rsidDel="009E4857">
          <w:rPr>
            <w:rFonts w:ascii="Courier New" w:eastAsia="Courier New" w:hAnsi="Courier New" w:cs="Courier New"/>
          </w:rPr>
          <w:delText>(</w:delText>
        </w:r>
        <w:r w:rsidR="007341E8" w:rsidDel="009E4857">
          <w:rPr>
            <w:rFonts w:ascii="Courier New" w:eastAsia="Courier New" w:hAnsi="Courier New" w:cs="Courier New"/>
            <w:color w:val="BA2121"/>
          </w:rPr>
          <w:delText>'</w:delText>
        </w:r>
        <w:r w:rsidR="007341E8" w:rsidDel="009E4857">
          <w:rPr>
            <w:rFonts w:ascii="Courier New" w:eastAsia="Courier New" w:hAnsi="Courier New" w:cs="Courier New"/>
            <w:color w:val="BA2121"/>
          </w:rPr>
          <w:tab/>
          <w:delText>---------------</w:delText>
        </w:r>
        <w:r w:rsidR="007341E8" w:rsidDel="009E4857">
          <w:rPr>
            <w:rFonts w:ascii="Courier New" w:eastAsia="Courier New" w:hAnsi="Courier New" w:cs="Courier New"/>
            <w:b/>
            <w:color w:val="AB5C1F"/>
          </w:rPr>
          <w:delText xml:space="preserve">\t </w:delText>
        </w:r>
        <w:r w:rsidR="007341E8" w:rsidDel="009E4857">
          <w:rPr>
            <w:rFonts w:ascii="Courier New" w:eastAsia="Courier New" w:hAnsi="Courier New" w:cs="Courier New"/>
            <w:color w:val="BA2121"/>
          </w:rPr>
          <w:delText>------</w:delText>
        </w:r>
        <w:r w:rsidR="007341E8" w:rsidDel="009E4857">
          <w:rPr>
            <w:rFonts w:ascii="Courier New" w:eastAsia="Courier New" w:hAnsi="Courier New" w:cs="Courier New"/>
            <w:b/>
            <w:color w:val="AB5C1F"/>
          </w:rPr>
          <w:delText xml:space="preserve">\t </w:delText>
        </w:r>
        <w:r w:rsidR="007341E8" w:rsidDel="009E4857">
          <w:rPr>
            <w:rFonts w:ascii="Courier New" w:eastAsia="Courier New" w:hAnsi="Courier New" w:cs="Courier New"/>
            <w:color w:val="BA2121"/>
          </w:rPr>
          <w:delText>----------'</w:delText>
        </w:r>
        <w:r w:rsidR="007341E8" w:rsidDel="009E4857">
          <w:rPr>
            <w:rFonts w:ascii="Courier New" w:eastAsia="Courier New" w:hAnsi="Courier New" w:cs="Courier New"/>
          </w:rPr>
          <w:delText xml:space="preserve">) </w:delText>
        </w:r>
        <w:r w:rsidR="007341E8" w:rsidDel="009E4857">
          <w:rPr>
            <w:rFonts w:ascii="Courier New" w:eastAsia="Courier New" w:hAnsi="Courier New" w:cs="Courier New"/>
            <w:b/>
            <w:color w:val="007F00"/>
          </w:rPr>
          <w:delText xml:space="preserve">for </w:delText>
        </w:r>
        <w:r w:rsidR="007341E8" w:rsidDel="009E4857">
          <w:rPr>
            <w:rFonts w:ascii="Courier New" w:eastAsia="Courier New" w:hAnsi="Courier New" w:cs="Courier New"/>
          </w:rPr>
          <w:delText xml:space="preserve">col </w:delText>
        </w:r>
        <w:r w:rsidR="007341E8" w:rsidDel="009E4857">
          <w:rPr>
            <w:rFonts w:ascii="Courier New" w:eastAsia="Courier New" w:hAnsi="Courier New" w:cs="Courier New"/>
            <w:b/>
            <w:color w:val="AB21FF"/>
          </w:rPr>
          <w:delText xml:space="preserve">in </w:delText>
        </w:r>
        <w:r w:rsidR="007341E8" w:rsidDel="009E4857">
          <w:rPr>
            <w:rFonts w:ascii="Courier New" w:eastAsia="Courier New" w:hAnsi="Courier New" w:cs="Courier New"/>
          </w:rPr>
          <w:delText>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columns:</w:delText>
        </w:r>
      </w:del>
    </w:p>
    <w:p w14:paraId="1B3F912B" w14:textId="7FBE922F" w:rsidR="00CB7E31" w:rsidDel="009E4857" w:rsidRDefault="00000000">
      <w:pPr>
        <w:spacing w:after="3" w:line="271" w:lineRule="auto"/>
        <w:ind w:left="1066" w:right="4126" w:hanging="10"/>
        <w:rPr>
          <w:del w:id="2922" w:author="Jose Eduardo VIU" w:date="2023-04-01T20:51:00Z"/>
        </w:rPr>
      </w:pPr>
      <w:del w:id="2923" w:author="Jose Eduardo VIU" w:date="2023-04-01T20:51:00Z">
        <w:r w:rsidDel="009E4857">
          <w:rPr>
            <w:rFonts w:ascii="Courier New" w:eastAsia="Courier New" w:hAnsi="Courier New" w:cs="Courier New"/>
          </w:rPr>
          <w:delText xml:space="preserve">num_missing </w:delText>
        </w:r>
        <w:r w:rsidDel="009E4857">
          <w:rPr>
            <w:rFonts w:ascii="Courier New" w:eastAsia="Courier New" w:hAnsi="Courier New" w:cs="Courier New"/>
            <w:color w:val="666666"/>
          </w:rPr>
          <w:delText xml:space="preserve">= </w:delText>
        </w:r>
        <w:r w:rsidDel="009E4857">
          <w:rPr>
            <w:rFonts w:ascii="Courier New" w:eastAsia="Courier New" w:hAnsi="Courier New" w:cs="Courier New"/>
          </w:rPr>
          <w:delText>np</w:delText>
        </w:r>
        <w:r w:rsidDel="009E4857">
          <w:rPr>
            <w:rFonts w:ascii="Courier New" w:eastAsia="Courier New" w:hAnsi="Courier New" w:cs="Courier New"/>
            <w:color w:val="666666"/>
          </w:rPr>
          <w:delText>.</w:delText>
        </w:r>
        <w:r w:rsidDel="009E4857">
          <w:rPr>
            <w:rFonts w:ascii="Courier New" w:eastAsia="Courier New" w:hAnsi="Courier New" w:cs="Courier New"/>
          </w:rPr>
          <w:delText>sum(df[col]</w:delText>
        </w:r>
        <w:r w:rsidDel="009E4857">
          <w:rPr>
            <w:rFonts w:ascii="Courier New" w:eastAsia="Courier New" w:hAnsi="Courier New" w:cs="Courier New"/>
            <w:color w:val="666666"/>
          </w:rPr>
          <w:delText>.</w:delText>
        </w:r>
        <w:r w:rsidDel="009E4857">
          <w:rPr>
            <w:rFonts w:ascii="Courier New" w:eastAsia="Courier New" w:hAnsi="Courier New" w:cs="Courier New"/>
          </w:rPr>
          <w:delText xml:space="preserve">isnull()) pct_missing </w:delText>
        </w:r>
        <w:r w:rsidDel="009E4857">
          <w:rPr>
            <w:rFonts w:ascii="Courier New" w:eastAsia="Courier New" w:hAnsi="Courier New" w:cs="Courier New"/>
            <w:color w:val="666666"/>
          </w:rPr>
          <w:delText xml:space="preserve">= </w:delText>
        </w:r>
        <w:r w:rsidDel="009E4857">
          <w:rPr>
            <w:rFonts w:ascii="Courier New" w:eastAsia="Courier New" w:hAnsi="Courier New" w:cs="Courier New"/>
          </w:rPr>
          <w:delText>np</w:delText>
        </w:r>
        <w:r w:rsidDel="009E4857">
          <w:rPr>
            <w:rFonts w:ascii="Courier New" w:eastAsia="Courier New" w:hAnsi="Courier New" w:cs="Courier New"/>
            <w:color w:val="666666"/>
          </w:rPr>
          <w:delText>.</w:delText>
        </w:r>
        <w:r w:rsidDel="009E4857">
          <w:rPr>
            <w:rFonts w:ascii="Courier New" w:eastAsia="Courier New" w:hAnsi="Courier New" w:cs="Courier New"/>
          </w:rPr>
          <w:delText>mean(df[col]</w:delText>
        </w:r>
        <w:r w:rsidDel="009E4857">
          <w:rPr>
            <w:rFonts w:ascii="Courier New" w:eastAsia="Courier New" w:hAnsi="Courier New" w:cs="Courier New"/>
            <w:color w:val="666666"/>
          </w:rPr>
          <w:delText>.</w:delText>
        </w:r>
        <w:r w:rsidDel="009E4857">
          <w:rPr>
            <w:rFonts w:ascii="Courier New" w:eastAsia="Courier New" w:hAnsi="Courier New" w:cs="Courier New"/>
          </w:rPr>
          <w:delText xml:space="preserve">isnull()) </w:delText>
        </w:r>
        <w:r w:rsidDel="009E4857">
          <w:rPr>
            <w:rFonts w:ascii="Courier New" w:eastAsia="Courier New" w:hAnsi="Courier New" w:cs="Courier New"/>
            <w:b/>
            <w:color w:val="007F00"/>
          </w:rPr>
          <w:delText xml:space="preserve">if </w:delText>
        </w:r>
        <w:r w:rsidDel="009E4857">
          <w:rPr>
            <w:rFonts w:ascii="Courier New" w:eastAsia="Courier New" w:hAnsi="Courier New" w:cs="Courier New"/>
          </w:rPr>
          <w:delText>num_missing</w:delText>
        </w:r>
        <w:r w:rsidDel="009E4857">
          <w:rPr>
            <w:rFonts w:ascii="Courier New" w:eastAsia="Courier New" w:hAnsi="Courier New" w:cs="Courier New"/>
            <w:color w:val="666666"/>
          </w:rPr>
          <w:delText>&gt;0</w:delText>
        </w:r>
        <w:r w:rsidDel="009E4857">
          <w:rPr>
            <w:rFonts w:ascii="Courier New" w:eastAsia="Courier New" w:hAnsi="Courier New" w:cs="Courier New"/>
          </w:rPr>
          <w:delText>:</w:delText>
        </w:r>
      </w:del>
    </w:p>
    <w:p w14:paraId="70B0E3C7" w14:textId="2DC88E4F" w:rsidR="00CB7E31" w:rsidDel="009E4857" w:rsidRDefault="00000000">
      <w:pPr>
        <w:spacing w:after="208" w:line="271" w:lineRule="auto"/>
        <w:ind w:left="761" w:right="117" w:firstLine="753"/>
        <w:rPr>
          <w:del w:id="2924" w:author="Jose Eduardo VIU" w:date="2023-04-01T20:51:00Z"/>
        </w:rPr>
      </w:pPr>
      <w:del w:id="2925" w:author="Jose Eduardo VIU" w:date="2023-04-01T20:51:00Z">
        <w:r w:rsidDel="009E4857">
          <w:rPr>
            <w:rFonts w:ascii="Courier New" w:eastAsia="Courier New" w:hAnsi="Courier New" w:cs="Courier New"/>
            <w:color w:val="007F00"/>
          </w:rPr>
          <w:delText>print</w:delText>
        </w:r>
        <w:r w:rsidDel="009E4857">
          <w:rPr>
            <w:rFonts w:ascii="Courier New" w:eastAsia="Courier New" w:hAnsi="Courier New" w:cs="Courier New"/>
          </w:rPr>
          <w:delText>(</w:delText>
        </w:r>
        <w:r w:rsidDel="009E4857">
          <w:rPr>
            <w:rFonts w:ascii="Courier New" w:eastAsia="Courier New" w:hAnsi="Courier New" w:cs="Courier New"/>
            <w:color w:val="BA2121"/>
          </w:rPr>
          <w:delText>'</w:delText>
        </w:r>
        <w:r w:rsidDel="009E4857">
          <w:rPr>
            <w:rFonts w:ascii="Courier New" w:eastAsia="Courier New" w:hAnsi="Courier New" w:cs="Courier New"/>
            <w:color w:val="BA2121"/>
          </w:rPr>
          <w:tab/>
        </w:r>
        <w:r w:rsidDel="009E4857">
          <w:rPr>
            <w:rFonts w:ascii="Courier New" w:eastAsia="Courier New" w:hAnsi="Courier New" w:cs="Courier New"/>
            <w:b/>
            <w:color w:val="A35978"/>
          </w:rPr>
          <w:delText xml:space="preserve">{} </w:delText>
        </w:r>
        <w:r w:rsidDel="009E4857">
          <w:rPr>
            <w:rFonts w:ascii="Courier New" w:eastAsia="Courier New" w:hAnsi="Courier New" w:cs="Courier New"/>
            <w:b/>
            <w:color w:val="AB5C1F"/>
          </w:rPr>
          <w:delText xml:space="preserve">\t </w:delText>
        </w:r>
        <w:r w:rsidDel="009E4857">
          <w:rPr>
            <w:rFonts w:ascii="Courier New" w:eastAsia="Courier New" w:hAnsi="Courier New" w:cs="Courier New"/>
            <w:b/>
            <w:color w:val="A35978"/>
          </w:rPr>
          <w:delText xml:space="preserve">{} </w:delText>
        </w:r>
        <w:r w:rsidDel="009E4857">
          <w:rPr>
            <w:rFonts w:ascii="Courier New" w:eastAsia="Courier New" w:hAnsi="Courier New" w:cs="Courier New"/>
            <w:b/>
            <w:color w:val="AB5C1F"/>
          </w:rPr>
          <w:delText xml:space="preserve">\t </w:delText>
        </w:r>
        <w:r w:rsidDel="009E4857">
          <w:rPr>
            <w:rFonts w:ascii="Courier New" w:eastAsia="Courier New" w:hAnsi="Courier New" w:cs="Courier New"/>
            <w:b/>
            <w:color w:val="A35978"/>
          </w:rPr>
          <w:delText>{}</w:delText>
        </w:r>
        <w:r w:rsidDel="009E4857">
          <w:rPr>
            <w:rFonts w:ascii="Courier New" w:eastAsia="Courier New" w:hAnsi="Courier New" w:cs="Courier New"/>
            <w:color w:val="BA2121"/>
          </w:rPr>
          <w:delText>%'</w:delText>
        </w:r>
        <w:r w:rsidDel="009E4857">
          <w:rPr>
            <w:rFonts w:ascii="Courier New" w:eastAsia="Courier New" w:hAnsi="Courier New" w:cs="Courier New"/>
            <w:color w:val="666666"/>
          </w:rPr>
          <w:delText>.</w:delText>
        </w:r>
        <w:r w:rsidDel="009E4857">
          <w:rPr>
            <w:rFonts w:ascii="Courier New" w:eastAsia="Courier New" w:hAnsi="Courier New" w:cs="Courier New"/>
          </w:rPr>
          <w:delText>format(col</w:delText>
        </w:r>
        <w:r w:rsidDel="009E4857">
          <w:rPr>
            <w:rFonts w:ascii="Courier New" w:eastAsia="Courier New" w:hAnsi="Courier New" w:cs="Courier New"/>
            <w:color w:val="666666"/>
          </w:rPr>
          <w:delText>.</w:delText>
        </w:r>
        <w:r w:rsidDel="009E4857">
          <w:rPr>
            <w:rFonts w:ascii="Courier New" w:eastAsia="Courier New" w:hAnsi="Courier New" w:cs="Courier New"/>
          </w:rPr>
          <w:delText>ljust(</w:delText>
        </w:r>
        <w:r w:rsidDel="009E4857">
          <w:rPr>
            <w:rFonts w:ascii="Courier New" w:eastAsia="Courier New" w:hAnsi="Courier New" w:cs="Courier New"/>
            <w:color w:val="666666"/>
          </w:rPr>
          <w:delText>15</w:delText>
        </w:r>
        <w:r w:rsidDel="009E4857">
          <w:rPr>
            <w:rFonts w:ascii="Courier New" w:eastAsia="Courier New" w:hAnsi="Courier New" w:cs="Courier New"/>
          </w:rPr>
          <w:delText>), num_missing,</w:delText>
        </w:r>
        <w:r w:rsidDel="009E4857">
          <w:rPr>
            <w:rFonts w:ascii="Courier New" w:eastAsia="Courier New" w:hAnsi="Courier New" w:cs="Courier New"/>
            <w:color w:val="FF0000"/>
          </w:rPr>
          <w:delText xml:space="preserve">␣ </w:delText>
        </w:r>
        <w:r w:rsidDel="009E4857">
          <w:rPr>
            <w:rFonts w:ascii="Times New Roman" w:eastAsia="Times New Roman" w:hAnsi="Times New Roman" w:cs="Times New Roman"/>
            <w:color w:val="FF0000"/>
            <w:sz w:val="12"/>
          </w:rPr>
          <w:delText>↪</w:delText>
        </w:r>
        <w:r w:rsidDel="009E4857">
          <w:rPr>
            <w:rFonts w:ascii="Courier New" w:eastAsia="Courier New" w:hAnsi="Courier New" w:cs="Courier New"/>
            <w:color w:val="007F00"/>
          </w:rPr>
          <w:delText>round</w:delText>
        </w:r>
        <w:r w:rsidDel="009E4857">
          <w:rPr>
            <w:rFonts w:ascii="Courier New" w:eastAsia="Courier New" w:hAnsi="Courier New" w:cs="Courier New"/>
          </w:rPr>
          <w:delText>(pct_missing</w:delText>
        </w:r>
        <w:r w:rsidDel="009E4857">
          <w:rPr>
            <w:rFonts w:ascii="Courier New" w:eastAsia="Courier New" w:hAnsi="Courier New" w:cs="Courier New"/>
            <w:color w:val="666666"/>
          </w:rPr>
          <w:delText>*100</w:delText>
        </w:r>
        <w:r w:rsidDel="009E4857">
          <w:rPr>
            <w:rFonts w:ascii="Courier New" w:eastAsia="Courier New" w:hAnsi="Courier New" w:cs="Courier New"/>
          </w:rPr>
          <w:delText>)))</w:delText>
        </w:r>
      </w:del>
    </w:p>
    <w:p w14:paraId="4D1F3C3C" w14:textId="0F900FF3" w:rsidR="00CB7E31" w:rsidDel="009E4857" w:rsidRDefault="00000000">
      <w:pPr>
        <w:spacing w:after="3" w:line="271" w:lineRule="auto"/>
        <w:ind w:left="528" w:right="117" w:hanging="10"/>
        <w:rPr>
          <w:del w:id="2926" w:author="Jose Eduardo VIU" w:date="2023-04-01T20:51:00Z"/>
        </w:rPr>
      </w:pPr>
      <w:del w:id="2927" w:author="Jose Eduardo VIU" w:date="2023-04-01T20:51:00Z">
        <w:r w:rsidDel="009E4857">
          <w:rPr>
            <w:rFonts w:ascii="Courier New" w:eastAsia="Courier New" w:hAnsi="Courier New" w:cs="Courier New"/>
          </w:rPr>
          <w:delText>Columnas con valores perdidos:</w:delText>
        </w:r>
      </w:del>
    </w:p>
    <w:tbl>
      <w:tblPr>
        <w:tblStyle w:val="TableGrid"/>
        <w:tblW w:w="4467" w:type="dxa"/>
        <w:tblInd w:w="976" w:type="dxa"/>
        <w:tblLayout w:type="fixed"/>
        <w:tblLook w:val="04A0" w:firstRow="1" w:lastRow="0" w:firstColumn="1" w:lastColumn="0" w:noHBand="0" w:noVBand="1"/>
      </w:tblPr>
      <w:tblGrid>
        <w:gridCol w:w="2406"/>
        <w:gridCol w:w="2061"/>
      </w:tblGrid>
      <w:tr w:rsidR="00CB7E31" w:rsidDel="009E4857" w14:paraId="65AB42F8" w14:textId="3CC21132">
        <w:trPr>
          <w:trHeight w:val="245"/>
          <w:del w:id="2928" w:author="Jose Eduardo VIU" w:date="2023-04-01T20:51:00Z"/>
        </w:trPr>
        <w:tc>
          <w:tcPr>
            <w:tcW w:w="2405" w:type="dxa"/>
          </w:tcPr>
          <w:p w14:paraId="425695D9" w14:textId="0C7DCDC6" w:rsidR="00CB7E31" w:rsidDel="009E4857" w:rsidRDefault="00000000">
            <w:pPr>
              <w:suppressAutoHyphens w:val="0"/>
              <w:spacing w:after="0"/>
              <w:rPr>
                <w:del w:id="2929" w:author="Jose Eduardo VIU" w:date="2023-04-01T20:51:00Z"/>
              </w:rPr>
            </w:pPr>
            <w:del w:id="2930" w:author="Jose Eduardo VIU" w:date="2023-04-01T20:51:00Z">
              <w:r w:rsidDel="009E4857">
                <w:rPr>
                  <w:rFonts w:ascii="Courier New" w:eastAsia="Courier New" w:hAnsi="Courier New" w:cs="Courier New"/>
                </w:rPr>
                <w:delText>Columna</w:delText>
              </w:r>
            </w:del>
          </w:p>
        </w:tc>
        <w:tc>
          <w:tcPr>
            <w:tcW w:w="2061" w:type="dxa"/>
          </w:tcPr>
          <w:p w14:paraId="0EBF8DB0" w14:textId="639A97E5" w:rsidR="00CB7E31" w:rsidDel="009E4857" w:rsidRDefault="00000000">
            <w:pPr>
              <w:suppressAutoHyphens w:val="0"/>
              <w:spacing w:after="0"/>
              <w:rPr>
                <w:del w:id="2931" w:author="Jose Eduardo VIU" w:date="2023-04-01T20:51:00Z"/>
              </w:rPr>
            </w:pPr>
            <w:del w:id="2932" w:author="Jose Eduardo VIU" w:date="2023-04-01T20:51:00Z">
              <w:r w:rsidDel="009E4857">
                <w:rPr>
                  <w:rFonts w:ascii="Courier New" w:eastAsia="Courier New" w:hAnsi="Courier New" w:cs="Courier New"/>
                </w:rPr>
                <w:delText>Faltan Porcentaje</w:delText>
              </w:r>
            </w:del>
          </w:p>
        </w:tc>
      </w:tr>
      <w:tr w:rsidR="00CB7E31" w:rsidDel="009E4857" w14:paraId="7A071032" w14:textId="3AEB2F41">
        <w:trPr>
          <w:trHeight w:val="271"/>
          <w:del w:id="2933" w:author="Jose Eduardo VIU" w:date="2023-04-01T20:51:00Z"/>
        </w:trPr>
        <w:tc>
          <w:tcPr>
            <w:tcW w:w="2405" w:type="dxa"/>
          </w:tcPr>
          <w:p w14:paraId="76352079" w14:textId="1F92D2DE" w:rsidR="00CB7E31" w:rsidDel="009E4857" w:rsidRDefault="00000000">
            <w:pPr>
              <w:suppressAutoHyphens w:val="0"/>
              <w:spacing w:after="0"/>
              <w:rPr>
                <w:del w:id="2934" w:author="Jose Eduardo VIU" w:date="2023-04-01T20:51:00Z"/>
              </w:rPr>
            </w:pPr>
            <w:del w:id="2935" w:author="Jose Eduardo VIU" w:date="2023-04-01T20:51:00Z">
              <w:r w:rsidDel="009E4857">
                <w:rPr>
                  <w:rFonts w:ascii="Courier New" w:eastAsia="Courier New" w:hAnsi="Courier New" w:cs="Courier New"/>
                </w:rPr>
                <w:delText>---------------</w:delText>
              </w:r>
            </w:del>
          </w:p>
        </w:tc>
        <w:tc>
          <w:tcPr>
            <w:tcW w:w="2061" w:type="dxa"/>
          </w:tcPr>
          <w:p w14:paraId="6F2BAFE0" w14:textId="2BCB8CF4" w:rsidR="00CB7E31" w:rsidDel="009E4857" w:rsidRDefault="00000000">
            <w:pPr>
              <w:suppressAutoHyphens w:val="0"/>
              <w:spacing w:after="0"/>
              <w:rPr>
                <w:del w:id="2936" w:author="Jose Eduardo VIU" w:date="2023-04-01T20:51:00Z"/>
              </w:rPr>
            </w:pPr>
            <w:del w:id="2937" w:author="Jose Eduardo VIU" w:date="2023-04-01T20:51:00Z">
              <w:r w:rsidDel="009E4857">
                <w:rPr>
                  <w:rFonts w:ascii="Courier New" w:eastAsia="Courier New" w:hAnsi="Courier New" w:cs="Courier New"/>
                </w:rPr>
                <w:delText>------ ----------</w:delText>
              </w:r>
            </w:del>
          </w:p>
        </w:tc>
      </w:tr>
      <w:tr w:rsidR="00CB7E31" w:rsidDel="009E4857" w14:paraId="5014A52D" w14:textId="15F9EDC6">
        <w:trPr>
          <w:trHeight w:val="271"/>
          <w:del w:id="2938" w:author="Jose Eduardo VIU" w:date="2023-04-01T20:51:00Z"/>
        </w:trPr>
        <w:tc>
          <w:tcPr>
            <w:tcW w:w="2405" w:type="dxa"/>
          </w:tcPr>
          <w:p w14:paraId="7C0536B0" w14:textId="3F187858" w:rsidR="00CB7E31" w:rsidDel="009E4857" w:rsidRDefault="00000000">
            <w:pPr>
              <w:suppressAutoHyphens w:val="0"/>
              <w:spacing w:after="0"/>
              <w:rPr>
                <w:del w:id="2939" w:author="Jose Eduardo VIU" w:date="2023-04-01T20:51:00Z"/>
              </w:rPr>
            </w:pPr>
            <w:del w:id="2940" w:author="Jose Eduardo VIU" w:date="2023-04-01T20:51:00Z">
              <w:r w:rsidDel="009E4857">
                <w:rPr>
                  <w:rFonts w:ascii="Courier New" w:eastAsia="Courier New" w:hAnsi="Courier New" w:cs="Courier New"/>
                </w:rPr>
                <w:delText>NumBajas</w:delText>
              </w:r>
            </w:del>
          </w:p>
        </w:tc>
        <w:tc>
          <w:tcPr>
            <w:tcW w:w="2061" w:type="dxa"/>
          </w:tcPr>
          <w:p w14:paraId="6F0FE6C2" w14:textId="71E26998" w:rsidR="00CB7E31" w:rsidDel="009E4857" w:rsidRDefault="00000000">
            <w:pPr>
              <w:tabs>
                <w:tab w:val="center" w:pos="1031"/>
              </w:tabs>
              <w:suppressAutoHyphens w:val="0"/>
              <w:spacing w:after="0"/>
              <w:rPr>
                <w:del w:id="2941" w:author="Jose Eduardo VIU" w:date="2023-04-01T20:51:00Z"/>
              </w:rPr>
            </w:pPr>
            <w:del w:id="2942" w:author="Jose Eduardo VIU" w:date="2023-04-01T20:51:00Z">
              <w:r w:rsidDel="009E4857">
                <w:rPr>
                  <w:rFonts w:ascii="Courier New" w:eastAsia="Courier New" w:hAnsi="Courier New" w:cs="Courier New"/>
                </w:rPr>
                <w:delText>4</w:delText>
              </w:r>
              <w:r w:rsidDel="009E4857">
                <w:rPr>
                  <w:rFonts w:ascii="Courier New" w:eastAsia="Courier New" w:hAnsi="Courier New" w:cs="Courier New"/>
                </w:rPr>
                <w:tab/>
                <w:delText>0%</w:delText>
              </w:r>
            </w:del>
          </w:p>
        </w:tc>
      </w:tr>
      <w:tr w:rsidR="00CB7E31" w:rsidDel="009E4857" w14:paraId="4FAF850E" w14:textId="7A94B0AC">
        <w:trPr>
          <w:trHeight w:val="271"/>
          <w:del w:id="2943" w:author="Jose Eduardo VIU" w:date="2023-04-01T20:51:00Z"/>
        </w:trPr>
        <w:tc>
          <w:tcPr>
            <w:tcW w:w="2405" w:type="dxa"/>
          </w:tcPr>
          <w:p w14:paraId="43117D33" w14:textId="5C253B92" w:rsidR="00CB7E31" w:rsidDel="009E4857" w:rsidRDefault="00000000">
            <w:pPr>
              <w:suppressAutoHyphens w:val="0"/>
              <w:spacing w:after="0"/>
              <w:rPr>
                <w:del w:id="2944" w:author="Jose Eduardo VIU" w:date="2023-04-01T20:51:00Z"/>
              </w:rPr>
            </w:pPr>
            <w:del w:id="2945" w:author="Jose Eduardo VIU" w:date="2023-04-01T20:51:00Z">
              <w:r w:rsidDel="009E4857">
                <w:rPr>
                  <w:rFonts w:ascii="Courier New" w:eastAsia="Courier New" w:hAnsi="Courier New" w:cs="Courier New"/>
                </w:rPr>
                <w:delText>GPS_Longitud</w:delText>
              </w:r>
            </w:del>
          </w:p>
        </w:tc>
        <w:tc>
          <w:tcPr>
            <w:tcW w:w="2061" w:type="dxa"/>
          </w:tcPr>
          <w:p w14:paraId="10FCDCCE" w14:textId="7D993BB6" w:rsidR="00CB7E31" w:rsidDel="009E4857" w:rsidRDefault="00000000">
            <w:pPr>
              <w:tabs>
                <w:tab w:val="center" w:pos="1031"/>
              </w:tabs>
              <w:suppressAutoHyphens w:val="0"/>
              <w:spacing w:after="0"/>
              <w:rPr>
                <w:del w:id="2946" w:author="Jose Eduardo VIU" w:date="2023-04-01T20:51:00Z"/>
              </w:rPr>
            </w:pPr>
            <w:del w:id="2947" w:author="Jose Eduardo VIU" w:date="2023-04-01T20:51:00Z">
              <w:r w:rsidDel="009E4857">
                <w:rPr>
                  <w:rFonts w:ascii="Courier New" w:eastAsia="Courier New" w:hAnsi="Courier New" w:cs="Courier New"/>
                </w:rPr>
                <w:delText>5</w:delText>
              </w:r>
              <w:r w:rsidDel="009E4857">
                <w:rPr>
                  <w:rFonts w:ascii="Courier New" w:eastAsia="Courier New" w:hAnsi="Courier New" w:cs="Courier New"/>
                </w:rPr>
                <w:tab/>
                <w:delText>0%</w:delText>
              </w:r>
            </w:del>
          </w:p>
        </w:tc>
      </w:tr>
      <w:tr w:rsidR="00CB7E31" w:rsidDel="009E4857" w14:paraId="040D656A" w14:textId="1F14FD4B">
        <w:trPr>
          <w:trHeight w:val="271"/>
          <w:del w:id="2948" w:author="Jose Eduardo VIU" w:date="2023-04-01T20:51:00Z"/>
        </w:trPr>
        <w:tc>
          <w:tcPr>
            <w:tcW w:w="2405" w:type="dxa"/>
          </w:tcPr>
          <w:p w14:paraId="1B904919" w14:textId="0B97AEFC" w:rsidR="00CB7E31" w:rsidDel="009E4857" w:rsidRDefault="00000000">
            <w:pPr>
              <w:suppressAutoHyphens w:val="0"/>
              <w:spacing w:after="0"/>
              <w:rPr>
                <w:del w:id="2949" w:author="Jose Eduardo VIU" w:date="2023-04-01T20:51:00Z"/>
              </w:rPr>
            </w:pPr>
            <w:del w:id="2950" w:author="Jose Eduardo VIU" w:date="2023-04-01T20:51:00Z">
              <w:r w:rsidDel="009E4857">
                <w:rPr>
                  <w:rFonts w:ascii="Courier New" w:eastAsia="Courier New" w:hAnsi="Courier New" w:cs="Courier New"/>
                </w:rPr>
                <w:delText>GPS_Latitud</w:delText>
              </w:r>
            </w:del>
          </w:p>
        </w:tc>
        <w:tc>
          <w:tcPr>
            <w:tcW w:w="2061" w:type="dxa"/>
          </w:tcPr>
          <w:p w14:paraId="095103DA" w14:textId="628EE5DB" w:rsidR="00CB7E31" w:rsidDel="009E4857" w:rsidRDefault="00000000">
            <w:pPr>
              <w:tabs>
                <w:tab w:val="center" w:pos="1031"/>
              </w:tabs>
              <w:suppressAutoHyphens w:val="0"/>
              <w:spacing w:after="0"/>
              <w:rPr>
                <w:del w:id="2951" w:author="Jose Eduardo VIU" w:date="2023-04-01T20:51:00Z"/>
              </w:rPr>
            </w:pPr>
            <w:del w:id="2952" w:author="Jose Eduardo VIU" w:date="2023-04-01T20:51:00Z">
              <w:r w:rsidDel="009E4857">
                <w:rPr>
                  <w:rFonts w:ascii="Courier New" w:eastAsia="Courier New" w:hAnsi="Courier New" w:cs="Courier New"/>
                </w:rPr>
                <w:delText>5</w:delText>
              </w:r>
              <w:r w:rsidDel="009E4857">
                <w:rPr>
                  <w:rFonts w:ascii="Courier New" w:eastAsia="Courier New" w:hAnsi="Courier New" w:cs="Courier New"/>
                </w:rPr>
                <w:tab/>
                <w:delText>0%</w:delText>
              </w:r>
            </w:del>
          </w:p>
        </w:tc>
      </w:tr>
      <w:tr w:rsidR="00CB7E31" w:rsidDel="009E4857" w14:paraId="2F72EBF6" w14:textId="53AA1BA8">
        <w:trPr>
          <w:trHeight w:val="245"/>
          <w:del w:id="2953" w:author="Jose Eduardo VIU" w:date="2023-04-01T20:51:00Z"/>
        </w:trPr>
        <w:tc>
          <w:tcPr>
            <w:tcW w:w="2405" w:type="dxa"/>
          </w:tcPr>
          <w:p w14:paraId="10F85539" w14:textId="2CC67CF6" w:rsidR="00CB7E31" w:rsidDel="009E4857" w:rsidRDefault="00000000">
            <w:pPr>
              <w:suppressAutoHyphens w:val="0"/>
              <w:spacing w:after="0"/>
              <w:rPr>
                <w:del w:id="2954" w:author="Jose Eduardo VIU" w:date="2023-04-01T20:51:00Z"/>
              </w:rPr>
            </w:pPr>
            <w:del w:id="2955" w:author="Jose Eduardo VIU" w:date="2023-04-01T20:51:00Z">
              <w:r w:rsidDel="009E4857">
                <w:rPr>
                  <w:rFonts w:ascii="Courier New" w:eastAsia="Courier New" w:hAnsi="Courier New" w:cs="Courier New"/>
                </w:rPr>
                <w:delText>gr_codpos</w:delText>
              </w:r>
            </w:del>
          </w:p>
        </w:tc>
        <w:tc>
          <w:tcPr>
            <w:tcW w:w="2061" w:type="dxa"/>
          </w:tcPr>
          <w:p w14:paraId="21EA2AA6" w14:textId="129AB1F7" w:rsidR="00CB7E31" w:rsidDel="009E4857" w:rsidRDefault="00000000">
            <w:pPr>
              <w:tabs>
                <w:tab w:val="center" w:pos="1031"/>
              </w:tabs>
              <w:suppressAutoHyphens w:val="0"/>
              <w:spacing w:after="0"/>
              <w:rPr>
                <w:del w:id="2956" w:author="Jose Eduardo VIU" w:date="2023-04-01T20:51:00Z"/>
              </w:rPr>
            </w:pPr>
            <w:del w:id="2957" w:author="Jose Eduardo VIU" w:date="2023-04-01T20:51:00Z">
              <w:r w:rsidDel="009E4857">
                <w:rPr>
                  <w:rFonts w:ascii="Courier New" w:eastAsia="Courier New" w:hAnsi="Courier New" w:cs="Courier New"/>
                </w:rPr>
                <w:delText>3</w:delText>
              </w:r>
              <w:r w:rsidDel="009E4857">
                <w:rPr>
                  <w:rFonts w:ascii="Courier New" w:eastAsia="Courier New" w:hAnsi="Courier New" w:cs="Courier New"/>
                </w:rPr>
                <w:tab/>
                <w:delText>0%</w:delText>
              </w:r>
            </w:del>
          </w:p>
        </w:tc>
      </w:tr>
    </w:tbl>
    <w:p w14:paraId="66D3050C" w14:textId="02E693CB" w:rsidR="00CB7E31" w:rsidDel="009E4857" w:rsidRDefault="00000000">
      <w:pPr>
        <w:spacing w:after="3"/>
        <w:ind w:left="10" w:right="-15" w:hanging="10"/>
        <w:jc w:val="right"/>
        <w:rPr>
          <w:del w:id="2958" w:author="Jose Eduardo VIU" w:date="2023-04-01T20:51:00Z"/>
        </w:rPr>
      </w:pPr>
      <w:del w:id="2959" w:author="Jose Eduardo VIU" w:date="2023-04-01T20:51:00Z">
        <w:r w:rsidDel="009E4857">
          <w:rPr>
            <w:rFonts w:ascii="Times New Roman" w:eastAsia="Times New Roman" w:hAnsi="Times New Roman" w:cs="Times New Roman"/>
          </w:rPr>
          <w:delText xml:space="preserve">1) Para la columna </w:delText>
        </w:r>
        <w:r w:rsidDel="009E4857">
          <w:rPr>
            <w:rFonts w:ascii="Times New Roman" w:eastAsia="Times New Roman" w:hAnsi="Times New Roman" w:cs="Times New Roman"/>
            <w:b/>
          </w:rPr>
          <w:delText>NumBajas</w:delText>
        </w:r>
        <w:r w:rsidDel="009E4857">
          <w:rPr>
            <w:rFonts w:ascii="Times New Roman" w:eastAsia="Times New Roman" w:hAnsi="Times New Roman" w:cs="Times New Roman"/>
          </w:rPr>
          <w:delText>, que sólo tiene 4 filas en este estado y con pocos animales, es</w:delText>
        </w:r>
      </w:del>
    </w:p>
    <w:p w14:paraId="48757E8B" w14:textId="0BD94DB1" w:rsidR="00CB7E31" w:rsidDel="009E4857" w:rsidRDefault="00000000">
      <w:pPr>
        <w:spacing w:after="0" w:line="261" w:lineRule="auto"/>
        <w:ind w:left="1073" w:hanging="10"/>
        <w:rPr>
          <w:del w:id="2960" w:author="Jose Eduardo VIU" w:date="2023-04-01T20:51:00Z"/>
        </w:rPr>
      </w:pPr>
      <w:del w:id="2961" w:author="Jose Eduardo VIU" w:date="2023-04-01T20:51:00Z">
        <w:r w:rsidDel="009E4857">
          <w:rPr>
            <w:rFonts w:ascii="Times New Roman" w:eastAsia="Times New Roman" w:hAnsi="Times New Roman" w:cs="Times New Roman"/>
          </w:rPr>
          <w:delText>de suponer que no se ha producido ninguna baja en estos contratos. Por lo que podría ser razonable rellenarlos con 0.</w:delText>
        </w:r>
      </w:del>
    </w:p>
    <w:p w14:paraId="5E846486" w14:textId="03E5E316" w:rsidR="00CB7E31" w:rsidDel="009E4857" w:rsidRDefault="00000000">
      <w:pPr>
        <w:spacing w:after="155"/>
        <w:rPr>
          <w:del w:id="2962" w:author="Jose Eduardo VIU" w:date="2023-04-01T20:51:00Z"/>
        </w:rPr>
      </w:pPr>
      <w:del w:id="2963" w:author="Jose Eduardo VIU" w:date="2023-04-01T20:51:00Z">
        <w:r>
          <w:pict w14:anchorId="31F431D4">
            <v:group id="Group 31714" o:spid="_x0000_s2764" style="width:493.9pt;height:46.7pt;mso-position-horizontal-relative:char;mso-position-vertical-relative:line" coordsize="62726,5929">
              <v:shape id="Forma libre: forma 251" o:spid="_x0000_s2765" style="position:absolute;left:3290;width:59436;height:5929;visibility:visible;mso-wrap-style:square;v-text-anchor:top" coordsize="16510,1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" path="m70,l16440,v39,,70,31,70,70l16510,1577v,39,-31,70,-70,70l70,1647c31,1647,,1616,,1577l,70c,31,31,,70,xe" fillcolor="#cfcfcf" stroked="f" strokeweight="0">
                <v:path arrowok="t"/>
              </v:shape>
              <v:shape id="Forma libre: forma 252" o:spid="_x0000_s2766" style="position:absolute;left:3416;top:126;width:59180;height:5677;visibility:visible;mso-wrap-style:square;v-text-anchor:top" coordsize="16439,1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" path="m35,l16405,v19,,35,16,35,35l16440,1542v,19,-16,35,-35,35l35,1577c16,1577,,1561,,1542l,35c,16,16,,35,xe" fillcolor="#f7f7f7" stroked="f" strokeweight="0">
                <v:path arrowok="t"/>
              </v:shape>
              <v:shape id="Cuadro de texto 253" o:spid="_x0000_s2767" type="#_x0000_t202" style="position:absolute;top:388;width:386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" filled="f" stroked="f" strokeweight="0">
                <v:textbox inset="0,0,0,0">
                  <w:txbxContent>
                    <w:p w14:paraId="6B1CA514" w14:textId="77777777" w:rsidR="00CB7E31" w:rsidRDefault="00000000">
                      <w:pPr>
                        <w:overflowPunct w:val="0"/>
                        <w:spacing w:after="0" w:line="240" w:lineRule="auto"/>
                      </w:pPr>
                      <w:r>
                        <w:rPr>
                          <w:rFonts w:asciiTheme="minorHAnsi" w:hAnsiTheme="minorHAnsi" w:cstheme="minorBidi"/>
                          <w:color w:val="303F9F"/>
                        </w:rPr>
                        <w:t>[</w:t>
                      </w:r>
                      <w:r>
                        <w:rPr>
                          <w:rFonts w:asciiTheme="minorHAnsi" w:hAnsiTheme="minorHAnsi" w:cstheme="minorBidi"/>
                          <w:color w:val="303F9F"/>
                          <w:spacing w:val="-16"/>
                        </w:rPr>
                        <w:t xml:space="preserve"> </w:t>
                      </w:r>
                      <w:r>
                        <w:rPr>
                          <w:rFonts w:asciiTheme="minorHAnsi" w:hAnsiTheme="minorHAnsi" w:cstheme="minorBidi"/>
                          <w:color w:val="303F9F"/>
                        </w:rPr>
                        <w:t>]:</w:t>
                      </w:r>
                    </w:p>
                  </w:txbxContent>
                </v:textbox>
              </v:shape>
              <v:shape id="Cuadro de texto 254" o:spid="_x0000_s2768" type="#_x0000_t202" style="position:absolute;left:3798;top:388;width:483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" filled="f" stroked="f" strokeweight="0">
                <v:textbox inset="0,0,0,0">
                  <w:txbxContent>
                    <w:p w14:paraId="2659C87C" w14:textId="77777777" w:rsidR="00CB7E31" w:rsidRDefault="00000000">
                      <w:pPr>
                        <w:overflowPunct w:val="0"/>
                        <w:spacing w:after="0" w:line="240" w:lineRule="auto"/>
                      </w:pPr>
                      <w:r>
                        <w:rPr>
                          <w:rFonts w:asciiTheme="minorHAnsi" w:hAnsiTheme="minorHAnsi" w:cstheme="minorBidi"/>
                          <w:color w:val="007F00"/>
                        </w:rPr>
                        <w:t>print</w:t>
                      </w:r>
                    </w:p>
                  </w:txbxContent>
                </v:textbox>
              </v:shape>
              <v:shape id="Cuadro de texto 255" o:spid="_x0000_s2769" type="#_x0000_t202" style="position:absolute;left:7430;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" filled="f" stroked="f" strokeweight="0">
                <v:textbox inset="0,0,0,0">
                  <w:txbxContent>
                    <w:p w14:paraId="38092E34" w14:textId="77777777" w:rsidR="00CB7E31" w:rsidRDefault="00000000">
                      <w:pPr>
                        <w:overflowPunct w:val="0"/>
                        <w:spacing w:after="0" w:line="240" w:lineRule="auto"/>
                      </w:pPr>
                      <w:r>
                        <w:rPr>
                          <w:rFonts w:asciiTheme="minorHAnsi" w:hAnsiTheme="minorHAnsi" w:cstheme="minorBidi"/>
                        </w:rPr>
                        <w:t>(</w:t>
                      </w:r>
                    </w:p>
                  </w:txbxContent>
                </v:textbox>
              </v:shape>
              <v:shape id="Cuadro de texto 256" o:spid="_x0000_s2770" type="#_x0000_t202" style="position:absolute;left:8161;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" filled="f" stroked="f" strokeweight="0">
                <v:textbox inset="0,0,0,0">
                  <w:txbxContent>
                    <w:p w14:paraId="1B705AFF"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257" o:spid="_x0000_s2771" type="#_x0000_t202" style="position:absolute;left:8884;top:388;width:3482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" filled="f" stroked="f" strokeweight="0">
                <v:textbox inset="0,0,0,0">
                  <w:txbxContent>
                    <w:p w14:paraId="2E17802B" w14:textId="77777777" w:rsidR="00CB7E31" w:rsidRDefault="00000000">
                      <w:pPr>
                        <w:overflowPunct w:val="0"/>
                        <w:spacing w:after="0" w:line="240" w:lineRule="auto"/>
                      </w:pPr>
                      <w:r>
                        <w:rPr>
                          <w:rFonts w:asciiTheme="minorHAnsi" w:hAnsiTheme="minorHAnsi" w:cstheme="minorBidi"/>
                          <w:color w:val="BA2121"/>
                        </w:rPr>
                        <w:t>Rellenamos</w:t>
                      </w:r>
                      <w:r>
                        <w:rPr>
                          <w:rFonts w:asciiTheme="minorHAnsi" w:hAnsiTheme="minorHAnsi" w:cstheme="minorBidi"/>
                          <w:color w:val="BA2121"/>
                          <w:spacing w:val="-16"/>
                        </w:rPr>
                        <w:t xml:space="preserve"> </w:t>
                      </w:r>
                      <w:r>
                        <w:rPr>
                          <w:rFonts w:asciiTheme="minorHAnsi" w:hAnsiTheme="minorHAnsi" w:cstheme="minorBidi"/>
                          <w:color w:val="BA2121"/>
                        </w:rPr>
                        <w:t>con</w:t>
                      </w:r>
                      <w:r>
                        <w:rPr>
                          <w:rFonts w:asciiTheme="minorHAnsi" w:hAnsiTheme="minorHAnsi" w:cstheme="minorBidi"/>
                          <w:color w:val="BA2121"/>
                          <w:spacing w:val="-16"/>
                        </w:rPr>
                        <w:t xml:space="preserve"> </w:t>
                      </w:r>
                      <w:r>
                        <w:rPr>
                          <w:rFonts w:asciiTheme="minorHAnsi" w:hAnsiTheme="minorHAnsi" w:cstheme="minorBidi"/>
                          <w:color w:val="BA2121"/>
                        </w:rPr>
                        <w:t>0</w:t>
                      </w:r>
                      <w:r>
                        <w:rPr>
                          <w:rFonts w:asciiTheme="minorHAnsi" w:hAnsiTheme="minorHAnsi" w:cstheme="minorBidi"/>
                          <w:color w:val="BA2121"/>
                          <w:spacing w:val="-16"/>
                        </w:rPr>
                        <w:t xml:space="preserve"> </w:t>
                      </w:r>
                      <w:r>
                        <w:rPr>
                          <w:rFonts w:asciiTheme="minorHAnsi" w:hAnsiTheme="minorHAnsi" w:cstheme="minorBidi"/>
                          <w:color w:val="BA2121"/>
                        </w:rPr>
                        <w:t>bajas</w:t>
                      </w:r>
                      <w:r>
                        <w:rPr>
                          <w:rFonts w:asciiTheme="minorHAnsi" w:hAnsiTheme="minorHAnsi" w:cstheme="minorBidi"/>
                          <w:color w:val="BA2121"/>
                          <w:spacing w:val="-16"/>
                        </w:rPr>
                        <w:t xml:space="preserve"> </w:t>
                      </w:r>
                      <w:r>
                        <w:rPr>
                          <w:rFonts w:asciiTheme="minorHAnsi" w:hAnsiTheme="minorHAnsi" w:cstheme="minorBidi"/>
                          <w:color w:val="BA2121"/>
                        </w:rPr>
                        <w:t>los</w:t>
                      </w:r>
                      <w:r>
                        <w:rPr>
                          <w:rFonts w:asciiTheme="minorHAnsi" w:hAnsiTheme="minorHAnsi" w:cstheme="minorBidi"/>
                          <w:color w:val="BA2121"/>
                          <w:spacing w:val="-16"/>
                        </w:rPr>
                        <w:t xml:space="preserve"> </w:t>
                      </w:r>
                      <w:r>
                        <w:rPr>
                          <w:rFonts w:asciiTheme="minorHAnsi" w:hAnsiTheme="minorHAnsi" w:cstheme="minorBidi"/>
                          <w:color w:val="BA2121"/>
                        </w:rPr>
                        <w:t>faltantes</w:t>
                      </w:r>
                    </w:p>
                  </w:txbxContent>
                </v:textbox>
              </v:shape>
              <v:shape id="Cuadro de texto 258" o:spid="_x0000_s2772" type="#_x0000_t202" style="position:absolute;left:35071;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" filled="f" stroked="f" strokeweight="0">
                <v:textbox inset="0,0,0,0">
                  <w:txbxContent>
                    <w:p w14:paraId="53F4D08D"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259" o:spid="_x0000_s2773" type="#_x0000_t202" style="position:absolute;left:35802;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" filled="f" stroked="f" strokeweight="0">
                <v:textbox inset="0,0,0,0">
                  <w:txbxContent>
                    <w:p w14:paraId="5E78A80E" w14:textId="77777777" w:rsidR="00CB7E31" w:rsidRDefault="00000000">
                      <w:pPr>
                        <w:overflowPunct w:val="0"/>
                        <w:spacing w:after="0" w:line="240" w:lineRule="auto"/>
                      </w:pPr>
                      <w:r>
                        <w:rPr>
                          <w:rFonts w:asciiTheme="minorHAnsi" w:hAnsiTheme="minorHAnsi" w:cstheme="minorBidi"/>
                        </w:rPr>
                        <w:t>)</w:t>
                      </w:r>
                    </w:p>
                  </w:txbxContent>
                </v:textbox>
              </v:shape>
              <v:shape id="Cuadro de texto 260" o:spid="_x0000_s2774" type="#_x0000_t202" style="position:absolute;left:3798;top:2109;width:290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" filled="f" stroked="f" strokeweight="0">
                <v:textbox inset="0,0,0,0">
                  <w:txbxContent>
                    <w:p w14:paraId="42C0CB94" w14:textId="77777777" w:rsidR="00CB7E31" w:rsidRDefault="00000000">
                      <w:pPr>
                        <w:overflowPunct w:val="0"/>
                        <w:spacing w:after="0" w:line="240" w:lineRule="auto"/>
                      </w:pPr>
                      <w:r>
                        <w:rPr>
                          <w:rFonts w:asciiTheme="minorHAnsi" w:hAnsiTheme="minorHAnsi" w:cstheme="minorBidi"/>
                        </w:rPr>
                        <w:t>df[</w:t>
                      </w:r>
                    </w:p>
                  </w:txbxContent>
                </v:textbox>
              </v:shape>
              <v:shape id="Cuadro de texto 261" o:spid="_x0000_s2775" type="#_x0000_t202" style="position:absolute;left:5976;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" filled="f" stroked="f" strokeweight="0">
                <v:textbox inset="0,0,0,0">
                  <w:txbxContent>
                    <w:p w14:paraId="5BAD966E"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262" o:spid="_x0000_s2776" type="#_x0000_t202" style="position:absolute;left:6706;top:2109;width:774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" filled="f" stroked="f" strokeweight="0">
                <v:textbox inset="0,0,0,0">
                  <w:txbxContent>
                    <w:p w14:paraId="601207C2" w14:textId="77777777" w:rsidR="00CB7E31" w:rsidRDefault="00000000">
                      <w:pPr>
                        <w:overflowPunct w:val="0"/>
                        <w:spacing w:after="0" w:line="240" w:lineRule="auto"/>
                      </w:pPr>
                      <w:r>
                        <w:rPr>
                          <w:rFonts w:asciiTheme="minorHAnsi" w:hAnsiTheme="minorHAnsi" w:cstheme="minorBidi"/>
                          <w:color w:val="BA2121"/>
                        </w:rPr>
                        <w:t>NumBajas</w:t>
                      </w:r>
                    </w:p>
                  </w:txbxContent>
                </v:textbox>
              </v:shape>
              <v:shape id="Cuadro de texto 263" o:spid="_x0000_s2777" type="#_x0000_t202" style="position:absolute;left:12520;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" filled="f" stroked="f" strokeweight="0">
                <v:textbox inset="0,0,0,0">
                  <w:txbxContent>
                    <w:p w14:paraId="2C34C77E"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264" o:spid="_x0000_s2778" type="#_x0000_t202" style="position:absolute;left:13251;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" filled="f" stroked="f" strokeweight="0">
                <v:textbox inset="0,0,0,0">
                  <w:txbxContent>
                    <w:p w14:paraId="4C8437DA" w14:textId="77777777" w:rsidR="00CB7E31" w:rsidRDefault="00000000">
                      <w:pPr>
                        <w:overflowPunct w:val="0"/>
                        <w:spacing w:after="0" w:line="240" w:lineRule="auto"/>
                      </w:pPr>
                      <w:r>
                        <w:rPr>
                          <w:rFonts w:asciiTheme="minorHAnsi" w:hAnsiTheme="minorHAnsi" w:cstheme="minorBidi"/>
                        </w:rPr>
                        <w:t>]</w:t>
                      </w:r>
                    </w:p>
                  </w:txbxContent>
                </v:textbox>
              </v:shape>
              <v:shape id="Cuadro de texto 265" o:spid="_x0000_s2779" type="#_x0000_t202" style="position:absolute;left:14706;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" filled="f" stroked="f" strokeweight="0">
                <v:textbox inset="0,0,0,0">
                  <w:txbxContent>
                    <w:p w14:paraId="74ABB75B"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266" o:spid="_x0000_s2780" type="#_x0000_t202" style="position:absolute;left:16160;top:2109;width:290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" filled="f" stroked="f" strokeweight="0">
                <v:textbox inset="0,0,0,0">
                  <w:txbxContent>
                    <w:p w14:paraId="4DDEB062" w14:textId="77777777" w:rsidR="00CB7E31" w:rsidRDefault="00000000">
                      <w:pPr>
                        <w:overflowPunct w:val="0"/>
                        <w:spacing w:after="0" w:line="240" w:lineRule="auto"/>
                      </w:pPr>
                      <w:r>
                        <w:rPr>
                          <w:rFonts w:asciiTheme="minorHAnsi" w:hAnsiTheme="minorHAnsi" w:cstheme="minorBidi"/>
                        </w:rPr>
                        <w:t>df[</w:t>
                      </w:r>
                    </w:p>
                  </w:txbxContent>
                </v:textbox>
              </v:shape>
              <v:shape id="Cuadro de texto 267" o:spid="_x0000_s2781" type="#_x0000_t202" style="position:absolute;left:18345;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" filled="f" stroked="f" strokeweight="0">
                <v:textbox inset="0,0,0,0">
                  <w:txbxContent>
                    <w:p w14:paraId="69DA4C14"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268" o:spid="_x0000_s2782" type="#_x0000_t202" style="position:absolute;left:19069;top:2109;width:774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" filled="f" stroked="f" strokeweight="0">
                <v:textbox inset="0,0,0,0">
                  <w:txbxContent>
                    <w:p w14:paraId="46D4C419" w14:textId="77777777" w:rsidR="00CB7E31" w:rsidRDefault="00000000">
                      <w:pPr>
                        <w:overflowPunct w:val="0"/>
                        <w:spacing w:after="0" w:line="240" w:lineRule="auto"/>
                      </w:pPr>
                      <w:r>
                        <w:rPr>
                          <w:rFonts w:asciiTheme="minorHAnsi" w:hAnsiTheme="minorHAnsi" w:cstheme="minorBidi"/>
                          <w:color w:val="BA2121"/>
                        </w:rPr>
                        <w:t>NumBajas</w:t>
                      </w:r>
                    </w:p>
                  </w:txbxContent>
                </v:textbox>
              </v:shape>
              <v:shape id="Cuadro de texto 269" o:spid="_x0000_s2783" type="#_x0000_t202" style="position:absolute;left:24886;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" filled="f" stroked="f" strokeweight="0">
                <v:textbox inset="0,0,0,0">
                  <w:txbxContent>
                    <w:p w14:paraId="54FC463B"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270" o:spid="_x0000_s2784" type="#_x0000_t202" style="position:absolute;left:25617;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" filled="f" stroked="f" strokeweight="0">
                <v:textbox inset="0,0,0,0">
                  <w:txbxContent>
                    <w:p w14:paraId="61FEE40F" w14:textId="77777777" w:rsidR="00CB7E31" w:rsidRDefault="00000000">
                      <w:pPr>
                        <w:overflowPunct w:val="0"/>
                        <w:spacing w:after="0" w:line="240" w:lineRule="auto"/>
                      </w:pPr>
                      <w:r>
                        <w:rPr>
                          <w:rFonts w:asciiTheme="minorHAnsi" w:hAnsiTheme="minorHAnsi" w:cstheme="minorBidi"/>
                        </w:rPr>
                        <w:t>]</w:t>
                      </w:r>
                    </w:p>
                  </w:txbxContent>
                </v:textbox>
              </v:shape>
              <v:shape id="Cuadro de texto 271" o:spid="_x0000_s2785" type="#_x0000_t202" style="position:absolute;left:26344;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" filled="f" stroked="f" strokeweight="0">
                <v:textbox inset="0,0,0,0">
                  <w:txbxContent>
                    <w:p w14:paraId="6D0ECFE4"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272" o:spid="_x0000_s2786" type="#_x0000_t202" style="position:absolute;left:27068;top:2109;width:676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" filled="f" stroked="f" strokeweight="0">
                <v:textbox inset="0,0,0,0">
                  <w:txbxContent>
                    <w:p w14:paraId="7A84FBFB" w14:textId="77777777" w:rsidR="00CB7E31" w:rsidRDefault="00000000">
                      <w:pPr>
                        <w:overflowPunct w:val="0"/>
                        <w:spacing w:after="0" w:line="240" w:lineRule="auto"/>
                      </w:pPr>
                      <w:r>
                        <w:rPr>
                          <w:rFonts w:asciiTheme="minorHAnsi" w:hAnsiTheme="minorHAnsi" w:cstheme="minorBidi"/>
                        </w:rPr>
                        <w:t>fillna(</w:t>
                      </w:r>
                    </w:p>
                  </w:txbxContent>
                </v:textbox>
              </v:shape>
              <v:shape id="Cuadro de texto 273" o:spid="_x0000_s2787" type="#_x0000_t202" style="position:absolute;left:32162;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" filled="f" stroked="f" strokeweight="0">
                <v:textbox inset="0,0,0,0">
                  <w:txbxContent>
                    <w:p w14:paraId="2206A06D" w14:textId="77777777" w:rsidR="00CB7E31" w:rsidRDefault="00000000">
                      <w:pPr>
                        <w:overflowPunct w:val="0"/>
                        <w:spacing w:after="0" w:line="240" w:lineRule="auto"/>
                      </w:pPr>
                      <w:r>
                        <w:rPr>
                          <w:rFonts w:asciiTheme="minorHAnsi" w:hAnsiTheme="minorHAnsi" w:cstheme="minorBidi"/>
                          <w:color w:val="666666"/>
                        </w:rPr>
                        <w:t>0</w:t>
                      </w:r>
                    </w:p>
                  </w:txbxContent>
                </v:textbox>
              </v:shape>
              <v:shape id="Cuadro de texto 274" o:spid="_x0000_s2788" type="#_x0000_t202" style="position:absolute;left:32886;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" filled="f" stroked="f" strokeweight="0">
                <v:textbox inset="0,0,0,0">
                  <w:txbxContent>
                    <w:p w14:paraId="3F5F6E69" w14:textId="77777777" w:rsidR="00CB7E31" w:rsidRDefault="00000000">
                      <w:pPr>
                        <w:overflowPunct w:val="0"/>
                        <w:spacing w:after="0" w:line="240" w:lineRule="auto"/>
                      </w:pPr>
                      <w:r>
                        <w:rPr>
                          <w:rFonts w:asciiTheme="minorHAnsi" w:hAnsiTheme="minorHAnsi" w:cstheme="minorBidi"/>
                        </w:rPr>
                        <w:t>)</w:t>
                      </w:r>
                    </w:p>
                  </w:txbxContent>
                </v:textbox>
              </v:shape>
              <v:shape id="Cuadro de texto 275" o:spid="_x0000_s2789" type="#_x0000_t202" style="position:absolute;left:3798;top:3830;width:483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" filled="f" stroked="f" strokeweight="0">
                <v:textbox inset="0,0,0,0">
                  <w:txbxContent>
                    <w:p w14:paraId="7AF892AA" w14:textId="77777777" w:rsidR="00CB7E31" w:rsidRDefault="00000000">
                      <w:pPr>
                        <w:overflowPunct w:val="0"/>
                        <w:spacing w:after="0" w:line="240" w:lineRule="auto"/>
                      </w:pPr>
                      <w:r>
                        <w:rPr>
                          <w:rFonts w:asciiTheme="minorHAnsi" w:hAnsiTheme="minorHAnsi" w:cstheme="minorBidi"/>
                        </w:rPr>
                        <w:t>df[df</w:t>
                      </w:r>
                    </w:p>
                  </w:txbxContent>
                </v:textbox>
              </v:shape>
              <v:shape id="Cuadro de texto 276" o:spid="_x0000_s2790" type="#_x0000_t202" style="position:absolute;left:7430;top:383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" filled="f" stroked="f" strokeweight="0">
                <v:textbox inset="0,0,0,0">
                  <w:txbxContent>
                    <w:p w14:paraId="2B5B9A08"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277" o:spid="_x0000_s2791" type="#_x0000_t202" style="position:absolute;left:8161;top:3830;width:774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" filled="f" stroked="f" strokeweight="0">
                <v:textbox inset="0,0,0,0">
                  <w:txbxContent>
                    <w:p w14:paraId="15032A13" w14:textId="77777777" w:rsidR="00CB7E31" w:rsidRDefault="00000000">
                      <w:pPr>
                        <w:overflowPunct w:val="0"/>
                        <w:spacing w:after="0" w:line="240" w:lineRule="auto"/>
                      </w:pPr>
                      <w:r>
                        <w:rPr>
                          <w:rFonts w:asciiTheme="minorHAnsi" w:hAnsiTheme="minorHAnsi" w:cstheme="minorBidi"/>
                        </w:rPr>
                        <w:t>NumBajas</w:t>
                      </w:r>
                    </w:p>
                  </w:txbxContent>
                </v:textbox>
              </v:shape>
              <v:shape id="Cuadro de texto 278" o:spid="_x0000_s2792" type="#_x0000_t202" style="position:absolute;left:13975;top:3830;width:193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" filled="f" stroked="f" strokeweight="0">
                <v:textbox inset="0,0,0,0">
                  <w:txbxContent>
                    <w:p w14:paraId="68C53F64"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279" o:spid="_x0000_s2793" type="#_x0000_t202" style="position:absolute;left:15429;top:383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" filled="f" stroked="f" strokeweight="0">
                <v:textbox inset="0,0,0,0">
                  <w:txbxContent>
                    <w:p w14:paraId="7F31F4C8" w14:textId="77777777" w:rsidR="00CB7E31" w:rsidRDefault="00000000">
                      <w:pPr>
                        <w:overflowPunct w:val="0"/>
                        <w:spacing w:after="0" w:line="240" w:lineRule="auto"/>
                      </w:pPr>
                      <w:r>
                        <w:rPr>
                          <w:rFonts w:asciiTheme="minorHAnsi" w:hAnsiTheme="minorHAnsi" w:cstheme="minorBidi"/>
                          <w:color w:val="666666"/>
                        </w:rPr>
                        <w:t>0</w:t>
                      </w:r>
                    </w:p>
                  </w:txbxContent>
                </v:textbox>
              </v:shape>
              <v:shape id="Cuadro de texto 280" o:spid="_x0000_s2794" type="#_x0000_t202" style="position:absolute;left:16160;top:383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" filled="f" stroked="f" strokeweight="0">
                <v:textbox inset="0,0,0,0">
                  <w:txbxContent>
                    <w:p w14:paraId="2577FB5C" w14:textId="77777777" w:rsidR="00CB7E31" w:rsidRDefault="00000000">
                      <w:pPr>
                        <w:overflowPunct w:val="0"/>
                        <w:spacing w:after="0" w:line="240" w:lineRule="auto"/>
                      </w:pPr>
                      <w:r>
                        <w:rPr>
                          <w:rFonts w:asciiTheme="minorHAnsi" w:hAnsiTheme="minorHAnsi" w:cstheme="minorBidi"/>
                        </w:rPr>
                        <w:t>]</w:t>
                      </w:r>
                    </w:p>
                  </w:txbxContent>
                </v:textbox>
              </v:shape>
              <w10:anchorlock/>
            </v:group>
          </w:pict>
        </w:r>
      </w:del>
    </w:p>
    <w:p w14:paraId="18115434" w14:textId="721E6AF3" w:rsidR="00CB7E31" w:rsidDel="009E4857" w:rsidRDefault="00000000">
      <w:pPr>
        <w:spacing w:after="168" w:line="271" w:lineRule="auto"/>
        <w:ind w:left="528" w:right="117" w:hanging="10"/>
        <w:rPr>
          <w:del w:id="2964" w:author="Jose Eduardo VIU" w:date="2023-04-01T20:51:00Z"/>
        </w:rPr>
      </w:pPr>
      <w:del w:id="2965" w:author="Jose Eduardo VIU" w:date="2023-04-01T20:51:00Z">
        <w:r w:rsidDel="009E4857">
          <w:rPr>
            <w:rFonts w:ascii="Courier New" w:eastAsia="Courier New" w:hAnsi="Courier New" w:cs="Courier New"/>
          </w:rPr>
          <w:delText>Rellenamos con 0 bajas los faltantes</w:delText>
        </w:r>
      </w:del>
    </w:p>
    <w:p w14:paraId="6BD81B77" w14:textId="73C63143" w:rsidR="00CB7E31" w:rsidDel="009E4857" w:rsidRDefault="00000000">
      <w:pPr>
        <w:tabs>
          <w:tab w:val="center" w:pos="4540"/>
          <w:tab w:val="center" w:pos="8835"/>
        </w:tabs>
        <w:spacing w:after="3" w:line="271" w:lineRule="auto"/>
        <w:rPr>
          <w:del w:id="2966" w:author="Jose Eduardo VIU" w:date="2023-04-01T20:51:00Z"/>
        </w:rPr>
      </w:pPr>
      <w:del w:id="2967" w:author="Jose Eduardo VIU" w:date="2023-04-01T20:51:00Z">
        <w:r w:rsidDel="009E4857">
          <w:rPr>
            <w:rFonts w:ascii="Courier New" w:eastAsia="Courier New" w:hAnsi="Courier New" w:cs="Courier New"/>
            <w:color w:val="D84315"/>
          </w:rPr>
          <w:delText>[ ]:</w:delText>
        </w:r>
        <w:r w:rsidDel="009E4857">
          <w:rPr>
            <w:rFonts w:ascii="Courier New" w:eastAsia="Courier New" w:hAnsi="Courier New" w:cs="Courier New"/>
            <w:color w:val="D84315"/>
          </w:rPr>
          <w:tab/>
        </w:r>
        <w:r w:rsidDel="009E4857">
          <w:rPr>
            <w:rFonts w:ascii="Courier New" w:eastAsia="Courier New" w:hAnsi="Courier New" w:cs="Courier New"/>
          </w:rPr>
          <w:delText>ct_codigo ct_integra ct_tipo ct_raza ct_fase ct_sexo</w:delText>
        </w:r>
        <w:r w:rsidDel="009E4857">
          <w:rPr>
            <w:rFonts w:ascii="Courier New" w:eastAsia="Courier New" w:hAnsi="Courier New" w:cs="Courier New"/>
          </w:rPr>
          <w:tab/>
          <w:delText>IncPeso \</w:delText>
        </w:r>
      </w:del>
    </w:p>
    <w:tbl>
      <w:tblPr>
        <w:tblStyle w:val="TableGrid"/>
        <w:tblW w:w="8476" w:type="dxa"/>
        <w:tblInd w:w="588" w:type="dxa"/>
        <w:tblLayout w:type="fixed"/>
        <w:tblLook w:val="04A0" w:firstRow="1" w:lastRow="0" w:firstColumn="1" w:lastColumn="0" w:noHBand="0" w:noVBand="1"/>
      </w:tblPr>
      <w:tblGrid>
        <w:gridCol w:w="688"/>
        <w:gridCol w:w="1947"/>
        <w:gridCol w:w="916"/>
        <w:gridCol w:w="2406"/>
        <w:gridCol w:w="917"/>
        <w:gridCol w:w="1602"/>
      </w:tblGrid>
      <w:tr w:rsidR="00CB7E31" w:rsidDel="009E4857" w14:paraId="11150BE4" w14:textId="4A72E6FC">
        <w:trPr>
          <w:trHeight w:val="245"/>
          <w:del w:id="2968" w:author="Jose Eduardo VIU" w:date="2023-04-01T20:51:00Z"/>
        </w:trPr>
        <w:tc>
          <w:tcPr>
            <w:tcW w:w="687" w:type="dxa"/>
          </w:tcPr>
          <w:p w14:paraId="5CA2967F" w14:textId="215EF3F1" w:rsidR="00CB7E31" w:rsidDel="009E4857" w:rsidRDefault="00000000">
            <w:pPr>
              <w:suppressAutoHyphens w:val="0"/>
              <w:spacing w:after="0"/>
              <w:rPr>
                <w:del w:id="2969" w:author="Jose Eduardo VIU" w:date="2023-04-01T20:51:00Z"/>
              </w:rPr>
            </w:pPr>
            <w:del w:id="2970" w:author="Jose Eduardo VIU" w:date="2023-04-01T20:51:00Z">
              <w:r w:rsidDel="009E4857">
                <w:rPr>
                  <w:rFonts w:ascii="Courier New" w:eastAsia="Courier New" w:hAnsi="Courier New" w:cs="Courier New"/>
                </w:rPr>
                <w:delText>5</w:delText>
              </w:r>
            </w:del>
          </w:p>
        </w:tc>
        <w:tc>
          <w:tcPr>
            <w:tcW w:w="1947" w:type="dxa"/>
          </w:tcPr>
          <w:p w14:paraId="64746020" w14:textId="565EA3B8" w:rsidR="00CB7E31" w:rsidDel="009E4857" w:rsidRDefault="00000000">
            <w:pPr>
              <w:suppressAutoHyphens w:val="0"/>
              <w:spacing w:after="0"/>
              <w:ind w:left="458"/>
              <w:rPr>
                <w:del w:id="2971" w:author="Jose Eduardo VIU" w:date="2023-04-01T20:51:00Z"/>
              </w:rPr>
            </w:pPr>
            <w:del w:id="2972" w:author="Jose Eduardo VIU" w:date="2023-04-01T20:51:00Z">
              <w:r w:rsidDel="009E4857">
                <w:rPr>
                  <w:rFonts w:ascii="Courier New" w:eastAsia="Courier New" w:hAnsi="Courier New" w:cs="Courier New"/>
                </w:rPr>
                <w:delText>20316</w:delText>
              </w:r>
            </w:del>
          </w:p>
        </w:tc>
        <w:tc>
          <w:tcPr>
            <w:tcW w:w="3322" w:type="dxa"/>
            <w:gridSpan w:val="2"/>
          </w:tcPr>
          <w:p w14:paraId="5F988B3B" w14:textId="40DC0B2E" w:rsidR="00CB7E31" w:rsidDel="009E4857" w:rsidRDefault="00000000">
            <w:pPr>
              <w:tabs>
                <w:tab w:val="center" w:pos="401"/>
                <w:tab w:val="center" w:pos="1432"/>
                <w:tab w:val="center" w:pos="2405"/>
              </w:tabs>
              <w:suppressAutoHyphens w:val="0"/>
              <w:spacing w:after="0"/>
              <w:rPr>
                <w:del w:id="2973" w:author="Jose Eduardo VIU" w:date="2023-04-01T20:51:00Z"/>
              </w:rPr>
            </w:pPr>
            <w:del w:id="2974" w:author="Jose Eduardo VIU" w:date="2023-04-01T20:51:00Z">
              <w:r w:rsidDel="009E4857">
                <w:tab/>
              </w:r>
              <w:r w:rsidDel="009E4857">
                <w:rPr>
                  <w:rFonts w:ascii="Courier New" w:eastAsia="Courier New" w:hAnsi="Courier New" w:cs="Courier New"/>
                </w:rPr>
                <w:delText>1</w:delText>
              </w:r>
              <w:r w:rsidDel="009E4857">
                <w:rPr>
                  <w:rFonts w:ascii="Courier New" w:eastAsia="Courier New" w:hAnsi="Courier New" w:cs="Courier New"/>
                </w:rPr>
                <w:tab/>
                <w:delText>2</w:delText>
              </w:r>
              <w:r w:rsidDel="009E4857">
                <w:rPr>
                  <w:rFonts w:ascii="Courier New" w:eastAsia="Courier New" w:hAnsi="Courier New" w:cs="Courier New"/>
                </w:rPr>
                <w:tab/>
                <w:delText>69</w:delText>
              </w:r>
            </w:del>
          </w:p>
        </w:tc>
        <w:tc>
          <w:tcPr>
            <w:tcW w:w="2519" w:type="dxa"/>
            <w:gridSpan w:val="2"/>
          </w:tcPr>
          <w:p w14:paraId="7A224DF1" w14:textId="746E6703" w:rsidR="00CB7E31" w:rsidDel="009E4857" w:rsidRDefault="00000000">
            <w:pPr>
              <w:tabs>
                <w:tab w:val="right" w:pos="2520"/>
              </w:tabs>
              <w:suppressAutoHyphens w:val="0"/>
              <w:spacing w:after="0"/>
              <w:rPr>
                <w:del w:id="2975" w:author="Jose Eduardo VIU" w:date="2023-04-01T20:51:00Z"/>
              </w:rPr>
            </w:pPr>
            <w:del w:id="2976" w:author="Jose Eduardo VIU" w:date="2023-04-01T20:51:00Z">
              <w:r w:rsidDel="009E4857">
                <w:rPr>
                  <w:rFonts w:ascii="Courier New" w:eastAsia="Courier New" w:hAnsi="Courier New" w:cs="Courier New"/>
                </w:rPr>
                <w:delText>20</w:delText>
              </w:r>
              <w:r w:rsidDel="009E4857">
                <w:rPr>
                  <w:rFonts w:ascii="Courier New" w:eastAsia="Courier New" w:hAnsi="Courier New" w:cs="Courier New"/>
                </w:rPr>
                <w:tab/>
                <w:delText>8 29.724638</w:delText>
              </w:r>
            </w:del>
          </w:p>
        </w:tc>
      </w:tr>
      <w:tr w:rsidR="00CB7E31" w:rsidDel="009E4857" w14:paraId="0AA85EEB" w14:textId="0C9FF43F">
        <w:trPr>
          <w:trHeight w:val="271"/>
          <w:del w:id="2977" w:author="Jose Eduardo VIU" w:date="2023-04-01T20:51:00Z"/>
        </w:trPr>
        <w:tc>
          <w:tcPr>
            <w:tcW w:w="687" w:type="dxa"/>
          </w:tcPr>
          <w:p w14:paraId="6F75EEAF" w14:textId="61024FF2" w:rsidR="00CB7E31" w:rsidDel="009E4857" w:rsidRDefault="00000000">
            <w:pPr>
              <w:suppressAutoHyphens w:val="0"/>
              <w:spacing w:after="0"/>
              <w:rPr>
                <w:del w:id="2978" w:author="Jose Eduardo VIU" w:date="2023-04-01T20:51:00Z"/>
              </w:rPr>
            </w:pPr>
            <w:del w:id="2979" w:author="Jose Eduardo VIU" w:date="2023-04-01T20:51:00Z">
              <w:r w:rsidDel="009E4857">
                <w:rPr>
                  <w:rFonts w:ascii="Courier New" w:eastAsia="Courier New" w:hAnsi="Courier New" w:cs="Courier New"/>
                </w:rPr>
                <w:delText>2771</w:delText>
              </w:r>
            </w:del>
          </w:p>
        </w:tc>
        <w:tc>
          <w:tcPr>
            <w:tcW w:w="1947" w:type="dxa"/>
          </w:tcPr>
          <w:p w14:paraId="1A52AD02" w14:textId="1A99DDF0" w:rsidR="00CB7E31" w:rsidDel="009E4857" w:rsidRDefault="00000000">
            <w:pPr>
              <w:suppressAutoHyphens w:val="0"/>
              <w:spacing w:after="0"/>
              <w:ind w:left="344"/>
              <w:rPr>
                <w:del w:id="2980" w:author="Jose Eduardo VIU" w:date="2023-04-01T20:51:00Z"/>
              </w:rPr>
            </w:pPr>
            <w:del w:id="2981" w:author="Jose Eduardo VIU" w:date="2023-04-01T20:51:00Z">
              <w:r w:rsidDel="009E4857">
                <w:rPr>
                  <w:rFonts w:ascii="Courier New" w:eastAsia="Courier New" w:hAnsi="Courier New" w:cs="Courier New"/>
                </w:rPr>
                <w:delText>205463</w:delText>
              </w:r>
            </w:del>
          </w:p>
        </w:tc>
        <w:tc>
          <w:tcPr>
            <w:tcW w:w="3322" w:type="dxa"/>
            <w:gridSpan w:val="2"/>
          </w:tcPr>
          <w:p w14:paraId="70C3DBE6" w14:textId="146C0265" w:rsidR="00CB7E31" w:rsidDel="009E4857" w:rsidRDefault="00000000">
            <w:pPr>
              <w:tabs>
                <w:tab w:val="center" w:pos="1432"/>
                <w:tab w:val="center" w:pos="2405"/>
              </w:tabs>
              <w:suppressAutoHyphens w:val="0"/>
              <w:spacing w:after="0"/>
              <w:rPr>
                <w:del w:id="2982" w:author="Jose Eduardo VIU" w:date="2023-04-01T20:51:00Z"/>
              </w:rPr>
            </w:pPr>
            <w:del w:id="2983" w:author="Jose Eduardo VIU" w:date="2023-04-01T20:51:00Z">
              <w:r w:rsidDel="009E4857">
                <w:rPr>
                  <w:rFonts w:ascii="Courier New" w:eastAsia="Courier New" w:hAnsi="Courier New" w:cs="Courier New"/>
                </w:rPr>
                <w:delText>398</w:delText>
              </w:r>
              <w:r w:rsidDel="009E4857">
                <w:rPr>
                  <w:rFonts w:ascii="Courier New" w:eastAsia="Courier New" w:hAnsi="Courier New" w:cs="Courier New"/>
                </w:rPr>
                <w:tab/>
                <w:delText>2</w:delText>
              </w:r>
              <w:r w:rsidDel="009E4857">
                <w:rPr>
                  <w:rFonts w:ascii="Courier New" w:eastAsia="Courier New" w:hAnsi="Courier New" w:cs="Courier New"/>
                </w:rPr>
                <w:tab/>
                <w:delText>69</w:delText>
              </w:r>
            </w:del>
          </w:p>
        </w:tc>
        <w:tc>
          <w:tcPr>
            <w:tcW w:w="2519" w:type="dxa"/>
            <w:gridSpan w:val="2"/>
          </w:tcPr>
          <w:p w14:paraId="24D7ECE9" w14:textId="5E12A710" w:rsidR="00CB7E31" w:rsidDel="009E4857" w:rsidRDefault="00000000">
            <w:pPr>
              <w:tabs>
                <w:tab w:val="right" w:pos="2520"/>
              </w:tabs>
              <w:suppressAutoHyphens w:val="0"/>
              <w:spacing w:after="0"/>
              <w:rPr>
                <w:del w:id="2984" w:author="Jose Eduardo VIU" w:date="2023-04-01T20:51:00Z"/>
              </w:rPr>
            </w:pPr>
            <w:del w:id="2985" w:author="Jose Eduardo VIU" w:date="2023-04-01T20:51:00Z">
              <w:r w:rsidDel="009E4857">
                <w:rPr>
                  <w:rFonts w:ascii="Courier New" w:eastAsia="Courier New" w:hAnsi="Courier New" w:cs="Courier New"/>
                </w:rPr>
                <w:delText>2</w:delText>
              </w:r>
              <w:r w:rsidDel="009E4857">
                <w:rPr>
                  <w:rFonts w:ascii="Courier New" w:eastAsia="Courier New" w:hAnsi="Courier New" w:cs="Courier New"/>
                </w:rPr>
                <w:tab/>
                <w:delText>8 18.250000</w:delText>
              </w:r>
            </w:del>
          </w:p>
        </w:tc>
      </w:tr>
      <w:tr w:rsidR="00CB7E31" w:rsidDel="009E4857" w14:paraId="054F4B9C" w14:textId="75EF0D39">
        <w:trPr>
          <w:trHeight w:val="271"/>
          <w:del w:id="2986" w:author="Jose Eduardo VIU" w:date="2023-04-01T20:51:00Z"/>
        </w:trPr>
        <w:tc>
          <w:tcPr>
            <w:tcW w:w="687" w:type="dxa"/>
          </w:tcPr>
          <w:p w14:paraId="784E20A7" w14:textId="486F0700" w:rsidR="00CB7E31" w:rsidDel="009E4857" w:rsidRDefault="00000000">
            <w:pPr>
              <w:suppressAutoHyphens w:val="0"/>
              <w:spacing w:after="0"/>
              <w:rPr>
                <w:del w:id="2987" w:author="Jose Eduardo VIU" w:date="2023-04-01T20:51:00Z"/>
              </w:rPr>
            </w:pPr>
            <w:del w:id="2988" w:author="Jose Eduardo VIU" w:date="2023-04-01T20:51:00Z">
              <w:r w:rsidDel="009E4857">
                <w:rPr>
                  <w:rFonts w:ascii="Courier New" w:eastAsia="Courier New" w:hAnsi="Courier New" w:cs="Courier New"/>
                </w:rPr>
                <w:delText>4146</w:delText>
              </w:r>
            </w:del>
          </w:p>
        </w:tc>
        <w:tc>
          <w:tcPr>
            <w:tcW w:w="1947" w:type="dxa"/>
          </w:tcPr>
          <w:p w14:paraId="6847AB37" w14:textId="671AA123" w:rsidR="00CB7E31" w:rsidDel="009E4857" w:rsidRDefault="00000000">
            <w:pPr>
              <w:suppressAutoHyphens w:val="0"/>
              <w:spacing w:after="0"/>
              <w:ind w:left="344"/>
              <w:rPr>
                <w:del w:id="2989" w:author="Jose Eduardo VIU" w:date="2023-04-01T20:51:00Z"/>
              </w:rPr>
            </w:pPr>
            <w:del w:id="2990" w:author="Jose Eduardo VIU" w:date="2023-04-01T20:51:00Z">
              <w:r w:rsidDel="009E4857">
                <w:rPr>
                  <w:rFonts w:ascii="Courier New" w:eastAsia="Courier New" w:hAnsi="Courier New" w:cs="Courier New"/>
                </w:rPr>
                <w:delText>200979</w:delText>
              </w:r>
            </w:del>
          </w:p>
        </w:tc>
        <w:tc>
          <w:tcPr>
            <w:tcW w:w="3322" w:type="dxa"/>
            <w:gridSpan w:val="2"/>
          </w:tcPr>
          <w:p w14:paraId="20804343" w14:textId="60880687" w:rsidR="00CB7E31" w:rsidDel="009E4857" w:rsidRDefault="00000000">
            <w:pPr>
              <w:tabs>
                <w:tab w:val="center" w:pos="1432"/>
                <w:tab w:val="center" w:pos="2463"/>
              </w:tabs>
              <w:suppressAutoHyphens w:val="0"/>
              <w:spacing w:after="0"/>
              <w:rPr>
                <w:del w:id="2991" w:author="Jose Eduardo VIU" w:date="2023-04-01T20:51:00Z"/>
              </w:rPr>
            </w:pPr>
            <w:del w:id="2992" w:author="Jose Eduardo VIU" w:date="2023-04-01T20:51:00Z">
              <w:r w:rsidDel="009E4857">
                <w:rPr>
                  <w:rFonts w:ascii="Courier New" w:eastAsia="Courier New" w:hAnsi="Courier New" w:cs="Courier New"/>
                </w:rPr>
                <w:delText>504</w:delText>
              </w:r>
              <w:r w:rsidDel="009E4857">
                <w:rPr>
                  <w:rFonts w:ascii="Courier New" w:eastAsia="Courier New" w:hAnsi="Courier New" w:cs="Courier New"/>
                </w:rPr>
                <w:tab/>
                <w:delText>1</w:delText>
              </w:r>
              <w:r w:rsidDel="009E4857">
                <w:rPr>
                  <w:rFonts w:ascii="Courier New" w:eastAsia="Courier New" w:hAnsi="Courier New" w:cs="Courier New"/>
                </w:rPr>
                <w:tab/>
                <w:delText>0</w:delText>
              </w:r>
            </w:del>
          </w:p>
        </w:tc>
        <w:tc>
          <w:tcPr>
            <w:tcW w:w="2519" w:type="dxa"/>
            <w:gridSpan w:val="2"/>
          </w:tcPr>
          <w:p w14:paraId="73A1127D" w14:textId="1082687C" w:rsidR="00CB7E31" w:rsidDel="009E4857" w:rsidRDefault="00000000">
            <w:pPr>
              <w:tabs>
                <w:tab w:val="right" w:pos="2520"/>
              </w:tabs>
              <w:suppressAutoHyphens w:val="0"/>
              <w:spacing w:after="0"/>
              <w:rPr>
                <w:del w:id="2993" w:author="Jose Eduardo VIU" w:date="2023-04-01T20:51:00Z"/>
              </w:rPr>
            </w:pPr>
            <w:del w:id="2994" w:author="Jose Eduardo VIU" w:date="2023-04-01T20:51:00Z">
              <w:r w:rsidDel="009E4857">
                <w:rPr>
                  <w:rFonts w:ascii="Courier New" w:eastAsia="Courier New" w:hAnsi="Courier New" w:cs="Courier New"/>
                </w:rPr>
                <w:delText>2</w:delText>
              </w:r>
              <w:r w:rsidDel="009E4857">
                <w:rPr>
                  <w:rFonts w:ascii="Courier New" w:eastAsia="Courier New" w:hAnsi="Courier New" w:cs="Courier New"/>
                </w:rPr>
                <w:tab/>
                <w:delText>2 11.000000</w:delText>
              </w:r>
            </w:del>
          </w:p>
        </w:tc>
      </w:tr>
      <w:tr w:rsidR="00CB7E31" w:rsidDel="009E4857" w14:paraId="532D531B" w14:textId="55BE2E18">
        <w:trPr>
          <w:trHeight w:val="406"/>
          <w:del w:id="2995" w:author="Jose Eduardo VIU" w:date="2023-04-01T20:51:00Z"/>
        </w:trPr>
        <w:tc>
          <w:tcPr>
            <w:tcW w:w="687" w:type="dxa"/>
          </w:tcPr>
          <w:p w14:paraId="4E145F6F" w14:textId="6B9B410B" w:rsidR="00CB7E31" w:rsidDel="009E4857" w:rsidRDefault="00000000">
            <w:pPr>
              <w:suppressAutoHyphens w:val="0"/>
              <w:spacing w:after="0"/>
              <w:rPr>
                <w:del w:id="2996" w:author="Jose Eduardo VIU" w:date="2023-04-01T20:51:00Z"/>
              </w:rPr>
            </w:pPr>
            <w:del w:id="2997" w:author="Jose Eduardo VIU" w:date="2023-04-01T20:51:00Z">
              <w:r w:rsidDel="009E4857">
                <w:rPr>
                  <w:rFonts w:ascii="Courier New" w:eastAsia="Courier New" w:hAnsi="Courier New" w:cs="Courier New"/>
                </w:rPr>
                <w:delText>4147</w:delText>
              </w:r>
            </w:del>
          </w:p>
        </w:tc>
        <w:tc>
          <w:tcPr>
            <w:tcW w:w="1947" w:type="dxa"/>
          </w:tcPr>
          <w:p w14:paraId="7E9E1543" w14:textId="34D16597" w:rsidR="00CB7E31" w:rsidDel="009E4857" w:rsidRDefault="00000000">
            <w:pPr>
              <w:suppressAutoHyphens w:val="0"/>
              <w:spacing w:after="0"/>
              <w:ind w:left="344"/>
              <w:rPr>
                <w:del w:id="2998" w:author="Jose Eduardo VIU" w:date="2023-04-01T20:51:00Z"/>
              </w:rPr>
            </w:pPr>
            <w:del w:id="2999" w:author="Jose Eduardo VIU" w:date="2023-04-01T20:51:00Z">
              <w:r w:rsidDel="009E4857">
                <w:rPr>
                  <w:rFonts w:ascii="Courier New" w:eastAsia="Courier New" w:hAnsi="Courier New" w:cs="Courier New"/>
                </w:rPr>
                <w:delText>201026</w:delText>
              </w:r>
            </w:del>
          </w:p>
        </w:tc>
        <w:tc>
          <w:tcPr>
            <w:tcW w:w="3322" w:type="dxa"/>
            <w:gridSpan w:val="2"/>
          </w:tcPr>
          <w:p w14:paraId="11A2B9C8" w14:textId="2279E75E" w:rsidR="00CB7E31" w:rsidDel="009E4857" w:rsidRDefault="00000000">
            <w:pPr>
              <w:tabs>
                <w:tab w:val="center" w:pos="1432"/>
                <w:tab w:val="center" w:pos="2463"/>
              </w:tabs>
              <w:suppressAutoHyphens w:val="0"/>
              <w:spacing w:after="0"/>
              <w:rPr>
                <w:del w:id="3000" w:author="Jose Eduardo VIU" w:date="2023-04-01T20:51:00Z"/>
              </w:rPr>
            </w:pPr>
            <w:del w:id="3001" w:author="Jose Eduardo VIU" w:date="2023-04-01T20:51:00Z">
              <w:r w:rsidDel="009E4857">
                <w:rPr>
                  <w:rFonts w:ascii="Courier New" w:eastAsia="Courier New" w:hAnsi="Courier New" w:cs="Courier New"/>
                </w:rPr>
                <w:delText>504</w:delText>
              </w:r>
              <w:r w:rsidDel="009E4857">
                <w:rPr>
                  <w:rFonts w:ascii="Courier New" w:eastAsia="Courier New" w:hAnsi="Courier New" w:cs="Courier New"/>
                </w:rPr>
                <w:tab/>
                <w:delText>1</w:delText>
              </w:r>
              <w:r w:rsidDel="009E4857">
                <w:rPr>
                  <w:rFonts w:ascii="Courier New" w:eastAsia="Courier New" w:hAnsi="Courier New" w:cs="Courier New"/>
                </w:rPr>
                <w:tab/>
                <w:delText>0</w:delText>
              </w:r>
            </w:del>
          </w:p>
        </w:tc>
        <w:tc>
          <w:tcPr>
            <w:tcW w:w="2519" w:type="dxa"/>
            <w:gridSpan w:val="2"/>
          </w:tcPr>
          <w:p w14:paraId="2ABDECAC" w14:textId="5D24542D" w:rsidR="00CB7E31" w:rsidDel="009E4857" w:rsidRDefault="00000000">
            <w:pPr>
              <w:tabs>
                <w:tab w:val="right" w:pos="2520"/>
              </w:tabs>
              <w:suppressAutoHyphens w:val="0"/>
              <w:spacing w:after="0"/>
              <w:rPr>
                <w:del w:id="3002" w:author="Jose Eduardo VIU" w:date="2023-04-01T20:51:00Z"/>
              </w:rPr>
            </w:pPr>
            <w:del w:id="3003" w:author="Jose Eduardo VIU" w:date="2023-04-01T20:51:00Z">
              <w:r w:rsidDel="009E4857">
                <w:rPr>
                  <w:rFonts w:ascii="Courier New" w:eastAsia="Courier New" w:hAnsi="Courier New" w:cs="Courier New"/>
                </w:rPr>
                <w:delText>2</w:delText>
              </w:r>
              <w:r w:rsidDel="009E4857">
                <w:rPr>
                  <w:rFonts w:ascii="Courier New" w:eastAsia="Courier New" w:hAnsi="Courier New" w:cs="Courier New"/>
                </w:rPr>
                <w:tab/>
                <w:delText>2 6.000000</w:delText>
              </w:r>
            </w:del>
          </w:p>
        </w:tc>
      </w:tr>
      <w:tr w:rsidR="00CB7E31" w:rsidDel="009E4857" w14:paraId="386F3C5A" w14:textId="00FB3373">
        <w:trPr>
          <w:trHeight w:val="380"/>
          <w:del w:id="3004" w:author="Jose Eduardo VIU" w:date="2023-04-01T20:51:00Z"/>
        </w:trPr>
        <w:tc>
          <w:tcPr>
            <w:tcW w:w="687" w:type="dxa"/>
          </w:tcPr>
          <w:p w14:paraId="0CDA1DBC" w14:textId="7BFB3032" w:rsidR="00CB7E31" w:rsidDel="009E4857" w:rsidRDefault="00CB7E31">
            <w:pPr>
              <w:suppressAutoHyphens w:val="0"/>
              <w:rPr>
                <w:del w:id="3005" w:author="Jose Eduardo VIU" w:date="2023-04-01T20:51:00Z"/>
              </w:rPr>
            </w:pPr>
          </w:p>
        </w:tc>
        <w:tc>
          <w:tcPr>
            <w:tcW w:w="1947" w:type="dxa"/>
            <w:vAlign w:val="bottom"/>
          </w:tcPr>
          <w:p w14:paraId="26B3707E" w14:textId="18B82900" w:rsidR="00CB7E31" w:rsidDel="009E4857" w:rsidRDefault="00000000">
            <w:pPr>
              <w:suppressAutoHyphens w:val="0"/>
              <w:spacing w:after="0"/>
              <w:rPr>
                <w:del w:id="3006" w:author="Jose Eduardo VIU" w:date="2023-04-01T20:51:00Z"/>
              </w:rPr>
            </w:pPr>
            <w:del w:id="3007" w:author="Jose Eduardo VIU" w:date="2023-04-01T20:51:00Z">
              <w:r w:rsidDel="009E4857">
                <w:rPr>
                  <w:rFonts w:ascii="Courier New" w:eastAsia="Courier New" w:hAnsi="Courier New" w:cs="Courier New"/>
                </w:rPr>
                <w:delText>DiasMedios</w:delText>
              </w:r>
            </w:del>
          </w:p>
        </w:tc>
        <w:tc>
          <w:tcPr>
            <w:tcW w:w="3322" w:type="dxa"/>
            <w:gridSpan w:val="2"/>
            <w:vAlign w:val="bottom"/>
          </w:tcPr>
          <w:p w14:paraId="4CEF5848" w14:textId="4B2AA3F4" w:rsidR="00CB7E31" w:rsidDel="009E4857" w:rsidRDefault="00000000">
            <w:pPr>
              <w:suppressAutoHyphens w:val="0"/>
              <w:spacing w:after="0"/>
              <w:rPr>
                <w:del w:id="3008" w:author="Jose Eduardo VIU" w:date="2023-04-01T20:51:00Z"/>
              </w:rPr>
            </w:pPr>
            <w:del w:id="3009" w:author="Jose Eduardo VIU" w:date="2023-04-01T20:51:00Z">
              <w:r w:rsidDel="009E4857">
                <w:rPr>
                  <w:rFonts w:ascii="Courier New" w:eastAsia="Courier New" w:hAnsi="Courier New" w:cs="Courier New"/>
                </w:rPr>
                <w:delText>GMD EntradaInicial …</w:delText>
              </w:r>
            </w:del>
          </w:p>
        </w:tc>
        <w:tc>
          <w:tcPr>
            <w:tcW w:w="2519" w:type="dxa"/>
            <w:gridSpan w:val="2"/>
            <w:vAlign w:val="bottom"/>
          </w:tcPr>
          <w:p w14:paraId="151A9913" w14:textId="6C2FCDE8" w:rsidR="00CB7E31" w:rsidDel="009E4857" w:rsidRDefault="00000000">
            <w:pPr>
              <w:suppressAutoHyphens w:val="0"/>
              <w:spacing w:after="0"/>
              <w:ind w:left="115"/>
              <w:rPr>
                <w:del w:id="3010" w:author="Jose Eduardo VIU" w:date="2023-04-01T20:51:00Z"/>
              </w:rPr>
            </w:pPr>
            <w:del w:id="3011" w:author="Jose Eduardo VIU" w:date="2023-04-01T20:51:00Z">
              <w:r w:rsidDel="009E4857">
                <w:rPr>
                  <w:rFonts w:ascii="Courier New" w:eastAsia="Courier New" w:hAnsi="Courier New" w:cs="Courier New"/>
                </w:rPr>
                <w:delText>na_rega \</w:delText>
              </w:r>
            </w:del>
          </w:p>
        </w:tc>
      </w:tr>
      <w:tr w:rsidR="00CB7E31" w:rsidDel="009E4857" w14:paraId="304B72BB" w14:textId="7BE26696">
        <w:trPr>
          <w:trHeight w:val="245"/>
          <w:del w:id="3012" w:author="Jose Eduardo VIU" w:date="2023-04-01T20:51:00Z"/>
        </w:trPr>
        <w:tc>
          <w:tcPr>
            <w:tcW w:w="3550" w:type="dxa"/>
            <w:gridSpan w:val="3"/>
          </w:tcPr>
          <w:p w14:paraId="1E6B295B" w14:textId="2A27D1C2" w:rsidR="00CB7E31" w:rsidDel="009E4857" w:rsidRDefault="00000000">
            <w:pPr>
              <w:tabs>
                <w:tab w:val="center" w:pos="1890"/>
              </w:tabs>
              <w:suppressAutoHyphens w:val="0"/>
              <w:spacing w:after="0"/>
              <w:rPr>
                <w:del w:id="3013" w:author="Jose Eduardo VIU" w:date="2023-04-01T20:51:00Z"/>
              </w:rPr>
            </w:pPr>
            <w:del w:id="3014" w:author="Jose Eduardo VIU" w:date="2023-04-01T20:51:00Z">
              <w:r w:rsidDel="009E4857">
                <w:rPr>
                  <w:rFonts w:ascii="Courier New" w:eastAsia="Courier New" w:hAnsi="Courier New" w:cs="Courier New"/>
                </w:rPr>
                <w:delText>5</w:delText>
              </w:r>
              <w:r w:rsidDel="009E4857">
                <w:rPr>
                  <w:rFonts w:ascii="Courier New" w:eastAsia="Courier New" w:hAnsi="Courier New" w:cs="Courier New"/>
                </w:rPr>
                <w:tab/>
                <w:delText>46.289855 0.642142</w:delText>
              </w:r>
            </w:del>
          </w:p>
        </w:tc>
        <w:tc>
          <w:tcPr>
            <w:tcW w:w="3323" w:type="dxa"/>
            <w:gridSpan w:val="2"/>
          </w:tcPr>
          <w:p w14:paraId="101E47AD" w14:textId="1D81C5E8" w:rsidR="00CB7E31" w:rsidDel="009E4857" w:rsidRDefault="00000000">
            <w:pPr>
              <w:suppressAutoHyphens w:val="0"/>
              <w:spacing w:after="0"/>
              <w:rPr>
                <w:del w:id="3015" w:author="Jose Eduardo VIU" w:date="2023-04-01T20:51:00Z"/>
              </w:rPr>
            </w:pPr>
            <w:del w:id="3016" w:author="Jose Eduardo VIU" w:date="2023-04-01T20:51:00Z">
              <w:r w:rsidDel="009E4857">
                <w:rPr>
                  <w:rFonts w:ascii="Courier New" w:eastAsia="Courier New" w:hAnsi="Courier New" w:cs="Courier New"/>
                </w:rPr>
                <w:delText>2021-04-06 … ES300080840002</w:delText>
              </w:r>
            </w:del>
          </w:p>
        </w:tc>
        <w:tc>
          <w:tcPr>
            <w:tcW w:w="1602" w:type="dxa"/>
          </w:tcPr>
          <w:p w14:paraId="74B0737D" w14:textId="16920BFB" w:rsidR="00CB7E31" w:rsidDel="009E4857" w:rsidRDefault="00CB7E31">
            <w:pPr>
              <w:suppressAutoHyphens w:val="0"/>
              <w:rPr>
                <w:del w:id="3017" w:author="Jose Eduardo VIU" w:date="2023-04-01T20:51:00Z"/>
              </w:rPr>
            </w:pPr>
          </w:p>
        </w:tc>
      </w:tr>
      <w:tr w:rsidR="00CB7E31" w:rsidDel="009E4857" w14:paraId="4FC111D9" w14:textId="78528FBC">
        <w:trPr>
          <w:trHeight w:val="271"/>
          <w:del w:id="3018" w:author="Jose Eduardo VIU" w:date="2023-04-01T20:51:00Z"/>
        </w:trPr>
        <w:tc>
          <w:tcPr>
            <w:tcW w:w="3550" w:type="dxa"/>
            <w:gridSpan w:val="3"/>
          </w:tcPr>
          <w:p w14:paraId="597D2E33" w14:textId="3B96701C" w:rsidR="00CB7E31" w:rsidDel="009E4857" w:rsidRDefault="00000000">
            <w:pPr>
              <w:tabs>
                <w:tab w:val="center" w:pos="1890"/>
              </w:tabs>
              <w:suppressAutoHyphens w:val="0"/>
              <w:spacing w:after="0"/>
              <w:rPr>
                <w:del w:id="3019" w:author="Jose Eduardo VIU" w:date="2023-04-01T20:51:00Z"/>
              </w:rPr>
            </w:pPr>
            <w:del w:id="3020" w:author="Jose Eduardo VIU" w:date="2023-04-01T20:51:00Z">
              <w:r w:rsidDel="009E4857">
                <w:rPr>
                  <w:rFonts w:ascii="Courier New" w:eastAsia="Courier New" w:hAnsi="Courier New" w:cs="Courier New"/>
                </w:rPr>
                <w:delText>2771</w:delText>
              </w:r>
              <w:r w:rsidDel="009E4857">
                <w:rPr>
                  <w:rFonts w:ascii="Courier New" w:eastAsia="Courier New" w:hAnsi="Courier New" w:cs="Courier New"/>
                </w:rPr>
                <w:tab/>
                <w:delText>61.000000 0.299180</w:delText>
              </w:r>
            </w:del>
          </w:p>
        </w:tc>
        <w:tc>
          <w:tcPr>
            <w:tcW w:w="3323" w:type="dxa"/>
            <w:gridSpan w:val="2"/>
          </w:tcPr>
          <w:p w14:paraId="32623232" w14:textId="5879C9D5" w:rsidR="00CB7E31" w:rsidDel="009E4857" w:rsidRDefault="00000000">
            <w:pPr>
              <w:suppressAutoHyphens w:val="0"/>
              <w:spacing w:after="0"/>
              <w:rPr>
                <w:del w:id="3021" w:author="Jose Eduardo VIU" w:date="2023-04-01T20:51:00Z"/>
              </w:rPr>
            </w:pPr>
            <w:del w:id="3022" w:author="Jose Eduardo VIU" w:date="2023-04-01T20:51:00Z">
              <w:r w:rsidDel="009E4857">
                <w:rPr>
                  <w:rFonts w:ascii="Courier New" w:eastAsia="Courier New" w:hAnsi="Courier New" w:cs="Courier New"/>
                </w:rPr>
                <w:delText>2021-09-15 … ES300011440001</w:delText>
              </w:r>
            </w:del>
          </w:p>
        </w:tc>
        <w:tc>
          <w:tcPr>
            <w:tcW w:w="1602" w:type="dxa"/>
          </w:tcPr>
          <w:p w14:paraId="7C2C6F91" w14:textId="5340CF03" w:rsidR="00CB7E31" w:rsidDel="009E4857" w:rsidRDefault="00CB7E31">
            <w:pPr>
              <w:suppressAutoHyphens w:val="0"/>
              <w:rPr>
                <w:del w:id="3023" w:author="Jose Eduardo VIU" w:date="2023-04-01T20:51:00Z"/>
              </w:rPr>
            </w:pPr>
          </w:p>
        </w:tc>
      </w:tr>
      <w:tr w:rsidR="00CB7E31" w:rsidDel="009E4857" w14:paraId="0D72C0F3" w14:textId="0B36FE52">
        <w:trPr>
          <w:trHeight w:val="271"/>
          <w:del w:id="3024" w:author="Jose Eduardo VIU" w:date="2023-04-01T20:51:00Z"/>
        </w:trPr>
        <w:tc>
          <w:tcPr>
            <w:tcW w:w="3550" w:type="dxa"/>
            <w:gridSpan w:val="3"/>
          </w:tcPr>
          <w:p w14:paraId="3CD69B8E" w14:textId="33A8FBBF" w:rsidR="00CB7E31" w:rsidDel="009E4857" w:rsidRDefault="00000000">
            <w:pPr>
              <w:tabs>
                <w:tab w:val="center" w:pos="1890"/>
              </w:tabs>
              <w:suppressAutoHyphens w:val="0"/>
              <w:spacing w:after="0"/>
              <w:rPr>
                <w:del w:id="3025" w:author="Jose Eduardo VIU" w:date="2023-04-01T20:51:00Z"/>
              </w:rPr>
            </w:pPr>
            <w:del w:id="3026" w:author="Jose Eduardo VIU" w:date="2023-04-01T20:51:00Z">
              <w:r w:rsidDel="009E4857">
                <w:rPr>
                  <w:rFonts w:ascii="Courier New" w:eastAsia="Courier New" w:hAnsi="Courier New" w:cs="Courier New"/>
                </w:rPr>
                <w:delText>4146</w:delText>
              </w:r>
              <w:r w:rsidDel="009E4857">
                <w:rPr>
                  <w:rFonts w:ascii="Courier New" w:eastAsia="Courier New" w:hAnsi="Courier New" w:cs="Courier New"/>
                </w:rPr>
                <w:tab/>
                <w:delText>16.000000 0.687500</w:delText>
              </w:r>
            </w:del>
          </w:p>
        </w:tc>
        <w:tc>
          <w:tcPr>
            <w:tcW w:w="3323" w:type="dxa"/>
            <w:gridSpan w:val="2"/>
          </w:tcPr>
          <w:p w14:paraId="101A7BBE" w14:textId="36BF6EC1" w:rsidR="00CB7E31" w:rsidDel="009E4857" w:rsidRDefault="00000000">
            <w:pPr>
              <w:suppressAutoHyphens w:val="0"/>
              <w:spacing w:after="0"/>
              <w:rPr>
                <w:del w:id="3027" w:author="Jose Eduardo VIU" w:date="2023-04-01T20:51:00Z"/>
              </w:rPr>
            </w:pPr>
            <w:del w:id="3028" w:author="Jose Eduardo VIU" w:date="2023-04-01T20:51:00Z">
              <w:r w:rsidDel="009E4857">
                <w:rPr>
                  <w:rFonts w:ascii="Courier New" w:eastAsia="Courier New" w:hAnsi="Courier New" w:cs="Courier New"/>
                </w:rPr>
                <w:delText>2018-09-10 … ES300261140006</w:delText>
              </w:r>
            </w:del>
          </w:p>
        </w:tc>
        <w:tc>
          <w:tcPr>
            <w:tcW w:w="1602" w:type="dxa"/>
          </w:tcPr>
          <w:p w14:paraId="6309E3BD" w14:textId="6908A1E0" w:rsidR="00CB7E31" w:rsidDel="009E4857" w:rsidRDefault="00CB7E31">
            <w:pPr>
              <w:suppressAutoHyphens w:val="0"/>
              <w:rPr>
                <w:del w:id="3029" w:author="Jose Eduardo VIU" w:date="2023-04-01T20:51:00Z"/>
              </w:rPr>
            </w:pPr>
          </w:p>
        </w:tc>
      </w:tr>
      <w:tr w:rsidR="00CB7E31" w:rsidDel="009E4857" w14:paraId="179EEA37" w14:textId="2E58D32F">
        <w:trPr>
          <w:trHeight w:val="245"/>
          <w:del w:id="3030" w:author="Jose Eduardo VIU" w:date="2023-04-01T20:51:00Z"/>
        </w:trPr>
        <w:tc>
          <w:tcPr>
            <w:tcW w:w="3550" w:type="dxa"/>
            <w:gridSpan w:val="3"/>
          </w:tcPr>
          <w:p w14:paraId="0660E45A" w14:textId="148E80CE" w:rsidR="00CB7E31" w:rsidDel="009E4857" w:rsidRDefault="00000000">
            <w:pPr>
              <w:tabs>
                <w:tab w:val="center" w:pos="1947"/>
              </w:tabs>
              <w:suppressAutoHyphens w:val="0"/>
              <w:spacing w:after="0"/>
              <w:rPr>
                <w:del w:id="3031" w:author="Jose Eduardo VIU" w:date="2023-04-01T20:51:00Z"/>
              </w:rPr>
            </w:pPr>
            <w:del w:id="3032" w:author="Jose Eduardo VIU" w:date="2023-04-01T20:51:00Z">
              <w:r w:rsidDel="009E4857">
                <w:rPr>
                  <w:rFonts w:ascii="Courier New" w:eastAsia="Courier New" w:hAnsi="Courier New" w:cs="Courier New"/>
                </w:rPr>
                <w:delText>4147</w:delText>
              </w:r>
              <w:r w:rsidDel="009E4857">
                <w:rPr>
                  <w:rFonts w:ascii="Courier New" w:eastAsia="Courier New" w:hAnsi="Courier New" w:cs="Courier New"/>
                </w:rPr>
                <w:tab/>
                <w:delText>9.000000 0.666667</w:delText>
              </w:r>
            </w:del>
          </w:p>
        </w:tc>
        <w:tc>
          <w:tcPr>
            <w:tcW w:w="3323" w:type="dxa"/>
            <w:gridSpan w:val="2"/>
          </w:tcPr>
          <w:p w14:paraId="4E24FB67" w14:textId="4D4E3274" w:rsidR="00CB7E31" w:rsidDel="009E4857" w:rsidRDefault="00000000">
            <w:pPr>
              <w:suppressAutoHyphens w:val="0"/>
              <w:spacing w:after="0"/>
              <w:rPr>
                <w:del w:id="3033" w:author="Jose Eduardo VIU" w:date="2023-04-01T20:51:00Z"/>
              </w:rPr>
            </w:pPr>
            <w:del w:id="3034" w:author="Jose Eduardo VIU" w:date="2023-04-01T20:51:00Z">
              <w:r w:rsidDel="009E4857">
                <w:rPr>
                  <w:rFonts w:ascii="Courier New" w:eastAsia="Courier New" w:hAnsi="Courier New" w:cs="Courier New"/>
                </w:rPr>
                <w:delText>2018-09-17 … ES300261140006</w:delText>
              </w:r>
            </w:del>
          </w:p>
        </w:tc>
        <w:tc>
          <w:tcPr>
            <w:tcW w:w="1602" w:type="dxa"/>
          </w:tcPr>
          <w:p w14:paraId="7BCD8CC9" w14:textId="4BF26D52" w:rsidR="00CB7E31" w:rsidDel="009E4857" w:rsidRDefault="00CB7E31">
            <w:pPr>
              <w:suppressAutoHyphens w:val="0"/>
              <w:rPr>
                <w:del w:id="3035" w:author="Jose Eduardo VIU" w:date="2023-04-01T20:51:00Z"/>
              </w:rPr>
            </w:pPr>
          </w:p>
        </w:tc>
      </w:tr>
    </w:tbl>
    <w:p w14:paraId="468C08BC" w14:textId="46AD0560" w:rsidR="00CB7E31" w:rsidDel="009E4857" w:rsidRDefault="00000000">
      <w:pPr>
        <w:spacing w:after="3" w:line="271" w:lineRule="auto"/>
        <w:ind w:left="3690" w:right="117" w:hanging="10"/>
        <w:rPr>
          <w:del w:id="3036" w:author="Jose Eduardo VIU" w:date="2023-04-01T20:51:00Z"/>
        </w:rPr>
      </w:pPr>
      <w:del w:id="3037" w:author="Jose Eduardo VIU" w:date="2023-04-01T20:51:00Z">
        <w:r w:rsidDel="009E4857">
          <w:rPr>
            <w:rFonts w:ascii="Courier New" w:eastAsia="Courier New" w:hAnsi="Courier New" w:cs="Courier New"/>
          </w:rPr>
          <w:delText>se_nombre PesoEntMedio PesoRecMedio NumBajas \</w:delText>
        </w:r>
      </w:del>
    </w:p>
    <w:tbl>
      <w:tblPr>
        <w:tblStyle w:val="TableGrid"/>
        <w:tblW w:w="8133" w:type="dxa"/>
        <w:tblInd w:w="588" w:type="dxa"/>
        <w:tblLayout w:type="fixed"/>
        <w:tblLook w:val="04A0" w:firstRow="1" w:lastRow="0" w:firstColumn="1" w:lastColumn="0" w:noHBand="0" w:noVBand="1"/>
      </w:tblPr>
      <w:tblGrid>
        <w:gridCol w:w="4540"/>
        <w:gridCol w:w="1372"/>
        <w:gridCol w:w="1825"/>
        <w:gridCol w:w="396"/>
      </w:tblGrid>
      <w:tr w:rsidR="00CB7E31" w:rsidDel="009E4857" w14:paraId="73AE7DBF" w14:textId="03601907">
        <w:trPr>
          <w:trHeight w:val="245"/>
          <w:del w:id="3038" w:author="Jose Eduardo VIU" w:date="2023-04-01T20:51:00Z"/>
        </w:trPr>
        <w:tc>
          <w:tcPr>
            <w:tcW w:w="4539" w:type="dxa"/>
          </w:tcPr>
          <w:p w14:paraId="0537FC73" w14:textId="72684F34" w:rsidR="00CB7E31" w:rsidDel="009E4857" w:rsidRDefault="00000000">
            <w:pPr>
              <w:tabs>
                <w:tab w:val="center" w:pos="2405"/>
              </w:tabs>
              <w:suppressAutoHyphens w:val="0"/>
              <w:spacing w:after="0"/>
              <w:rPr>
                <w:del w:id="3039" w:author="Jose Eduardo VIU" w:date="2023-04-01T20:51:00Z"/>
              </w:rPr>
            </w:pPr>
            <w:del w:id="3040" w:author="Jose Eduardo VIU" w:date="2023-04-01T20:51:00Z">
              <w:r w:rsidDel="009E4857">
                <w:rPr>
                  <w:rFonts w:ascii="Courier New" w:eastAsia="Courier New" w:hAnsi="Courier New" w:cs="Courier New"/>
                </w:rPr>
                <w:delText>5</w:delText>
              </w:r>
              <w:r w:rsidDel="009E4857">
                <w:rPr>
                  <w:rFonts w:ascii="Courier New" w:eastAsia="Courier New" w:hAnsi="Courier New" w:cs="Courier New"/>
                </w:rPr>
                <w:tab/>
                <w:delText>MACHO ENTERO + CATRADO+ HEMBRA</w:delText>
              </w:r>
            </w:del>
          </w:p>
        </w:tc>
        <w:tc>
          <w:tcPr>
            <w:tcW w:w="1372" w:type="dxa"/>
          </w:tcPr>
          <w:p w14:paraId="4FDC8DAF" w14:textId="4ECB3289" w:rsidR="00CB7E31" w:rsidDel="009E4857" w:rsidRDefault="00000000">
            <w:pPr>
              <w:suppressAutoHyphens w:val="0"/>
              <w:spacing w:after="0"/>
              <w:rPr>
                <w:del w:id="3041" w:author="Jose Eduardo VIU" w:date="2023-04-01T20:51:00Z"/>
              </w:rPr>
            </w:pPr>
            <w:del w:id="3042" w:author="Jose Eduardo VIU" w:date="2023-04-01T20:51:00Z">
              <w:r w:rsidDel="009E4857">
                <w:rPr>
                  <w:rFonts w:ascii="Courier New" w:eastAsia="Courier New" w:hAnsi="Courier New" w:cs="Courier New"/>
                </w:rPr>
                <w:delText>128.26087</w:delText>
              </w:r>
            </w:del>
          </w:p>
        </w:tc>
        <w:tc>
          <w:tcPr>
            <w:tcW w:w="1825" w:type="dxa"/>
          </w:tcPr>
          <w:p w14:paraId="5B345E78" w14:textId="197AD8B8" w:rsidR="00CB7E31" w:rsidDel="009E4857" w:rsidRDefault="00000000">
            <w:pPr>
              <w:suppressAutoHyphens w:val="0"/>
              <w:spacing w:after="0"/>
              <w:rPr>
                <w:del w:id="3043" w:author="Jose Eduardo VIU" w:date="2023-04-01T20:51:00Z"/>
              </w:rPr>
            </w:pPr>
            <w:del w:id="3044" w:author="Jose Eduardo VIU" w:date="2023-04-01T20:51:00Z">
              <w:r w:rsidDel="009E4857">
                <w:rPr>
                  <w:rFonts w:ascii="Courier New" w:eastAsia="Courier New" w:hAnsi="Courier New" w:cs="Courier New"/>
                </w:rPr>
                <w:delText>157.985507</w:delText>
              </w:r>
            </w:del>
          </w:p>
        </w:tc>
        <w:tc>
          <w:tcPr>
            <w:tcW w:w="396" w:type="dxa"/>
          </w:tcPr>
          <w:p w14:paraId="03191104" w14:textId="4EADFA17" w:rsidR="00CB7E31" w:rsidDel="009E4857" w:rsidRDefault="00000000">
            <w:pPr>
              <w:suppressAutoHyphens w:val="0"/>
              <w:spacing w:after="0"/>
              <w:rPr>
                <w:del w:id="3045" w:author="Jose Eduardo VIU" w:date="2023-04-01T20:51:00Z"/>
              </w:rPr>
            </w:pPr>
            <w:del w:id="3046" w:author="Jose Eduardo VIU" w:date="2023-04-01T20:51:00Z">
              <w:r w:rsidDel="009E4857">
                <w:rPr>
                  <w:rFonts w:ascii="Courier New" w:eastAsia="Courier New" w:hAnsi="Courier New" w:cs="Courier New"/>
                </w:rPr>
                <w:delText>0.0</w:delText>
              </w:r>
            </w:del>
          </w:p>
        </w:tc>
      </w:tr>
      <w:tr w:rsidR="00CB7E31" w:rsidDel="009E4857" w14:paraId="461520D1" w14:textId="04D88FD1">
        <w:trPr>
          <w:trHeight w:val="271"/>
          <w:del w:id="3047" w:author="Jose Eduardo VIU" w:date="2023-04-01T20:51:00Z"/>
        </w:trPr>
        <w:tc>
          <w:tcPr>
            <w:tcW w:w="4539" w:type="dxa"/>
          </w:tcPr>
          <w:p w14:paraId="081B0A8B" w14:textId="56494496" w:rsidR="00CB7E31" w:rsidDel="009E4857" w:rsidRDefault="00000000">
            <w:pPr>
              <w:suppressAutoHyphens w:val="0"/>
              <w:spacing w:after="0"/>
              <w:rPr>
                <w:del w:id="3048" w:author="Jose Eduardo VIU" w:date="2023-04-01T20:51:00Z"/>
              </w:rPr>
            </w:pPr>
            <w:del w:id="3049" w:author="Jose Eduardo VIU" w:date="2023-04-01T20:51:00Z">
              <w:r w:rsidDel="009E4857">
                <w:rPr>
                  <w:rFonts w:ascii="Courier New" w:eastAsia="Courier New" w:hAnsi="Courier New" w:cs="Courier New"/>
                </w:rPr>
                <w:delText>2771 MACHO ENTERO + CATRADO+ HEMBRA</w:delText>
              </w:r>
            </w:del>
          </w:p>
        </w:tc>
        <w:tc>
          <w:tcPr>
            <w:tcW w:w="1372" w:type="dxa"/>
          </w:tcPr>
          <w:p w14:paraId="10702E2C" w14:textId="47F098C0" w:rsidR="00CB7E31" w:rsidDel="009E4857" w:rsidRDefault="00000000">
            <w:pPr>
              <w:suppressAutoHyphens w:val="0"/>
              <w:spacing w:after="0"/>
              <w:rPr>
                <w:del w:id="3050" w:author="Jose Eduardo VIU" w:date="2023-04-01T20:51:00Z"/>
              </w:rPr>
            </w:pPr>
            <w:del w:id="3051" w:author="Jose Eduardo VIU" w:date="2023-04-01T20:51:00Z">
              <w:r w:rsidDel="009E4857">
                <w:rPr>
                  <w:rFonts w:ascii="Courier New" w:eastAsia="Courier New" w:hAnsi="Courier New" w:cs="Courier New"/>
                </w:rPr>
                <w:delText>140.00000</w:delText>
              </w:r>
            </w:del>
          </w:p>
        </w:tc>
        <w:tc>
          <w:tcPr>
            <w:tcW w:w="1825" w:type="dxa"/>
          </w:tcPr>
          <w:p w14:paraId="3AA7FFE3" w14:textId="29EA79D1" w:rsidR="00CB7E31" w:rsidDel="009E4857" w:rsidRDefault="00000000">
            <w:pPr>
              <w:suppressAutoHyphens w:val="0"/>
              <w:spacing w:after="0"/>
              <w:rPr>
                <w:del w:id="3052" w:author="Jose Eduardo VIU" w:date="2023-04-01T20:51:00Z"/>
              </w:rPr>
            </w:pPr>
            <w:del w:id="3053" w:author="Jose Eduardo VIU" w:date="2023-04-01T20:51:00Z">
              <w:r w:rsidDel="009E4857">
                <w:rPr>
                  <w:rFonts w:ascii="Courier New" w:eastAsia="Courier New" w:hAnsi="Courier New" w:cs="Courier New"/>
                </w:rPr>
                <w:delText>158.250000</w:delText>
              </w:r>
            </w:del>
          </w:p>
        </w:tc>
        <w:tc>
          <w:tcPr>
            <w:tcW w:w="396" w:type="dxa"/>
          </w:tcPr>
          <w:p w14:paraId="5A108041" w14:textId="4F658628" w:rsidR="00CB7E31" w:rsidDel="009E4857" w:rsidRDefault="00000000">
            <w:pPr>
              <w:suppressAutoHyphens w:val="0"/>
              <w:spacing w:after="0"/>
              <w:rPr>
                <w:del w:id="3054" w:author="Jose Eduardo VIU" w:date="2023-04-01T20:51:00Z"/>
              </w:rPr>
            </w:pPr>
            <w:del w:id="3055" w:author="Jose Eduardo VIU" w:date="2023-04-01T20:51:00Z">
              <w:r w:rsidDel="009E4857">
                <w:rPr>
                  <w:rFonts w:ascii="Courier New" w:eastAsia="Courier New" w:hAnsi="Courier New" w:cs="Courier New"/>
                </w:rPr>
                <w:delText>0.0</w:delText>
              </w:r>
            </w:del>
          </w:p>
        </w:tc>
      </w:tr>
      <w:tr w:rsidR="00CB7E31" w:rsidDel="009E4857" w14:paraId="7AE286B2" w14:textId="25530D06">
        <w:trPr>
          <w:trHeight w:val="271"/>
          <w:del w:id="3056" w:author="Jose Eduardo VIU" w:date="2023-04-01T20:51:00Z"/>
        </w:trPr>
        <w:tc>
          <w:tcPr>
            <w:tcW w:w="4539" w:type="dxa"/>
          </w:tcPr>
          <w:p w14:paraId="3398DEA6" w14:textId="61934EAF" w:rsidR="00CB7E31" w:rsidDel="009E4857" w:rsidRDefault="00000000">
            <w:pPr>
              <w:tabs>
                <w:tab w:val="center" w:pos="2921"/>
              </w:tabs>
              <w:suppressAutoHyphens w:val="0"/>
              <w:spacing w:after="0"/>
              <w:rPr>
                <w:del w:id="3057" w:author="Jose Eduardo VIU" w:date="2023-04-01T20:51:00Z"/>
              </w:rPr>
            </w:pPr>
            <w:del w:id="3058" w:author="Jose Eduardo VIU" w:date="2023-04-01T20:51:00Z">
              <w:r w:rsidDel="009E4857">
                <w:rPr>
                  <w:rFonts w:ascii="Courier New" w:eastAsia="Courier New" w:hAnsi="Courier New" w:cs="Courier New"/>
                </w:rPr>
                <w:delText>4146</w:delText>
              </w:r>
              <w:r w:rsidDel="009E4857">
                <w:rPr>
                  <w:rFonts w:ascii="Courier New" w:eastAsia="Courier New" w:hAnsi="Courier New" w:cs="Courier New"/>
                </w:rPr>
                <w:tab/>
                <w:delText>MACHO ENTERO + HEMBRA</w:delText>
              </w:r>
            </w:del>
          </w:p>
        </w:tc>
        <w:tc>
          <w:tcPr>
            <w:tcW w:w="1372" w:type="dxa"/>
          </w:tcPr>
          <w:p w14:paraId="0AA24F4A" w14:textId="59B452C0" w:rsidR="00CB7E31" w:rsidDel="009E4857" w:rsidRDefault="00000000">
            <w:pPr>
              <w:suppressAutoHyphens w:val="0"/>
              <w:spacing w:after="0"/>
              <w:ind w:left="115"/>
              <w:rPr>
                <w:del w:id="3059" w:author="Jose Eduardo VIU" w:date="2023-04-01T20:51:00Z"/>
              </w:rPr>
            </w:pPr>
            <w:del w:id="3060" w:author="Jose Eduardo VIU" w:date="2023-04-01T20:51:00Z">
              <w:r w:rsidDel="009E4857">
                <w:rPr>
                  <w:rFonts w:ascii="Courier New" w:eastAsia="Courier New" w:hAnsi="Courier New" w:cs="Courier New"/>
                </w:rPr>
                <w:delText>30.00000</w:delText>
              </w:r>
            </w:del>
          </w:p>
        </w:tc>
        <w:tc>
          <w:tcPr>
            <w:tcW w:w="1825" w:type="dxa"/>
          </w:tcPr>
          <w:p w14:paraId="0FC87A37" w14:textId="6827E76A" w:rsidR="00CB7E31" w:rsidDel="009E4857" w:rsidRDefault="00000000">
            <w:pPr>
              <w:suppressAutoHyphens w:val="0"/>
              <w:spacing w:after="0"/>
              <w:ind w:left="115"/>
              <w:rPr>
                <w:del w:id="3061" w:author="Jose Eduardo VIU" w:date="2023-04-01T20:51:00Z"/>
              </w:rPr>
            </w:pPr>
            <w:del w:id="3062" w:author="Jose Eduardo VIU" w:date="2023-04-01T20:51:00Z">
              <w:r w:rsidDel="009E4857">
                <w:rPr>
                  <w:rFonts w:ascii="Courier New" w:eastAsia="Courier New" w:hAnsi="Courier New" w:cs="Courier New"/>
                </w:rPr>
                <w:delText>41.000000</w:delText>
              </w:r>
            </w:del>
          </w:p>
        </w:tc>
        <w:tc>
          <w:tcPr>
            <w:tcW w:w="396" w:type="dxa"/>
          </w:tcPr>
          <w:p w14:paraId="19054987" w14:textId="543F8EB8" w:rsidR="00CB7E31" w:rsidDel="009E4857" w:rsidRDefault="00000000">
            <w:pPr>
              <w:suppressAutoHyphens w:val="0"/>
              <w:spacing w:after="0"/>
              <w:rPr>
                <w:del w:id="3063" w:author="Jose Eduardo VIU" w:date="2023-04-01T20:51:00Z"/>
              </w:rPr>
            </w:pPr>
            <w:del w:id="3064" w:author="Jose Eduardo VIU" w:date="2023-04-01T20:51:00Z">
              <w:r w:rsidDel="009E4857">
                <w:rPr>
                  <w:rFonts w:ascii="Courier New" w:eastAsia="Courier New" w:hAnsi="Courier New" w:cs="Courier New"/>
                </w:rPr>
                <w:delText>0.0</w:delText>
              </w:r>
            </w:del>
          </w:p>
        </w:tc>
      </w:tr>
      <w:tr w:rsidR="00CB7E31" w:rsidDel="009E4857" w14:paraId="24181B97" w14:textId="189765C2">
        <w:trPr>
          <w:trHeight w:val="245"/>
          <w:del w:id="3065" w:author="Jose Eduardo VIU" w:date="2023-04-01T20:51:00Z"/>
        </w:trPr>
        <w:tc>
          <w:tcPr>
            <w:tcW w:w="4539" w:type="dxa"/>
          </w:tcPr>
          <w:p w14:paraId="5F5665E1" w14:textId="4A82F030" w:rsidR="00CB7E31" w:rsidDel="009E4857" w:rsidRDefault="00000000">
            <w:pPr>
              <w:tabs>
                <w:tab w:val="center" w:pos="2921"/>
              </w:tabs>
              <w:suppressAutoHyphens w:val="0"/>
              <w:spacing w:after="0"/>
              <w:rPr>
                <w:del w:id="3066" w:author="Jose Eduardo VIU" w:date="2023-04-01T20:51:00Z"/>
              </w:rPr>
            </w:pPr>
            <w:del w:id="3067" w:author="Jose Eduardo VIU" w:date="2023-04-01T20:51:00Z">
              <w:r w:rsidDel="009E4857">
                <w:rPr>
                  <w:rFonts w:ascii="Courier New" w:eastAsia="Courier New" w:hAnsi="Courier New" w:cs="Courier New"/>
                </w:rPr>
                <w:delText>4147</w:delText>
              </w:r>
              <w:r w:rsidDel="009E4857">
                <w:rPr>
                  <w:rFonts w:ascii="Courier New" w:eastAsia="Courier New" w:hAnsi="Courier New" w:cs="Courier New"/>
                </w:rPr>
                <w:tab/>
                <w:delText>MACHO ENTERO + HEMBRA</w:delText>
              </w:r>
            </w:del>
          </w:p>
        </w:tc>
        <w:tc>
          <w:tcPr>
            <w:tcW w:w="1372" w:type="dxa"/>
          </w:tcPr>
          <w:p w14:paraId="108F5576" w14:textId="2744E15D" w:rsidR="00CB7E31" w:rsidDel="009E4857" w:rsidRDefault="00000000">
            <w:pPr>
              <w:suppressAutoHyphens w:val="0"/>
              <w:spacing w:after="0"/>
              <w:ind w:left="115"/>
              <w:rPr>
                <w:del w:id="3068" w:author="Jose Eduardo VIU" w:date="2023-04-01T20:51:00Z"/>
              </w:rPr>
            </w:pPr>
            <w:del w:id="3069" w:author="Jose Eduardo VIU" w:date="2023-04-01T20:51:00Z">
              <w:r w:rsidDel="009E4857">
                <w:rPr>
                  <w:rFonts w:ascii="Courier New" w:eastAsia="Courier New" w:hAnsi="Courier New" w:cs="Courier New"/>
                </w:rPr>
                <w:delText>20.00000</w:delText>
              </w:r>
            </w:del>
          </w:p>
        </w:tc>
        <w:tc>
          <w:tcPr>
            <w:tcW w:w="1825" w:type="dxa"/>
          </w:tcPr>
          <w:p w14:paraId="65CE58D8" w14:textId="788360DA" w:rsidR="00CB7E31" w:rsidDel="009E4857" w:rsidRDefault="00000000">
            <w:pPr>
              <w:suppressAutoHyphens w:val="0"/>
              <w:spacing w:after="0"/>
              <w:ind w:left="115"/>
              <w:rPr>
                <w:del w:id="3070" w:author="Jose Eduardo VIU" w:date="2023-04-01T20:51:00Z"/>
              </w:rPr>
            </w:pPr>
            <w:del w:id="3071" w:author="Jose Eduardo VIU" w:date="2023-04-01T20:51:00Z">
              <w:r w:rsidDel="009E4857">
                <w:rPr>
                  <w:rFonts w:ascii="Courier New" w:eastAsia="Courier New" w:hAnsi="Courier New" w:cs="Courier New"/>
                </w:rPr>
                <w:delText>26.000000</w:delText>
              </w:r>
            </w:del>
          </w:p>
        </w:tc>
        <w:tc>
          <w:tcPr>
            <w:tcW w:w="396" w:type="dxa"/>
          </w:tcPr>
          <w:p w14:paraId="38335386" w14:textId="7BD43F90" w:rsidR="00CB7E31" w:rsidDel="009E4857" w:rsidRDefault="00000000">
            <w:pPr>
              <w:suppressAutoHyphens w:val="0"/>
              <w:spacing w:after="0"/>
              <w:rPr>
                <w:del w:id="3072" w:author="Jose Eduardo VIU" w:date="2023-04-01T20:51:00Z"/>
              </w:rPr>
            </w:pPr>
            <w:del w:id="3073" w:author="Jose Eduardo VIU" w:date="2023-04-01T20:51:00Z">
              <w:r w:rsidDel="009E4857">
                <w:rPr>
                  <w:rFonts w:ascii="Courier New" w:eastAsia="Courier New" w:hAnsi="Courier New" w:cs="Courier New"/>
                </w:rPr>
                <w:delText>0.0</w:delText>
              </w:r>
            </w:del>
          </w:p>
        </w:tc>
      </w:tr>
    </w:tbl>
    <w:p w14:paraId="4BE73683" w14:textId="273444E8" w:rsidR="00CB7E31" w:rsidDel="009E4857" w:rsidRDefault="00000000">
      <w:pPr>
        <w:tabs>
          <w:tab w:val="center" w:pos="3337"/>
          <w:tab w:val="center" w:pos="7747"/>
        </w:tabs>
        <w:spacing w:after="3" w:line="271" w:lineRule="auto"/>
        <w:rPr>
          <w:del w:id="3074" w:author="Jose Eduardo VIU" w:date="2023-04-01T20:51:00Z"/>
        </w:rPr>
      </w:pPr>
      <w:del w:id="3075" w:author="Jose Eduardo VIU" w:date="2023-04-01T20:51:00Z">
        <w:r w:rsidDel="009E4857">
          <w:tab/>
        </w:r>
        <w:r w:rsidDel="009E4857">
          <w:rPr>
            <w:rFonts w:ascii="Courier New" w:eastAsia="Courier New" w:hAnsi="Courier New" w:cs="Courier New"/>
          </w:rPr>
          <w:delText>GPS_Longitud GPS_Latitud gr_codpos</w:delText>
        </w:r>
        <w:r w:rsidDel="009E4857">
          <w:rPr>
            <w:rFonts w:ascii="Courier New" w:eastAsia="Courier New" w:hAnsi="Courier New" w:cs="Courier New"/>
          </w:rPr>
          <w:tab/>
          <w:delText>gr_poblacion KgPiensoTotal</w:delText>
        </w:r>
      </w:del>
    </w:p>
    <w:tbl>
      <w:tblPr>
        <w:tblStyle w:val="TableGrid"/>
        <w:tblW w:w="8705" w:type="dxa"/>
        <w:tblInd w:w="588" w:type="dxa"/>
        <w:tblLayout w:type="fixed"/>
        <w:tblLook w:val="04A0" w:firstRow="1" w:lastRow="0" w:firstColumn="1" w:lastColumn="0" w:noHBand="0" w:noVBand="1"/>
      </w:tblPr>
      <w:tblGrid>
        <w:gridCol w:w="680"/>
        <w:gridCol w:w="1919"/>
        <w:gridCol w:w="1365"/>
        <w:gridCol w:w="3947"/>
        <w:gridCol w:w="794"/>
      </w:tblGrid>
      <w:tr w:rsidR="00CB7E31" w:rsidDel="009E4857" w14:paraId="42D31E18" w14:textId="1F6CF421">
        <w:trPr>
          <w:trHeight w:val="245"/>
          <w:del w:id="3076" w:author="Jose Eduardo VIU" w:date="2023-04-01T20:51:00Z"/>
        </w:trPr>
        <w:tc>
          <w:tcPr>
            <w:tcW w:w="680" w:type="dxa"/>
          </w:tcPr>
          <w:p w14:paraId="00232473" w14:textId="271AC06B" w:rsidR="00CB7E31" w:rsidDel="009E4857" w:rsidRDefault="00000000">
            <w:pPr>
              <w:suppressAutoHyphens w:val="0"/>
              <w:spacing w:after="0"/>
              <w:rPr>
                <w:del w:id="3077" w:author="Jose Eduardo VIU" w:date="2023-04-01T20:51:00Z"/>
              </w:rPr>
            </w:pPr>
            <w:del w:id="3078" w:author="Jose Eduardo VIU" w:date="2023-04-01T20:51:00Z">
              <w:r w:rsidDel="009E4857">
                <w:rPr>
                  <w:rFonts w:ascii="Courier New" w:eastAsia="Courier New" w:hAnsi="Courier New" w:cs="Courier New"/>
                </w:rPr>
                <w:delText>5</w:delText>
              </w:r>
            </w:del>
          </w:p>
        </w:tc>
        <w:tc>
          <w:tcPr>
            <w:tcW w:w="1919" w:type="dxa"/>
          </w:tcPr>
          <w:p w14:paraId="5F39EF9F" w14:textId="6F694F04" w:rsidR="00CB7E31" w:rsidDel="009E4857" w:rsidRDefault="00000000">
            <w:pPr>
              <w:suppressAutoHyphens w:val="0"/>
              <w:spacing w:after="0"/>
              <w:ind w:right="114"/>
              <w:jc w:val="center"/>
              <w:rPr>
                <w:del w:id="3079" w:author="Jose Eduardo VIU" w:date="2023-04-01T20:51:00Z"/>
              </w:rPr>
            </w:pPr>
            <w:del w:id="3080" w:author="Jose Eduardo VIU" w:date="2023-04-01T20:51:00Z">
              <w:r w:rsidDel="009E4857">
                <w:rPr>
                  <w:rFonts w:ascii="Courier New" w:eastAsia="Courier New" w:hAnsi="Courier New" w:cs="Courier New"/>
                </w:rPr>
                <w:delText>-1.39403</w:delText>
              </w:r>
            </w:del>
          </w:p>
        </w:tc>
        <w:tc>
          <w:tcPr>
            <w:tcW w:w="1365" w:type="dxa"/>
          </w:tcPr>
          <w:p w14:paraId="4CAA882B" w14:textId="1995CB68" w:rsidR="00CB7E31" w:rsidDel="009E4857" w:rsidRDefault="00000000">
            <w:pPr>
              <w:suppressAutoHyphens w:val="0"/>
              <w:spacing w:after="0"/>
              <w:rPr>
                <w:del w:id="3081" w:author="Jose Eduardo VIU" w:date="2023-04-01T20:51:00Z"/>
              </w:rPr>
            </w:pPr>
            <w:del w:id="3082" w:author="Jose Eduardo VIU" w:date="2023-04-01T20:51:00Z">
              <w:r w:rsidDel="009E4857">
                <w:rPr>
                  <w:rFonts w:ascii="Courier New" w:eastAsia="Courier New" w:hAnsi="Courier New" w:cs="Courier New"/>
                </w:rPr>
                <w:delText>37.84721</w:delText>
              </w:r>
            </w:del>
          </w:p>
        </w:tc>
        <w:tc>
          <w:tcPr>
            <w:tcW w:w="3947" w:type="dxa"/>
          </w:tcPr>
          <w:p w14:paraId="4536C6F1" w14:textId="6BD37950" w:rsidR="00CB7E31" w:rsidDel="009E4857" w:rsidRDefault="00000000">
            <w:pPr>
              <w:tabs>
                <w:tab w:val="center" w:pos="2062"/>
              </w:tabs>
              <w:suppressAutoHyphens w:val="0"/>
              <w:spacing w:after="0"/>
              <w:rPr>
                <w:del w:id="3083" w:author="Jose Eduardo VIU" w:date="2023-04-01T20:51:00Z"/>
              </w:rPr>
            </w:pPr>
            <w:del w:id="3084" w:author="Jose Eduardo VIU" w:date="2023-04-01T20:51:00Z">
              <w:r w:rsidDel="009E4857">
                <w:rPr>
                  <w:rFonts w:ascii="Courier New" w:eastAsia="Courier New" w:hAnsi="Courier New" w:cs="Courier New"/>
                </w:rPr>
                <w:delText>30840.0</w:delText>
              </w:r>
              <w:r w:rsidDel="009E4857">
                <w:rPr>
                  <w:rFonts w:ascii="Courier New" w:eastAsia="Courier New" w:hAnsi="Courier New" w:cs="Courier New"/>
                </w:rPr>
                <w:tab/>
                <w:delText>ALHAMA DE MURCIA</w:delText>
              </w:r>
            </w:del>
          </w:p>
        </w:tc>
        <w:tc>
          <w:tcPr>
            <w:tcW w:w="794" w:type="dxa"/>
          </w:tcPr>
          <w:p w14:paraId="617AE5EA" w14:textId="36380D8F" w:rsidR="00CB7E31" w:rsidDel="009E4857" w:rsidRDefault="00000000">
            <w:pPr>
              <w:suppressAutoHyphens w:val="0"/>
              <w:spacing w:after="0"/>
              <w:rPr>
                <w:del w:id="3085" w:author="Jose Eduardo VIU" w:date="2023-04-01T20:51:00Z"/>
              </w:rPr>
            </w:pPr>
            <w:del w:id="3086" w:author="Jose Eduardo VIU" w:date="2023-04-01T20:51:00Z">
              <w:r w:rsidDel="009E4857">
                <w:rPr>
                  <w:rFonts w:ascii="Courier New" w:eastAsia="Courier New" w:hAnsi="Courier New" w:cs="Courier New"/>
                </w:rPr>
                <w:delText>286920</w:delText>
              </w:r>
            </w:del>
          </w:p>
        </w:tc>
      </w:tr>
      <w:tr w:rsidR="00CB7E31" w:rsidDel="009E4857" w14:paraId="093C9513" w14:textId="0EB9B022">
        <w:trPr>
          <w:trHeight w:val="271"/>
          <w:del w:id="3087" w:author="Jose Eduardo VIU" w:date="2023-04-01T20:51:00Z"/>
        </w:trPr>
        <w:tc>
          <w:tcPr>
            <w:tcW w:w="680" w:type="dxa"/>
          </w:tcPr>
          <w:p w14:paraId="383661A0" w14:textId="383965F4" w:rsidR="00CB7E31" w:rsidDel="009E4857" w:rsidRDefault="00000000">
            <w:pPr>
              <w:suppressAutoHyphens w:val="0"/>
              <w:spacing w:after="0"/>
              <w:rPr>
                <w:del w:id="3088" w:author="Jose Eduardo VIU" w:date="2023-04-01T20:51:00Z"/>
              </w:rPr>
            </w:pPr>
            <w:del w:id="3089" w:author="Jose Eduardo VIU" w:date="2023-04-01T20:51:00Z">
              <w:r w:rsidDel="009E4857">
                <w:rPr>
                  <w:rFonts w:ascii="Courier New" w:eastAsia="Courier New" w:hAnsi="Courier New" w:cs="Courier New"/>
                </w:rPr>
                <w:delText>2771</w:delText>
              </w:r>
            </w:del>
          </w:p>
        </w:tc>
        <w:tc>
          <w:tcPr>
            <w:tcW w:w="1919" w:type="dxa"/>
          </w:tcPr>
          <w:p w14:paraId="194C07FA" w14:textId="31B50C41" w:rsidR="00CB7E31" w:rsidDel="009E4857" w:rsidRDefault="00000000">
            <w:pPr>
              <w:suppressAutoHyphens w:val="0"/>
              <w:spacing w:after="0"/>
              <w:ind w:right="114"/>
              <w:jc w:val="center"/>
              <w:rPr>
                <w:del w:id="3090" w:author="Jose Eduardo VIU" w:date="2023-04-01T20:51:00Z"/>
              </w:rPr>
            </w:pPr>
            <w:del w:id="3091" w:author="Jose Eduardo VIU" w:date="2023-04-01T20:51:00Z">
              <w:r w:rsidDel="009E4857">
                <w:rPr>
                  <w:rFonts w:ascii="Courier New" w:eastAsia="Courier New" w:hAnsi="Courier New" w:cs="Courier New"/>
                </w:rPr>
                <w:delText>-1.01195</w:delText>
              </w:r>
            </w:del>
          </w:p>
        </w:tc>
        <w:tc>
          <w:tcPr>
            <w:tcW w:w="1365" w:type="dxa"/>
          </w:tcPr>
          <w:p w14:paraId="14DAB4ED" w14:textId="6E5B61DE" w:rsidR="00CB7E31" w:rsidDel="009E4857" w:rsidRDefault="00000000">
            <w:pPr>
              <w:suppressAutoHyphens w:val="0"/>
              <w:spacing w:after="0"/>
              <w:rPr>
                <w:del w:id="3092" w:author="Jose Eduardo VIU" w:date="2023-04-01T20:51:00Z"/>
              </w:rPr>
            </w:pPr>
            <w:del w:id="3093" w:author="Jose Eduardo VIU" w:date="2023-04-01T20:51:00Z">
              <w:r w:rsidDel="009E4857">
                <w:rPr>
                  <w:rFonts w:ascii="Courier New" w:eastAsia="Courier New" w:hAnsi="Courier New" w:cs="Courier New"/>
                </w:rPr>
                <w:delText>38.16640</w:delText>
              </w:r>
            </w:del>
          </w:p>
        </w:tc>
        <w:tc>
          <w:tcPr>
            <w:tcW w:w="3947" w:type="dxa"/>
          </w:tcPr>
          <w:p w14:paraId="255B96EE" w14:textId="5128FFB4" w:rsidR="00CB7E31" w:rsidDel="009E4857" w:rsidRDefault="00000000">
            <w:pPr>
              <w:tabs>
                <w:tab w:val="center" w:pos="2520"/>
              </w:tabs>
              <w:suppressAutoHyphens w:val="0"/>
              <w:spacing w:after="0"/>
              <w:rPr>
                <w:del w:id="3094" w:author="Jose Eduardo VIU" w:date="2023-04-01T20:51:00Z"/>
              </w:rPr>
            </w:pPr>
            <w:del w:id="3095" w:author="Jose Eduardo VIU" w:date="2023-04-01T20:51:00Z">
              <w:r w:rsidDel="009E4857">
                <w:rPr>
                  <w:rFonts w:ascii="Courier New" w:eastAsia="Courier New" w:hAnsi="Courier New" w:cs="Courier New"/>
                </w:rPr>
                <w:delText>30640.0</w:delText>
              </w:r>
              <w:r w:rsidDel="009E4857">
                <w:rPr>
                  <w:rFonts w:ascii="Courier New" w:eastAsia="Courier New" w:hAnsi="Courier New" w:cs="Courier New"/>
                </w:rPr>
                <w:tab/>
                <w:delText>ABANILLA</w:delText>
              </w:r>
            </w:del>
          </w:p>
        </w:tc>
        <w:tc>
          <w:tcPr>
            <w:tcW w:w="794" w:type="dxa"/>
          </w:tcPr>
          <w:p w14:paraId="45B9F018" w14:textId="2369038B" w:rsidR="00CB7E31" w:rsidDel="009E4857" w:rsidRDefault="00000000">
            <w:pPr>
              <w:suppressAutoHyphens w:val="0"/>
              <w:spacing w:after="0"/>
              <w:rPr>
                <w:del w:id="3096" w:author="Jose Eduardo VIU" w:date="2023-04-01T20:51:00Z"/>
              </w:rPr>
            </w:pPr>
            <w:del w:id="3097" w:author="Jose Eduardo VIU" w:date="2023-04-01T20:51:00Z">
              <w:r w:rsidDel="009E4857">
                <w:rPr>
                  <w:rFonts w:ascii="Courier New" w:eastAsia="Courier New" w:hAnsi="Courier New" w:cs="Courier New"/>
                </w:rPr>
                <w:delText>458300</w:delText>
              </w:r>
            </w:del>
          </w:p>
        </w:tc>
      </w:tr>
      <w:tr w:rsidR="00CB7E31" w:rsidDel="009E4857" w14:paraId="37D34C9D" w14:textId="66E6F8E6">
        <w:trPr>
          <w:trHeight w:val="271"/>
          <w:del w:id="3098" w:author="Jose Eduardo VIU" w:date="2023-04-01T20:51:00Z"/>
        </w:trPr>
        <w:tc>
          <w:tcPr>
            <w:tcW w:w="680" w:type="dxa"/>
          </w:tcPr>
          <w:p w14:paraId="742FB0E6" w14:textId="0DB3EC58" w:rsidR="00CB7E31" w:rsidDel="009E4857" w:rsidRDefault="00000000">
            <w:pPr>
              <w:suppressAutoHyphens w:val="0"/>
              <w:spacing w:after="0"/>
              <w:rPr>
                <w:del w:id="3099" w:author="Jose Eduardo VIU" w:date="2023-04-01T20:51:00Z"/>
              </w:rPr>
            </w:pPr>
            <w:del w:id="3100" w:author="Jose Eduardo VIU" w:date="2023-04-01T20:51:00Z">
              <w:r w:rsidDel="009E4857">
                <w:rPr>
                  <w:rFonts w:ascii="Courier New" w:eastAsia="Courier New" w:hAnsi="Courier New" w:cs="Courier New"/>
                </w:rPr>
                <w:delText>4146</w:delText>
              </w:r>
            </w:del>
          </w:p>
        </w:tc>
        <w:tc>
          <w:tcPr>
            <w:tcW w:w="1919" w:type="dxa"/>
          </w:tcPr>
          <w:p w14:paraId="64A24DD4" w14:textId="7655EE7B" w:rsidR="00CB7E31" w:rsidDel="009E4857" w:rsidRDefault="00000000">
            <w:pPr>
              <w:suppressAutoHyphens w:val="0"/>
              <w:spacing w:after="0"/>
              <w:ind w:right="114"/>
              <w:jc w:val="center"/>
              <w:rPr>
                <w:del w:id="3101" w:author="Jose Eduardo VIU" w:date="2023-04-01T20:51:00Z"/>
              </w:rPr>
            </w:pPr>
            <w:del w:id="3102" w:author="Jose Eduardo VIU" w:date="2023-04-01T20:51:00Z">
              <w:r w:rsidDel="009E4857">
                <w:rPr>
                  <w:rFonts w:ascii="Courier New" w:eastAsia="Courier New" w:hAnsi="Courier New" w:cs="Courier New"/>
                </w:rPr>
                <w:delText>-1.29353</w:delText>
              </w:r>
            </w:del>
          </w:p>
        </w:tc>
        <w:tc>
          <w:tcPr>
            <w:tcW w:w="1365" w:type="dxa"/>
          </w:tcPr>
          <w:p w14:paraId="4190BBF8" w14:textId="0A0AC203" w:rsidR="00CB7E31" w:rsidDel="009E4857" w:rsidRDefault="00000000">
            <w:pPr>
              <w:suppressAutoHyphens w:val="0"/>
              <w:spacing w:after="0"/>
              <w:rPr>
                <w:del w:id="3103" w:author="Jose Eduardo VIU" w:date="2023-04-01T20:51:00Z"/>
              </w:rPr>
            </w:pPr>
            <w:del w:id="3104" w:author="Jose Eduardo VIU" w:date="2023-04-01T20:51:00Z">
              <w:r w:rsidDel="009E4857">
                <w:rPr>
                  <w:rFonts w:ascii="Courier New" w:eastAsia="Courier New" w:hAnsi="Courier New" w:cs="Courier New"/>
                </w:rPr>
                <w:delText>37.60660</w:delText>
              </w:r>
            </w:del>
          </w:p>
        </w:tc>
        <w:tc>
          <w:tcPr>
            <w:tcW w:w="3947" w:type="dxa"/>
          </w:tcPr>
          <w:p w14:paraId="6887FFE5" w14:textId="73DAD09D" w:rsidR="00CB7E31" w:rsidDel="009E4857" w:rsidRDefault="00000000">
            <w:pPr>
              <w:suppressAutoHyphens w:val="0"/>
              <w:spacing w:after="0"/>
              <w:rPr>
                <w:del w:id="3105" w:author="Jose Eduardo VIU" w:date="2023-04-01T20:51:00Z"/>
              </w:rPr>
            </w:pPr>
            <w:del w:id="3106" w:author="Jose Eduardo VIU" w:date="2023-04-01T20:51:00Z">
              <w:r w:rsidDel="009E4857">
                <w:rPr>
                  <w:rFonts w:ascii="Courier New" w:eastAsia="Courier New" w:hAnsi="Courier New" w:cs="Courier New"/>
                </w:rPr>
                <w:delText>30870.0 MAZARRON (MURCIA)</w:delText>
              </w:r>
            </w:del>
          </w:p>
        </w:tc>
        <w:tc>
          <w:tcPr>
            <w:tcW w:w="794" w:type="dxa"/>
          </w:tcPr>
          <w:p w14:paraId="4470D61F" w14:textId="13134FBE" w:rsidR="00CB7E31" w:rsidDel="009E4857" w:rsidRDefault="00000000">
            <w:pPr>
              <w:suppressAutoHyphens w:val="0"/>
              <w:spacing w:after="0"/>
              <w:rPr>
                <w:del w:id="3107" w:author="Jose Eduardo VIU" w:date="2023-04-01T20:51:00Z"/>
              </w:rPr>
            </w:pPr>
            <w:del w:id="3108" w:author="Jose Eduardo VIU" w:date="2023-04-01T20:51:00Z">
              <w:r w:rsidDel="009E4857">
                <w:rPr>
                  <w:rFonts w:ascii="Courier New" w:eastAsia="Courier New" w:hAnsi="Courier New" w:cs="Courier New"/>
                </w:rPr>
                <w:delText>398680</w:delText>
              </w:r>
            </w:del>
          </w:p>
        </w:tc>
      </w:tr>
      <w:tr w:rsidR="00CB7E31" w:rsidDel="009E4857" w14:paraId="3D627FC2" w14:textId="42E629AE">
        <w:trPr>
          <w:trHeight w:val="245"/>
          <w:del w:id="3109" w:author="Jose Eduardo VIU" w:date="2023-04-01T20:51:00Z"/>
        </w:trPr>
        <w:tc>
          <w:tcPr>
            <w:tcW w:w="680" w:type="dxa"/>
          </w:tcPr>
          <w:p w14:paraId="402EE559" w14:textId="5BD9C14F" w:rsidR="00CB7E31" w:rsidDel="009E4857" w:rsidRDefault="00000000">
            <w:pPr>
              <w:suppressAutoHyphens w:val="0"/>
              <w:spacing w:after="0"/>
              <w:rPr>
                <w:del w:id="3110" w:author="Jose Eduardo VIU" w:date="2023-04-01T20:51:00Z"/>
              </w:rPr>
            </w:pPr>
            <w:del w:id="3111" w:author="Jose Eduardo VIU" w:date="2023-04-01T20:51:00Z">
              <w:r w:rsidDel="009E4857">
                <w:rPr>
                  <w:rFonts w:ascii="Courier New" w:eastAsia="Courier New" w:hAnsi="Courier New" w:cs="Courier New"/>
                </w:rPr>
                <w:delText>4147</w:delText>
              </w:r>
            </w:del>
          </w:p>
        </w:tc>
        <w:tc>
          <w:tcPr>
            <w:tcW w:w="1919" w:type="dxa"/>
          </w:tcPr>
          <w:p w14:paraId="622157A7" w14:textId="7DBA7849" w:rsidR="00CB7E31" w:rsidDel="009E4857" w:rsidRDefault="00000000">
            <w:pPr>
              <w:suppressAutoHyphens w:val="0"/>
              <w:spacing w:after="0"/>
              <w:ind w:right="114"/>
              <w:jc w:val="center"/>
              <w:rPr>
                <w:del w:id="3112" w:author="Jose Eduardo VIU" w:date="2023-04-01T20:51:00Z"/>
              </w:rPr>
            </w:pPr>
            <w:del w:id="3113" w:author="Jose Eduardo VIU" w:date="2023-04-01T20:51:00Z">
              <w:r w:rsidDel="009E4857">
                <w:rPr>
                  <w:rFonts w:ascii="Courier New" w:eastAsia="Courier New" w:hAnsi="Courier New" w:cs="Courier New"/>
                </w:rPr>
                <w:delText>-1.29353</w:delText>
              </w:r>
            </w:del>
          </w:p>
        </w:tc>
        <w:tc>
          <w:tcPr>
            <w:tcW w:w="1365" w:type="dxa"/>
          </w:tcPr>
          <w:p w14:paraId="342C9715" w14:textId="67F1502E" w:rsidR="00CB7E31" w:rsidDel="009E4857" w:rsidRDefault="00000000">
            <w:pPr>
              <w:suppressAutoHyphens w:val="0"/>
              <w:spacing w:after="0"/>
              <w:rPr>
                <w:del w:id="3114" w:author="Jose Eduardo VIU" w:date="2023-04-01T20:51:00Z"/>
              </w:rPr>
            </w:pPr>
            <w:del w:id="3115" w:author="Jose Eduardo VIU" w:date="2023-04-01T20:51:00Z">
              <w:r w:rsidDel="009E4857">
                <w:rPr>
                  <w:rFonts w:ascii="Courier New" w:eastAsia="Courier New" w:hAnsi="Courier New" w:cs="Courier New"/>
                </w:rPr>
                <w:delText>37.60660</w:delText>
              </w:r>
            </w:del>
          </w:p>
        </w:tc>
        <w:tc>
          <w:tcPr>
            <w:tcW w:w="3947" w:type="dxa"/>
          </w:tcPr>
          <w:p w14:paraId="2DACCC4F" w14:textId="569EEB26" w:rsidR="00CB7E31" w:rsidDel="009E4857" w:rsidRDefault="00000000">
            <w:pPr>
              <w:suppressAutoHyphens w:val="0"/>
              <w:spacing w:after="0"/>
              <w:rPr>
                <w:del w:id="3116" w:author="Jose Eduardo VIU" w:date="2023-04-01T20:51:00Z"/>
              </w:rPr>
            </w:pPr>
            <w:del w:id="3117" w:author="Jose Eduardo VIU" w:date="2023-04-01T20:51:00Z">
              <w:r w:rsidDel="009E4857">
                <w:rPr>
                  <w:rFonts w:ascii="Courier New" w:eastAsia="Courier New" w:hAnsi="Courier New" w:cs="Courier New"/>
                </w:rPr>
                <w:delText>30870.0 MAZARRON (MURCIA)</w:delText>
              </w:r>
            </w:del>
          </w:p>
        </w:tc>
        <w:tc>
          <w:tcPr>
            <w:tcW w:w="794" w:type="dxa"/>
          </w:tcPr>
          <w:p w14:paraId="5926B7B5" w14:textId="5E677AFD" w:rsidR="00CB7E31" w:rsidDel="009E4857" w:rsidRDefault="00000000">
            <w:pPr>
              <w:suppressAutoHyphens w:val="0"/>
              <w:spacing w:after="0"/>
              <w:rPr>
                <w:del w:id="3118" w:author="Jose Eduardo VIU" w:date="2023-04-01T20:51:00Z"/>
              </w:rPr>
            </w:pPr>
            <w:del w:id="3119" w:author="Jose Eduardo VIU" w:date="2023-04-01T20:51:00Z">
              <w:r w:rsidDel="009E4857">
                <w:rPr>
                  <w:rFonts w:ascii="Courier New" w:eastAsia="Courier New" w:hAnsi="Courier New" w:cs="Courier New"/>
                </w:rPr>
                <w:delText>727460</w:delText>
              </w:r>
            </w:del>
          </w:p>
        </w:tc>
      </w:tr>
    </w:tbl>
    <w:p w14:paraId="06CC09A0" w14:textId="49F4678A" w:rsidR="00CB7E31" w:rsidDel="009E4857" w:rsidRDefault="00000000">
      <w:pPr>
        <w:spacing w:after="205" w:line="271" w:lineRule="auto"/>
        <w:ind w:left="593" w:right="117" w:hanging="10"/>
        <w:rPr>
          <w:del w:id="3120" w:author="Jose Eduardo VIU" w:date="2023-04-01T20:51:00Z"/>
        </w:rPr>
      </w:pPr>
      <w:del w:id="3121" w:author="Jose Eduardo VIU" w:date="2023-04-01T20:51:00Z">
        <w:r w:rsidDel="009E4857">
          <w:rPr>
            <w:rFonts w:ascii="Courier New" w:eastAsia="Courier New" w:hAnsi="Courier New" w:cs="Courier New"/>
          </w:rPr>
          <w:delText>[4 rows x 23 columns]</w:delText>
        </w:r>
      </w:del>
    </w:p>
    <w:p w14:paraId="5C99F1ED" w14:textId="370369F6" w:rsidR="00CB7E31" w:rsidDel="009E4857" w:rsidRDefault="00000000">
      <w:pPr>
        <w:spacing w:after="0" w:line="261" w:lineRule="auto"/>
        <w:ind w:left="1063" w:hanging="303"/>
        <w:rPr>
          <w:del w:id="3122" w:author="Jose Eduardo VIU" w:date="2023-04-01T20:51:00Z"/>
        </w:rPr>
      </w:pPr>
      <w:del w:id="3123" w:author="Jose Eduardo VIU" w:date="2023-04-01T20:51:00Z">
        <w:r w:rsidDel="009E4857">
          <w:rPr>
            <w:rFonts w:ascii="Times New Roman" w:eastAsia="Times New Roman" w:hAnsi="Times New Roman" w:cs="Times New Roman"/>
          </w:rPr>
          <w:delText xml:space="preserve">2) Para las columnas </w:delText>
        </w:r>
        <w:r w:rsidDel="009E4857">
          <w:rPr>
            <w:rFonts w:ascii="Times New Roman" w:eastAsia="Times New Roman" w:hAnsi="Times New Roman" w:cs="Times New Roman"/>
            <w:b/>
          </w:rPr>
          <w:delText xml:space="preserve">GPS_Latitud </w:delText>
        </w:r>
        <w:r w:rsidDel="009E4857">
          <w:rPr>
            <w:rFonts w:ascii="Times New Roman" w:eastAsia="Times New Roman" w:hAnsi="Times New Roman" w:cs="Times New Roman"/>
          </w:rPr>
          <w:delText xml:space="preserve">y </w:delText>
        </w:r>
        <w:r w:rsidDel="009E4857">
          <w:rPr>
            <w:rFonts w:ascii="Times New Roman" w:eastAsia="Times New Roman" w:hAnsi="Times New Roman" w:cs="Times New Roman"/>
            <w:b/>
          </w:rPr>
          <w:delText xml:space="preserve">GPS_Longitud </w:delText>
        </w:r>
        <w:r w:rsidDel="009E4857">
          <w:rPr>
            <w:rFonts w:ascii="Times New Roman" w:eastAsia="Times New Roman" w:hAnsi="Times New Roman" w:cs="Times New Roman"/>
          </w:rPr>
          <w:delText>(ambas forman parte de la misma característica localización GPS, separadas para poder apreciar más facilmente diferencias entre localizaciones por diferente latitud o longitud), en este caso veo que se refieren a contratos antiguos de granjas que probablemente han cambiado de integrador y las tenemos dadas de alta con otro código del que podremos recoger las coordenadas. Vamos a ver los datos a los que se refiere</w:delText>
        </w:r>
      </w:del>
    </w:p>
    <w:p w14:paraId="18E2F0C9" w14:textId="4A5B7E60" w:rsidR="00CB7E31" w:rsidDel="009E4857" w:rsidRDefault="00000000">
      <w:pPr>
        <w:spacing w:after="187"/>
        <w:rPr>
          <w:del w:id="3124" w:author="Jose Eduardo VIU" w:date="2023-04-01T20:51:00Z"/>
        </w:rPr>
      </w:pPr>
      <w:del w:id="3125" w:author="Jose Eduardo VIU" w:date="2023-04-01T20:51:00Z">
        <w:r>
          <w:pict w14:anchorId="734DC5CA">
            <v:group id="Group 31715" o:spid="_x0000_s2755" style="width:493.9pt;height:19.6pt;mso-position-horizontal-relative:char;mso-position-vertical-relative:line" coordsize="62726,2487">
              <v:shape id="Forma libre: forma 282" o:spid="_x0000_s2756" style="position:absolute;left:3290;width:59436;height:2487;visibility:visible;mso-wrap-style:square;v-text-anchor:top" coordsize="16510,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" path="m70,l16440,v39,,70,31,70,70l16510,621v,39,-31,70,-70,70l70,691c31,691,,660,,621l,70c,31,31,,70,xe" fillcolor="#cfcfcf" stroked="f" strokeweight="0">
                <v:path arrowok="t"/>
              </v:shape>
              <v:shape id="Forma libre: forma 283" o:spid="_x0000_s2757" style="position:absolute;left:3416;top:126;width:59180;height:2235;visibility:visible;mso-wrap-style:square;v-text-anchor:top" coordsize="16439,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" path="m35,l16405,v19,,35,16,35,35l16440,586v,19,-16,35,-35,35l35,621c16,621,,605,,586l,35c,16,16,,35,xe" fillcolor="#f7f7f7" stroked="f" strokeweight="0">
                <v:path arrowok="t"/>
              </v:shape>
              <v:shape id="Cuadro de texto 284" o:spid="_x0000_s2758" type="#_x0000_t202" style="position:absolute;top:388;width:386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" filled="f" stroked="f" strokeweight="0">
                <v:textbox inset="0,0,0,0">
                  <w:txbxContent>
                    <w:p w14:paraId="2BE0CCDE" w14:textId="77777777" w:rsidR="00CB7E31" w:rsidRDefault="00000000">
                      <w:pPr>
                        <w:overflowPunct w:val="0"/>
                        <w:spacing w:after="0" w:line="240" w:lineRule="auto"/>
                      </w:pPr>
                      <w:r>
                        <w:rPr>
                          <w:rFonts w:asciiTheme="minorHAnsi" w:hAnsiTheme="minorHAnsi" w:cstheme="minorBidi"/>
                          <w:color w:val="303F9F"/>
                        </w:rPr>
                        <w:t>[</w:t>
                      </w:r>
                      <w:r>
                        <w:rPr>
                          <w:rFonts w:asciiTheme="minorHAnsi" w:hAnsiTheme="minorHAnsi" w:cstheme="minorBidi"/>
                          <w:color w:val="303F9F"/>
                          <w:spacing w:val="-16"/>
                        </w:rPr>
                        <w:t xml:space="preserve"> </w:t>
                      </w:r>
                      <w:r>
                        <w:rPr>
                          <w:rFonts w:asciiTheme="minorHAnsi" w:hAnsiTheme="minorHAnsi" w:cstheme="minorBidi"/>
                          <w:color w:val="303F9F"/>
                        </w:rPr>
                        <w:t>]:</w:t>
                      </w:r>
                    </w:p>
                  </w:txbxContent>
                </v:textbox>
              </v:shape>
              <v:shape id="Cuadro de texto 285" o:spid="_x0000_s2759" type="#_x0000_t202" style="position:absolute;left:3798;top:388;width:483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" filled="f" stroked="f" strokeweight="0">
                <v:textbox inset="0,0,0,0">
                  <w:txbxContent>
                    <w:p w14:paraId="6F9C1429" w14:textId="77777777" w:rsidR="00CB7E31" w:rsidRDefault="00000000">
                      <w:pPr>
                        <w:overflowPunct w:val="0"/>
                        <w:spacing w:after="0" w:line="240" w:lineRule="auto"/>
                      </w:pPr>
                      <w:r>
                        <w:rPr>
                          <w:rFonts w:asciiTheme="minorHAnsi" w:hAnsiTheme="minorHAnsi" w:cstheme="minorBidi"/>
                        </w:rPr>
                        <w:t>df[df</w:t>
                      </w:r>
                    </w:p>
                  </w:txbxContent>
                </v:textbox>
              </v:shape>
              <v:shape id="Cuadro de texto 286" o:spid="_x0000_s2760" type="#_x0000_t202" style="position:absolute;left:7430;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" filled="f" stroked="f" strokeweight="0">
                <v:textbox inset="0,0,0,0">
                  <w:txbxContent>
                    <w:p w14:paraId="0DEFF725"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287" o:spid="_x0000_s2761" type="#_x0000_t202" style="position:absolute;left:8161;top:388;width:116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" filled="f" stroked="f" strokeweight="0">
                <v:textbox inset="0,0,0,0">
                  <w:txbxContent>
                    <w:p w14:paraId="098C20C3" w14:textId="77777777" w:rsidR="00CB7E31" w:rsidRDefault="00000000">
                      <w:pPr>
                        <w:overflowPunct w:val="0"/>
                        <w:spacing w:after="0" w:line="240" w:lineRule="auto"/>
                      </w:pPr>
                      <w:r>
                        <w:rPr>
                          <w:rFonts w:asciiTheme="minorHAnsi" w:hAnsiTheme="minorHAnsi" w:cstheme="minorBidi"/>
                        </w:rPr>
                        <w:t>GPS_Longitud</w:t>
                      </w:r>
                    </w:p>
                  </w:txbxContent>
                </v:textbox>
              </v:shape>
              <v:shape id="Cuadro de texto 288" o:spid="_x0000_s2762" type="#_x0000_t202" style="position:absolute;left:16884;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" filled="f" stroked="f" strokeweight="0">
                <v:textbox inset="0,0,0,0">
                  <w:txbxContent>
                    <w:p w14:paraId="066820F0"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289" o:spid="_x0000_s2763" type="#_x0000_t202" style="position:absolute;left:17614;top:388;width:870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" filled="f" stroked="f" strokeweight="0">
                <v:textbox inset="0,0,0,0">
                  <w:txbxContent>
                    <w:p w14:paraId="79EA6A86" w14:textId="77777777" w:rsidR="00CB7E31" w:rsidRDefault="00000000">
                      <w:pPr>
                        <w:overflowPunct w:val="0"/>
                        <w:spacing w:after="0" w:line="240" w:lineRule="auto"/>
                      </w:pPr>
                      <w:r>
                        <w:rPr>
                          <w:rFonts w:asciiTheme="minorHAnsi" w:hAnsiTheme="minorHAnsi" w:cstheme="minorBidi"/>
                        </w:rPr>
                        <w:t>isnull()]</w:t>
                      </w:r>
                    </w:p>
                  </w:txbxContent>
                </v:textbox>
              </v:shape>
              <w10:anchorlock/>
            </v:group>
          </w:pict>
        </w:r>
      </w:del>
    </w:p>
    <w:p w14:paraId="553C00C5" w14:textId="55A41E51" w:rsidR="00CB7E31" w:rsidDel="009E4857" w:rsidRDefault="00000000">
      <w:pPr>
        <w:tabs>
          <w:tab w:val="center" w:pos="4540"/>
          <w:tab w:val="center" w:pos="8835"/>
        </w:tabs>
        <w:spacing w:after="3" w:line="271" w:lineRule="auto"/>
        <w:rPr>
          <w:del w:id="3126" w:author="Jose Eduardo VIU" w:date="2023-04-01T20:51:00Z"/>
        </w:rPr>
      </w:pPr>
      <w:del w:id="3127" w:author="Jose Eduardo VIU" w:date="2023-04-01T20:51:00Z">
        <w:r w:rsidDel="009E4857">
          <w:rPr>
            <w:rFonts w:ascii="Courier New" w:eastAsia="Courier New" w:hAnsi="Courier New" w:cs="Courier New"/>
            <w:color w:val="D84315"/>
          </w:rPr>
          <w:delText>[ ]:</w:delText>
        </w:r>
        <w:r w:rsidDel="009E4857">
          <w:rPr>
            <w:rFonts w:ascii="Courier New" w:eastAsia="Courier New" w:hAnsi="Courier New" w:cs="Courier New"/>
            <w:color w:val="D84315"/>
          </w:rPr>
          <w:tab/>
        </w:r>
        <w:r w:rsidDel="009E4857">
          <w:rPr>
            <w:rFonts w:ascii="Courier New" w:eastAsia="Courier New" w:hAnsi="Courier New" w:cs="Courier New"/>
          </w:rPr>
          <w:delText>ct_codigo ct_integra ct_tipo ct_raza ct_fase ct_sexo</w:delText>
        </w:r>
        <w:r w:rsidDel="009E4857">
          <w:rPr>
            <w:rFonts w:ascii="Courier New" w:eastAsia="Courier New" w:hAnsi="Courier New" w:cs="Courier New"/>
          </w:rPr>
          <w:tab/>
          <w:delText>IncPeso \</w:delText>
        </w:r>
      </w:del>
    </w:p>
    <w:tbl>
      <w:tblPr>
        <w:tblStyle w:val="TableGrid"/>
        <w:tblW w:w="8476" w:type="dxa"/>
        <w:tblInd w:w="588" w:type="dxa"/>
        <w:tblLayout w:type="fixed"/>
        <w:tblLook w:val="04A0" w:firstRow="1" w:lastRow="0" w:firstColumn="1" w:lastColumn="0" w:noHBand="0" w:noVBand="1"/>
      </w:tblPr>
      <w:tblGrid>
        <w:gridCol w:w="688"/>
        <w:gridCol w:w="2061"/>
        <w:gridCol w:w="1261"/>
        <w:gridCol w:w="1030"/>
        <w:gridCol w:w="917"/>
        <w:gridCol w:w="2519"/>
      </w:tblGrid>
      <w:tr w:rsidR="00CB7E31" w:rsidDel="009E4857" w14:paraId="45470888" w14:textId="222F4980">
        <w:trPr>
          <w:trHeight w:val="245"/>
          <w:del w:id="3128" w:author="Jose Eduardo VIU" w:date="2023-04-01T20:51:00Z"/>
        </w:trPr>
        <w:tc>
          <w:tcPr>
            <w:tcW w:w="687" w:type="dxa"/>
          </w:tcPr>
          <w:p w14:paraId="79F676C8" w14:textId="73B48E1F" w:rsidR="00CB7E31" w:rsidDel="009E4857" w:rsidRDefault="00000000">
            <w:pPr>
              <w:suppressAutoHyphens w:val="0"/>
              <w:spacing w:after="0"/>
              <w:rPr>
                <w:del w:id="3129" w:author="Jose Eduardo VIU" w:date="2023-04-01T20:51:00Z"/>
              </w:rPr>
            </w:pPr>
            <w:del w:id="3130" w:author="Jose Eduardo VIU" w:date="2023-04-01T20:51:00Z">
              <w:r w:rsidDel="009E4857">
                <w:rPr>
                  <w:rFonts w:ascii="Courier New" w:eastAsia="Courier New" w:hAnsi="Courier New" w:cs="Courier New"/>
                </w:rPr>
                <w:delText>3957</w:delText>
              </w:r>
            </w:del>
          </w:p>
        </w:tc>
        <w:tc>
          <w:tcPr>
            <w:tcW w:w="2061" w:type="dxa"/>
          </w:tcPr>
          <w:p w14:paraId="7F37C21A" w14:textId="24910D92" w:rsidR="00CB7E31" w:rsidDel="009E4857" w:rsidRDefault="00000000">
            <w:pPr>
              <w:suppressAutoHyphens w:val="0"/>
              <w:spacing w:after="0"/>
              <w:ind w:left="573"/>
              <w:rPr>
                <w:del w:id="3131" w:author="Jose Eduardo VIU" w:date="2023-04-01T20:51:00Z"/>
              </w:rPr>
            </w:pPr>
            <w:del w:id="3132" w:author="Jose Eduardo VIU" w:date="2023-04-01T20:51:00Z">
              <w:r w:rsidDel="009E4857">
                <w:rPr>
                  <w:rFonts w:ascii="Courier New" w:eastAsia="Courier New" w:hAnsi="Courier New" w:cs="Courier New"/>
                </w:rPr>
                <w:delText>3202</w:delText>
              </w:r>
            </w:del>
          </w:p>
        </w:tc>
        <w:tc>
          <w:tcPr>
            <w:tcW w:w="1261" w:type="dxa"/>
          </w:tcPr>
          <w:p w14:paraId="191E4B92" w14:textId="1BDEE7B1" w:rsidR="00CB7E31" w:rsidDel="009E4857" w:rsidRDefault="00000000">
            <w:pPr>
              <w:suppressAutoHyphens w:val="0"/>
              <w:spacing w:after="0"/>
              <w:rPr>
                <w:del w:id="3133" w:author="Jose Eduardo VIU" w:date="2023-04-01T20:51:00Z"/>
              </w:rPr>
            </w:pPr>
            <w:del w:id="3134" w:author="Jose Eduardo VIU" w:date="2023-04-01T20:51:00Z">
              <w:r w:rsidDel="009E4857">
                <w:rPr>
                  <w:rFonts w:ascii="Courier New" w:eastAsia="Courier New" w:hAnsi="Courier New" w:cs="Courier New"/>
                </w:rPr>
                <w:delText>488</w:delText>
              </w:r>
            </w:del>
          </w:p>
        </w:tc>
        <w:tc>
          <w:tcPr>
            <w:tcW w:w="1030" w:type="dxa"/>
          </w:tcPr>
          <w:p w14:paraId="3A45D7B6" w14:textId="1851A23E" w:rsidR="00CB7E31" w:rsidDel="009E4857" w:rsidRDefault="00000000">
            <w:pPr>
              <w:suppressAutoHyphens w:val="0"/>
              <w:spacing w:after="0"/>
              <w:rPr>
                <w:del w:id="3135" w:author="Jose Eduardo VIU" w:date="2023-04-01T20:51:00Z"/>
              </w:rPr>
            </w:pPr>
            <w:del w:id="3136" w:author="Jose Eduardo VIU" w:date="2023-04-01T20:51:00Z">
              <w:r w:rsidDel="009E4857">
                <w:rPr>
                  <w:rFonts w:ascii="Courier New" w:eastAsia="Courier New" w:hAnsi="Courier New" w:cs="Courier New"/>
                </w:rPr>
                <w:delText>1</w:delText>
              </w:r>
            </w:del>
          </w:p>
        </w:tc>
        <w:tc>
          <w:tcPr>
            <w:tcW w:w="917" w:type="dxa"/>
          </w:tcPr>
          <w:p w14:paraId="24713962" w14:textId="701A0D8D" w:rsidR="00CB7E31" w:rsidDel="009E4857" w:rsidRDefault="00000000">
            <w:pPr>
              <w:suppressAutoHyphens w:val="0"/>
              <w:spacing w:after="0"/>
              <w:rPr>
                <w:del w:id="3137" w:author="Jose Eduardo VIU" w:date="2023-04-01T20:51:00Z"/>
              </w:rPr>
            </w:pPr>
            <w:del w:id="3138" w:author="Jose Eduardo VIU" w:date="2023-04-01T20:51:00Z">
              <w:r w:rsidDel="009E4857">
                <w:rPr>
                  <w:rFonts w:ascii="Courier New" w:eastAsia="Courier New" w:hAnsi="Courier New" w:cs="Courier New"/>
                </w:rPr>
                <w:delText>0</w:delText>
              </w:r>
            </w:del>
          </w:p>
        </w:tc>
        <w:tc>
          <w:tcPr>
            <w:tcW w:w="2519" w:type="dxa"/>
          </w:tcPr>
          <w:p w14:paraId="26B33D65" w14:textId="75ED0D97" w:rsidR="00CB7E31" w:rsidDel="009E4857" w:rsidRDefault="00000000">
            <w:pPr>
              <w:tabs>
                <w:tab w:val="right" w:pos="2520"/>
              </w:tabs>
              <w:suppressAutoHyphens w:val="0"/>
              <w:spacing w:after="0"/>
              <w:rPr>
                <w:del w:id="3139" w:author="Jose Eduardo VIU" w:date="2023-04-01T20:51:00Z"/>
              </w:rPr>
            </w:pPr>
            <w:del w:id="3140" w:author="Jose Eduardo VIU" w:date="2023-04-01T20:51:00Z">
              <w:r w:rsidDel="009E4857">
                <w:rPr>
                  <w:rFonts w:ascii="Courier New" w:eastAsia="Courier New" w:hAnsi="Courier New" w:cs="Courier New"/>
                </w:rPr>
                <w:delText>2</w:delText>
              </w:r>
              <w:r w:rsidDel="009E4857">
                <w:rPr>
                  <w:rFonts w:ascii="Courier New" w:eastAsia="Courier New" w:hAnsi="Courier New" w:cs="Courier New"/>
                </w:rPr>
                <w:tab/>
                <w:delText>2 84.837291</w:delText>
              </w:r>
            </w:del>
          </w:p>
        </w:tc>
      </w:tr>
      <w:tr w:rsidR="00CB7E31" w:rsidDel="009E4857" w14:paraId="10ABB032" w14:textId="5C35DABE">
        <w:trPr>
          <w:trHeight w:val="271"/>
          <w:del w:id="3141" w:author="Jose Eduardo VIU" w:date="2023-04-01T20:51:00Z"/>
        </w:trPr>
        <w:tc>
          <w:tcPr>
            <w:tcW w:w="687" w:type="dxa"/>
          </w:tcPr>
          <w:p w14:paraId="511F3620" w14:textId="6BECAB8E" w:rsidR="00CB7E31" w:rsidDel="009E4857" w:rsidRDefault="00000000">
            <w:pPr>
              <w:suppressAutoHyphens w:val="0"/>
              <w:spacing w:after="0"/>
              <w:rPr>
                <w:del w:id="3142" w:author="Jose Eduardo VIU" w:date="2023-04-01T20:51:00Z"/>
              </w:rPr>
            </w:pPr>
            <w:del w:id="3143" w:author="Jose Eduardo VIU" w:date="2023-04-01T20:51:00Z">
              <w:r w:rsidDel="009E4857">
                <w:rPr>
                  <w:rFonts w:ascii="Courier New" w:eastAsia="Courier New" w:hAnsi="Courier New" w:cs="Courier New"/>
                </w:rPr>
                <w:delText>5277</w:delText>
              </w:r>
            </w:del>
          </w:p>
        </w:tc>
        <w:tc>
          <w:tcPr>
            <w:tcW w:w="2061" w:type="dxa"/>
          </w:tcPr>
          <w:p w14:paraId="356C58F8" w14:textId="155791E1" w:rsidR="00CB7E31" w:rsidDel="009E4857" w:rsidRDefault="00000000">
            <w:pPr>
              <w:suppressAutoHyphens w:val="0"/>
              <w:spacing w:after="0"/>
              <w:ind w:left="344"/>
              <w:rPr>
                <w:del w:id="3144" w:author="Jose Eduardo VIU" w:date="2023-04-01T20:51:00Z"/>
              </w:rPr>
            </w:pPr>
            <w:del w:id="3145" w:author="Jose Eduardo VIU" w:date="2023-04-01T20:51:00Z">
              <w:r w:rsidDel="009E4857">
                <w:rPr>
                  <w:rFonts w:ascii="Courier New" w:eastAsia="Courier New" w:hAnsi="Courier New" w:cs="Courier New"/>
                </w:rPr>
                <w:delText>204789</w:delText>
              </w:r>
            </w:del>
          </w:p>
        </w:tc>
        <w:tc>
          <w:tcPr>
            <w:tcW w:w="1261" w:type="dxa"/>
          </w:tcPr>
          <w:p w14:paraId="189DF8CA" w14:textId="7795F126" w:rsidR="00CB7E31" w:rsidDel="009E4857" w:rsidRDefault="00000000">
            <w:pPr>
              <w:suppressAutoHyphens w:val="0"/>
              <w:spacing w:after="0"/>
              <w:rPr>
                <w:del w:id="3146" w:author="Jose Eduardo VIU" w:date="2023-04-01T20:51:00Z"/>
              </w:rPr>
            </w:pPr>
            <w:del w:id="3147" w:author="Jose Eduardo VIU" w:date="2023-04-01T20:51:00Z">
              <w:r w:rsidDel="009E4857">
                <w:rPr>
                  <w:rFonts w:ascii="Courier New" w:eastAsia="Courier New" w:hAnsi="Courier New" w:cs="Courier New"/>
                </w:rPr>
                <w:delText>625</w:delText>
              </w:r>
            </w:del>
          </w:p>
        </w:tc>
        <w:tc>
          <w:tcPr>
            <w:tcW w:w="1030" w:type="dxa"/>
          </w:tcPr>
          <w:p w14:paraId="7F5E16ED" w14:textId="19E03009" w:rsidR="00CB7E31" w:rsidDel="009E4857" w:rsidRDefault="00000000">
            <w:pPr>
              <w:suppressAutoHyphens w:val="0"/>
              <w:spacing w:after="0"/>
              <w:rPr>
                <w:del w:id="3148" w:author="Jose Eduardo VIU" w:date="2023-04-01T20:51:00Z"/>
              </w:rPr>
            </w:pPr>
            <w:del w:id="3149" w:author="Jose Eduardo VIU" w:date="2023-04-01T20:51:00Z">
              <w:r w:rsidDel="009E4857">
                <w:rPr>
                  <w:rFonts w:ascii="Courier New" w:eastAsia="Courier New" w:hAnsi="Courier New" w:cs="Courier New"/>
                </w:rPr>
                <w:delText>1</w:delText>
              </w:r>
            </w:del>
          </w:p>
        </w:tc>
        <w:tc>
          <w:tcPr>
            <w:tcW w:w="917" w:type="dxa"/>
          </w:tcPr>
          <w:p w14:paraId="57A26F1E" w14:textId="2898A789" w:rsidR="00CB7E31" w:rsidDel="009E4857" w:rsidRDefault="00000000">
            <w:pPr>
              <w:suppressAutoHyphens w:val="0"/>
              <w:spacing w:after="0"/>
              <w:rPr>
                <w:del w:id="3150" w:author="Jose Eduardo VIU" w:date="2023-04-01T20:51:00Z"/>
              </w:rPr>
            </w:pPr>
            <w:del w:id="3151" w:author="Jose Eduardo VIU" w:date="2023-04-01T20:51:00Z">
              <w:r w:rsidDel="009E4857">
                <w:rPr>
                  <w:rFonts w:ascii="Courier New" w:eastAsia="Courier New" w:hAnsi="Courier New" w:cs="Courier New"/>
                </w:rPr>
                <w:delText>0</w:delText>
              </w:r>
            </w:del>
          </w:p>
        </w:tc>
        <w:tc>
          <w:tcPr>
            <w:tcW w:w="2519" w:type="dxa"/>
          </w:tcPr>
          <w:p w14:paraId="0D8DB6D5" w14:textId="150782E9" w:rsidR="00CB7E31" w:rsidDel="009E4857" w:rsidRDefault="00000000">
            <w:pPr>
              <w:tabs>
                <w:tab w:val="right" w:pos="2520"/>
              </w:tabs>
              <w:suppressAutoHyphens w:val="0"/>
              <w:spacing w:after="0"/>
              <w:rPr>
                <w:del w:id="3152" w:author="Jose Eduardo VIU" w:date="2023-04-01T20:51:00Z"/>
              </w:rPr>
            </w:pPr>
            <w:del w:id="3153" w:author="Jose Eduardo VIU" w:date="2023-04-01T20:51:00Z">
              <w:r w:rsidDel="009E4857">
                <w:rPr>
                  <w:rFonts w:ascii="Courier New" w:eastAsia="Courier New" w:hAnsi="Courier New" w:cs="Courier New"/>
                </w:rPr>
                <w:delText>21</w:delText>
              </w:r>
              <w:r w:rsidDel="009E4857">
                <w:rPr>
                  <w:rFonts w:ascii="Courier New" w:eastAsia="Courier New" w:hAnsi="Courier New" w:cs="Courier New"/>
                </w:rPr>
                <w:tab/>
                <w:delText>4 83.708418</w:delText>
              </w:r>
            </w:del>
          </w:p>
        </w:tc>
      </w:tr>
      <w:tr w:rsidR="00CB7E31" w:rsidDel="009E4857" w14:paraId="2A75185E" w14:textId="5DC6DCCD">
        <w:trPr>
          <w:trHeight w:val="271"/>
          <w:del w:id="3154" w:author="Jose Eduardo VIU" w:date="2023-04-01T20:51:00Z"/>
        </w:trPr>
        <w:tc>
          <w:tcPr>
            <w:tcW w:w="687" w:type="dxa"/>
          </w:tcPr>
          <w:p w14:paraId="25932517" w14:textId="6A6B9A62" w:rsidR="00CB7E31" w:rsidDel="009E4857" w:rsidRDefault="00000000">
            <w:pPr>
              <w:suppressAutoHyphens w:val="0"/>
              <w:spacing w:after="0"/>
              <w:rPr>
                <w:del w:id="3155" w:author="Jose Eduardo VIU" w:date="2023-04-01T20:51:00Z"/>
              </w:rPr>
            </w:pPr>
            <w:del w:id="3156" w:author="Jose Eduardo VIU" w:date="2023-04-01T20:51:00Z">
              <w:r w:rsidDel="009E4857">
                <w:rPr>
                  <w:rFonts w:ascii="Courier New" w:eastAsia="Courier New" w:hAnsi="Courier New" w:cs="Courier New"/>
                </w:rPr>
                <w:delText>5278</w:delText>
              </w:r>
            </w:del>
          </w:p>
        </w:tc>
        <w:tc>
          <w:tcPr>
            <w:tcW w:w="2061" w:type="dxa"/>
          </w:tcPr>
          <w:p w14:paraId="19029C4E" w14:textId="759BAAEB" w:rsidR="00CB7E31" w:rsidDel="009E4857" w:rsidRDefault="00000000">
            <w:pPr>
              <w:suppressAutoHyphens w:val="0"/>
              <w:spacing w:after="0"/>
              <w:ind w:left="344"/>
              <w:rPr>
                <w:del w:id="3157" w:author="Jose Eduardo VIU" w:date="2023-04-01T20:51:00Z"/>
              </w:rPr>
            </w:pPr>
            <w:del w:id="3158" w:author="Jose Eduardo VIU" w:date="2023-04-01T20:51:00Z">
              <w:r w:rsidDel="009E4857">
                <w:rPr>
                  <w:rFonts w:ascii="Courier New" w:eastAsia="Courier New" w:hAnsi="Courier New" w:cs="Courier New"/>
                </w:rPr>
                <w:delText>204122</w:delText>
              </w:r>
            </w:del>
          </w:p>
        </w:tc>
        <w:tc>
          <w:tcPr>
            <w:tcW w:w="1261" w:type="dxa"/>
          </w:tcPr>
          <w:p w14:paraId="1433119D" w14:textId="3C9F98C1" w:rsidR="00CB7E31" w:rsidDel="009E4857" w:rsidRDefault="00000000">
            <w:pPr>
              <w:suppressAutoHyphens w:val="0"/>
              <w:spacing w:after="0"/>
              <w:rPr>
                <w:del w:id="3159" w:author="Jose Eduardo VIU" w:date="2023-04-01T20:51:00Z"/>
              </w:rPr>
            </w:pPr>
            <w:del w:id="3160" w:author="Jose Eduardo VIU" w:date="2023-04-01T20:51:00Z">
              <w:r w:rsidDel="009E4857">
                <w:rPr>
                  <w:rFonts w:ascii="Courier New" w:eastAsia="Courier New" w:hAnsi="Courier New" w:cs="Courier New"/>
                </w:rPr>
                <w:delText>625</w:delText>
              </w:r>
            </w:del>
          </w:p>
        </w:tc>
        <w:tc>
          <w:tcPr>
            <w:tcW w:w="1030" w:type="dxa"/>
          </w:tcPr>
          <w:p w14:paraId="06376D22" w14:textId="01058C9C" w:rsidR="00CB7E31" w:rsidDel="009E4857" w:rsidRDefault="00000000">
            <w:pPr>
              <w:suppressAutoHyphens w:val="0"/>
              <w:spacing w:after="0"/>
              <w:rPr>
                <w:del w:id="3161" w:author="Jose Eduardo VIU" w:date="2023-04-01T20:51:00Z"/>
              </w:rPr>
            </w:pPr>
            <w:del w:id="3162" w:author="Jose Eduardo VIU" w:date="2023-04-01T20:51:00Z">
              <w:r w:rsidDel="009E4857">
                <w:rPr>
                  <w:rFonts w:ascii="Courier New" w:eastAsia="Courier New" w:hAnsi="Courier New" w:cs="Courier New"/>
                </w:rPr>
                <w:delText>1</w:delText>
              </w:r>
            </w:del>
          </w:p>
        </w:tc>
        <w:tc>
          <w:tcPr>
            <w:tcW w:w="917" w:type="dxa"/>
          </w:tcPr>
          <w:p w14:paraId="17627491" w14:textId="2C38AF57" w:rsidR="00CB7E31" w:rsidDel="009E4857" w:rsidRDefault="00000000">
            <w:pPr>
              <w:suppressAutoHyphens w:val="0"/>
              <w:spacing w:after="0"/>
              <w:rPr>
                <w:del w:id="3163" w:author="Jose Eduardo VIU" w:date="2023-04-01T20:51:00Z"/>
              </w:rPr>
            </w:pPr>
            <w:del w:id="3164" w:author="Jose Eduardo VIU" w:date="2023-04-01T20:51:00Z">
              <w:r w:rsidDel="009E4857">
                <w:rPr>
                  <w:rFonts w:ascii="Courier New" w:eastAsia="Courier New" w:hAnsi="Courier New" w:cs="Courier New"/>
                </w:rPr>
                <w:delText>0</w:delText>
              </w:r>
            </w:del>
          </w:p>
        </w:tc>
        <w:tc>
          <w:tcPr>
            <w:tcW w:w="2519" w:type="dxa"/>
          </w:tcPr>
          <w:p w14:paraId="371E8F88" w14:textId="6D0E6F0B" w:rsidR="00CB7E31" w:rsidDel="009E4857" w:rsidRDefault="00000000">
            <w:pPr>
              <w:tabs>
                <w:tab w:val="right" w:pos="2520"/>
              </w:tabs>
              <w:suppressAutoHyphens w:val="0"/>
              <w:spacing w:after="0"/>
              <w:rPr>
                <w:del w:id="3165" w:author="Jose Eduardo VIU" w:date="2023-04-01T20:51:00Z"/>
              </w:rPr>
            </w:pPr>
            <w:del w:id="3166" w:author="Jose Eduardo VIU" w:date="2023-04-01T20:51:00Z">
              <w:r w:rsidDel="009E4857">
                <w:rPr>
                  <w:rFonts w:ascii="Courier New" w:eastAsia="Courier New" w:hAnsi="Courier New" w:cs="Courier New"/>
                </w:rPr>
                <w:delText>22</w:delText>
              </w:r>
              <w:r w:rsidDel="009E4857">
                <w:rPr>
                  <w:rFonts w:ascii="Courier New" w:eastAsia="Courier New" w:hAnsi="Courier New" w:cs="Courier New"/>
                </w:rPr>
                <w:tab/>
                <w:delText>5 94.881932</w:delText>
              </w:r>
            </w:del>
          </w:p>
        </w:tc>
      </w:tr>
      <w:tr w:rsidR="00CB7E31" w:rsidDel="009E4857" w14:paraId="17712C08" w14:textId="4D4DC455">
        <w:trPr>
          <w:trHeight w:val="245"/>
          <w:del w:id="3167" w:author="Jose Eduardo VIU" w:date="2023-04-01T20:51:00Z"/>
        </w:trPr>
        <w:tc>
          <w:tcPr>
            <w:tcW w:w="687" w:type="dxa"/>
          </w:tcPr>
          <w:p w14:paraId="69349E52" w14:textId="06D7185C" w:rsidR="00CB7E31" w:rsidDel="009E4857" w:rsidRDefault="00000000">
            <w:pPr>
              <w:suppressAutoHyphens w:val="0"/>
              <w:spacing w:after="0"/>
              <w:rPr>
                <w:del w:id="3168" w:author="Jose Eduardo VIU" w:date="2023-04-01T20:51:00Z"/>
              </w:rPr>
            </w:pPr>
            <w:del w:id="3169" w:author="Jose Eduardo VIU" w:date="2023-04-01T20:51:00Z">
              <w:r w:rsidDel="009E4857">
                <w:rPr>
                  <w:rFonts w:ascii="Courier New" w:eastAsia="Courier New" w:hAnsi="Courier New" w:cs="Courier New"/>
                </w:rPr>
                <w:delText>5279</w:delText>
              </w:r>
            </w:del>
          </w:p>
        </w:tc>
        <w:tc>
          <w:tcPr>
            <w:tcW w:w="2061" w:type="dxa"/>
          </w:tcPr>
          <w:p w14:paraId="22AA9744" w14:textId="75CA6D7B" w:rsidR="00CB7E31" w:rsidDel="009E4857" w:rsidRDefault="00000000">
            <w:pPr>
              <w:suppressAutoHyphens w:val="0"/>
              <w:spacing w:after="0"/>
              <w:ind w:left="344"/>
              <w:rPr>
                <w:del w:id="3170" w:author="Jose Eduardo VIU" w:date="2023-04-01T20:51:00Z"/>
              </w:rPr>
            </w:pPr>
            <w:del w:id="3171" w:author="Jose Eduardo VIU" w:date="2023-04-01T20:51:00Z">
              <w:r w:rsidDel="009E4857">
                <w:rPr>
                  <w:rFonts w:ascii="Courier New" w:eastAsia="Courier New" w:hAnsi="Courier New" w:cs="Courier New"/>
                </w:rPr>
                <w:delText>204788</w:delText>
              </w:r>
            </w:del>
          </w:p>
        </w:tc>
        <w:tc>
          <w:tcPr>
            <w:tcW w:w="1261" w:type="dxa"/>
          </w:tcPr>
          <w:p w14:paraId="0579DFA0" w14:textId="628153C3" w:rsidR="00CB7E31" w:rsidDel="009E4857" w:rsidRDefault="00000000">
            <w:pPr>
              <w:suppressAutoHyphens w:val="0"/>
              <w:spacing w:after="0"/>
              <w:rPr>
                <w:del w:id="3172" w:author="Jose Eduardo VIU" w:date="2023-04-01T20:51:00Z"/>
              </w:rPr>
            </w:pPr>
            <w:del w:id="3173" w:author="Jose Eduardo VIU" w:date="2023-04-01T20:51:00Z">
              <w:r w:rsidDel="009E4857">
                <w:rPr>
                  <w:rFonts w:ascii="Courier New" w:eastAsia="Courier New" w:hAnsi="Courier New" w:cs="Courier New"/>
                </w:rPr>
                <w:delText>625</w:delText>
              </w:r>
            </w:del>
          </w:p>
        </w:tc>
        <w:tc>
          <w:tcPr>
            <w:tcW w:w="1030" w:type="dxa"/>
          </w:tcPr>
          <w:p w14:paraId="2F84C163" w14:textId="76EC99E1" w:rsidR="00CB7E31" w:rsidDel="009E4857" w:rsidRDefault="00000000">
            <w:pPr>
              <w:suppressAutoHyphens w:val="0"/>
              <w:spacing w:after="0"/>
              <w:rPr>
                <w:del w:id="3174" w:author="Jose Eduardo VIU" w:date="2023-04-01T20:51:00Z"/>
              </w:rPr>
            </w:pPr>
            <w:del w:id="3175" w:author="Jose Eduardo VIU" w:date="2023-04-01T20:51:00Z">
              <w:r w:rsidDel="009E4857">
                <w:rPr>
                  <w:rFonts w:ascii="Courier New" w:eastAsia="Courier New" w:hAnsi="Courier New" w:cs="Courier New"/>
                </w:rPr>
                <w:delText>1</w:delText>
              </w:r>
            </w:del>
          </w:p>
        </w:tc>
        <w:tc>
          <w:tcPr>
            <w:tcW w:w="917" w:type="dxa"/>
          </w:tcPr>
          <w:p w14:paraId="12FBB8A7" w14:textId="1DFB4C13" w:rsidR="00CB7E31" w:rsidDel="009E4857" w:rsidRDefault="00000000">
            <w:pPr>
              <w:suppressAutoHyphens w:val="0"/>
              <w:spacing w:after="0"/>
              <w:rPr>
                <w:del w:id="3176" w:author="Jose Eduardo VIU" w:date="2023-04-01T20:51:00Z"/>
              </w:rPr>
            </w:pPr>
            <w:del w:id="3177" w:author="Jose Eduardo VIU" w:date="2023-04-01T20:51:00Z">
              <w:r w:rsidDel="009E4857">
                <w:rPr>
                  <w:rFonts w:ascii="Courier New" w:eastAsia="Courier New" w:hAnsi="Courier New" w:cs="Courier New"/>
                </w:rPr>
                <w:delText>0</w:delText>
              </w:r>
            </w:del>
          </w:p>
        </w:tc>
        <w:tc>
          <w:tcPr>
            <w:tcW w:w="2519" w:type="dxa"/>
          </w:tcPr>
          <w:p w14:paraId="5DE78F4C" w14:textId="08A56CDB" w:rsidR="00CB7E31" w:rsidDel="009E4857" w:rsidRDefault="00000000">
            <w:pPr>
              <w:tabs>
                <w:tab w:val="right" w:pos="2520"/>
              </w:tabs>
              <w:suppressAutoHyphens w:val="0"/>
              <w:spacing w:after="0"/>
              <w:rPr>
                <w:del w:id="3178" w:author="Jose Eduardo VIU" w:date="2023-04-01T20:51:00Z"/>
              </w:rPr>
            </w:pPr>
            <w:del w:id="3179" w:author="Jose Eduardo VIU" w:date="2023-04-01T20:51:00Z">
              <w:r w:rsidDel="009E4857">
                <w:rPr>
                  <w:rFonts w:ascii="Courier New" w:eastAsia="Courier New" w:hAnsi="Courier New" w:cs="Courier New"/>
                </w:rPr>
                <w:delText>21</w:delText>
              </w:r>
              <w:r w:rsidDel="009E4857">
                <w:rPr>
                  <w:rFonts w:ascii="Courier New" w:eastAsia="Courier New" w:hAnsi="Courier New" w:cs="Courier New"/>
                </w:rPr>
                <w:tab/>
                <w:delText>4 84.951442</w:delText>
              </w:r>
            </w:del>
          </w:p>
        </w:tc>
      </w:tr>
    </w:tbl>
    <w:p w14:paraId="6BB2E514" w14:textId="2F09D1B3" w:rsidR="00CB7E31" w:rsidDel="009E4857" w:rsidRDefault="00000000">
      <w:pPr>
        <w:tabs>
          <w:tab w:val="center" w:pos="817"/>
          <w:tab w:val="center" w:pos="1962"/>
          <w:tab w:val="center" w:pos="3509"/>
          <w:tab w:val="center" w:pos="4654"/>
          <w:tab w:val="center" w:pos="5685"/>
          <w:tab w:val="center" w:pos="6659"/>
          <w:tab w:val="center" w:pos="8377"/>
        </w:tabs>
        <w:spacing w:after="277" w:line="271" w:lineRule="auto"/>
        <w:rPr>
          <w:del w:id="3180" w:author="Jose Eduardo VIU" w:date="2023-04-01T20:51:00Z"/>
        </w:rPr>
      </w:pPr>
      <w:del w:id="3181" w:author="Jose Eduardo VIU" w:date="2023-04-01T20:51:00Z">
        <w:r w:rsidDel="009E4857">
          <w:tab/>
        </w:r>
        <w:r w:rsidDel="009E4857">
          <w:rPr>
            <w:rFonts w:ascii="Courier New" w:eastAsia="Courier New" w:hAnsi="Courier New" w:cs="Courier New"/>
          </w:rPr>
          <w:delText>5280</w:delText>
        </w:r>
        <w:r w:rsidDel="009E4857">
          <w:rPr>
            <w:rFonts w:ascii="Courier New" w:eastAsia="Courier New" w:hAnsi="Courier New" w:cs="Courier New"/>
          </w:rPr>
          <w:tab/>
          <w:delText>204121</w:delText>
        </w:r>
        <w:r w:rsidDel="009E4857">
          <w:rPr>
            <w:rFonts w:ascii="Courier New" w:eastAsia="Courier New" w:hAnsi="Courier New" w:cs="Courier New"/>
          </w:rPr>
          <w:tab/>
          <w:delText>625</w:delText>
        </w:r>
        <w:r w:rsidDel="009E4857">
          <w:rPr>
            <w:rFonts w:ascii="Courier New" w:eastAsia="Courier New" w:hAnsi="Courier New" w:cs="Courier New"/>
          </w:rPr>
          <w:tab/>
          <w:delText>1</w:delText>
        </w:r>
        <w:r w:rsidDel="009E4857">
          <w:rPr>
            <w:rFonts w:ascii="Courier New" w:eastAsia="Courier New" w:hAnsi="Courier New" w:cs="Courier New"/>
          </w:rPr>
          <w:tab/>
          <w:delText>0</w:delText>
        </w:r>
        <w:r w:rsidDel="009E4857">
          <w:rPr>
            <w:rFonts w:ascii="Courier New" w:eastAsia="Courier New" w:hAnsi="Courier New" w:cs="Courier New"/>
          </w:rPr>
          <w:tab/>
          <w:delText>21</w:delText>
        </w:r>
        <w:r w:rsidDel="009E4857">
          <w:rPr>
            <w:rFonts w:ascii="Courier New" w:eastAsia="Courier New" w:hAnsi="Courier New" w:cs="Courier New"/>
          </w:rPr>
          <w:tab/>
          <w:delText>4 97.528509</w:delText>
        </w:r>
      </w:del>
    </w:p>
    <w:p w14:paraId="490B169E" w14:textId="0C1482D7" w:rsidR="00CB7E31" w:rsidDel="009E4857" w:rsidRDefault="00000000">
      <w:pPr>
        <w:tabs>
          <w:tab w:val="center" w:pos="1848"/>
          <w:tab w:val="center" w:pos="4425"/>
          <w:tab w:val="center" w:pos="7231"/>
        </w:tabs>
        <w:spacing w:after="3" w:line="271" w:lineRule="auto"/>
        <w:rPr>
          <w:del w:id="3182" w:author="Jose Eduardo VIU" w:date="2023-04-01T20:51:00Z"/>
        </w:rPr>
      </w:pPr>
      <w:del w:id="3183" w:author="Jose Eduardo VIU" w:date="2023-04-01T20:51:00Z">
        <w:r w:rsidDel="009E4857">
          <w:tab/>
        </w:r>
        <w:r w:rsidDel="009E4857">
          <w:rPr>
            <w:rFonts w:ascii="Courier New" w:eastAsia="Courier New" w:hAnsi="Courier New" w:cs="Courier New"/>
          </w:rPr>
          <w:delText>DiasMedios</w:delText>
        </w:r>
        <w:r w:rsidDel="009E4857">
          <w:rPr>
            <w:rFonts w:ascii="Courier New" w:eastAsia="Courier New" w:hAnsi="Courier New" w:cs="Courier New"/>
          </w:rPr>
          <w:tab/>
          <w:delText>GMD EntradaInicial …</w:delText>
        </w:r>
        <w:r w:rsidDel="009E4857">
          <w:rPr>
            <w:rFonts w:ascii="Courier New" w:eastAsia="Courier New" w:hAnsi="Courier New" w:cs="Courier New"/>
          </w:rPr>
          <w:tab/>
          <w:delText>na_rega \</w:delText>
        </w:r>
      </w:del>
    </w:p>
    <w:tbl>
      <w:tblPr>
        <w:tblStyle w:val="TableGrid"/>
        <w:tblW w:w="6873" w:type="dxa"/>
        <w:tblInd w:w="588" w:type="dxa"/>
        <w:tblLayout w:type="fixed"/>
        <w:tblLook w:val="04A0" w:firstRow="1" w:lastRow="0" w:firstColumn="1" w:lastColumn="0" w:noHBand="0" w:noVBand="1"/>
      </w:tblPr>
      <w:tblGrid>
        <w:gridCol w:w="3552"/>
        <w:gridCol w:w="3321"/>
      </w:tblGrid>
      <w:tr w:rsidR="00CB7E31" w:rsidDel="009E4857" w14:paraId="7EDFABC4" w14:textId="1EF16636">
        <w:trPr>
          <w:trHeight w:val="245"/>
          <w:del w:id="3184" w:author="Jose Eduardo VIU" w:date="2023-04-01T20:51:00Z"/>
        </w:trPr>
        <w:tc>
          <w:tcPr>
            <w:tcW w:w="3551" w:type="dxa"/>
          </w:tcPr>
          <w:p w14:paraId="496F8A08" w14:textId="42E393DF" w:rsidR="00CB7E31" w:rsidDel="009E4857" w:rsidRDefault="00000000">
            <w:pPr>
              <w:suppressAutoHyphens w:val="0"/>
              <w:spacing w:after="0"/>
              <w:rPr>
                <w:del w:id="3185" w:author="Jose Eduardo VIU" w:date="2023-04-01T20:51:00Z"/>
              </w:rPr>
            </w:pPr>
            <w:del w:id="3186" w:author="Jose Eduardo VIU" w:date="2023-04-01T20:51:00Z">
              <w:r w:rsidDel="009E4857">
                <w:rPr>
                  <w:rFonts w:ascii="Courier New" w:eastAsia="Courier New" w:hAnsi="Courier New" w:cs="Courier New"/>
                </w:rPr>
                <w:delText>3957 103.733356 0.817840</w:delText>
              </w:r>
            </w:del>
          </w:p>
        </w:tc>
        <w:tc>
          <w:tcPr>
            <w:tcW w:w="3321" w:type="dxa"/>
          </w:tcPr>
          <w:p w14:paraId="570F3E8E" w14:textId="109AD531" w:rsidR="00CB7E31" w:rsidDel="009E4857" w:rsidRDefault="00000000">
            <w:pPr>
              <w:suppressAutoHyphens w:val="0"/>
              <w:spacing w:after="0"/>
              <w:rPr>
                <w:del w:id="3187" w:author="Jose Eduardo VIU" w:date="2023-04-01T20:51:00Z"/>
              </w:rPr>
            </w:pPr>
            <w:del w:id="3188" w:author="Jose Eduardo VIU" w:date="2023-04-01T20:51:00Z">
              <w:r w:rsidDel="009E4857">
                <w:rPr>
                  <w:rFonts w:ascii="Courier New" w:eastAsia="Courier New" w:hAnsi="Courier New" w:cs="Courier New"/>
                </w:rPr>
                <w:delText>2017-12-04 … ES300261240028</w:delText>
              </w:r>
            </w:del>
          </w:p>
        </w:tc>
      </w:tr>
      <w:tr w:rsidR="00CB7E31" w:rsidDel="009E4857" w14:paraId="6579D47D" w14:textId="05482B51">
        <w:trPr>
          <w:trHeight w:val="271"/>
          <w:del w:id="3189" w:author="Jose Eduardo VIU" w:date="2023-04-01T20:51:00Z"/>
        </w:trPr>
        <w:tc>
          <w:tcPr>
            <w:tcW w:w="3551" w:type="dxa"/>
          </w:tcPr>
          <w:p w14:paraId="65CD8AC4" w14:textId="26047A7A" w:rsidR="00CB7E31" w:rsidDel="009E4857" w:rsidRDefault="00000000">
            <w:pPr>
              <w:suppressAutoHyphens w:val="0"/>
              <w:spacing w:after="0"/>
              <w:rPr>
                <w:del w:id="3190" w:author="Jose Eduardo VIU" w:date="2023-04-01T20:51:00Z"/>
              </w:rPr>
            </w:pPr>
            <w:del w:id="3191" w:author="Jose Eduardo VIU" w:date="2023-04-01T20:51:00Z">
              <w:r w:rsidDel="009E4857">
                <w:rPr>
                  <w:rFonts w:ascii="Courier New" w:eastAsia="Courier New" w:hAnsi="Courier New" w:cs="Courier New"/>
                </w:rPr>
                <w:delText>5277 108.700956 0.770080</w:delText>
              </w:r>
            </w:del>
          </w:p>
        </w:tc>
        <w:tc>
          <w:tcPr>
            <w:tcW w:w="3321" w:type="dxa"/>
          </w:tcPr>
          <w:p w14:paraId="1951781E" w14:textId="417A20C6" w:rsidR="00CB7E31" w:rsidDel="009E4857" w:rsidRDefault="00000000">
            <w:pPr>
              <w:suppressAutoHyphens w:val="0"/>
              <w:spacing w:after="0"/>
              <w:rPr>
                <w:del w:id="3192" w:author="Jose Eduardo VIU" w:date="2023-04-01T20:51:00Z"/>
              </w:rPr>
            </w:pPr>
            <w:del w:id="3193" w:author="Jose Eduardo VIU" w:date="2023-04-01T20:51:00Z">
              <w:r w:rsidDel="009E4857">
                <w:rPr>
                  <w:rFonts w:ascii="Courier New" w:eastAsia="Courier New" w:hAnsi="Courier New" w:cs="Courier New"/>
                </w:rPr>
                <w:delText>2021-05-03 … ES300241940002</w:delText>
              </w:r>
            </w:del>
          </w:p>
        </w:tc>
      </w:tr>
      <w:tr w:rsidR="00CB7E31" w:rsidDel="009E4857" w14:paraId="02077ADA" w14:textId="5B58EF75">
        <w:trPr>
          <w:trHeight w:val="271"/>
          <w:del w:id="3194" w:author="Jose Eduardo VIU" w:date="2023-04-01T20:51:00Z"/>
        </w:trPr>
        <w:tc>
          <w:tcPr>
            <w:tcW w:w="3551" w:type="dxa"/>
          </w:tcPr>
          <w:p w14:paraId="0DD9A517" w14:textId="26B24176" w:rsidR="00CB7E31" w:rsidDel="009E4857" w:rsidRDefault="00000000">
            <w:pPr>
              <w:suppressAutoHyphens w:val="0"/>
              <w:spacing w:after="0"/>
              <w:rPr>
                <w:del w:id="3195" w:author="Jose Eduardo VIU" w:date="2023-04-01T20:51:00Z"/>
              </w:rPr>
            </w:pPr>
            <w:del w:id="3196" w:author="Jose Eduardo VIU" w:date="2023-04-01T20:51:00Z">
              <w:r w:rsidDel="009E4857">
                <w:rPr>
                  <w:rFonts w:ascii="Courier New" w:eastAsia="Courier New" w:hAnsi="Courier New" w:cs="Courier New"/>
                </w:rPr>
                <w:delText>5278 114.547425 0.828320</w:delText>
              </w:r>
            </w:del>
          </w:p>
        </w:tc>
        <w:tc>
          <w:tcPr>
            <w:tcW w:w="3321" w:type="dxa"/>
          </w:tcPr>
          <w:p w14:paraId="719F297C" w14:textId="750BA8D5" w:rsidR="00CB7E31" w:rsidDel="009E4857" w:rsidRDefault="00000000">
            <w:pPr>
              <w:suppressAutoHyphens w:val="0"/>
              <w:spacing w:after="0"/>
              <w:rPr>
                <w:del w:id="3197" w:author="Jose Eduardo VIU" w:date="2023-04-01T20:51:00Z"/>
              </w:rPr>
            </w:pPr>
            <w:del w:id="3198" w:author="Jose Eduardo VIU" w:date="2023-04-01T20:51:00Z">
              <w:r w:rsidDel="009E4857">
                <w:rPr>
                  <w:rFonts w:ascii="Courier New" w:eastAsia="Courier New" w:hAnsi="Courier New" w:cs="Courier New"/>
                </w:rPr>
                <w:delText>2020-12-04 … ES300241940002</w:delText>
              </w:r>
            </w:del>
          </w:p>
        </w:tc>
      </w:tr>
      <w:tr w:rsidR="00CB7E31" w:rsidDel="009E4857" w14:paraId="033DA172" w14:textId="747155DF">
        <w:trPr>
          <w:trHeight w:val="271"/>
          <w:del w:id="3199" w:author="Jose Eduardo VIU" w:date="2023-04-01T20:51:00Z"/>
        </w:trPr>
        <w:tc>
          <w:tcPr>
            <w:tcW w:w="3551" w:type="dxa"/>
          </w:tcPr>
          <w:p w14:paraId="7400B9F6" w14:textId="2E8B0DE1" w:rsidR="00CB7E31" w:rsidDel="009E4857" w:rsidRDefault="00000000">
            <w:pPr>
              <w:suppressAutoHyphens w:val="0"/>
              <w:spacing w:after="0"/>
              <w:rPr>
                <w:del w:id="3200" w:author="Jose Eduardo VIU" w:date="2023-04-01T20:51:00Z"/>
              </w:rPr>
            </w:pPr>
            <w:del w:id="3201" w:author="Jose Eduardo VIU" w:date="2023-04-01T20:51:00Z">
              <w:r w:rsidDel="009E4857">
                <w:rPr>
                  <w:rFonts w:ascii="Courier New" w:eastAsia="Courier New" w:hAnsi="Courier New" w:cs="Courier New"/>
                </w:rPr>
                <w:delText>5279 109.050046 0.779013</w:delText>
              </w:r>
            </w:del>
          </w:p>
        </w:tc>
        <w:tc>
          <w:tcPr>
            <w:tcW w:w="3321" w:type="dxa"/>
          </w:tcPr>
          <w:p w14:paraId="5AEAF81F" w14:textId="468B98CA" w:rsidR="00CB7E31" w:rsidDel="009E4857" w:rsidRDefault="00000000">
            <w:pPr>
              <w:suppressAutoHyphens w:val="0"/>
              <w:spacing w:after="0"/>
              <w:rPr>
                <w:del w:id="3202" w:author="Jose Eduardo VIU" w:date="2023-04-01T20:51:00Z"/>
              </w:rPr>
            </w:pPr>
            <w:del w:id="3203" w:author="Jose Eduardo VIU" w:date="2023-04-01T20:51:00Z">
              <w:r w:rsidDel="009E4857">
                <w:rPr>
                  <w:rFonts w:ascii="Courier New" w:eastAsia="Courier New" w:hAnsi="Courier New" w:cs="Courier New"/>
                </w:rPr>
                <w:delText>2021-05-06 … ES300241940002</w:delText>
              </w:r>
            </w:del>
          </w:p>
        </w:tc>
      </w:tr>
      <w:tr w:rsidR="00CB7E31" w:rsidDel="009E4857" w14:paraId="0DFED219" w14:textId="36ED39E7">
        <w:trPr>
          <w:trHeight w:val="245"/>
          <w:del w:id="3204" w:author="Jose Eduardo VIU" w:date="2023-04-01T20:51:00Z"/>
        </w:trPr>
        <w:tc>
          <w:tcPr>
            <w:tcW w:w="3551" w:type="dxa"/>
          </w:tcPr>
          <w:p w14:paraId="6E674045" w14:textId="7D25D40F" w:rsidR="00CB7E31" w:rsidDel="009E4857" w:rsidRDefault="00000000">
            <w:pPr>
              <w:suppressAutoHyphens w:val="0"/>
              <w:spacing w:after="0"/>
              <w:rPr>
                <w:del w:id="3205" w:author="Jose Eduardo VIU" w:date="2023-04-01T20:51:00Z"/>
              </w:rPr>
            </w:pPr>
            <w:del w:id="3206" w:author="Jose Eduardo VIU" w:date="2023-04-01T20:51:00Z">
              <w:r w:rsidDel="009E4857">
                <w:rPr>
                  <w:rFonts w:ascii="Courier New" w:eastAsia="Courier New" w:hAnsi="Courier New" w:cs="Courier New"/>
                </w:rPr>
                <w:delText>5280 109.661638 0.889358</w:delText>
              </w:r>
            </w:del>
          </w:p>
        </w:tc>
        <w:tc>
          <w:tcPr>
            <w:tcW w:w="3321" w:type="dxa"/>
          </w:tcPr>
          <w:p w14:paraId="0A197735" w14:textId="10E4DC89" w:rsidR="00CB7E31" w:rsidDel="009E4857" w:rsidRDefault="00000000">
            <w:pPr>
              <w:suppressAutoHyphens w:val="0"/>
              <w:spacing w:after="0"/>
              <w:rPr>
                <w:del w:id="3207" w:author="Jose Eduardo VIU" w:date="2023-04-01T20:51:00Z"/>
              </w:rPr>
            </w:pPr>
            <w:del w:id="3208" w:author="Jose Eduardo VIU" w:date="2023-04-01T20:51:00Z">
              <w:r w:rsidDel="009E4857">
                <w:rPr>
                  <w:rFonts w:ascii="Courier New" w:eastAsia="Courier New" w:hAnsi="Courier New" w:cs="Courier New"/>
                </w:rPr>
                <w:delText>2020-12-04 … ES300241940002</w:delText>
              </w:r>
            </w:del>
          </w:p>
        </w:tc>
      </w:tr>
    </w:tbl>
    <w:p w14:paraId="03CEB226" w14:textId="517FDF1D" w:rsidR="00CB7E31" w:rsidDel="009E4857" w:rsidRDefault="00000000">
      <w:pPr>
        <w:spacing w:after="0"/>
        <w:ind w:left="10" w:right="241" w:hanging="10"/>
        <w:jc w:val="right"/>
        <w:rPr>
          <w:del w:id="3209" w:author="Jose Eduardo VIU" w:date="2023-04-01T20:51:00Z"/>
        </w:rPr>
      </w:pPr>
      <w:del w:id="3210" w:author="Jose Eduardo VIU" w:date="2023-04-01T20:51:00Z">
        <w:r w:rsidDel="009E4857">
          <w:rPr>
            <w:rFonts w:ascii="Courier New" w:eastAsia="Courier New" w:hAnsi="Courier New" w:cs="Courier New"/>
          </w:rPr>
          <w:delText>se_nombre PesoEntMedio PesoRecMedio NumBajas GPS_Longitud \</w:delText>
        </w:r>
      </w:del>
    </w:p>
    <w:tbl>
      <w:tblPr>
        <w:tblStyle w:val="TableGrid"/>
        <w:tblW w:w="8705" w:type="dxa"/>
        <w:tblInd w:w="588" w:type="dxa"/>
        <w:tblLayout w:type="fixed"/>
        <w:tblLook w:val="04A0" w:firstRow="1" w:lastRow="0" w:firstColumn="1" w:lastColumn="0" w:noHBand="0" w:noVBand="1"/>
      </w:tblPr>
      <w:tblGrid>
        <w:gridCol w:w="685"/>
        <w:gridCol w:w="7623"/>
        <w:gridCol w:w="397"/>
      </w:tblGrid>
      <w:tr w:rsidR="00CB7E31" w:rsidDel="009E4857" w14:paraId="3FF41635" w14:textId="43400894">
        <w:trPr>
          <w:trHeight w:val="245"/>
          <w:del w:id="3211" w:author="Jose Eduardo VIU" w:date="2023-04-01T20:51:00Z"/>
        </w:trPr>
        <w:tc>
          <w:tcPr>
            <w:tcW w:w="8308" w:type="dxa"/>
            <w:gridSpan w:val="2"/>
          </w:tcPr>
          <w:p w14:paraId="2B94FD99" w14:textId="448D2D03" w:rsidR="00CB7E31" w:rsidDel="009E4857" w:rsidRDefault="00000000">
            <w:pPr>
              <w:tabs>
                <w:tab w:val="center" w:pos="4066"/>
                <w:tab w:val="center" w:pos="5498"/>
                <w:tab w:val="center" w:pos="6815"/>
              </w:tabs>
              <w:suppressAutoHyphens w:val="0"/>
              <w:spacing w:after="0"/>
              <w:rPr>
                <w:del w:id="3212" w:author="Jose Eduardo VIU" w:date="2023-04-01T20:51:00Z"/>
              </w:rPr>
            </w:pPr>
            <w:del w:id="3213" w:author="Jose Eduardo VIU" w:date="2023-04-01T20:51:00Z">
              <w:r w:rsidDel="009E4857">
                <w:rPr>
                  <w:rFonts w:ascii="Courier New" w:eastAsia="Courier New" w:hAnsi="Courier New" w:cs="Courier New"/>
                </w:rPr>
                <w:delText>3957 MACHO ENTERO + HEMBRA</w:delText>
              </w:r>
              <w:r w:rsidDel="009E4857">
                <w:rPr>
                  <w:rFonts w:ascii="Courier New" w:eastAsia="Courier New" w:hAnsi="Courier New" w:cs="Courier New"/>
                </w:rPr>
                <w:tab/>
                <w:delText>28.863920</w:delText>
              </w:r>
              <w:r w:rsidDel="009E4857">
                <w:rPr>
                  <w:rFonts w:ascii="Courier New" w:eastAsia="Courier New" w:hAnsi="Courier New" w:cs="Courier New"/>
                </w:rPr>
                <w:tab/>
                <w:delText>113.701211</w:delText>
              </w:r>
              <w:r w:rsidDel="009E4857">
                <w:rPr>
                  <w:rFonts w:ascii="Courier New" w:eastAsia="Courier New" w:hAnsi="Courier New" w:cs="Courier New"/>
                </w:rPr>
                <w:tab/>
                <w:delText>116.0</w:delText>
              </w:r>
            </w:del>
          </w:p>
        </w:tc>
        <w:tc>
          <w:tcPr>
            <w:tcW w:w="397" w:type="dxa"/>
          </w:tcPr>
          <w:p w14:paraId="0DD1AD5A" w14:textId="07C8F3DD" w:rsidR="00CB7E31" w:rsidDel="009E4857" w:rsidRDefault="00000000">
            <w:pPr>
              <w:suppressAutoHyphens w:val="0"/>
              <w:spacing w:after="0"/>
              <w:rPr>
                <w:del w:id="3214" w:author="Jose Eduardo VIU" w:date="2023-04-01T20:51:00Z"/>
              </w:rPr>
            </w:pPr>
            <w:del w:id="3215" w:author="Jose Eduardo VIU" w:date="2023-04-01T20:51:00Z">
              <w:r w:rsidDel="009E4857">
                <w:rPr>
                  <w:rFonts w:ascii="Courier New" w:eastAsia="Courier New" w:hAnsi="Courier New" w:cs="Courier New"/>
                </w:rPr>
                <w:delText>NaN</w:delText>
              </w:r>
            </w:del>
          </w:p>
        </w:tc>
      </w:tr>
      <w:tr w:rsidR="00CB7E31" w:rsidDel="009E4857" w14:paraId="6312E1D3" w14:textId="6A3D94B1">
        <w:trPr>
          <w:trHeight w:val="271"/>
          <w:del w:id="3216" w:author="Jose Eduardo VIU" w:date="2023-04-01T20:51:00Z"/>
        </w:trPr>
        <w:tc>
          <w:tcPr>
            <w:tcW w:w="685" w:type="dxa"/>
          </w:tcPr>
          <w:p w14:paraId="1204D828" w14:textId="32839C99" w:rsidR="00CB7E31" w:rsidDel="009E4857" w:rsidRDefault="00000000">
            <w:pPr>
              <w:suppressAutoHyphens w:val="0"/>
              <w:spacing w:after="0"/>
              <w:rPr>
                <w:del w:id="3217" w:author="Jose Eduardo VIU" w:date="2023-04-01T20:51:00Z"/>
              </w:rPr>
            </w:pPr>
            <w:del w:id="3218" w:author="Jose Eduardo VIU" w:date="2023-04-01T20:51:00Z">
              <w:r w:rsidDel="009E4857">
                <w:rPr>
                  <w:rFonts w:ascii="Courier New" w:eastAsia="Courier New" w:hAnsi="Courier New" w:cs="Courier New"/>
                </w:rPr>
                <w:delText>5277</w:delText>
              </w:r>
            </w:del>
          </w:p>
        </w:tc>
        <w:tc>
          <w:tcPr>
            <w:tcW w:w="7623" w:type="dxa"/>
          </w:tcPr>
          <w:p w14:paraId="5EE53565" w14:textId="7323A1D0" w:rsidR="00CB7E31" w:rsidDel="009E4857" w:rsidRDefault="00000000">
            <w:pPr>
              <w:tabs>
                <w:tab w:val="center" w:pos="1718"/>
                <w:tab w:val="center" w:pos="3379"/>
                <w:tab w:val="center" w:pos="4811"/>
                <w:tab w:val="center" w:pos="6185"/>
              </w:tabs>
              <w:suppressAutoHyphens w:val="0"/>
              <w:spacing w:after="0"/>
              <w:rPr>
                <w:del w:id="3219" w:author="Jose Eduardo VIU" w:date="2023-04-01T20:51:00Z"/>
              </w:rPr>
            </w:pPr>
            <w:del w:id="3220" w:author="Jose Eduardo VIU" w:date="2023-04-01T20:51:00Z">
              <w:r w:rsidDel="009E4857">
                <w:tab/>
              </w:r>
              <w:r w:rsidDel="009E4857">
                <w:rPr>
                  <w:rFonts w:ascii="Courier New" w:eastAsia="Courier New" w:hAnsi="Courier New" w:cs="Courier New"/>
                </w:rPr>
                <w:delText>MACHO ENTERO</w:delText>
              </w:r>
              <w:r w:rsidDel="009E4857">
                <w:rPr>
                  <w:rFonts w:ascii="Courier New" w:eastAsia="Courier New" w:hAnsi="Courier New" w:cs="Courier New"/>
                </w:rPr>
                <w:tab/>
                <w:delText>24.688869</w:delText>
              </w:r>
              <w:r w:rsidDel="009E4857">
                <w:rPr>
                  <w:rFonts w:ascii="Courier New" w:eastAsia="Courier New" w:hAnsi="Courier New" w:cs="Courier New"/>
                </w:rPr>
                <w:tab/>
                <w:delText>108.397287</w:delText>
              </w:r>
              <w:r w:rsidDel="009E4857">
                <w:rPr>
                  <w:rFonts w:ascii="Courier New" w:eastAsia="Courier New" w:hAnsi="Courier New" w:cs="Courier New"/>
                </w:rPr>
                <w:tab/>
                <w:delText>64.0</w:delText>
              </w:r>
            </w:del>
          </w:p>
        </w:tc>
        <w:tc>
          <w:tcPr>
            <w:tcW w:w="397" w:type="dxa"/>
          </w:tcPr>
          <w:p w14:paraId="1A3E4CBE" w14:textId="5B65C4D9" w:rsidR="00CB7E31" w:rsidDel="009E4857" w:rsidRDefault="00000000">
            <w:pPr>
              <w:suppressAutoHyphens w:val="0"/>
              <w:spacing w:after="0"/>
              <w:rPr>
                <w:del w:id="3221" w:author="Jose Eduardo VIU" w:date="2023-04-01T20:51:00Z"/>
              </w:rPr>
            </w:pPr>
            <w:del w:id="3222" w:author="Jose Eduardo VIU" w:date="2023-04-01T20:51:00Z">
              <w:r w:rsidDel="009E4857">
                <w:rPr>
                  <w:rFonts w:ascii="Courier New" w:eastAsia="Courier New" w:hAnsi="Courier New" w:cs="Courier New"/>
                </w:rPr>
                <w:delText>NaN</w:delText>
              </w:r>
            </w:del>
          </w:p>
        </w:tc>
      </w:tr>
      <w:tr w:rsidR="00CB7E31" w:rsidDel="009E4857" w14:paraId="21B1D9EC" w14:textId="7FD7A37E">
        <w:trPr>
          <w:trHeight w:val="271"/>
          <w:del w:id="3223" w:author="Jose Eduardo VIU" w:date="2023-04-01T20:51:00Z"/>
        </w:trPr>
        <w:tc>
          <w:tcPr>
            <w:tcW w:w="685" w:type="dxa"/>
          </w:tcPr>
          <w:p w14:paraId="666E3C75" w14:textId="2136DCF9" w:rsidR="00CB7E31" w:rsidDel="009E4857" w:rsidRDefault="00000000">
            <w:pPr>
              <w:suppressAutoHyphens w:val="0"/>
              <w:spacing w:after="0"/>
              <w:rPr>
                <w:del w:id="3224" w:author="Jose Eduardo VIU" w:date="2023-04-01T20:51:00Z"/>
              </w:rPr>
            </w:pPr>
            <w:del w:id="3225" w:author="Jose Eduardo VIU" w:date="2023-04-01T20:51:00Z">
              <w:r w:rsidDel="009E4857">
                <w:rPr>
                  <w:rFonts w:ascii="Courier New" w:eastAsia="Courier New" w:hAnsi="Courier New" w:cs="Courier New"/>
                </w:rPr>
                <w:delText>5278</w:delText>
              </w:r>
            </w:del>
          </w:p>
        </w:tc>
        <w:tc>
          <w:tcPr>
            <w:tcW w:w="7623" w:type="dxa"/>
          </w:tcPr>
          <w:p w14:paraId="2E12486B" w14:textId="518E5F36" w:rsidR="00CB7E31" w:rsidDel="009E4857" w:rsidRDefault="00000000">
            <w:pPr>
              <w:tabs>
                <w:tab w:val="center" w:pos="2062"/>
                <w:tab w:val="center" w:pos="3379"/>
                <w:tab w:val="center" w:pos="4811"/>
                <w:tab w:val="center" w:pos="6185"/>
              </w:tabs>
              <w:suppressAutoHyphens w:val="0"/>
              <w:spacing w:after="0"/>
              <w:rPr>
                <w:del w:id="3226" w:author="Jose Eduardo VIU" w:date="2023-04-01T20:51:00Z"/>
              </w:rPr>
            </w:pPr>
            <w:del w:id="3227" w:author="Jose Eduardo VIU" w:date="2023-04-01T20:51:00Z">
              <w:r w:rsidDel="009E4857">
                <w:tab/>
              </w:r>
              <w:r w:rsidDel="009E4857">
                <w:rPr>
                  <w:rFonts w:ascii="Courier New" w:eastAsia="Courier New" w:hAnsi="Courier New" w:cs="Courier New"/>
                </w:rPr>
                <w:delText>HEMBRA</w:delText>
              </w:r>
              <w:r w:rsidDel="009E4857">
                <w:rPr>
                  <w:rFonts w:ascii="Courier New" w:eastAsia="Courier New" w:hAnsi="Courier New" w:cs="Courier New"/>
                </w:rPr>
                <w:tab/>
                <w:delText>22.535682</w:delText>
              </w:r>
              <w:r w:rsidDel="009E4857">
                <w:rPr>
                  <w:rFonts w:ascii="Courier New" w:eastAsia="Courier New" w:hAnsi="Courier New" w:cs="Courier New"/>
                </w:rPr>
                <w:tab/>
                <w:delText>117.417614</w:delText>
              </w:r>
              <w:r w:rsidDel="009E4857">
                <w:rPr>
                  <w:rFonts w:ascii="Courier New" w:eastAsia="Courier New" w:hAnsi="Courier New" w:cs="Courier New"/>
                </w:rPr>
                <w:tab/>
                <w:delText>51.0</w:delText>
              </w:r>
            </w:del>
          </w:p>
        </w:tc>
        <w:tc>
          <w:tcPr>
            <w:tcW w:w="397" w:type="dxa"/>
          </w:tcPr>
          <w:p w14:paraId="0E710AA3" w14:textId="161D5F24" w:rsidR="00CB7E31" w:rsidDel="009E4857" w:rsidRDefault="00000000">
            <w:pPr>
              <w:suppressAutoHyphens w:val="0"/>
              <w:spacing w:after="0"/>
              <w:rPr>
                <w:del w:id="3228" w:author="Jose Eduardo VIU" w:date="2023-04-01T20:51:00Z"/>
              </w:rPr>
            </w:pPr>
            <w:del w:id="3229" w:author="Jose Eduardo VIU" w:date="2023-04-01T20:51:00Z">
              <w:r w:rsidDel="009E4857">
                <w:rPr>
                  <w:rFonts w:ascii="Courier New" w:eastAsia="Courier New" w:hAnsi="Courier New" w:cs="Courier New"/>
                </w:rPr>
                <w:delText>NaN</w:delText>
              </w:r>
            </w:del>
          </w:p>
        </w:tc>
      </w:tr>
      <w:tr w:rsidR="00CB7E31" w:rsidDel="009E4857" w14:paraId="752E4496" w14:textId="4D5FAA8B">
        <w:trPr>
          <w:trHeight w:val="271"/>
          <w:del w:id="3230" w:author="Jose Eduardo VIU" w:date="2023-04-01T20:51:00Z"/>
        </w:trPr>
        <w:tc>
          <w:tcPr>
            <w:tcW w:w="685" w:type="dxa"/>
          </w:tcPr>
          <w:p w14:paraId="3F01E9E2" w14:textId="620F5DC6" w:rsidR="00CB7E31" w:rsidDel="009E4857" w:rsidRDefault="00000000">
            <w:pPr>
              <w:suppressAutoHyphens w:val="0"/>
              <w:spacing w:after="0"/>
              <w:rPr>
                <w:del w:id="3231" w:author="Jose Eduardo VIU" w:date="2023-04-01T20:51:00Z"/>
              </w:rPr>
            </w:pPr>
            <w:del w:id="3232" w:author="Jose Eduardo VIU" w:date="2023-04-01T20:51:00Z">
              <w:r w:rsidDel="009E4857">
                <w:rPr>
                  <w:rFonts w:ascii="Courier New" w:eastAsia="Courier New" w:hAnsi="Courier New" w:cs="Courier New"/>
                </w:rPr>
                <w:delText>5279</w:delText>
              </w:r>
            </w:del>
          </w:p>
        </w:tc>
        <w:tc>
          <w:tcPr>
            <w:tcW w:w="7623" w:type="dxa"/>
          </w:tcPr>
          <w:p w14:paraId="477650F4" w14:textId="510EF38D" w:rsidR="00CB7E31" w:rsidDel="009E4857" w:rsidRDefault="00000000">
            <w:pPr>
              <w:tabs>
                <w:tab w:val="center" w:pos="1718"/>
                <w:tab w:val="center" w:pos="3379"/>
                <w:tab w:val="center" w:pos="4811"/>
                <w:tab w:val="center" w:pos="6185"/>
              </w:tabs>
              <w:suppressAutoHyphens w:val="0"/>
              <w:spacing w:after="0"/>
              <w:rPr>
                <w:del w:id="3233" w:author="Jose Eduardo VIU" w:date="2023-04-01T20:51:00Z"/>
              </w:rPr>
            </w:pPr>
            <w:del w:id="3234" w:author="Jose Eduardo VIU" w:date="2023-04-01T20:51:00Z">
              <w:r w:rsidDel="009E4857">
                <w:tab/>
              </w:r>
              <w:r w:rsidDel="009E4857">
                <w:rPr>
                  <w:rFonts w:ascii="Courier New" w:eastAsia="Courier New" w:hAnsi="Courier New" w:cs="Courier New"/>
                </w:rPr>
                <w:delText>MACHO ENTERO</w:delText>
              </w:r>
              <w:r w:rsidDel="009E4857">
                <w:rPr>
                  <w:rFonts w:ascii="Courier New" w:eastAsia="Courier New" w:hAnsi="Courier New" w:cs="Courier New"/>
                </w:rPr>
                <w:tab/>
                <w:delText>23.702348</w:delText>
              </w:r>
              <w:r w:rsidDel="009E4857">
                <w:rPr>
                  <w:rFonts w:ascii="Courier New" w:eastAsia="Courier New" w:hAnsi="Courier New" w:cs="Courier New"/>
                </w:rPr>
                <w:tab/>
                <w:delText>108.653790</w:delText>
              </w:r>
              <w:r w:rsidDel="009E4857">
                <w:rPr>
                  <w:rFonts w:ascii="Courier New" w:eastAsia="Courier New" w:hAnsi="Courier New" w:cs="Courier New"/>
                </w:rPr>
                <w:tab/>
                <w:delText>76.0</w:delText>
              </w:r>
            </w:del>
          </w:p>
        </w:tc>
        <w:tc>
          <w:tcPr>
            <w:tcW w:w="397" w:type="dxa"/>
          </w:tcPr>
          <w:p w14:paraId="210C6FEB" w14:textId="7C90782F" w:rsidR="00CB7E31" w:rsidDel="009E4857" w:rsidRDefault="00000000">
            <w:pPr>
              <w:suppressAutoHyphens w:val="0"/>
              <w:spacing w:after="0"/>
              <w:rPr>
                <w:del w:id="3235" w:author="Jose Eduardo VIU" w:date="2023-04-01T20:51:00Z"/>
              </w:rPr>
            </w:pPr>
            <w:del w:id="3236" w:author="Jose Eduardo VIU" w:date="2023-04-01T20:51:00Z">
              <w:r w:rsidDel="009E4857">
                <w:rPr>
                  <w:rFonts w:ascii="Courier New" w:eastAsia="Courier New" w:hAnsi="Courier New" w:cs="Courier New"/>
                </w:rPr>
                <w:delText>NaN</w:delText>
              </w:r>
            </w:del>
          </w:p>
        </w:tc>
      </w:tr>
      <w:tr w:rsidR="00CB7E31" w:rsidDel="009E4857" w14:paraId="3A22D311" w14:textId="299EE0A5">
        <w:trPr>
          <w:trHeight w:val="813"/>
          <w:del w:id="3237" w:author="Jose Eduardo VIU" w:date="2023-04-01T20:51:00Z"/>
        </w:trPr>
        <w:tc>
          <w:tcPr>
            <w:tcW w:w="685" w:type="dxa"/>
          </w:tcPr>
          <w:p w14:paraId="0B0A33DE" w14:textId="2F1E4A04" w:rsidR="00CB7E31" w:rsidDel="009E4857" w:rsidRDefault="00000000">
            <w:pPr>
              <w:suppressAutoHyphens w:val="0"/>
              <w:spacing w:after="0"/>
              <w:rPr>
                <w:del w:id="3238" w:author="Jose Eduardo VIU" w:date="2023-04-01T20:51:00Z"/>
              </w:rPr>
            </w:pPr>
            <w:del w:id="3239" w:author="Jose Eduardo VIU" w:date="2023-04-01T20:51:00Z">
              <w:r w:rsidDel="009E4857">
                <w:rPr>
                  <w:rFonts w:ascii="Courier New" w:eastAsia="Courier New" w:hAnsi="Courier New" w:cs="Courier New"/>
                </w:rPr>
                <w:delText>5280</w:delText>
              </w:r>
            </w:del>
          </w:p>
        </w:tc>
        <w:tc>
          <w:tcPr>
            <w:tcW w:w="7623" w:type="dxa"/>
          </w:tcPr>
          <w:p w14:paraId="21748B6A" w14:textId="7D6BC774" w:rsidR="00CB7E31" w:rsidDel="009E4857" w:rsidRDefault="00000000">
            <w:pPr>
              <w:suppressAutoHyphens w:val="0"/>
              <w:spacing w:after="0"/>
              <w:ind w:firstLine="1031"/>
              <w:rPr>
                <w:del w:id="3240" w:author="Jose Eduardo VIU" w:date="2023-04-01T20:51:00Z"/>
              </w:rPr>
            </w:pPr>
            <w:del w:id="3241" w:author="Jose Eduardo VIU" w:date="2023-04-01T20:51:00Z">
              <w:r w:rsidDel="009E4857">
                <w:rPr>
                  <w:rFonts w:ascii="Courier New" w:eastAsia="Courier New" w:hAnsi="Courier New" w:cs="Courier New"/>
                </w:rPr>
                <w:delText>MACHO ENTERO</w:delText>
              </w:r>
              <w:r w:rsidDel="009E4857">
                <w:rPr>
                  <w:rFonts w:ascii="Courier New" w:eastAsia="Courier New" w:hAnsi="Courier New" w:cs="Courier New"/>
                </w:rPr>
                <w:tab/>
                <w:delText>22.660912</w:delText>
              </w:r>
              <w:r w:rsidDel="009E4857">
                <w:rPr>
                  <w:rFonts w:ascii="Courier New" w:eastAsia="Courier New" w:hAnsi="Courier New" w:cs="Courier New"/>
                </w:rPr>
                <w:tab/>
                <w:delText>120.189421</w:delText>
              </w:r>
              <w:r w:rsidDel="009E4857">
                <w:rPr>
                  <w:rFonts w:ascii="Courier New" w:eastAsia="Courier New" w:hAnsi="Courier New" w:cs="Courier New"/>
                </w:rPr>
                <w:tab/>
                <w:delText>49.0 GPS_Latitud gr_codpos</w:delText>
              </w:r>
              <w:r w:rsidDel="009E4857">
                <w:rPr>
                  <w:rFonts w:ascii="Courier New" w:eastAsia="Courier New" w:hAnsi="Courier New" w:cs="Courier New"/>
                </w:rPr>
                <w:tab/>
                <w:delText>gr_poblacion KgPiensoTotal</w:delText>
              </w:r>
            </w:del>
          </w:p>
        </w:tc>
        <w:tc>
          <w:tcPr>
            <w:tcW w:w="397" w:type="dxa"/>
          </w:tcPr>
          <w:p w14:paraId="0F152B17" w14:textId="7993793C" w:rsidR="00CB7E31" w:rsidDel="009E4857" w:rsidRDefault="00000000">
            <w:pPr>
              <w:suppressAutoHyphens w:val="0"/>
              <w:spacing w:after="0"/>
              <w:rPr>
                <w:del w:id="3242" w:author="Jose Eduardo VIU" w:date="2023-04-01T20:51:00Z"/>
              </w:rPr>
            </w:pPr>
            <w:del w:id="3243" w:author="Jose Eduardo VIU" w:date="2023-04-01T20:51:00Z">
              <w:r w:rsidDel="009E4857">
                <w:rPr>
                  <w:rFonts w:ascii="Courier New" w:eastAsia="Courier New" w:hAnsi="Courier New" w:cs="Courier New"/>
                </w:rPr>
                <w:delText>NaN</w:delText>
              </w:r>
            </w:del>
          </w:p>
        </w:tc>
      </w:tr>
      <w:tr w:rsidR="00CB7E31" w:rsidDel="009E4857" w14:paraId="7C688BB3" w14:textId="71201E8D">
        <w:trPr>
          <w:trHeight w:val="271"/>
          <w:del w:id="3244" w:author="Jose Eduardo VIU" w:date="2023-04-01T20:51:00Z"/>
        </w:trPr>
        <w:tc>
          <w:tcPr>
            <w:tcW w:w="685" w:type="dxa"/>
          </w:tcPr>
          <w:p w14:paraId="6508187A" w14:textId="20AAC068" w:rsidR="00CB7E31" w:rsidDel="009E4857" w:rsidRDefault="00000000">
            <w:pPr>
              <w:suppressAutoHyphens w:val="0"/>
              <w:spacing w:after="0"/>
              <w:rPr>
                <w:del w:id="3245" w:author="Jose Eduardo VIU" w:date="2023-04-01T20:51:00Z"/>
              </w:rPr>
            </w:pPr>
            <w:del w:id="3246" w:author="Jose Eduardo VIU" w:date="2023-04-01T20:51:00Z">
              <w:r w:rsidDel="009E4857">
                <w:rPr>
                  <w:rFonts w:ascii="Courier New" w:eastAsia="Courier New" w:hAnsi="Courier New" w:cs="Courier New"/>
                </w:rPr>
                <w:delText>3957</w:delText>
              </w:r>
            </w:del>
          </w:p>
        </w:tc>
        <w:tc>
          <w:tcPr>
            <w:tcW w:w="7623" w:type="dxa"/>
          </w:tcPr>
          <w:p w14:paraId="029FF058" w14:textId="0D5A92AB" w:rsidR="00CB7E31" w:rsidDel="009E4857" w:rsidRDefault="00000000">
            <w:pPr>
              <w:tabs>
                <w:tab w:val="center" w:pos="1088"/>
                <w:tab w:val="center" w:pos="2119"/>
                <w:tab w:val="center" w:pos="4181"/>
                <w:tab w:val="center" w:pos="6415"/>
              </w:tabs>
              <w:suppressAutoHyphens w:val="0"/>
              <w:spacing w:after="0"/>
              <w:rPr>
                <w:del w:id="3247" w:author="Jose Eduardo VIU" w:date="2023-04-01T20:51:00Z"/>
              </w:rPr>
            </w:pPr>
            <w:del w:id="3248" w:author="Jose Eduardo VIU" w:date="2023-04-01T20:51:00Z">
              <w:r w:rsidDel="009E4857">
                <w:tab/>
              </w:r>
              <w:r w:rsidDel="009E4857">
                <w:rPr>
                  <w:rFonts w:ascii="Courier New" w:eastAsia="Courier New" w:hAnsi="Courier New" w:cs="Courier New"/>
                </w:rPr>
                <w:delText>NaN</w:delText>
              </w:r>
              <w:r w:rsidDel="009E4857">
                <w:rPr>
                  <w:rFonts w:ascii="Courier New" w:eastAsia="Courier New" w:hAnsi="Courier New" w:cs="Courier New"/>
                </w:rPr>
                <w:tab/>
                <w:delText>30850.0</w:delText>
              </w:r>
              <w:r w:rsidDel="009E4857">
                <w:rPr>
                  <w:rFonts w:ascii="Courier New" w:eastAsia="Courier New" w:hAnsi="Courier New" w:cs="Courier New"/>
                </w:rPr>
                <w:tab/>
                <w:delText>TOTANA (MURCIA)</w:delText>
              </w:r>
              <w:r w:rsidDel="009E4857">
                <w:rPr>
                  <w:rFonts w:ascii="Courier New" w:eastAsia="Courier New" w:hAnsi="Courier New" w:cs="Courier New"/>
                </w:rPr>
                <w:tab/>
                <w:delText>532060</w:delText>
              </w:r>
            </w:del>
          </w:p>
        </w:tc>
        <w:tc>
          <w:tcPr>
            <w:tcW w:w="397" w:type="dxa"/>
          </w:tcPr>
          <w:p w14:paraId="4CD40249" w14:textId="66B96337" w:rsidR="00CB7E31" w:rsidDel="009E4857" w:rsidRDefault="00CB7E31">
            <w:pPr>
              <w:suppressAutoHyphens w:val="0"/>
              <w:rPr>
                <w:del w:id="3249" w:author="Jose Eduardo VIU" w:date="2023-04-01T20:51:00Z"/>
              </w:rPr>
            </w:pPr>
          </w:p>
        </w:tc>
      </w:tr>
      <w:tr w:rsidR="00CB7E31" w:rsidDel="009E4857" w14:paraId="04C66C43" w14:textId="7FF2E24F">
        <w:trPr>
          <w:trHeight w:val="271"/>
          <w:del w:id="3250" w:author="Jose Eduardo VIU" w:date="2023-04-01T20:51:00Z"/>
        </w:trPr>
        <w:tc>
          <w:tcPr>
            <w:tcW w:w="685" w:type="dxa"/>
          </w:tcPr>
          <w:p w14:paraId="51C4596C" w14:textId="716216CB" w:rsidR="00CB7E31" w:rsidDel="009E4857" w:rsidRDefault="00000000">
            <w:pPr>
              <w:suppressAutoHyphens w:val="0"/>
              <w:spacing w:after="0"/>
              <w:rPr>
                <w:del w:id="3251" w:author="Jose Eduardo VIU" w:date="2023-04-01T20:51:00Z"/>
              </w:rPr>
            </w:pPr>
            <w:del w:id="3252" w:author="Jose Eduardo VIU" w:date="2023-04-01T20:51:00Z">
              <w:r w:rsidDel="009E4857">
                <w:rPr>
                  <w:rFonts w:ascii="Courier New" w:eastAsia="Courier New" w:hAnsi="Courier New" w:cs="Courier New"/>
                </w:rPr>
                <w:delText>5277</w:delText>
              </w:r>
            </w:del>
          </w:p>
        </w:tc>
        <w:tc>
          <w:tcPr>
            <w:tcW w:w="7623" w:type="dxa"/>
          </w:tcPr>
          <w:p w14:paraId="74A766C3" w14:textId="37B17549" w:rsidR="00CB7E31" w:rsidDel="009E4857" w:rsidRDefault="00000000">
            <w:pPr>
              <w:tabs>
                <w:tab w:val="center" w:pos="1088"/>
                <w:tab w:val="center" w:pos="3379"/>
                <w:tab w:val="center" w:pos="6415"/>
              </w:tabs>
              <w:suppressAutoHyphens w:val="0"/>
              <w:spacing w:after="0"/>
              <w:rPr>
                <w:del w:id="3253" w:author="Jose Eduardo VIU" w:date="2023-04-01T20:51:00Z"/>
              </w:rPr>
            </w:pPr>
            <w:del w:id="3254" w:author="Jose Eduardo VIU" w:date="2023-04-01T20:51:00Z">
              <w:r w:rsidDel="009E4857">
                <w:tab/>
              </w:r>
              <w:r w:rsidDel="009E4857">
                <w:rPr>
                  <w:rFonts w:ascii="Courier New" w:eastAsia="Courier New" w:hAnsi="Courier New" w:cs="Courier New"/>
                </w:rPr>
                <w:delText>NaN</w:delText>
              </w:r>
              <w:r w:rsidDel="009E4857">
                <w:rPr>
                  <w:rFonts w:ascii="Courier New" w:eastAsia="Courier New" w:hAnsi="Courier New" w:cs="Courier New"/>
                </w:rPr>
                <w:tab/>
                <w:delText>30811.0 DIP. ORTILLO - LORCA</w:delText>
              </w:r>
              <w:r w:rsidDel="009E4857">
                <w:rPr>
                  <w:rFonts w:ascii="Courier New" w:eastAsia="Courier New" w:hAnsi="Courier New" w:cs="Courier New"/>
                </w:rPr>
                <w:tab/>
                <w:delText>301240</w:delText>
              </w:r>
            </w:del>
          </w:p>
        </w:tc>
        <w:tc>
          <w:tcPr>
            <w:tcW w:w="397" w:type="dxa"/>
          </w:tcPr>
          <w:p w14:paraId="551E4192" w14:textId="2DED340F" w:rsidR="00CB7E31" w:rsidDel="009E4857" w:rsidRDefault="00CB7E31">
            <w:pPr>
              <w:suppressAutoHyphens w:val="0"/>
              <w:rPr>
                <w:del w:id="3255" w:author="Jose Eduardo VIU" w:date="2023-04-01T20:51:00Z"/>
              </w:rPr>
            </w:pPr>
          </w:p>
        </w:tc>
      </w:tr>
      <w:tr w:rsidR="00CB7E31" w:rsidDel="009E4857" w14:paraId="632268C1" w14:textId="56CA240C">
        <w:trPr>
          <w:trHeight w:val="271"/>
          <w:del w:id="3256" w:author="Jose Eduardo VIU" w:date="2023-04-01T20:51:00Z"/>
        </w:trPr>
        <w:tc>
          <w:tcPr>
            <w:tcW w:w="685" w:type="dxa"/>
          </w:tcPr>
          <w:p w14:paraId="4B34013C" w14:textId="09CE257D" w:rsidR="00CB7E31" w:rsidDel="009E4857" w:rsidRDefault="00000000">
            <w:pPr>
              <w:suppressAutoHyphens w:val="0"/>
              <w:spacing w:after="0"/>
              <w:rPr>
                <w:del w:id="3257" w:author="Jose Eduardo VIU" w:date="2023-04-01T20:51:00Z"/>
              </w:rPr>
            </w:pPr>
            <w:del w:id="3258" w:author="Jose Eduardo VIU" w:date="2023-04-01T20:51:00Z">
              <w:r w:rsidDel="009E4857">
                <w:rPr>
                  <w:rFonts w:ascii="Courier New" w:eastAsia="Courier New" w:hAnsi="Courier New" w:cs="Courier New"/>
                </w:rPr>
                <w:delText>5278</w:delText>
              </w:r>
            </w:del>
          </w:p>
        </w:tc>
        <w:tc>
          <w:tcPr>
            <w:tcW w:w="7623" w:type="dxa"/>
          </w:tcPr>
          <w:p w14:paraId="25202BCC" w14:textId="6C695499" w:rsidR="00CB7E31" w:rsidDel="009E4857" w:rsidRDefault="00000000">
            <w:pPr>
              <w:tabs>
                <w:tab w:val="center" w:pos="1088"/>
                <w:tab w:val="center" w:pos="3379"/>
                <w:tab w:val="center" w:pos="6357"/>
              </w:tabs>
              <w:suppressAutoHyphens w:val="0"/>
              <w:spacing w:after="0"/>
              <w:rPr>
                <w:del w:id="3259" w:author="Jose Eduardo VIU" w:date="2023-04-01T20:51:00Z"/>
              </w:rPr>
            </w:pPr>
            <w:del w:id="3260" w:author="Jose Eduardo VIU" w:date="2023-04-01T20:51:00Z">
              <w:r w:rsidDel="009E4857">
                <w:tab/>
              </w:r>
              <w:r w:rsidDel="009E4857">
                <w:rPr>
                  <w:rFonts w:ascii="Courier New" w:eastAsia="Courier New" w:hAnsi="Courier New" w:cs="Courier New"/>
                </w:rPr>
                <w:delText>NaN</w:delText>
              </w:r>
              <w:r w:rsidDel="009E4857">
                <w:rPr>
                  <w:rFonts w:ascii="Courier New" w:eastAsia="Courier New" w:hAnsi="Courier New" w:cs="Courier New"/>
                </w:rPr>
                <w:tab/>
                <w:delText>30811.0 DIP. ORTILLO - LORCA</w:delText>
              </w:r>
              <w:r w:rsidDel="009E4857">
                <w:rPr>
                  <w:rFonts w:ascii="Courier New" w:eastAsia="Courier New" w:hAnsi="Courier New" w:cs="Courier New"/>
                </w:rPr>
                <w:tab/>
                <w:delText>1841585</w:delText>
              </w:r>
            </w:del>
          </w:p>
        </w:tc>
        <w:tc>
          <w:tcPr>
            <w:tcW w:w="397" w:type="dxa"/>
          </w:tcPr>
          <w:p w14:paraId="5E3CF225" w14:textId="1FDF5B9C" w:rsidR="00CB7E31" w:rsidDel="009E4857" w:rsidRDefault="00CB7E31">
            <w:pPr>
              <w:suppressAutoHyphens w:val="0"/>
              <w:rPr>
                <w:del w:id="3261" w:author="Jose Eduardo VIU" w:date="2023-04-01T20:51:00Z"/>
              </w:rPr>
            </w:pPr>
          </w:p>
        </w:tc>
      </w:tr>
      <w:tr w:rsidR="00CB7E31" w:rsidDel="009E4857" w14:paraId="77DB09EF" w14:textId="0719E49B">
        <w:trPr>
          <w:trHeight w:val="271"/>
          <w:del w:id="3262" w:author="Jose Eduardo VIU" w:date="2023-04-01T20:51:00Z"/>
        </w:trPr>
        <w:tc>
          <w:tcPr>
            <w:tcW w:w="685" w:type="dxa"/>
          </w:tcPr>
          <w:p w14:paraId="3A19A2DC" w14:textId="59242A66" w:rsidR="00CB7E31" w:rsidDel="009E4857" w:rsidRDefault="00000000">
            <w:pPr>
              <w:suppressAutoHyphens w:val="0"/>
              <w:spacing w:after="0"/>
              <w:rPr>
                <w:del w:id="3263" w:author="Jose Eduardo VIU" w:date="2023-04-01T20:51:00Z"/>
              </w:rPr>
            </w:pPr>
            <w:del w:id="3264" w:author="Jose Eduardo VIU" w:date="2023-04-01T20:51:00Z">
              <w:r w:rsidDel="009E4857">
                <w:rPr>
                  <w:rFonts w:ascii="Courier New" w:eastAsia="Courier New" w:hAnsi="Courier New" w:cs="Courier New"/>
                </w:rPr>
                <w:delText>5279</w:delText>
              </w:r>
            </w:del>
          </w:p>
        </w:tc>
        <w:tc>
          <w:tcPr>
            <w:tcW w:w="7623" w:type="dxa"/>
          </w:tcPr>
          <w:p w14:paraId="0489973C" w14:textId="16ED8A10" w:rsidR="00CB7E31" w:rsidDel="009E4857" w:rsidRDefault="00000000">
            <w:pPr>
              <w:tabs>
                <w:tab w:val="center" w:pos="1088"/>
                <w:tab w:val="center" w:pos="3379"/>
                <w:tab w:val="center" w:pos="6415"/>
              </w:tabs>
              <w:suppressAutoHyphens w:val="0"/>
              <w:spacing w:after="0"/>
              <w:rPr>
                <w:del w:id="3265" w:author="Jose Eduardo VIU" w:date="2023-04-01T20:51:00Z"/>
              </w:rPr>
            </w:pPr>
            <w:del w:id="3266" w:author="Jose Eduardo VIU" w:date="2023-04-01T20:51:00Z">
              <w:r w:rsidDel="009E4857">
                <w:tab/>
              </w:r>
              <w:r w:rsidDel="009E4857">
                <w:rPr>
                  <w:rFonts w:ascii="Courier New" w:eastAsia="Courier New" w:hAnsi="Courier New" w:cs="Courier New"/>
                </w:rPr>
                <w:delText>NaN</w:delText>
              </w:r>
              <w:r w:rsidDel="009E4857">
                <w:rPr>
                  <w:rFonts w:ascii="Courier New" w:eastAsia="Courier New" w:hAnsi="Courier New" w:cs="Courier New"/>
                </w:rPr>
                <w:tab/>
                <w:delText>30811.0 DIP. ORTILLO - LORCA</w:delText>
              </w:r>
              <w:r w:rsidDel="009E4857">
                <w:rPr>
                  <w:rFonts w:ascii="Courier New" w:eastAsia="Courier New" w:hAnsi="Courier New" w:cs="Courier New"/>
                </w:rPr>
                <w:tab/>
                <w:delText>581780</w:delText>
              </w:r>
            </w:del>
          </w:p>
        </w:tc>
        <w:tc>
          <w:tcPr>
            <w:tcW w:w="397" w:type="dxa"/>
          </w:tcPr>
          <w:p w14:paraId="2D7B8CF3" w14:textId="31D658D0" w:rsidR="00CB7E31" w:rsidDel="009E4857" w:rsidRDefault="00CB7E31">
            <w:pPr>
              <w:suppressAutoHyphens w:val="0"/>
              <w:rPr>
                <w:del w:id="3267" w:author="Jose Eduardo VIU" w:date="2023-04-01T20:51:00Z"/>
              </w:rPr>
            </w:pPr>
          </w:p>
        </w:tc>
      </w:tr>
      <w:tr w:rsidR="00CB7E31" w:rsidDel="009E4857" w14:paraId="397967C0" w14:textId="19802A4F">
        <w:trPr>
          <w:trHeight w:val="245"/>
          <w:del w:id="3268" w:author="Jose Eduardo VIU" w:date="2023-04-01T20:51:00Z"/>
        </w:trPr>
        <w:tc>
          <w:tcPr>
            <w:tcW w:w="685" w:type="dxa"/>
          </w:tcPr>
          <w:p w14:paraId="291916DA" w14:textId="171FA3F0" w:rsidR="00CB7E31" w:rsidDel="009E4857" w:rsidRDefault="00000000">
            <w:pPr>
              <w:suppressAutoHyphens w:val="0"/>
              <w:spacing w:after="0"/>
              <w:rPr>
                <w:del w:id="3269" w:author="Jose Eduardo VIU" w:date="2023-04-01T20:51:00Z"/>
              </w:rPr>
            </w:pPr>
            <w:del w:id="3270" w:author="Jose Eduardo VIU" w:date="2023-04-01T20:51:00Z">
              <w:r w:rsidDel="009E4857">
                <w:rPr>
                  <w:rFonts w:ascii="Courier New" w:eastAsia="Courier New" w:hAnsi="Courier New" w:cs="Courier New"/>
                </w:rPr>
                <w:delText>5280</w:delText>
              </w:r>
            </w:del>
          </w:p>
        </w:tc>
        <w:tc>
          <w:tcPr>
            <w:tcW w:w="7623" w:type="dxa"/>
          </w:tcPr>
          <w:p w14:paraId="428E7AF1" w14:textId="4D4CAF54" w:rsidR="00CB7E31" w:rsidDel="009E4857" w:rsidRDefault="00000000">
            <w:pPr>
              <w:tabs>
                <w:tab w:val="center" w:pos="1088"/>
                <w:tab w:val="center" w:pos="3379"/>
                <w:tab w:val="center" w:pos="6415"/>
              </w:tabs>
              <w:suppressAutoHyphens w:val="0"/>
              <w:spacing w:after="0"/>
              <w:rPr>
                <w:del w:id="3271" w:author="Jose Eduardo VIU" w:date="2023-04-01T20:51:00Z"/>
              </w:rPr>
            </w:pPr>
            <w:del w:id="3272" w:author="Jose Eduardo VIU" w:date="2023-04-01T20:51:00Z">
              <w:r w:rsidDel="009E4857">
                <w:tab/>
              </w:r>
              <w:r w:rsidDel="009E4857">
                <w:rPr>
                  <w:rFonts w:ascii="Courier New" w:eastAsia="Courier New" w:hAnsi="Courier New" w:cs="Courier New"/>
                </w:rPr>
                <w:delText>NaN</w:delText>
              </w:r>
              <w:r w:rsidDel="009E4857">
                <w:rPr>
                  <w:rFonts w:ascii="Courier New" w:eastAsia="Courier New" w:hAnsi="Courier New" w:cs="Courier New"/>
                </w:rPr>
                <w:tab/>
                <w:delText>30811.0 DIP. ORTILLO - LORCA</w:delText>
              </w:r>
              <w:r w:rsidDel="009E4857">
                <w:rPr>
                  <w:rFonts w:ascii="Courier New" w:eastAsia="Courier New" w:hAnsi="Courier New" w:cs="Courier New"/>
                </w:rPr>
                <w:tab/>
                <w:delText>386520</w:delText>
              </w:r>
            </w:del>
          </w:p>
        </w:tc>
        <w:tc>
          <w:tcPr>
            <w:tcW w:w="397" w:type="dxa"/>
          </w:tcPr>
          <w:p w14:paraId="6F0F4FE8" w14:textId="11EF042F" w:rsidR="00CB7E31" w:rsidDel="009E4857" w:rsidRDefault="00CB7E31">
            <w:pPr>
              <w:suppressAutoHyphens w:val="0"/>
              <w:rPr>
                <w:del w:id="3273" w:author="Jose Eduardo VIU" w:date="2023-04-01T20:51:00Z"/>
              </w:rPr>
            </w:pPr>
          </w:p>
        </w:tc>
      </w:tr>
    </w:tbl>
    <w:p w14:paraId="018DFCF5" w14:textId="16BFD69C" w:rsidR="00CB7E31" w:rsidDel="009E4857" w:rsidRDefault="00000000">
      <w:pPr>
        <w:spacing w:after="253" w:line="271" w:lineRule="auto"/>
        <w:ind w:left="593" w:right="117" w:hanging="10"/>
        <w:rPr>
          <w:del w:id="3274" w:author="Jose Eduardo VIU" w:date="2023-04-01T20:51:00Z"/>
        </w:rPr>
      </w:pPr>
      <w:del w:id="3275" w:author="Jose Eduardo VIU" w:date="2023-04-01T20:51:00Z">
        <w:r w:rsidDel="009E4857">
          <w:rPr>
            <w:rFonts w:ascii="Courier New" w:eastAsia="Courier New" w:hAnsi="Courier New" w:cs="Courier New"/>
          </w:rPr>
          <w:delText>[5 rows x 23 columns]</w:delText>
        </w:r>
      </w:del>
    </w:p>
    <w:p w14:paraId="3F2DEC11" w14:textId="6F188CFB" w:rsidR="00CB7E31" w:rsidDel="009E4857" w:rsidRDefault="00000000">
      <w:pPr>
        <w:spacing w:after="252" w:line="271" w:lineRule="auto"/>
        <w:ind w:left="10" w:right="117" w:hanging="10"/>
        <w:rPr>
          <w:del w:id="3276" w:author="Jose Eduardo VIU" w:date="2023-04-01T20:51:00Z"/>
        </w:rPr>
      </w:pPr>
      <w:del w:id="3277" w:author="Jose Eduardo VIU" w:date="2023-04-01T20:51:00Z">
        <w:r>
          <w:rPr>
            <w:noProof/>
          </w:rPr>
          <w:pict w14:anchorId="0257AEF1">
            <v:group id="Group 31218" o:spid="_x0000_s2752" style="position:absolute;left:0;text-align:left;margin-left:25.9pt;margin-top:-3pt;width:468pt;height:19.55pt;z-index:-503316340" coordsize="59436,2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" o:allowincell="f">
              <v:shape id="Forma libre: forma 291" o:spid="_x0000_s2753" style="position:absolute;width:59436;height:2484;visibility:visible;mso-wrap-style:square;v-text-anchor:top" coordsize="16510,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" path="m70,l16440,v39,,70,31,70,70l16510,620v,39,-31,70,-70,70l70,690c31,690,,659,,620l,70c,31,31,,70,xe" fillcolor="#cfcfcf" stroked="f" strokeweight="0">
                <v:path arrowok="t"/>
              </v:shape>
              <v:shape id="Forma libre: forma 292" o:spid="_x0000_s2754" style="position:absolute;left:126;top:126;width:59180;height:2228;visibility:visible;mso-wrap-style:square;v-text-anchor:top" coordsize="16439,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" path="m35,l16405,v19,,35,16,35,35l16440,585v,19,-16,35,-35,35l35,620c16,620,,604,,585l,35c,16,16,,35,xe" fillcolor="#f7f7f7" stroked="f" strokeweight="0">
                <v:path arrowok="t"/>
              </v:shape>
            </v:group>
          </w:pict>
        </w:r>
        <w:r w:rsidR="007341E8" w:rsidDel="009E4857">
          <w:rPr>
            <w:rFonts w:ascii="Courier New" w:eastAsia="Courier New" w:hAnsi="Courier New" w:cs="Courier New"/>
            <w:color w:val="303F9F"/>
          </w:rPr>
          <w:delText xml:space="preserve">[ ]: </w:delText>
        </w:r>
        <w:r w:rsidR="007341E8" w:rsidDel="009E4857">
          <w:rPr>
            <w:rFonts w:ascii="Courier New" w:eastAsia="Courier New" w:hAnsi="Courier New" w:cs="Courier New"/>
          </w:rPr>
          <w:delText>df[df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GPS_Longitud</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isnull()]</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na_nombre</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unique()</w:delText>
        </w:r>
      </w:del>
    </w:p>
    <w:p w14:paraId="5FC61055" w14:textId="3B9EA0F2" w:rsidR="00CB7E31" w:rsidDel="009E4857" w:rsidRDefault="00000000">
      <w:pPr>
        <w:spacing w:after="205" w:line="271" w:lineRule="auto"/>
        <w:ind w:left="10" w:right="117" w:hanging="10"/>
        <w:rPr>
          <w:del w:id="3278" w:author="Jose Eduardo VIU" w:date="2023-04-01T20:51:00Z"/>
        </w:rPr>
      </w:pPr>
      <w:del w:id="3279" w:author="Jose Eduardo VIU" w:date="2023-04-01T20:51:00Z">
        <w:r w:rsidDel="009E4857">
          <w:rPr>
            <w:rFonts w:ascii="Courier New" w:eastAsia="Courier New" w:hAnsi="Courier New" w:cs="Courier New"/>
            <w:color w:val="D84315"/>
          </w:rPr>
          <w:delText xml:space="preserve">[ ]: </w:delText>
        </w:r>
        <w:r w:rsidDel="009E4857">
          <w:rPr>
            <w:rFonts w:ascii="Courier New" w:eastAsia="Courier New" w:hAnsi="Courier New" w:cs="Courier New"/>
          </w:rPr>
          <w:delText>array(['PASO DEL PINO (OLD)', 'SALGADO (BAJA)'], dtype=object)</w:delText>
        </w:r>
      </w:del>
    </w:p>
    <w:p w14:paraId="4C6D6F1C" w14:textId="7E1B3422" w:rsidR="00CB7E31" w:rsidDel="009E4857" w:rsidRDefault="00000000">
      <w:pPr>
        <w:spacing w:after="180" w:line="261" w:lineRule="auto"/>
        <w:ind w:left="513" w:hanging="10"/>
        <w:rPr>
          <w:del w:id="3280" w:author="Jose Eduardo VIU" w:date="2023-04-01T20:51:00Z"/>
        </w:rPr>
      </w:pPr>
      <w:del w:id="3281" w:author="Jose Eduardo VIU" w:date="2023-04-01T20:51:00Z">
        <w:r w:rsidDel="009E4857">
          <w:rPr>
            <w:rFonts w:ascii="Times New Roman" w:eastAsia="Times New Roman" w:hAnsi="Times New Roman" w:cs="Times New Roman"/>
          </w:rPr>
          <w:delText>Si vemos los nombre de las naves (</w:delText>
        </w:r>
        <w:r w:rsidDel="009E4857">
          <w:rPr>
            <w:rFonts w:ascii="Times New Roman" w:eastAsia="Times New Roman" w:hAnsi="Times New Roman" w:cs="Times New Roman"/>
            <w:b/>
          </w:rPr>
          <w:delText>na_nombre</w:delText>
        </w:r>
        <w:r w:rsidDel="009E4857">
          <w:rPr>
            <w:rFonts w:ascii="Times New Roman" w:eastAsia="Times New Roman" w:hAnsi="Times New Roman" w:cs="Times New Roman"/>
          </w:rPr>
          <w:delText>) de las granjas que no tenemos los datos de localización GPS, obtenemos: “PASO DEL PINO (OLD)” y “SALGADO (BAJA)”. Buscamos la localización de esta granja en otras filas del dataset, que se refieran a la misma granja para otro integrador y podemos rellenar estos valores por los valores reales. Las granjas a buscar son: “PASO DEL PINO” y “SALGADO”.</w:delText>
        </w:r>
      </w:del>
    </w:p>
    <w:p w14:paraId="1D4C6409" w14:textId="5EEB296E" w:rsidR="00CB7E31" w:rsidDel="009E4857" w:rsidRDefault="00000000">
      <w:pPr>
        <w:spacing w:after="5" w:line="266" w:lineRule="auto"/>
        <w:ind w:left="583" w:right="1018" w:hanging="598"/>
        <w:rPr>
          <w:del w:id="3282" w:author="Jose Eduardo VIU" w:date="2023-04-01T20:51:00Z"/>
        </w:rPr>
      </w:pPr>
      <w:del w:id="3283" w:author="Jose Eduardo VIU" w:date="2023-04-01T20:51:00Z">
        <w:r w:rsidDel="009E4857">
          <w:rPr>
            <w:rFonts w:ascii="Courier New" w:eastAsia="Courier New" w:hAnsi="Courier New" w:cs="Courier New"/>
            <w:color w:val="303F9F"/>
          </w:rPr>
          <w:delText xml:space="preserve">[ ]: </w:delText>
        </w:r>
        <w:r w:rsidDel="009E4857">
          <w:rPr>
            <w:rFonts w:ascii="Courier New" w:eastAsia="Courier New" w:hAnsi="Courier New" w:cs="Courier New"/>
          </w:rPr>
          <w:delText xml:space="preserve">granja_01 </w:delText>
        </w:r>
        <w:r w:rsidDel="009E4857">
          <w:rPr>
            <w:rFonts w:ascii="Courier New" w:eastAsia="Courier New" w:hAnsi="Courier New" w:cs="Courier New"/>
            <w:color w:val="666666"/>
          </w:rPr>
          <w:delText xml:space="preserve">= </w:delText>
        </w:r>
        <w:r w:rsidDel="009E4857">
          <w:rPr>
            <w:rFonts w:ascii="Courier New" w:eastAsia="Courier New" w:hAnsi="Courier New" w:cs="Courier New"/>
            <w:color w:val="BA2121"/>
          </w:rPr>
          <w:delText xml:space="preserve">'PASO DEL PINO (OLD)' </w:delText>
        </w:r>
        <w:r w:rsidDel="009E4857">
          <w:rPr>
            <w:rFonts w:ascii="Courier New" w:eastAsia="Courier New" w:hAnsi="Courier New" w:cs="Courier New"/>
          </w:rPr>
          <w:delText xml:space="preserve">latitud_01 </w:delText>
        </w:r>
        <w:r w:rsidDel="009E4857">
          <w:rPr>
            <w:rFonts w:ascii="Courier New" w:eastAsia="Courier New" w:hAnsi="Courier New" w:cs="Courier New"/>
            <w:color w:val="666666"/>
          </w:rPr>
          <w:delText xml:space="preserve">= </w:delText>
        </w:r>
        <w:r w:rsidDel="009E4857">
          <w:rPr>
            <w:rFonts w:ascii="Courier New" w:eastAsia="Courier New" w:hAnsi="Courier New" w:cs="Courier New"/>
          </w:rPr>
          <w:delText>df[df</w:delText>
        </w:r>
        <w:r w:rsidDel="009E4857">
          <w:rPr>
            <w:rFonts w:ascii="Courier New" w:eastAsia="Courier New" w:hAnsi="Courier New" w:cs="Courier New"/>
            <w:color w:val="666666"/>
          </w:rPr>
          <w:delText>.</w:delText>
        </w:r>
        <w:r w:rsidDel="009E4857">
          <w:rPr>
            <w:rFonts w:ascii="Courier New" w:eastAsia="Courier New" w:hAnsi="Courier New" w:cs="Courier New"/>
          </w:rPr>
          <w:delText>na_nombre</w:delText>
        </w:r>
        <w:r w:rsidDel="009E4857">
          <w:rPr>
            <w:rFonts w:ascii="Courier New" w:eastAsia="Courier New" w:hAnsi="Courier New" w:cs="Courier New"/>
            <w:color w:val="666666"/>
          </w:rPr>
          <w:delText>==</w:delText>
        </w:r>
        <w:r w:rsidDel="009E4857">
          <w:rPr>
            <w:rFonts w:ascii="Courier New" w:eastAsia="Courier New" w:hAnsi="Courier New" w:cs="Courier New"/>
            <w:color w:val="BA2121"/>
          </w:rPr>
          <w:delText>'PASO DEL PINO'</w:delText>
        </w:r>
        <w:r w:rsidDel="009E4857">
          <w:rPr>
            <w:rFonts w:ascii="Courier New" w:eastAsia="Courier New" w:hAnsi="Courier New" w:cs="Courier New"/>
          </w:rPr>
          <w:delText>][</w:delText>
        </w:r>
        <w:r w:rsidDel="009E4857">
          <w:rPr>
            <w:rFonts w:ascii="Courier New" w:eastAsia="Courier New" w:hAnsi="Courier New" w:cs="Courier New"/>
            <w:color w:val="BA2121"/>
          </w:rPr>
          <w:delText>'GPS_Latitud'</w:delText>
        </w:r>
        <w:r w:rsidDel="009E4857">
          <w:rPr>
            <w:rFonts w:ascii="Courier New" w:eastAsia="Courier New" w:hAnsi="Courier New" w:cs="Courier New"/>
          </w:rPr>
          <w:delText>]</w:delText>
        </w:r>
        <w:r w:rsidDel="009E4857">
          <w:rPr>
            <w:rFonts w:ascii="Courier New" w:eastAsia="Courier New" w:hAnsi="Courier New" w:cs="Courier New"/>
            <w:color w:val="666666"/>
          </w:rPr>
          <w:delText>.</w:delText>
        </w:r>
        <w:r w:rsidDel="009E4857">
          <w:rPr>
            <w:rFonts w:ascii="Courier New" w:eastAsia="Courier New" w:hAnsi="Courier New" w:cs="Courier New"/>
          </w:rPr>
          <w:delText xml:space="preserve">unique() longitud_01 </w:delText>
        </w:r>
        <w:r w:rsidDel="009E4857">
          <w:rPr>
            <w:rFonts w:ascii="Courier New" w:eastAsia="Courier New" w:hAnsi="Courier New" w:cs="Courier New"/>
            <w:color w:val="666666"/>
          </w:rPr>
          <w:delText xml:space="preserve">= </w:delText>
        </w:r>
        <w:r w:rsidDel="009E4857">
          <w:rPr>
            <w:rFonts w:ascii="Courier New" w:eastAsia="Courier New" w:hAnsi="Courier New" w:cs="Courier New"/>
          </w:rPr>
          <w:delText>df[df</w:delText>
        </w:r>
        <w:r w:rsidDel="009E4857">
          <w:rPr>
            <w:rFonts w:ascii="Courier New" w:eastAsia="Courier New" w:hAnsi="Courier New" w:cs="Courier New"/>
            <w:color w:val="666666"/>
          </w:rPr>
          <w:delText>.</w:delText>
        </w:r>
        <w:r w:rsidDel="009E4857">
          <w:rPr>
            <w:rFonts w:ascii="Courier New" w:eastAsia="Courier New" w:hAnsi="Courier New" w:cs="Courier New"/>
          </w:rPr>
          <w:delText>na_nombre</w:delText>
        </w:r>
        <w:r w:rsidDel="009E4857">
          <w:rPr>
            <w:rFonts w:ascii="Courier New" w:eastAsia="Courier New" w:hAnsi="Courier New" w:cs="Courier New"/>
            <w:color w:val="666666"/>
          </w:rPr>
          <w:delText>==</w:delText>
        </w:r>
        <w:r w:rsidDel="009E4857">
          <w:rPr>
            <w:rFonts w:ascii="Courier New" w:eastAsia="Courier New" w:hAnsi="Courier New" w:cs="Courier New"/>
            <w:color w:val="BA2121"/>
          </w:rPr>
          <w:delText>'PASO DEL PINO'</w:delText>
        </w:r>
        <w:r w:rsidDel="009E4857">
          <w:rPr>
            <w:rFonts w:ascii="Courier New" w:eastAsia="Courier New" w:hAnsi="Courier New" w:cs="Courier New"/>
          </w:rPr>
          <w:delText>][</w:delText>
        </w:r>
        <w:r w:rsidDel="009E4857">
          <w:rPr>
            <w:rFonts w:ascii="Courier New" w:eastAsia="Courier New" w:hAnsi="Courier New" w:cs="Courier New"/>
            <w:color w:val="BA2121"/>
          </w:rPr>
          <w:delText>'GPS_Longitud'</w:delText>
        </w:r>
        <w:r w:rsidDel="009E4857">
          <w:rPr>
            <w:rFonts w:ascii="Courier New" w:eastAsia="Courier New" w:hAnsi="Courier New" w:cs="Courier New"/>
          </w:rPr>
          <w:delText>]</w:delText>
        </w:r>
        <w:r w:rsidDel="009E4857">
          <w:rPr>
            <w:rFonts w:ascii="Courier New" w:eastAsia="Courier New" w:hAnsi="Courier New" w:cs="Courier New"/>
            <w:color w:val="666666"/>
          </w:rPr>
          <w:delText>.</w:delText>
        </w:r>
        <w:r w:rsidDel="009E4857">
          <w:rPr>
            <w:rFonts w:ascii="Courier New" w:eastAsia="Courier New" w:hAnsi="Courier New" w:cs="Courier New"/>
          </w:rPr>
          <w:delText xml:space="preserve">unique() </w:delText>
        </w:r>
        <w:r w:rsidDel="009E4857">
          <w:rPr>
            <w:rFonts w:ascii="Courier New" w:eastAsia="Courier New" w:hAnsi="Courier New" w:cs="Courier New"/>
            <w:color w:val="007F00"/>
          </w:rPr>
          <w:delText>print</w:delText>
        </w:r>
        <w:r w:rsidDel="009E4857">
          <w:rPr>
            <w:rFonts w:ascii="Courier New" w:eastAsia="Courier New" w:hAnsi="Courier New" w:cs="Courier New"/>
          </w:rPr>
          <w:delText>(</w:delText>
        </w:r>
        <w:r w:rsidDel="009E4857">
          <w:rPr>
            <w:rFonts w:ascii="Courier New" w:eastAsia="Courier New" w:hAnsi="Courier New" w:cs="Courier New"/>
            <w:color w:val="BA2121"/>
          </w:rPr>
          <w:delText>'Coordenadas Paso del Pino: Latitud='</w:delText>
        </w:r>
        <w:r w:rsidDel="009E4857">
          <w:rPr>
            <w:rFonts w:ascii="Courier New" w:eastAsia="Courier New" w:hAnsi="Courier New" w:cs="Courier New"/>
          </w:rPr>
          <w:delText>, latitud_01,</w:delText>
        </w:r>
        <w:r w:rsidDel="009E4857">
          <w:rPr>
            <w:rFonts w:ascii="Courier New" w:eastAsia="Courier New" w:hAnsi="Courier New" w:cs="Courier New"/>
            <w:color w:val="BA2121"/>
          </w:rPr>
          <w:delText>', Longitud='</w:delText>
        </w:r>
        <w:r w:rsidDel="009E4857">
          <w:rPr>
            <w:rFonts w:ascii="Courier New" w:eastAsia="Courier New" w:hAnsi="Courier New" w:cs="Courier New"/>
          </w:rPr>
          <w:delText>,</w:delText>
        </w:r>
        <w:r w:rsidDel="009E4857">
          <w:rPr>
            <w:rFonts w:ascii="Courier New" w:eastAsia="Courier New" w:hAnsi="Courier New" w:cs="Courier New"/>
            <w:color w:val="FF0000"/>
          </w:rPr>
          <w:delText>␣</w:delText>
        </w:r>
      </w:del>
    </w:p>
    <w:p w14:paraId="16A65F1A" w14:textId="5344C8F3" w:rsidR="00CB7E31" w:rsidDel="009E4857" w:rsidRDefault="00000000">
      <w:pPr>
        <w:spacing w:after="274" w:line="271" w:lineRule="auto"/>
        <w:ind w:left="583" w:right="2293" w:firstLine="163"/>
        <w:rPr>
          <w:del w:id="3284" w:author="Jose Eduardo VIU" w:date="2023-04-01T20:51:00Z"/>
        </w:rPr>
      </w:pPr>
      <w:del w:id="3285" w:author="Jose Eduardo VIU" w:date="2023-04-01T20:51:00Z">
        <w:r w:rsidDel="009E4857">
          <w:rPr>
            <w:rFonts w:ascii="Times New Roman" w:eastAsia="Times New Roman" w:hAnsi="Times New Roman" w:cs="Times New Roman"/>
            <w:color w:val="FF0000"/>
            <w:sz w:val="12"/>
          </w:rPr>
          <w:delText>↪</w:delText>
        </w:r>
        <w:r w:rsidDel="009E4857">
          <w:rPr>
            <w:rFonts w:ascii="Courier New" w:eastAsia="Courier New" w:hAnsi="Courier New" w:cs="Courier New"/>
          </w:rPr>
          <w:delText>longitud_01) df</w:delText>
        </w:r>
        <w:r w:rsidDel="009E4857">
          <w:rPr>
            <w:rFonts w:ascii="Courier New" w:eastAsia="Courier New" w:hAnsi="Courier New" w:cs="Courier New"/>
            <w:color w:val="666666"/>
          </w:rPr>
          <w:delText>.</w:delText>
        </w:r>
        <w:r w:rsidDel="009E4857">
          <w:rPr>
            <w:rFonts w:ascii="Courier New" w:eastAsia="Courier New" w:hAnsi="Courier New" w:cs="Courier New"/>
          </w:rPr>
          <w:delText>loc[df</w:delText>
        </w:r>
        <w:r w:rsidDel="009E4857">
          <w:rPr>
            <w:rFonts w:ascii="Courier New" w:eastAsia="Courier New" w:hAnsi="Courier New" w:cs="Courier New"/>
            <w:color w:val="666666"/>
          </w:rPr>
          <w:delText>.</w:delText>
        </w:r>
        <w:r w:rsidDel="009E4857">
          <w:rPr>
            <w:rFonts w:ascii="Courier New" w:eastAsia="Courier New" w:hAnsi="Courier New" w:cs="Courier New"/>
          </w:rPr>
          <w:delText>na_nombre</w:delText>
        </w:r>
        <w:r w:rsidDel="009E4857">
          <w:rPr>
            <w:rFonts w:ascii="Courier New" w:eastAsia="Courier New" w:hAnsi="Courier New" w:cs="Courier New"/>
            <w:color w:val="666666"/>
          </w:rPr>
          <w:delText>==</w:delText>
        </w:r>
        <w:r w:rsidDel="009E4857">
          <w:rPr>
            <w:rFonts w:ascii="Courier New" w:eastAsia="Courier New" w:hAnsi="Courier New" w:cs="Courier New"/>
          </w:rPr>
          <w:delText xml:space="preserve">granja_01, </w:delText>
        </w:r>
        <w:r w:rsidDel="009E4857">
          <w:rPr>
            <w:rFonts w:ascii="Courier New" w:eastAsia="Courier New" w:hAnsi="Courier New" w:cs="Courier New"/>
            <w:color w:val="BA2121"/>
          </w:rPr>
          <w:delText>'GPS_Latitud'</w:delText>
        </w:r>
        <w:r w:rsidDel="009E4857">
          <w:rPr>
            <w:rFonts w:ascii="Courier New" w:eastAsia="Courier New" w:hAnsi="Courier New" w:cs="Courier New"/>
          </w:rPr>
          <w:delText xml:space="preserve">] </w:delText>
        </w:r>
        <w:r w:rsidDel="009E4857">
          <w:rPr>
            <w:rFonts w:ascii="Courier New" w:eastAsia="Courier New" w:hAnsi="Courier New" w:cs="Courier New"/>
            <w:color w:val="666666"/>
          </w:rPr>
          <w:delText xml:space="preserve">= </w:delText>
        </w:r>
        <w:r w:rsidDel="009E4857">
          <w:rPr>
            <w:rFonts w:ascii="Courier New" w:eastAsia="Courier New" w:hAnsi="Courier New" w:cs="Courier New"/>
          </w:rPr>
          <w:delText>latitud_01 df</w:delText>
        </w:r>
        <w:r w:rsidDel="009E4857">
          <w:rPr>
            <w:rFonts w:ascii="Courier New" w:eastAsia="Courier New" w:hAnsi="Courier New" w:cs="Courier New"/>
            <w:color w:val="666666"/>
          </w:rPr>
          <w:delText>.</w:delText>
        </w:r>
        <w:r w:rsidDel="009E4857">
          <w:rPr>
            <w:rFonts w:ascii="Courier New" w:eastAsia="Courier New" w:hAnsi="Courier New" w:cs="Courier New"/>
          </w:rPr>
          <w:delText>loc[df</w:delText>
        </w:r>
        <w:r w:rsidDel="009E4857">
          <w:rPr>
            <w:rFonts w:ascii="Courier New" w:eastAsia="Courier New" w:hAnsi="Courier New" w:cs="Courier New"/>
            <w:color w:val="666666"/>
          </w:rPr>
          <w:delText>.</w:delText>
        </w:r>
        <w:r w:rsidDel="009E4857">
          <w:rPr>
            <w:rFonts w:ascii="Courier New" w:eastAsia="Courier New" w:hAnsi="Courier New" w:cs="Courier New"/>
          </w:rPr>
          <w:delText>na_nombre</w:delText>
        </w:r>
        <w:r w:rsidDel="009E4857">
          <w:rPr>
            <w:rFonts w:ascii="Courier New" w:eastAsia="Courier New" w:hAnsi="Courier New" w:cs="Courier New"/>
            <w:color w:val="666666"/>
          </w:rPr>
          <w:delText>==</w:delText>
        </w:r>
        <w:r w:rsidDel="009E4857">
          <w:rPr>
            <w:rFonts w:ascii="Courier New" w:eastAsia="Courier New" w:hAnsi="Courier New" w:cs="Courier New"/>
          </w:rPr>
          <w:delText xml:space="preserve">granja_01, </w:delText>
        </w:r>
        <w:r w:rsidDel="009E4857">
          <w:rPr>
            <w:rFonts w:ascii="Courier New" w:eastAsia="Courier New" w:hAnsi="Courier New" w:cs="Courier New"/>
            <w:color w:val="BA2121"/>
          </w:rPr>
          <w:delText>'GPS_Longitud'</w:delText>
        </w:r>
        <w:r w:rsidDel="009E4857">
          <w:rPr>
            <w:rFonts w:ascii="Courier New" w:eastAsia="Courier New" w:hAnsi="Courier New" w:cs="Courier New"/>
          </w:rPr>
          <w:delText xml:space="preserve">] </w:delText>
        </w:r>
        <w:r w:rsidDel="009E4857">
          <w:rPr>
            <w:rFonts w:ascii="Courier New" w:eastAsia="Courier New" w:hAnsi="Courier New" w:cs="Courier New"/>
            <w:color w:val="666666"/>
          </w:rPr>
          <w:delText xml:space="preserve">= </w:delText>
        </w:r>
        <w:r w:rsidDel="009E4857">
          <w:rPr>
            <w:rFonts w:ascii="Courier New" w:eastAsia="Courier New" w:hAnsi="Courier New" w:cs="Courier New"/>
          </w:rPr>
          <w:delText>longitud_01</w:delText>
        </w:r>
      </w:del>
    </w:p>
    <w:p w14:paraId="079B13E8" w14:textId="75F1FE78" w:rsidR="00CB7E31" w:rsidDel="009E4857" w:rsidRDefault="00000000">
      <w:pPr>
        <w:spacing w:after="5" w:line="266" w:lineRule="auto"/>
        <w:ind w:left="608" w:right="1018" w:hanging="10"/>
        <w:rPr>
          <w:del w:id="3286" w:author="Jose Eduardo VIU" w:date="2023-04-01T20:51:00Z"/>
        </w:rPr>
      </w:pPr>
      <w:del w:id="3287" w:author="Jose Eduardo VIU" w:date="2023-04-01T20:51:00Z">
        <w:r w:rsidDel="009E4857">
          <w:rPr>
            <w:rFonts w:ascii="Courier New" w:eastAsia="Courier New" w:hAnsi="Courier New" w:cs="Courier New"/>
          </w:rPr>
          <w:delText xml:space="preserve">granja_02 </w:delText>
        </w:r>
        <w:r w:rsidDel="009E4857">
          <w:rPr>
            <w:rFonts w:ascii="Courier New" w:eastAsia="Courier New" w:hAnsi="Courier New" w:cs="Courier New"/>
            <w:color w:val="666666"/>
          </w:rPr>
          <w:delText xml:space="preserve">= </w:delText>
        </w:r>
        <w:r w:rsidDel="009E4857">
          <w:rPr>
            <w:rFonts w:ascii="Courier New" w:eastAsia="Courier New" w:hAnsi="Courier New" w:cs="Courier New"/>
            <w:color w:val="BA2121"/>
          </w:rPr>
          <w:delText>'SALGADO (BAJA)'</w:delText>
        </w:r>
      </w:del>
    </w:p>
    <w:p w14:paraId="63576C3E" w14:textId="179BA826" w:rsidR="00CB7E31" w:rsidDel="009E4857" w:rsidRDefault="00000000">
      <w:pPr>
        <w:spacing w:after="279" w:line="271" w:lineRule="auto"/>
        <w:ind w:left="593" w:right="461" w:hanging="10"/>
        <w:rPr>
          <w:del w:id="3288" w:author="Jose Eduardo VIU" w:date="2023-04-01T20:51:00Z"/>
        </w:rPr>
      </w:pPr>
      <w:del w:id="3289" w:author="Jose Eduardo VIU" w:date="2023-04-01T20:51:00Z">
        <w:r>
          <w:rPr>
            <w:noProof/>
          </w:rPr>
          <w:pict w14:anchorId="63D922D4">
            <v:group id="Group 31219" o:spid="_x0000_s2749" style="position:absolute;left:0;text-align:left;margin-left:25.9pt;margin-top:-125.95pt;width:468pt;height:182pt;z-index:-503316339" coordsize="59436,23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" o:allowincell="f">
              <v:shape id="Forma libre: forma 294" o:spid="_x0000_s2750" style="position:absolute;width:59436;height:23115;visibility:visible;mso-wrap-style:square;v-text-anchor:top" coordsize="16510,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" path="m70,l16440,v39,,70,31,70,70l16510,6351v,39,-31,70,-70,70l70,6421c31,6421,,6390,,6351l,70c,31,31,,70,xe" fillcolor="#cfcfcf" stroked="f" strokeweight="0">
                <v:path arrowok="t"/>
              </v:shape>
              <v:shape id="Forma libre: forma 295" o:spid="_x0000_s2751" style="position:absolute;left:126;top:126;width:59180;height:22986;visibility:visible;mso-wrap-style:square;v-text-anchor:top" coordsize="16439,6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" path="m35,l16405,v19,,35,16,35,35l16440,6351v,19,-16,35,-35,35l35,6386c16,6386,,6370,,6351l,35c,16,16,,35,xe" fillcolor="#f7f7f7" stroked="f" strokeweight="0">
                <v:path arrowok="t"/>
              </v:shape>
            </v:group>
          </w:pict>
        </w:r>
        <w:r w:rsidR="007341E8" w:rsidDel="009E4857">
          <w:rPr>
            <w:rFonts w:ascii="Courier New" w:eastAsia="Courier New" w:hAnsi="Courier New" w:cs="Courier New"/>
          </w:rPr>
          <w:delText xml:space="preserve">latitud_02 </w:delText>
        </w:r>
        <w:r w:rsidR="007341E8" w:rsidDel="009E4857">
          <w:rPr>
            <w:rFonts w:ascii="Courier New" w:eastAsia="Courier New" w:hAnsi="Courier New" w:cs="Courier New"/>
            <w:color w:val="666666"/>
          </w:rPr>
          <w:delText xml:space="preserve">= </w:delText>
        </w:r>
        <w:r w:rsidR="007341E8" w:rsidDel="009E4857">
          <w:rPr>
            <w:rFonts w:ascii="Courier New" w:eastAsia="Courier New" w:hAnsi="Courier New" w:cs="Courier New"/>
          </w:rPr>
          <w:delText>df[df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na_nombre</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color w:val="BA2121"/>
          </w:rPr>
          <w:delText>'SALGADO'</w:delText>
        </w:r>
        <w:r w:rsidR="007341E8" w:rsidDel="009E4857">
          <w:rPr>
            <w:rFonts w:ascii="Courier New" w:eastAsia="Courier New" w:hAnsi="Courier New" w:cs="Courier New"/>
          </w:rPr>
          <w:delText>][</w:delText>
        </w:r>
        <w:r w:rsidR="007341E8" w:rsidDel="009E4857">
          <w:rPr>
            <w:rFonts w:ascii="Courier New" w:eastAsia="Courier New" w:hAnsi="Courier New" w:cs="Courier New"/>
            <w:color w:val="BA2121"/>
          </w:rPr>
          <w:delText>'GPS_Latitud'</w:delText>
        </w:r>
        <w:r w:rsidR="007341E8" w:rsidDel="009E4857">
          <w:rPr>
            <w:rFonts w:ascii="Courier New" w:eastAsia="Courier New" w:hAnsi="Courier New" w:cs="Courier New"/>
          </w:rPr>
          <w:delText>]</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 xml:space="preserve">unique() longitud_02 </w:delText>
        </w:r>
        <w:r w:rsidR="007341E8" w:rsidDel="009E4857">
          <w:rPr>
            <w:rFonts w:ascii="Courier New" w:eastAsia="Courier New" w:hAnsi="Courier New" w:cs="Courier New"/>
            <w:color w:val="666666"/>
          </w:rPr>
          <w:delText xml:space="preserve">= </w:delText>
        </w:r>
        <w:r w:rsidR="007341E8" w:rsidDel="009E4857">
          <w:rPr>
            <w:rFonts w:ascii="Courier New" w:eastAsia="Courier New" w:hAnsi="Courier New" w:cs="Courier New"/>
          </w:rPr>
          <w:delText>df[df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na_nombre</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color w:val="BA2121"/>
          </w:rPr>
          <w:delText>'SALGADO'</w:delText>
        </w:r>
        <w:r w:rsidR="007341E8" w:rsidDel="009E4857">
          <w:rPr>
            <w:rFonts w:ascii="Courier New" w:eastAsia="Courier New" w:hAnsi="Courier New" w:cs="Courier New"/>
          </w:rPr>
          <w:delText>][</w:delText>
        </w:r>
        <w:r w:rsidR="007341E8" w:rsidDel="009E4857">
          <w:rPr>
            <w:rFonts w:ascii="Courier New" w:eastAsia="Courier New" w:hAnsi="Courier New" w:cs="Courier New"/>
            <w:color w:val="BA2121"/>
          </w:rPr>
          <w:delText>'GPS_Longitud'</w:delText>
        </w:r>
        <w:r w:rsidR="007341E8" w:rsidDel="009E4857">
          <w:rPr>
            <w:rFonts w:ascii="Courier New" w:eastAsia="Courier New" w:hAnsi="Courier New" w:cs="Courier New"/>
          </w:rPr>
          <w:delText>]</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 xml:space="preserve">unique() </w:delText>
        </w:r>
        <w:r w:rsidR="007341E8" w:rsidDel="009E4857">
          <w:rPr>
            <w:rFonts w:ascii="Courier New" w:eastAsia="Courier New" w:hAnsi="Courier New" w:cs="Courier New"/>
            <w:color w:val="007F00"/>
          </w:rPr>
          <w:delText>print</w:delText>
        </w:r>
        <w:r w:rsidR="007341E8" w:rsidDel="009E4857">
          <w:rPr>
            <w:rFonts w:ascii="Courier New" w:eastAsia="Courier New" w:hAnsi="Courier New" w:cs="Courier New"/>
          </w:rPr>
          <w:delText>(</w:delText>
        </w:r>
        <w:r w:rsidR="007341E8" w:rsidDel="009E4857">
          <w:rPr>
            <w:rFonts w:ascii="Courier New" w:eastAsia="Courier New" w:hAnsi="Courier New" w:cs="Courier New"/>
            <w:color w:val="BA2121"/>
          </w:rPr>
          <w:delText>'Coordenadas Salgado: Latitud='</w:delText>
        </w:r>
        <w:r w:rsidR="007341E8" w:rsidDel="009E4857">
          <w:rPr>
            <w:rFonts w:ascii="Courier New" w:eastAsia="Courier New" w:hAnsi="Courier New" w:cs="Courier New"/>
          </w:rPr>
          <w:delText>, latitud_02,</w:delText>
        </w:r>
        <w:r w:rsidR="007341E8" w:rsidDel="009E4857">
          <w:rPr>
            <w:rFonts w:ascii="Courier New" w:eastAsia="Courier New" w:hAnsi="Courier New" w:cs="Courier New"/>
            <w:color w:val="BA2121"/>
          </w:rPr>
          <w:delText>', Longitud='</w:delText>
        </w:r>
        <w:r w:rsidR="007341E8" w:rsidDel="009E4857">
          <w:rPr>
            <w:rFonts w:ascii="Courier New" w:eastAsia="Courier New" w:hAnsi="Courier New" w:cs="Courier New"/>
          </w:rPr>
          <w:delText>, longitud_02) 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loc[df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na_nombre</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 xml:space="preserve">granja_02, </w:delText>
        </w:r>
        <w:r w:rsidR="007341E8" w:rsidDel="009E4857">
          <w:rPr>
            <w:rFonts w:ascii="Courier New" w:eastAsia="Courier New" w:hAnsi="Courier New" w:cs="Courier New"/>
            <w:color w:val="BA2121"/>
          </w:rPr>
          <w:delText>'GPS_Latitud'</w:delText>
        </w:r>
        <w:r w:rsidR="007341E8" w:rsidDel="009E4857">
          <w:rPr>
            <w:rFonts w:ascii="Courier New" w:eastAsia="Courier New" w:hAnsi="Courier New" w:cs="Courier New"/>
          </w:rPr>
          <w:delText xml:space="preserve">] </w:delText>
        </w:r>
        <w:r w:rsidR="007341E8" w:rsidDel="009E4857">
          <w:rPr>
            <w:rFonts w:ascii="Courier New" w:eastAsia="Courier New" w:hAnsi="Courier New" w:cs="Courier New"/>
            <w:color w:val="666666"/>
          </w:rPr>
          <w:delText xml:space="preserve">= </w:delText>
        </w:r>
        <w:r w:rsidR="007341E8" w:rsidDel="009E4857">
          <w:rPr>
            <w:rFonts w:ascii="Courier New" w:eastAsia="Courier New" w:hAnsi="Courier New" w:cs="Courier New"/>
          </w:rPr>
          <w:delText>latitud_02[</w:delText>
        </w:r>
        <w:r w:rsidR="007341E8" w:rsidDel="009E4857">
          <w:rPr>
            <w:rFonts w:ascii="Courier New" w:eastAsia="Courier New" w:hAnsi="Courier New" w:cs="Courier New"/>
            <w:color w:val="666666"/>
          </w:rPr>
          <w:delText>0</w:delText>
        </w:r>
        <w:r w:rsidR="007341E8" w:rsidDel="009E4857">
          <w:rPr>
            <w:rFonts w:ascii="Courier New" w:eastAsia="Courier New" w:hAnsi="Courier New" w:cs="Courier New"/>
          </w:rPr>
          <w:delText>] 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loc[df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na_nombre</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 xml:space="preserve">granja_02, </w:delText>
        </w:r>
        <w:r w:rsidR="007341E8" w:rsidDel="009E4857">
          <w:rPr>
            <w:rFonts w:ascii="Courier New" w:eastAsia="Courier New" w:hAnsi="Courier New" w:cs="Courier New"/>
            <w:color w:val="BA2121"/>
          </w:rPr>
          <w:delText>'GPS_Longitud'</w:delText>
        </w:r>
        <w:r w:rsidR="007341E8" w:rsidDel="009E4857">
          <w:rPr>
            <w:rFonts w:ascii="Courier New" w:eastAsia="Courier New" w:hAnsi="Courier New" w:cs="Courier New"/>
          </w:rPr>
          <w:delText xml:space="preserve">] </w:delText>
        </w:r>
        <w:r w:rsidR="007341E8" w:rsidDel="009E4857">
          <w:rPr>
            <w:rFonts w:ascii="Courier New" w:eastAsia="Courier New" w:hAnsi="Courier New" w:cs="Courier New"/>
            <w:color w:val="666666"/>
          </w:rPr>
          <w:delText xml:space="preserve">= </w:delText>
        </w:r>
        <w:r w:rsidR="007341E8" w:rsidDel="009E4857">
          <w:rPr>
            <w:rFonts w:ascii="Courier New" w:eastAsia="Courier New" w:hAnsi="Courier New" w:cs="Courier New"/>
          </w:rPr>
          <w:delText>longitud_02[</w:delText>
        </w:r>
        <w:r w:rsidR="007341E8" w:rsidDel="009E4857">
          <w:rPr>
            <w:rFonts w:ascii="Courier New" w:eastAsia="Courier New" w:hAnsi="Courier New" w:cs="Courier New"/>
            <w:color w:val="666666"/>
          </w:rPr>
          <w:delText>0</w:delText>
        </w:r>
        <w:r w:rsidR="007341E8" w:rsidDel="009E4857">
          <w:rPr>
            <w:rFonts w:ascii="Courier New" w:eastAsia="Courier New" w:hAnsi="Courier New" w:cs="Courier New"/>
          </w:rPr>
          <w:delText>]</w:delText>
        </w:r>
      </w:del>
    </w:p>
    <w:p w14:paraId="2BE072DF" w14:textId="1009E242" w:rsidR="00CB7E31" w:rsidDel="009E4857" w:rsidRDefault="00000000">
      <w:pPr>
        <w:spacing w:after="208" w:line="271" w:lineRule="auto"/>
        <w:ind w:left="746" w:right="117" w:hanging="163"/>
        <w:rPr>
          <w:del w:id="3290" w:author="Jose Eduardo VIU" w:date="2023-04-01T20:51:00Z"/>
        </w:rPr>
      </w:pPr>
      <w:del w:id="3291" w:author="Jose Eduardo VIU" w:date="2023-04-01T20:51:00Z">
        <w:r>
          <w:rPr>
            <w:noProof/>
          </w:rPr>
          <w:pict w14:anchorId="5C0ACC4A">
            <v:group id="Group 30960" o:spid="_x0000_s2746" style="position:absolute;left:0;text-align:left;margin-left:25.9pt;margin-top:-30.9pt;width:468pt;height:61pt;z-index:-503316338" coordsize="59436,77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" o:allowincell="f">
              <v:shape id="Forma libre: forma 297" o:spid="_x0000_s2747" style="position:absolute;width:59436;height:7747;visibility:visible;mso-wrap-style:square;v-text-anchor:top" coordsize="16510,2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" path="m70,l16440,v39,,70,31,70,70l16510,2081v,39,-31,70,-70,70l70,2151c31,2151,,2120,,2081l,70c,31,31,,70,xe" fillcolor="#cfcfcf" stroked="f" strokeweight="0">
                <v:path arrowok="t"/>
              </v:shape>
              <v:shape id="Forma libre: forma 298" o:spid="_x0000_s2748" style="position:absolute;left:126;width:59180;height:7621;visibility:visible;mso-wrap-style:square;v-text-anchor:top" coordsize="16439,2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" path="m35,l16405,v19,,35,16,35,35l16440,2081v,19,-16,35,-35,35l35,2116c16,2116,,2100,,2081l,35c,16,16,,35,xe" fillcolor="#f7f7f7" stroked="f" strokeweight="0">
                <v:path arrowok="t"/>
              </v:shape>
            </v:group>
          </w:pict>
        </w:r>
        <w:r w:rsidR="007341E8" w:rsidDel="009E4857">
          <w:rPr>
            <w:rFonts w:ascii="Courier New" w:eastAsia="Courier New" w:hAnsi="Courier New" w:cs="Courier New"/>
            <w:color w:val="007F00"/>
          </w:rPr>
          <w:delText>print</w:delText>
        </w:r>
        <w:r w:rsidR="007341E8" w:rsidDel="009E4857">
          <w:rPr>
            <w:rFonts w:ascii="Courier New" w:eastAsia="Courier New" w:hAnsi="Courier New" w:cs="Courier New"/>
          </w:rPr>
          <w:delText>(</w:delText>
        </w:r>
        <w:r w:rsidR="007341E8" w:rsidDel="009E4857">
          <w:rPr>
            <w:rFonts w:ascii="Courier New" w:eastAsia="Courier New" w:hAnsi="Courier New" w:cs="Courier New"/>
            <w:color w:val="BA2121"/>
          </w:rPr>
          <w:delText>'Número de filas con nulos en GPS_Latitud'</w:delText>
        </w:r>
        <w:r w:rsidR="007341E8" w:rsidDel="009E4857">
          <w:rPr>
            <w:rFonts w:ascii="Courier New" w:eastAsia="Courier New" w:hAnsi="Courier New" w:cs="Courier New"/>
          </w:rPr>
          <w:delText>, 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GPS_Latitud[df</w:delText>
        </w:r>
        <w:r w:rsidR="007341E8" w:rsidDel="009E4857">
          <w:rPr>
            <w:rFonts w:ascii="Courier New" w:eastAsia="Courier New" w:hAnsi="Courier New" w:cs="Courier New"/>
            <w:color w:val="666666"/>
          </w:rPr>
          <w:delText xml:space="preserve">. </w:delText>
        </w:r>
        <w:r w:rsidR="007341E8" w:rsidDel="009E4857">
          <w:rPr>
            <w:rFonts w:ascii="Times New Roman" w:eastAsia="Times New Roman" w:hAnsi="Times New Roman" w:cs="Times New Roman"/>
            <w:color w:val="FF0000"/>
            <w:sz w:val="12"/>
          </w:rPr>
          <w:delText>↪</w:delText>
        </w:r>
        <w:r w:rsidR="007341E8" w:rsidDel="009E4857">
          <w:rPr>
            <w:rFonts w:ascii="Courier New" w:eastAsia="Courier New" w:hAnsi="Courier New" w:cs="Courier New"/>
          </w:rPr>
          <w:delText>GPS_Longitud</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isnull()]</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sum())</w:delText>
        </w:r>
      </w:del>
    </w:p>
    <w:p w14:paraId="5CA3A183" w14:textId="52251519" w:rsidR="00CB7E31" w:rsidDel="009E4857" w:rsidRDefault="00000000">
      <w:pPr>
        <w:spacing w:after="3" w:line="271" w:lineRule="auto"/>
        <w:ind w:left="528" w:right="117" w:hanging="10"/>
        <w:rPr>
          <w:del w:id="3292" w:author="Jose Eduardo VIU" w:date="2023-04-01T20:51:00Z"/>
        </w:rPr>
      </w:pPr>
      <w:del w:id="3293" w:author="Jose Eduardo VIU" w:date="2023-04-01T20:51:00Z">
        <w:r w:rsidDel="009E4857">
          <w:rPr>
            <w:rFonts w:ascii="Courier New" w:eastAsia="Courier New" w:hAnsi="Courier New" w:cs="Courier New"/>
          </w:rPr>
          <w:delText>Coordenadas Paso del Pino: Latitud= [37.69666] , Longitud= [-1.41345]</w:delText>
        </w:r>
      </w:del>
    </w:p>
    <w:p w14:paraId="0C7809E4" w14:textId="754E3766" w:rsidR="00CB7E31" w:rsidDel="009E4857" w:rsidRDefault="00000000">
      <w:pPr>
        <w:spacing w:after="3" w:line="271" w:lineRule="auto"/>
        <w:ind w:left="528" w:right="117" w:hanging="10"/>
        <w:rPr>
          <w:del w:id="3294" w:author="Jose Eduardo VIU" w:date="2023-04-01T20:51:00Z"/>
        </w:rPr>
      </w:pPr>
      <w:del w:id="3295" w:author="Jose Eduardo VIU" w:date="2023-04-01T20:51:00Z">
        <w:r w:rsidDel="009E4857">
          <w:rPr>
            <w:rFonts w:ascii="Courier New" w:eastAsia="Courier New" w:hAnsi="Courier New" w:cs="Courier New"/>
          </w:rPr>
          <w:delText>Coordenadas Salgado: Latitud= [37.7087] , Longitud= [-1.86494]</w:delText>
        </w:r>
      </w:del>
    </w:p>
    <w:p w14:paraId="7420277F" w14:textId="06F88398" w:rsidR="00CB7E31" w:rsidDel="009E4857" w:rsidRDefault="00000000">
      <w:pPr>
        <w:spacing w:after="128" w:line="271" w:lineRule="auto"/>
        <w:ind w:left="528" w:right="117" w:hanging="10"/>
        <w:rPr>
          <w:del w:id="3296" w:author="Jose Eduardo VIU" w:date="2023-04-01T20:51:00Z"/>
        </w:rPr>
      </w:pPr>
      <w:del w:id="3297" w:author="Jose Eduardo VIU" w:date="2023-04-01T20:51:00Z">
        <w:r w:rsidDel="009E4857">
          <w:rPr>
            <w:rFonts w:ascii="Courier New" w:eastAsia="Courier New" w:hAnsi="Courier New" w:cs="Courier New"/>
          </w:rPr>
          <w:delText>Número de filas con nulos en GPS_Latitud 0.0</w:delText>
        </w:r>
      </w:del>
    </w:p>
    <w:p w14:paraId="109831C5" w14:textId="5E96A4FC" w:rsidR="00CB7E31" w:rsidDel="009E4857" w:rsidRDefault="00000000">
      <w:pPr>
        <w:spacing w:after="133" w:line="261" w:lineRule="auto"/>
        <w:ind w:left="513" w:hanging="10"/>
        <w:rPr>
          <w:del w:id="3298" w:author="Jose Eduardo VIU" w:date="2023-04-01T20:51:00Z"/>
        </w:rPr>
      </w:pPr>
      <w:del w:id="3299" w:author="Jose Eduardo VIU" w:date="2023-04-01T20:51:00Z">
        <w:r w:rsidDel="009E4857">
          <w:rPr>
            <w:rFonts w:ascii="Times New Roman" w:eastAsia="Times New Roman" w:hAnsi="Times New Roman" w:cs="Times New Roman"/>
          </w:rPr>
          <w:delText>Ya no tenemos nulos en los campos de localización GPS y hemos podido recuperar los valores correctos de los mismos.</w:delText>
        </w:r>
      </w:del>
    </w:p>
    <w:p w14:paraId="39BA0525" w14:textId="65EB874A" w:rsidR="00CB7E31" w:rsidDel="009E4857" w:rsidRDefault="00000000">
      <w:pPr>
        <w:spacing w:after="3"/>
        <w:ind w:left="10" w:right="-15" w:hanging="10"/>
        <w:jc w:val="right"/>
        <w:rPr>
          <w:del w:id="3300" w:author="Jose Eduardo VIU" w:date="2023-04-01T20:51:00Z"/>
        </w:rPr>
      </w:pPr>
      <w:del w:id="3301" w:author="Jose Eduardo VIU" w:date="2023-04-01T20:51:00Z">
        <w:r w:rsidDel="009E4857">
          <w:rPr>
            <w:rFonts w:ascii="Times New Roman" w:eastAsia="Times New Roman" w:hAnsi="Times New Roman" w:cs="Times New Roman"/>
          </w:rPr>
          <w:delText xml:space="preserve">3) Para la columna </w:delText>
        </w:r>
        <w:r w:rsidDel="009E4857">
          <w:rPr>
            <w:rFonts w:ascii="Times New Roman" w:eastAsia="Times New Roman" w:hAnsi="Times New Roman" w:cs="Times New Roman"/>
            <w:b/>
          </w:rPr>
          <w:delText xml:space="preserve">gr_codpos </w:delText>
        </w:r>
        <w:r w:rsidDel="009E4857">
          <w:rPr>
            <w:rFonts w:ascii="Times New Roman" w:eastAsia="Times New Roman" w:hAnsi="Times New Roman" w:cs="Times New Roman"/>
          </w:rPr>
          <w:delText>compruebo que sólo hay 3 filas, vemos los valores de los mismos.</w:delText>
        </w:r>
      </w:del>
    </w:p>
    <w:p w14:paraId="30642739" w14:textId="02D49ECF" w:rsidR="00CB7E31" w:rsidDel="009E4857" w:rsidRDefault="00000000">
      <w:pPr>
        <w:spacing w:after="187"/>
        <w:rPr>
          <w:del w:id="3302" w:author="Jose Eduardo VIU" w:date="2023-04-01T20:51:00Z"/>
        </w:rPr>
      </w:pPr>
      <w:del w:id="3303" w:author="Jose Eduardo VIU" w:date="2023-04-01T20:51:00Z">
        <w:r>
          <w:pict w14:anchorId="3986D765">
            <v:group id="Group 30961" o:spid="_x0000_s2737" style="width:493.9pt;height:19.6pt;mso-position-horizontal-relative:char;mso-position-vertical-relative:line" coordsize="62726,2487">
              <v:shape id="Forma libre: forma 300" o:spid="_x0000_s2738" style="position:absolute;left:3290;width:59436;height:2487;visibility:visible;mso-wrap-style:square;v-text-anchor:top" coordsize="16510,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" path="m70,l16440,v39,,70,31,70,70l16510,621v,39,-31,70,-70,70l70,691c31,691,,660,,621l,70c,31,31,,70,xe" fillcolor="#cfcfcf" stroked="f" strokeweight="0">
                <v:path arrowok="t"/>
              </v:shape>
              <v:shape id="Forma libre: forma 301" o:spid="_x0000_s2739" style="position:absolute;left:3416;top:126;width:59180;height:2235;visibility:visible;mso-wrap-style:square;v-text-anchor:top" coordsize="16439,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" path="m35,l16405,v19,,35,16,35,35l16440,586v,19,-16,35,-35,35l35,621c16,621,,605,,586l,35c,16,16,,35,xe" fillcolor="#f7f7f7" stroked="f" strokeweight="0">
                <v:path arrowok="t"/>
              </v:shape>
              <v:shape id="Cuadro de texto 302" o:spid="_x0000_s2740" type="#_x0000_t202" style="position:absolute;top:388;width:386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" filled="f" stroked="f" strokeweight="0">
                <v:textbox inset="0,0,0,0">
                  <w:txbxContent>
                    <w:p w14:paraId="3F63034C" w14:textId="77777777" w:rsidR="00CB7E31" w:rsidRDefault="00000000">
                      <w:pPr>
                        <w:overflowPunct w:val="0"/>
                        <w:spacing w:after="0" w:line="240" w:lineRule="auto"/>
                      </w:pPr>
                      <w:r>
                        <w:rPr>
                          <w:rFonts w:asciiTheme="minorHAnsi" w:hAnsiTheme="minorHAnsi" w:cstheme="minorBidi"/>
                          <w:color w:val="303F9F"/>
                        </w:rPr>
                        <w:t>[</w:t>
                      </w:r>
                      <w:r>
                        <w:rPr>
                          <w:rFonts w:asciiTheme="minorHAnsi" w:hAnsiTheme="minorHAnsi" w:cstheme="minorBidi"/>
                          <w:color w:val="303F9F"/>
                          <w:spacing w:val="-16"/>
                        </w:rPr>
                        <w:t xml:space="preserve"> </w:t>
                      </w:r>
                      <w:r>
                        <w:rPr>
                          <w:rFonts w:asciiTheme="minorHAnsi" w:hAnsiTheme="minorHAnsi" w:cstheme="minorBidi"/>
                          <w:color w:val="303F9F"/>
                        </w:rPr>
                        <w:t>]:</w:t>
                      </w:r>
                    </w:p>
                  </w:txbxContent>
                </v:textbox>
              </v:shape>
              <v:shape id="Cuadro de texto 303" o:spid="_x0000_s2741" type="#_x0000_t202" style="position:absolute;left:3798;top:388;width:483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" filled="f" stroked="f" strokeweight="0">
                <v:textbox inset="0,0,0,0">
                  <w:txbxContent>
                    <w:p w14:paraId="28951E71" w14:textId="77777777" w:rsidR="00CB7E31" w:rsidRDefault="00000000">
                      <w:pPr>
                        <w:overflowPunct w:val="0"/>
                        <w:spacing w:after="0" w:line="240" w:lineRule="auto"/>
                      </w:pPr>
                      <w:r>
                        <w:rPr>
                          <w:rFonts w:asciiTheme="minorHAnsi" w:hAnsiTheme="minorHAnsi" w:cstheme="minorBidi"/>
                        </w:rPr>
                        <w:t>df[df</w:t>
                      </w:r>
                    </w:p>
                  </w:txbxContent>
                </v:textbox>
              </v:shape>
              <v:shape id="Cuadro de texto 304" o:spid="_x0000_s2742" type="#_x0000_t202" style="position:absolute;left:7430;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" filled="f" stroked="f" strokeweight="0">
                <v:textbox inset="0,0,0,0">
                  <w:txbxContent>
                    <w:p w14:paraId="324DC7A7"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305" o:spid="_x0000_s2743" type="#_x0000_t202" style="position:absolute;left:8161;top:388;width:870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" filled="f" stroked="f" strokeweight="0">
                <v:textbox inset="0,0,0,0">
                  <w:txbxContent>
                    <w:p w14:paraId="7BEDE295" w14:textId="77777777" w:rsidR="00CB7E31" w:rsidRDefault="00000000">
                      <w:pPr>
                        <w:overflowPunct w:val="0"/>
                        <w:spacing w:after="0" w:line="240" w:lineRule="auto"/>
                      </w:pPr>
                      <w:r>
                        <w:rPr>
                          <w:rFonts w:asciiTheme="minorHAnsi" w:hAnsiTheme="minorHAnsi" w:cstheme="minorBidi"/>
                        </w:rPr>
                        <w:t>gr_codpos</w:t>
                      </w:r>
                    </w:p>
                  </w:txbxContent>
                </v:textbox>
              </v:shape>
              <v:shape id="Cuadro de texto 306" o:spid="_x0000_s2744" type="#_x0000_t202" style="position:absolute;left:14706;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" filled="f" stroked="f" strokeweight="0">
                <v:textbox inset="0,0,0,0">
                  <w:txbxContent>
                    <w:p w14:paraId="4282F38E"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307" o:spid="_x0000_s2745" type="#_x0000_t202" style="position:absolute;left:15429;top:388;width:870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" filled="f" stroked="f" strokeweight="0">
                <v:textbox inset="0,0,0,0">
                  <w:txbxContent>
                    <w:p w14:paraId="3A956FCA" w14:textId="77777777" w:rsidR="00CB7E31" w:rsidRDefault="00000000">
                      <w:pPr>
                        <w:overflowPunct w:val="0"/>
                        <w:spacing w:after="0" w:line="240" w:lineRule="auto"/>
                      </w:pPr>
                      <w:r>
                        <w:rPr>
                          <w:rFonts w:asciiTheme="minorHAnsi" w:hAnsiTheme="minorHAnsi" w:cstheme="minorBidi"/>
                        </w:rPr>
                        <w:t>isnull()]</w:t>
                      </w:r>
                    </w:p>
                  </w:txbxContent>
                </v:textbox>
              </v:shape>
              <w10:anchorlock/>
            </v:group>
          </w:pict>
        </w:r>
      </w:del>
    </w:p>
    <w:p w14:paraId="0D4173D3" w14:textId="798B55A9" w:rsidR="00CB7E31" w:rsidDel="009E4857" w:rsidRDefault="00000000">
      <w:pPr>
        <w:tabs>
          <w:tab w:val="center" w:pos="4540"/>
          <w:tab w:val="center" w:pos="8835"/>
        </w:tabs>
        <w:spacing w:after="3" w:line="271" w:lineRule="auto"/>
        <w:rPr>
          <w:del w:id="3304" w:author="Jose Eduardo VIU" w:date="2023-04-01T20:51:00Z"/>
        </w:rPr>
      </w:pPr>
      <w:del w:id="3305" w:author="Jose Eduardo VIU" w:date="2023-04-01T20:51:00Z">
        <w:r w:rsidDel="009E4857">
          <w:rPr>
            <w:rFonts w:ascii="Courier New" w:eastAsia="Courier New" w:hAnsi="Courier New" w:cs="Courier New"/>
            <w:color w:val="D84315"/>
          </w:rPr>
          <w:delText>[ ]:</w:delText>
        </w:r>
        <w:r w:rsidDel="009E4857">
          <w:rPr>
            <w:rFonts w:ascii="Courier New" w:eastAsia="Courier New" w:hAnsi="Courier New" w:cs="Courier New"/>
            <w:color w:val="D84315"/>
          </w:rPr>
          <w:tab/>
        </w:r>
        <w:r w:rsidDel="009E4857">
          <w:rPr>
            <w:rFonts w:ascii="Courier New" w:eastAsia="Courier New" w:hAnsi="Courier New" w:cs="Courier New"/>
          </w:rPr>
          <w:delText>ct_codigo ct_integra ct_tipo ct_raza ct_fase ct_sexo</w:delText>
        </w:r>
        <w:r w:rsidDel="009E4857">
          <w:rPr>
            <w:rFonts w:ascii="Courier New" w:eastAsia="Courier New" w:hAnsi="Courier New" w:cs="Courier New"/>
          </w:rPr>
          <w:tab/>
          <w:delText>IncPeso \</w:delText>
        </w:r>
      </w:del>
    </w:p>
    <w:tbl>
      <w:tblPr>
        <w:tblStyle w:val="TableGrid"/>
        <w:tblW w:w="8476" w:type="dxa"/>
        <w:tblInd w:w="588" w:type="dxa"/>
        <w:tblLayout w:type="fixed"/>
        <w:tblLook w:val="04A0" w:firstRow="1" w:lastRow="0" w:firstColumn="1" w:lastColumn="0" w:noHBand="0" w:noVBand="1"/>
      </w:tblPr>
      <w:tblGrid>
        <w:gridCol w:w="688"/>
        <w:gridCol w:w="1947"/>
        <w:gridCol w:w="3322"/>
        <w:gridCol w:w="2519"/>
      </w:tblGrid>
      <w:tr w:rsidR="00CB7E31" w:rsidDel="009E4857" w14:paraId="41D3F64E" w14:textId="2BFFC64E">
        <w:trPr>
          <w:trHeight w:val="245"/>
          <w:del w:id="3306" w:author="Jose Eduardo VIU" w:date="2023-04-01T20:51:00Z"/>
        </w:trPr>
        <w:tc>
          <w:tcPr>
            <w:tcW w:w="687" w:type="dxa"/>
          </w:tcPr>
          <w:p w14:paraId="23052F62" w14:textId="5DF075B1" w:rsidR="00CB7E31" w:rsidDel="009E4857" w:rsidRDefault="00000000">
            <w:pPr>
              <w:suppressAutoHyphens w:val="0"/>
              <w:spacing w:after="0"/>
              <w:rPr>
                <w:del w:id="3307" w:author="Jose Eduardo VIU" w:date="2023-04-01T20:51:00Z"/>
              </w:rPr>
            </w:pPr>
            <w:del w:id="3308" w:author="Jose Eduardo VIU" w:date="2023-04-01T20:51:00Z">
              <w:r w:rsidDel="009E4857">
                <w:rPr>
                  <w:rFonts w:ascii="Courier New" w:eastAsia="Courier New" w:hAnsi="Courier New" w:cs="Courier New"/>
                </w:rPr>
                <w:delText>5028</w:delText>
              </w:r>
            </w:del>
          </w:p>
        </w:tc>
        <w:tc>
          <w:tcPr>
            <w:tcW w:w="1947" w:type="dxa"/>
          </w:tcPr>
          <w:p w14:paraId="18F79241" w14:textId="663F978E" w:rsidR="00CB7E31" w:rsidDel="009E4857" w:rsidRDefault="00000000">
            <w:pPr>
              <w:suppressAutoHyphens w:val="0"/>
              <w:spacing w:after="0"/>
              <w:ind w:left="344"/>
              <w:rPr>
                <w:del w:id="3309" w:author="Jose Eduardo VIU" w:date="2023-04-01T20:51:00Z"/>
              </w:rPr>
            </w:pPr>
            <w:del w:id="3310" w:author="Jose Eduardo VIU" w:date="2023-04-01T20:51:00Z">
              <w:r w:rsidDel="009E4857">
                <w:rPr>
                  <w:rFonts w:ascii="Courier New" w:eastAsia="Courier New" w:hAnsi="Courier New" w:cs="Courier New"/>
                </w:rPr>
                <w:delText>203585</w:delText>
              </w:r>
            </w:del>
          </w:p>
        </w:tc>
        <w:tc>
          <w:tcPr>
            <w:tcW w:w="3322" w:type="dxa"/>
          </w:tcPr>
          <w:p w14:paraId="6CB27E4F" w14:textId="6E190D81" w:rsidR="00CB7E31" w:rsidDel="009E4857" w:rsidRDefault="00000000">
            <w:pPr>
              <w:tabs>
                <w:tab w:val="center" w:pos="1432"/>
                <w:tab w:val="center" w:pos="2405"/>
              </w:tabs>
              <w:suppressAutoHyphens w:val="0"/>
              <w:spacing w:after="0"/>
              <w:rPr>
                <w:del w:id="3311" w:author="Jose Eduardo VIU" w:date="2023-04-01T20:51:00Z"/>
              </w:rPr>
            </w:pPr>
            <w:del w:id="3312" w:author="Jose Eduardo VIU" w:date="2023-04-01T20:51:00Z">
              <w:r w:rsidDel="009E4857">
                <w:rPr>
                  <w:rFonts w:ascii="Courier New" w:eastAsia="Courier New" w:hAnsi="Courier New" w:cs="Courier New"/>
                </w:rPr>
                <w:delText>585</w:delText>
              </w:r>
              <w:r w:rsidDel="009E4857">
                <w:rPr>
                  <w:rFonts w:ascii="Courier New" w:eastAsia="Courier New" w:hAnsi="Courier New" w:cs="Courier New"/>
                </w:rPr>
                <w:tab/>
                <w:delText>1</w:delText>
              </w:r>
              <w:r w:rsidDel="009E4857">
                <w:rPr>
                  <w:rFonts w:ascii="Courier New" w:eastAsia="Courier New" w:hAnsi="Courier New" w:cs="Courier New"/>
                </w:rPr>
                <w:tab/>
                <w:delText>84</w:delText>
              </w:r>
            </w:del>
          </w:p>
        </w:tc>
        <w:tc>
          <w:tcPr>
            <w:tcW w:w="2519" w:type="dxa"/>
          </w:tcPr>
          <w:p w14:paraId="16A48D78" w14:textId="6382CD03" w:rsidR="00CB7E31" w:rsidDel="009E4857" w:rsidRDefault="00000000">
            <w:pPr>
              <w:tabs>
                <w:tab w:val="right" w:pos="2520"/>
              </w:tabs>
              <w:suppressAutoHyphens w:val="0"/>
              <w:spacing w:after="0"/>
              <w:rPr>
                <w:del w:id="3313" w:author="Jose Eduardo VIU" w:date="2023-04-01T20:51:00Z"/>
              </w:rPr>
            </w:pPr>
            <w:del w:id="3314" w:author="Jose Eduardo VIU" w:date="2023-04-01T20:51:00Z">
              <w:r w:rsidDel="009E4857">
                <w:rPr>
                  <w:rFonts w:ascii="Courier New" w:eastAsia="Courier New" w:hAnsi="Courier New" w:cs="Courier New"/>
                </w:rPr>
                <w:delText>2</w:delText>
              </w:r>
              <w:r w:rsidDel="009E4857">
                <w:rPr>
                  <w:rFonts w:ascii="Courier New" w:eastAsia="Courier New" w:hAnsi="Courier New" w:cs="Courier New"/>
                </w:rPr>
                <w:tab/>
                <w:delText>2 96.288022</w:delText>
              </w:r>
            </w:del>
          </w:p>
        </w:tc>
      </w:tr>
      <w:tr w:rsidR="00CB7E31" w:rsidDel="009E4857" w14:paraId="655F17C8" w14:textId="2C8C4844">
        <w:trPr>
          <w:trHeight w:val="271"/>
          <w:del w:id="3315" w:author="Jose Eduardo VIU" w:date="2023-04-01T20:51:00Z"/>
        </w:trPr>
        <w:tc>
          <w:tcPr>
            <w:tcW w:w="687" w:type="dxa"/>
          </w:tcPr>
          <w:p w14:paraId="7B9CF3A3" w14:textId="30B9BC32" w:rsidR="00CB7E31" w:rsidDel="009E4857" w:rsidRDefault="00000000">
            <w:pPr>
              <w:suppressAutoHyphens w:val="0"/>
              <w:spacing w:after="0"/>
              <w:rPr>
                <w:del w:id="3316" w:author="Jose Eduardo VIU" w:date="2023-04-01T20:51:00Z"/>
              </w:rPr>
            </w:pPr>
            <w:del w:id="3317" w:author="Jose Eduardo VIU" w:date="2023-04-01T20:51:00Z">
              <w:r w:rsidDel="009E4857">
                <w:rPr>
                  <w:rFonts w:ascii="Courier New" w:eastAsia="Courier New" w:hAnsi="Courier New" w:cs="Courier New"/>
                </w:rPr>
                <w:delText>5095</w:delText>
              </w:r>
            </w:del>
          </w:p>
        </w:tc>
        <w:tc>
          <w:tcPr>
            <w:tcW w:w="1947" w:type="dxa"/>
          </w:tcPr>
          <w:p w14:paraId="4F3BA43B" w14:textId="1AABDCDA" w:rsidR="00CB7E31" w:rsidDel="009E4857" w:rsidRDefault="00000000">
            <w:pPr>
              <w:suppressAutoHyphens w:val="0"/>
              <w:spacing w:after="0"/>
              <w:ind w:left="344"/>
              <w:rPr>
                <w:del w:id="3318" w:author="Jose Eduardo VIU" w:date="2023-04-01T20:51:00Z"/>
              </w:rPr>
            </w:pPr>
            <w:del w:id="3319" w:author="Jose Eduardo VIU" w:date="2023-04-01T20:51:00Z">
              <w:r w:rsidDel="009E4857">
                <w:rPr>
                  <w:rFonts w:ascii="Courier New" w:eastAsia="Courier New" w:hAnsi="Courier New" w:cs="Courier New"/>
                </w:rPr>
                <w:delText>203121</w:delText>
              </w:r>
            </w:del>
          </w:p>
        </w:tc>
        <w:tc>
          <w:tcPr>
            <w:tcW w:w="3322" w:type="dxa"/>
          </w:tcPr>
          <w:p w14:paraId="3E185A8D" w14:textId="2CAC7D43" w:rsidR="00CB7E31" w:rsidDel="009E4857" w:rsidRDefault="00000000">
            <w:pPr>
              <w:tabs>
                <w:tab w:val="center" w:pos="1432"/>
                <w:tab w:val="center" w:pos="2463"/>
              </w:tabs>
              <w:suppressAutoHyphens w:val="0"/>
              <w:spacing w:after="0"/>
              <w:rPr>
                <w:del w:id="3320" w:author="Jose Eduardo VIU" w:date="2023-04-01T20:51:00Z"/>
              </w:rPr>
            </w:pPr>
            <w:del w:id="3321" w:author="Jose Eduardo VIU" w:date="2023-04-01T20:51:00Z">
              <w:r w:rsidDel="009E4857">
                <w:rPr>
                  <w:rFonts w:ascii="Courier New" w:eastAsia="Courier New" w:hAnsi="Courier New" w:cs="Courier New"/>
                </w:rPr>
                <w:delText>594</w:delText>
              </w:r>
              <w:r w:rsidDel="009E4857">
                <w:rPr>
                  <w:rFonts w:ascii="Courier New" w:eastAsia="Courier New" w:hAnsi="Courier New" w:cs="Courier New"/>
                </w:rPr>
                <w:tab/>
                <w:delText>1</w:delText>
              </w:r>
              <w:r w:rsidDel="009E4857">
                <w:rPr>
                  <w:rFonts w:ascii="Courier New" w:eastAsia="Courier New" w:hAnsi="Courier New" w:cs="Courier New"/>
                </w:rPr>
                <w:tab/>
                <w:delText>0</w:delText>
              </w:r>
            </w:del>
          </w:p>
        </w:tc>
        <w:tc>
          <w:tcPr>
            <w:tcW w:w="2519" w:type="dxa"/>
          </w:tcPr>
          <w:p w14:paraId="4756BB5F" w14:textId="04758C19" w:rsidR="00CB7E31" w:rsidDel="009E4857" w:rsidRDefault="00000000">
            <w:pPr>
              <w:tabs>
                <w:tab w:val="right" w:pos="2520"/>
              </w:tabs>
              <w:suppressAutoHyphens w:val="0"/>
              <w:spacing w:after="0"/>
              <w:rPr>
                <w:del w:id="3322" w:author="Jose Eduardo VIU" w:date="2023-04-01T20:51:00Z"/>
              </w:rPr>
            </w:pPr>
            <w:del w:id="3323" w:author="Jose Eduardo VIU" w:date="2023-04-01T20:51:00Z">
              <w:r w:rsidDel="009E4857">
                <w:rPr>
                  <w:rFonts w:ascii="Courier New" w:eastAsia="Courier New" w:hAnsi="Courier New" w:cs="Courier New"/>
                </w:rPr>
                <w:delText>21</w:delText>
              </w:r>
              <w:r w:rsidDel="009E4857">
                <w:rPr>
                  <w:rFonts w:ascii="Courier New" w:eastAsia="Courier New" w:hAnsi="Courier New" w:cs="Courier New"/>
                </w:rPr>
                <w:tab/>
                <w:delText>4 88.620976</w:delText>
              </w:r>
            </w:del>
          </w:p>
        </w:tc>
      </w:tr>
      <w:tr w:rsidR="00CB7E31" w:rsidDel="009E4857" w14:paraId="0DB24C50" w14:textId="1B8B8091">
        <w:trPr>
          <w:trHeight w:val="406"/>
          <w:del w:id="3324" w:author="Jose Eduardo VIU" w:date="2023-04-01T20:51:00Z"/>
        </w:trPr>
        <w:tc>
          <w:tcPr>
            <w:tcW w:w="687" w:type="dxa"/>
          </w:tcPr>
          <w:p w14:paraId="0C203F8E" w14:textId="1E940F56" w:rsidR="00CB7E31" w:rsidDel="009E4857" w:rsidRDefault="00000000">
            <w:pPr>
              <w:suppressAutoHyphens w:val="0"/>
              <w:spacing w:after="0"/>
              <w:rPr>
                <w:del w:id="3325" w:author="Jose Eduardo VIU" w:date="2023-04-01T20:51:00Z"/>
              </w:rPr>
            </w:pPr>
            <w:del w:id="3326" w:author="Jose Eduardo VIU" w:date="2023-04-01T20:51:00Z">
              <w:r w:rsidDel="009E4857">
                <w:rPr>
                  <w:rFonts w:ascii="Courier New" w:eastAsia="Courier New" w:hAnsi="Courier New" w:cs="Courier New"/>
                </w:rPr>
                <w:delText>5096</w:delText>
              </w:r>
            </w:del>
          </w:p>
        </w:tc>
        <w:tc>
          <w:tcPr>
            <w:tcW w:w="1947" w:type="dxa"/>
          </w:tcPr>
          <w:p w14:paraId="4C32F3A4" w14:textId="47154F73" w:rsidR="00CB7E31" w:rsidDel="009E4857" w:rsidRDefault="00000000">
            <w:pPr>
              <w:suppressAutoHyphens w:val="0"/>
              <w:spacing w:after="0"/>
              <w:ind w:left="344"/>
              <w:rPr>
                <w:del w:id="3327" w:author="Jose Eduardo VIU" w:date="2023-04-01T20:51:00Z"/>
              </w:rPr>
            </w:pPr>
            <w:del w:id="3328" w:author="Jose Eduardo VIU" w:date="2023-04-01T20:51:00Z">
              <w:r w:rsidDel="009E4857">
                <w:rPr>
                  <w:rFonts w:ascii="Courier New" w:eastAsia="Courier New" w:hAnsi="Courier New" w:cs="Courier New"/>
                </w:rPr>
                <w:delText>203698</w:delText>
              </w:r>
            </w:del>
          </w:p>
        </w:tc>
        <w:tc>
          <w:tcPr>
            <w:tcW w:w="3322" w:type="dxa"/>
          </w:tcPr>
          <w:p w14:paraId="59B9B83D" w14:textId="66D6D73C" w:rsidR="00CB7E31" w:rsidDel="009E4857" w:rsidRDefault="00000000">
            <w:pPr>
              <w:tabs>
                <w:tab w:val="center" w:pos="1432"/>
                <w:tab w:val="center" w:pos="2405"/>
              </w:tabs>
              <w:suppressAutoHyphens w:val="0"/>
              <w:spacing w:after="0"/>
              <w:rPr>
                <w:del w:id="3329" w:author="Jose Eduardo VIU" w:date="2023-04-01T20:51:00Z"/>
              </w:rPr>
            </w:pPr>
            <w:del w:id="3330" w:author="Jose Eduardo VIU" w:date="2023-04-01T20:51:00Z">
              <w:r w:rsidDel="009E4857">
                <w:rPr>
                  <w:rFonts w:ascii="Courier New" w:eastAsia="Courier New" w:hAnsi="Courier New" w:cs="Courier New"/>
                </w:rPr>
                <w:delText>594</w:delText>
              </w:r>
              <w:r w:rsidDel="009E4857">
                <w:rPr>
                  <w:rFonts w:ascii="Courier New" w:eastAsia="Courier New" w:hAnsi="Courier New" w:cs="Courier New"/>
                </w:rPr>
                <w:tab/>
                <w:delText>1</w:delText>
              </w:r>
              <w:r w:rsidDel="009E4857">
                <w:rPr>
                  <w:rFonts w:ascii="Courier New" w:eastAsia="Courier New" w:hAnsi="Courier New" w:cs="Courier New"/>
                </w:rPr>
                <w:tab/>
                <w:delText>80</w:delText>
              </w:r>
            </w:del>
          </w:p>
        </w:tc>
        <w:tc>
          <w:tcPr>
            <w:tcW w:w="2519" w:type="dxa"/>
          </w:tcPr>
          <w:p w14:paraId="44DDD7F3" w14:textId="76CC6D56" w:rsidR="00CB7E31" w:rsidDel="009E4857" w:rsidRDefault="00000000">
            <w:pPr>
              <w:tabs>
                <w:tab w:val="right" w:pos="2520"/>
              </w:tabs>
              <w:suppressAutoHyphens w:val="0"/>
              <w:spacing w:after="0"/>
              <w:rPr>
                <w:del w:id="3331" w:author="Jose Eduardo VIU" w:date="2023-04-01T20:51:00Z"/>
              </w:rPr>
            </w:pPr>
            <w:del w:id="3332" w:author="Jose Eduardo VIU" w:date="2023-04-01T20:51:00Z">
              <w:r w:rsidDel="009E4857">
                <w:rPr>
                  <w:rFonts w:ascii="Courier New" w:eastAsia="Courier New" w:hAnsi="Courier New" w:cs="Courier New"/>
                </w:rPr>
                <w:delText>21</w:delText>
              </w:r>
              <w:r w:rsidDel="009E4857">
                <w:rPr>
                  <w:rFonts w:ascii="Courier New" w:eastAsia="Courier New" w:hAnsi="Courier New" w:cs="Courier New"/>
                </w:rPr>
                <w:tab/>
                <w:delText>4 96.320930</w:delText>
              </w:r>
            </w:del>
          </w:p>
        </w:tc>
      </w:tr>
      <w:tr w:rsidR="00CB7E31" w:rsidDel="009E4857" w14:paraId="51787243" w14:textId="5580B096">
        <w:trPr>
          <w:trHeight w:val="380"/>
          <w:del w:id="3333" w:author="Jose Eduardo VIU" w:date="2023-04-01T20:51:00Z"/>
        </w:trPr>
        <w:tc>
          <w:tcPr>
            <w:tcW w:w="687" w:type="dxa"/>
          </w:tcPr>
          <w:p w14:paraId="0C265409" w14:textId="51D00C1F" w:rsidR="00CB7E31" w:rsidDel="009E4857" w:rsidRDefault="00CB7E31">
            <w:pPr>
              <w:suppressAutoHyphens w:val="0"/>
              <w:rPr>
                <w:del w:id="3334" w:author="Jose Eduardo VIU" w:date="2023-04-01T20:51:00Z"/>
              </w:rPr>
            </w:pPr>
          </w:p>
        </w:tc>
        <w:tc>
          <w:tcPr>
            <w:tcW w:w="1947" w:type="dxa"/>
            <w:vAlign w:val="bottom"/>
          </w:tcPr>
          <w:p w14:paraId="35728EDF" w14:textId="5507C8C2" w:rsidR="00CB7E31" w:rsidDel="009E4857" w:rsidRDefault="00000000">
            <w:pPr>
              <w:suppressAutoHyphens w:val="0"/>
              <w:spacing w:after="0"/>
              <w:rPr>
                <w:del w:id="3335" w:author="Jose Eduardo VIU" w:date="2023-04-01T20:51:00Z"/>
              </w:rPr>
            </w:pPr>
            <w:del w:id="3336" w:author="Jose Eduardo VIU" w:date="2023-04-01T20:51:00Z">
              <w:r w:rsidDel="009E4857">
                <w:rPr>
                  <w:rFonts w:ascii="Courier New" w:eastAsia="Courier New" w:hAnsi="Courier New" w:cs="Courier New"/>
                </w:rPr>
                <w:delText>DiasMedios</w:delText>
              </w:r>
            </w:del>
          </w:p>
        </w:tc>
        <w:tc>
          <w:tcPr>
            <w:tcW w:w="3322" w:type="dxa"/>
            <w:vAlign w:val="bottom"/>
          </w:tcPr>
          <w:p w14:paraId="06DFE44C" w14:textId="6F97F122" w:rsidR="00CB7E31" w:rsidDel="009E4857" w:rsidRDefault="00000000">
            <w:pPr>
              <w:suppressAutoHyphens w:val="0"/>
              <w:spacing w:after="0"/>
              <w:rPr>
                <w:del w:id="3337" w:author="Jose Eduardo VIU" w:date="2023-04-01T20:51:00Z"/>
              </w:rPr>
            </w:pPr>
            <w:del w:id="3338" w:author="Jose Eduardo VIU" w:date="2023-04-01T20:51:00Z">
              <w:r w:rsidDel="009E4857">
                <w:rPr>
                  <w:rFonts w:ascii="Courier New" w:eastAsia="Courier New" w:hAnsi="Courier New" w:cs="Courier New"/>
                </w:rPr>
                <w:delText>GMD EntradaInicial …</w:delText>
              </w:r>
            </w:del>
          </w:p>
        </w:tc>
        <w:tc>
          <w:tcPr>
            <w:tcW w:w="2519" w:type="dxa"/>
            <w:vAlign w:val="bottom"/>
          </w:tcPr>
          <w:p w14:paraId="5645DE92" w14:textId="395037FD" w:rsidR="00CB7E31" w:rsidDel="009E4857" w:rsidRDefault="00000000">
            <w:pPr>
              <w:suppressAutoHyphens w:val="0"/>
              <w:spacing w:after="0"/>
              <w:ind w:left="115"/>
              <w:rPr>
                <w:del w:id="3339" w:author="Jose Eduardo VIU" w:date="2023-04-01T20:51:00Z"/>
              </w:rPr>
            </w:pPr>
            <w:del w:id="3340" w:author="Jose Eduardo VIU" w:date="2023-04-01T20:51:00Z">
              <w:r w:rsidDel="009E4857">
                <w:rPr>
                  <w:rFonts w:ascii="Courier New" w:eastAsia="Courier New" w:hAnsi="Courier New" w:cs="Courier New"/>
                </w:rPr>
                <w:delText>na_rega \</w:delText>
              </w:r>
            </w:del>
          </w:p>
        </w:tc>
      </w:tr>
    </w:tbl>
    <w:p w14:paraId="14C44B69" w14:textId="0E7048B6" w:rsidR="00CB7E31" w:rsidDel="009E4857" w:rsidRDefault="00000000">
      <w:pPr>
        <w:tabs>
          <w:tab w:val="center" w:pos="2077"/>
          <w:tab w:val="center" w:pos="5800"/>
        </w:tabs>
        <w:spacing w:after="3" w:line="271" w:lineRule="auto"/>
        <w:rPr>
          <w:del w:id="3341" w:author="Jose Eduardo VIU" w:date="2023-04-01T20:51:00Z"/>
        </w:rPr>
      </w:pPr>
      <w:del w:id="3342" w:author="Jose Eduardo VIU" w:date="2023-04-01T20:51:00Z">
        <w:r w:rsidDel="009E4857">
          <w:tab/>
        </w:r>
        <w:r w:rsidDel="009E4857">
          <w:rPr>
            <w:rFonts w:ascii="Courier New" w:eastAsia="Courier New" w:hAnsi="Courier New" w:cs="Courier New"/>
          </w:rPr>
          <w:delText>5028 120.135838 0.801493</w:delText>
        </w:r>
        <w:r w:rsidDel="009E4857">
          <w:rPr>
            <w:rFonts w:ascii="Courier New" w:eastAsia="Courier New" w:hAnsi="Courier New" w:cs="Courier New"/>
          </w:rPr>
          <w:tab/>
          <w:delText>2020-07-31 … ES040530000627</w:delText>
        </w:r>
      </w:del>
    </w:p>
    <w:p w14:paraId="498DB12B" w14:textId="5BCFCBCD" w:rsidR="00CB7E31" w:rsidDel="009E4857" w:rsidRDefault="00000000">
      <w:pPr>
        <w:numPr>
          <w:ilvl w:val="0"/>
          <w:numId w:val="5"/>
        </w:numPr>
        <w:suppressAutoHyphens w:val="0"/>
        <w:spacing w:after="3" w:line="271" w:lineRule="auto"/>
        <w:ind w:right="117" w:hanging="687"/>
        <w:jc w:val="left"/>
        <w:rPr>
          <w:del w:id="3343" w:author="Jose Eduardo VIU" w:date="2023-04-01T20:51:00Z"/>
        </w:rPr>
      </w:pPr>
      <w:del w:id="3344" w:author="Jose Eduardo VIU" w:date="2023-04-01T20:51:00Z">
        <w:r w:rsidDel="009E4857">
          <w:rPr>
            <w:rFonts w:ascii="Courier New" w:eastAsia="Courier New" w:hAnsi="Courier New" w:cs="Courier New"/>
          </w:rPr>
          <w:delText>107.285173 0.826032</w:delText>
        </w:r>
        <w:r w:rsidDel="009E4857">
          <w:rPr>
            <w:rFonts w:ascii="Courier New" w:eastAsia="Courier New" w:hAnsi="Courier New" w:cs="Courier New"/>
          </w:rPr>
          <w:tab/>
          <w:delText>2020-04-07 … ES040530000075</w:delText>
        </w:r>
      </w:del>
    </w:p>
    <w:p w14:paraId="5BD29709" w14:textId="691F1362" w:rsidR="00CB7E31" w:rsidDel="009E4857" w:rsidRDefault="00000000">
      <w:pPr>
        <w:numPr>
          <w:ilvl w:val="0"/>
          <w:numId w:val="5"/>
        </w:numPr>
        <w:suppressAutoHyphens w:val="0"/>
        <w:spacing w:after="269" w:line="271" w:lineRule="auto"/>
        <w:ind w:right="117" w:hanging="687"/>
        <w:jc w:val="left"/>
        <w:rPr>
          <w:del w:id="3345" w:author="Jose Eduardo VIU" w:date="2023-04-01T20:51:00Z"/>
        </w:rPr>
      </w:pPr>
      <w:del w:id="3346" w:author="Jose Eduardo VIU" w:date="2023-04-01T20:51:00Z">
        <w:r w:rsidDel="009E4857">
          <w:rPr>
            <w:rFonts w:ascii="Courier New" w:eastAsia="Courier New" w:hAnsi="Courier New" w:cs="Courier New"/>
          </w:rPr>
          <w:delText>107.721184 0.894169</w:delText>
        </w:r>
        <w:r w:rsidDel="009E4857">
          <w:rPr>
            <w:rFonts w:ascii="Courier New" w:eastAsia="Courier New" w:hAnsi="Courier New" w:cs="Courier New"/>
          </w:rPr>
          <w:tab/>
          <w:delText>2020-08-27 … ES040530000075</w:delText>
        </w:r>
      </w:del>
    </w:p>
    <w:p w14:paraId="38F91AFF" w14:textId="3499116D" w:rsidR="00CB7E31" w:rsidDel="009E4857" w:rsidRDefault="00000000">
      <w:pPr>
        <w:spacing w:after="0"/>
        <w:ind w:left="10" w:right="241" w:hanging="10"/>
        <w:jc w:val="right"/>
        <w:rPr>
          <w:del w:id="3347" w:author="Jose Eduardo VIU" w:date="2023-04-01T20:51:00Z"/>
        </w:rPr>
      </w:pPr>
      <w:del w:id="3348" w:author="Jose Eduardo VIU" w:date="2023-04-01T20:51:00Z">
        <w:r w:rsidDel="009E4857">
          <w:rPr>
            <w:rFonts w:ascii="Courier New" w:eastAsia="Courier New" w:hAnsi="Courier New" w:cs="Courier New"/>
          </w:rPr>
          <w:delText>se_nombre PesoEntMedio PesoRecMedio NumBajas GPS_Longitud \</w:delText>
        </w:r>
      </w:del>
    </w:p>
    <w:p w14:paraId="478D8399" w14:textId="26802967" w:rsidR="00CB7E31" w:rsidDel="009E4857" w:rsidRDefault="00000000">
      <w:pPr>
        <w:tabs>
          <w:tab w:val="center" w:pos="2134"/>
          <w:tab w:val="center" w:pos="4654"/>
          <w:tab w:val="center" w:pos="6086"/>
          <w:tab w:val="center" w:pos="7460"/>
          <w:tab w:val="center" w:pos="8835"/>
        </w:tabs>
        <w:spacing w:after="3" w:line="271" w:lineRule="auto"/>
        <w:rPr>
          <w:del w:id="3349" w:author="Jose Eduardo VIU" w:date="2023-04-01T20:51:00Z"/>
        </w:rPr>
      </w:pPr>
      <w:del w:id="3350" w:author="Jose Eduardo VIU" w:date="2023-04-01T20:51:00Z">
        <w:r w:rsidDel="009E4857">
          <w:tab/>
        </w:r>
        <w:r w:rsidDel="009E4857">
          <w:rPr>
            <w:rFonts w:ascii="Courier New" w:eastAsia="Courier New" w:hAnsi="Courier New" w:cs="Courier New"/>
          </w:rPr>
          <w:delText>5028 MACHO ENTERO + HEMBRA</w:delText>
        </w:r>
        <w:r w:rsidDel="009E4857">
          <w:rPr>
            <w:rFonts w:ascii="Courier New" w:eastAsia="Courier New" w:hAnsi="Courier New" w:cs="Courier New"/>
          </w:rPr>
          <w:tab/>
          <w:delText>17.038567</w:delText>
        </w:r>
        <w:r w:rsidDel="009E4857">
          <w:rPr>
            <w:rFonts w:ascii="Courier New" w:eastAsia="Courier New" w:hAnsi="Courier New" w:cs="Courier New"/>
          </w:rPr>
          <w:tab/>
          <w:delText>113.326590</w:delText>
        </w:r>
        <w:r w:rsidDel="009E4857">
          <w:rPr>
            <w:rFonts w:ascii="Courier New" w:eastAsia="Courier New" w:hAnsi="Courier New" w:cs="Courier New"/>
          </w:rPr>
          <w:tab/>
          <w:delText>34.0</w:delText>
        </w:r>
        <w:r w:rsidDel="009E4857">
          <w:rPr>
            <w:rFonts w:ascii="Courier New" w:eastAsia="Courier New" w:hAnsi="Courier New" w:cs="Courier New"/>
          </w:rPr>
          <w:tab/>
          <w:delText>-1.90652</w:delText>
        </w:r>
      </w:del>
    </w:p>
    <w:p w14:paraId="1AFE720E" w14:textId="4F195D79" w:rsidR="00CB7E31" w:rsidDel="009E4857" w:rsidRDefault="00000000">
      <w:pPr>
        <w:numPr>
          <w:ilvl w:val="0"/>
          <w:numId w:val="6"/>
        </w:numPr>
        <w:suppressAutoHyphens w:val="0"/>
        <w:spacing w:after="3" w:line="271" w:lineRule="auto"/>
        <w:ind w:right="117" w:hanging="1718"/>
        <w:jc w:val="left"/>
        <w:rPr>
          <w:del w:id="3351" w:author="Jose Eduardo VIU" w:date="2023-04-01T20:51:00Z"/>
        </w:rPr>
      </w:pPr>
      <w:del w:id="3352" w:author="Jose Eduardo VIU" w:date="2023-04-01T20:51:00Z">
        <w:r w:rsidDel="009E4857">
          <w:rPr>
            <w:rFonts w:ascii="Courier New" w:eastAsia="Courier New" w:hAnsi="Courier New" w:cs="Courier New"/>
          </w:rPr>
          <w:delText>MACHO ENTERO</w:delText>
        </w:r>
        <w:r w:rsidDel="009E4857">
          <w:rPr>
            <w:rFonts w:ascii="Courier New" w:eastAsia="Courier New" w:hAnsi="Courier New" w:cs="Courier New"/>
          </w:rPr>
          <w:tab/>
          <w:delText>25.600294</w:delText>
        </w:r>
        <w:r w:rsidDel="009E4857">
          <w:rPr>
            <w:rFonts w:ascii="Courier New" w:eastAsia="Courier New" w:hAnsi="Courier New" w:cs="Courier New"/>
          </w:rPr>
          <w:tab/>
          <w:delText>114.221270</w:delText>
        </w:r>
        <w:r w:rsidDel="009E4857">
          <w:rPr>
            <w:rFonts w:ascii="Courier New" w:eastAsia="Courier New" w:hAnsi="Courier New" w:cs="Courier New"/>
          </w:rPr>
          <w:tab/>
          <w:delText>55.0</w:delText>
        </w:r>
        <w:r w:rsidDel="009E4857">
          <w:rPr>
            <w:rFonts w:ascii="Courier New" w:eastAsia="Courier New" w:hAnsi="Courier New" w:cs="Courier New"/>
          </w:rPr>
          <w:tab/>
          <w:delText>-1.93933</w:delText>
        </w:r>
      </w:del>
    </w:p>
    <w:p w14:paraId="2E6A4506" w14:textId="452224B7" w:rsidR="00CB7E31" w:rsidDel="009E4857" w:rsidRDefault="00000000">
      <w:pPr>
        <w:numPr>
          <w:ilvl w:val="0"/>
          <w:numId w:val="6"/>
        </w:numPr>
        <w:suppressAutoHyphens w:val="0"/>
        <w:spacing w:after="277" w:line="271" w:lineRule="auto"/>
        <w:ind w:right="117" w:hanging="1718"/>
        <w:jc w:val="left"/>
        <w:rPr>
          <w:del w:id="3353" w:author="Jose Eduardo VIU" w:date="2023-04-01T20:51:00Z"/>
        </w:rPr>
      </w:pPr>
      <w:del w:id="3354" w:author="Jose Eduardo VIU" w:date="2023-04-01T20:51:00Z">
        <w:r w:rsidDel="009E4857">
          <w:rPr>
            <w:rFonts w:ascii="Courier New" w:eastAsia="Courier New" w:hAnsi="Courier New" w:cs="Courier New"/>
          </w:rPr>
          <w:delText>MACHO ENTERO</w:delText>
        </w:r>
        <w:r w:rsidDel="009E4857">
          <w:rPr>
            <w:rFonts w:ascii="Courier New" w:eastAsia="Courier New" w:hAnsi="Courier New" w:cs="Courier New"/>
          </w:rPr>
          <w:tab/>
          <w:delText>20.633824</w:delText>
        </w:r>
        <w:r w:rsidDel="009E4857">
          <w:rPr>
            <w:rFonts w:ascii="Courier New" w:eastAsia="Courier New" w:hAnsi="Courier New" w:cs="Courier New"/>
          </w:rPr>
          <w:tab/>
          <w:delText>116.954753</w:delText>
        </w:r>
        <w:r w:rsidDel="009E4857">
          <w:rPr>
            <w:rFonts w:ascii="Courier New" w:eastAsia="Courier New" w:hAnsi="Courier New" w:cs="Courier New"/>
          </w:rPr>
          <w:tab/>
          <w:delText>73.0</w:delText>
        </w:r>
        <w:r w:rsidDel="009E4857">
          <w:rPr>
            <w:rFonts w:ascii="Courier New" w:eastAsia="Courier New" w:hAnsi="Courier New" w:cs="Courier New"/>
          </w:rPr>
          <w:tab/>
          <w:delText>-1.93933</w:delText>
        </w:r>
      </w:del>
    </w:p>
    <w:p w14:paraId="3DE6CB06" w14:textId="3561EC59" w:rsidR="00CB7E31" w:rsidDel="009E4857" w:rsidRDefault="00000000">
      <w:pPr>
        <w:tabs>
          <w:tab w:val="center" w:pos="2535"/>
          <w:tab w:val="center" w:pos="7518"/>
        </w:tabs>
        <w:spacing w:after="3" w:line="271" w:lineRule="auto"/>
        <w:rPr>
          <w:del w:id="3355" w:author="Jose Eduardo VIU" w:date="2023-04-01T20:51:00Z"/>
        </w:rPr>
      </w:pPr>
      <w:del w:id="3356" w:author="Jose Eduardo VIU" w:date="2023-04-01T20:51:00Z">
        <w:r w:rsidDel="009E4857">
          <w:tab/>
        </w:r>
        <w:r w:rsidDel="009E4857">
          <w:rPr>
            <w:rFonts w:ascii="Courier New" w:eastAsia="Courier New" w:hAnsi="Courier New" w:cs="Courier New"/>
          </w:rPr>
          <w:delText>GPS_Latitud gr_codpos</w:delText>
        </w:r>
        <w:r w:rsidDel="009E4857">
          <w:rPr>
            <w:rFonts w:ascii="Courier New" w:eastAsia="Courier New" w:hAnsi="Courier New" w:cs="Courier New"/>
          </w:rPr>
          <w:tab/>
          <w:delText>gr_poblacion KgPiensoTotal</w:delText>
        </w:r>
      </w:del>
    </w:p>
    <w:tbl>
      <w:tblPr>
        <w:tblStyle w:val="TableGrid"/>
        <w:tblW w:w="8476" w:type="dxa"/>
        <w:tblInd w:w="588" w:type="dxa"/>
        <w:tblLayout w:type="fixed"/>
        <w:tblLook w:val="04A0" w:firstRow="1" w:lastRow="0" w:firstColumn="1" w:lastColumn="0" w:noHBand="0" w:noVBand="1"/>
      </w:tblPr>
      <w:tblGrid>
        <w:gridCol w:w="684"/>
        <w:gridCol w:w="6998"/>
        <w:gridCol w:w="794"/>
      </w:tblGrid>
      <w:tr w:rsidR="00CB7E31" w:rsidDel="009E4857" w14:paraId="10BAA943" w14:textId="6445319F">
        <w:trPr>
          <w:trHeight w:val="245"/>
          <w:del w:id="3357" w:author="Jose Eduardo VIU" w:date="2023-04-01T20:51:00Z"/>
        </w:trPr>
        <w:tc>
          <w:tcPr>
            <w:tcW w:w="684" w:type="dxa"/>
          </w:tcPr>
          <w:p w14:paraId="5A0788D5" w14:textId="1C17F0B9" w:rsidR="00CB7E31" w:rsidDel="009E4857" w:rsidRDefault="00000000">
            <w:pPr>
              <w:suppressAutoHyphens w:val="0"/>
              <w:spacing w:after="0"/>
              <w:rPr>
                <w:del w:id="3358" w:author="Jose Eduardo VIU" w:date="2023-04-01T20:51:00Z"/>
              </w:rPr>
            </w:pPr>
            <w:del w:id="3359" w:author="Jose Eduardo VIU" w:date="2023-04-01T20:51:00Z">
              <w:r w:rsidDel="009E4857">
                <w:rPr>
                  <w:rFonts w:ascii="Courier New" w:eastAsia="Courier New" w:hAnsi="Courier New" w:cs="Courier New"/>
                </w:rPr>
                <w:delText>5028</w:delText>
              </w:r>
            </w:del>
          </w:p>
        </w:tc>
        <w:tc>
          <w:tcPr>
            <w:tcW w:w="6998" w:type="dxa"/>
          </w:tcPr>
          <w:p w14:paraId="6E19438B" w14:textId="2356ACBF" w:rsidR="00CB7E31" w:rsidDel="009E4857" w:rsidRDefault="00000000">
            <w:pPr>
              <w:tabs>
                <w:tab w:val="center" w:pos="859"/>
                <w:tab w:val="center" w:pos="4124"/>
              </w:tabs>
              <w:suppressAutoHyphens w:val="0"/>
              <w:spacing w:after="0"/>
              <w:rPr>
                <w:del w:id="3360" w:author="Jose Eduardo VIU" w:date="2023-04-01T20:51:00Z"/>
              </w:rPr>
            </w:pPr>
            <w:del w:id="3361" w:author="Jose Eduardo VIU" w:date="2023-04-01T20:51:00Z">
              <w:r w:rsidDel="009E4857">
                <w:tab/>
              </w:r>
              <w:r w:rsidDel="009E4857">
                <w:rPr>
                  <w:rFonts w:ascii="Courier New" w:eastAsia="Courier New" w:hAnsi="Courier New" w:cs="Courier New"/>
                </w:rPr>
                <w:delText>37.4532</w:delText>
              </w:r>
              <w:r w:rsidDel="009E4857">
                <w:rPr>
                  <w:rFonts w:ascii="Courier New" w:eastAsia="Courier New" w:hAnsi="Courier New" w:cs="Courier New"/>
                </w:rPr>
                <w:tab/>
                <w:delText>NaN 04600-HUERCAL OVERA (ALMERIA)</w:delText>
              </w:r>
            </w:del>
          </w:p>
        </w:tc>
        <w:tc>
          <w:tcPr>
            <w:tcW w:w="794" w:type="dxa"/>
          </w:tcPr>
          <w:p w14:paraId="5A41287A" w14:textId="2E3FE51C" w:rsidR="00CB7E31" w:rsidDel="009E4857" w:rsidRDefault="00000000">
            <w:pPr>
              <w:suppressAutoHyphens w:val="0"/>
              <w:spacing w:after="0"/>
              <w:rPr>
                <w:del w:id="3362" w:author="Jose Eduardo VIU" w:date="2023-04-01T20:51:00Z"/>
              </w:rPr>
            </w:pPr>
            <w:del w:id="3363" w:author="Jose Eduardo VIU" w:date="2023-04-01T20:51:00Z">
              <w:r w:rsidDel="009E4857">
                <w:rPr>
                  <w:rFonts w:ascii="Courier New" w:eastAsia="Courier New" w:hAnsi="Courier New" w:cs="Courier New"/>
                </w:rPr>
                <w:delText>188100</w:delText>
              </w:r>
            </w:del>
          </w:p>
        </w:tc>
      </w:tr>
      <w:tr w:rsidR="00CB7E31" w:rsidDel="009E4857" w14:paraId="4545A0BE" w14:textId="04F33A0C">
        <w:trPr>
          <w:trHeight w:val="271"/>
          <w:del w:id="3364" w:author="Jose Eduardo VIU" w:date="2023-04-01T20:51:00Z"/>
        </w:trPr>
        <w:tc>
          <w:tcPr>
            <w:tcW w:w="684" w:type="dxa"/>
          </w:tcPr>
          <w:p w14:paraId="63FC3A1E" w14:textId="48AACBD9" w:rsidR="00CB7E31" w:rsidDel="009E4857" w:rsidRDefault="00000000">
            <w:pPr>
              <w:suppressAutoHyphens w:val="0"/>
              <w:spacing w:after="0"/>
              <w:rPr>
                <w:del w:id="3365" w:author="Jose Eduardo VIU" w:date="2023-04-01T20:51:00Z"/>
              </w:rPr>
            </w:pPr>
            <w:del w:id="3366" w:author="Jose Eduardo VIU" w:date="2023-04-01T20:51:00Z">
              <w:r w:rsidDel="009E4857">
                <w:rPr>
                  <w:rFonts w:ascii="Courier New" w:eastAsia="Courier New" w:hAnsi="Courier New" w:cs="Courier New"/>
                </w:rPr>
                <w:delText>5095</w:delText>
              </w:r>
            </w:del>
          </w:p>
        </w:tc>
        <w:tc>
          <w:tcPr>
            <w:tcW w:w="6998" w:type="dxa"/>
          </w:tcPr>
          <w:p w14:paraId="5E4E7560" w14:textId="4895EB01" w:rsidR="00CB7E31" w:rsidDel="009E4857" w:rsidRDefault="00000000">
            <w:pPr>
              <w:tabs>
                <w:tab w:val="center" w:pos="859"/>
                <w:tab w:val="center" w:pos="4124"/>
              </w:tabs>
              <w:suppressAutoHyphens w:val="0"/>
              <w:spacing w:after="0"/>
              <w:rPr>
                <w:del w:id="3367" w:author="Jose Eduardo VIU" w:date="2023-04-01T20:51:00Z"/>
              </w:rPr>
            </w:pPr>
            <w:del w:id="3368" w:author="Jose Eduardo VIU" w:date="2023-04-01T20:51:00Z">
              <w:r w:rsidDel="009E4857">
                <w:tab/>
              </w:r>
              <w:r w:rsidDel="009E4857">
                <w:rPr>
                  <w:rFonts w:ascii="Courier New" w:eastAsia="Courier New" w:hAnsi="Courier New" w:cs="Courier New"/>
                </w:rPr>
                <w:delText>37.4519</w:delText>
              </w:r>
              <w:r w:rsidDel="009E4857">
                <w:rPr>
                  <w:rFonts w:ascii="Courier New" w:eastAsia="Courier New" w:hAnsi="Courier New" w:cs="Courier New"/>
                </w:rPr>
                <w:tab/>
                <w:delText>NaN 04600-HUERCAL OVERA (ALMERIA)</w:delText>
              </w:r>
            </w:del>
          </w:p>
        </w:tc>
        <w:tc>
          <w:tcPr>
            <w:tcW w:w="794" w:type="dxa"/>
          </w:tcPr>
          <w:p w14:paraId="02F9D3F9" w14:textId="5CA36F57" w:rsidR="00CB7E31" w:rsidDel="009E4857" w:rsidRDefault="00000000">
            <w:pPr>
              <w:suppressAutoHyphens w:val="0"/>
              <w:spacing w:after="0"/>
              <w:rPr>
                <w:del w:id="3369" w:author="Jose Eduardo VIU" w:date="2023-04-01T20:51:00Z"/>
              </w:rPr>
            </w:pPr>
            <w:del w:id="3370" w:author="Jose Eduardo VIU" w:date="2023-04-01T20:51:00Z">
              <w:r w:rsidDel="009E4857">
                <w:rPr>
                  <w:rFonts w:ascii="Courier New" w:eastAsia="Courier New" w:hAnsi="Courier New" w:cs="Courier New"/>
                </w:rPr>
                <w:delText>221600</w:delText>
              </w:r>
            </w:del>
          </w:p>
        </w:tc>
      </w:tr>
      <w:tr w:rsidR="00CB7E31" w:rsidDel="009E4857" w14:paraId="2C599712" w14:textId="1EBE7DA4">
        <w:trPr>
          <w:trHeight w:val="245"/>
          <w:del w:id="3371" w:author="Jose Eduardo VIU" w:date="2023-04-01T20:51:00Z"/>
        </w:trPr>
        <w:tc>
          <w:tcPr>
            <w:tcW w:w="684" w:type="dxa"/>
          </w:tcPr>
          <w:p w14:paraId="1B347617" w14:textId="4E3E5122" w:rsidR="00CB7E31" w:rsidDel="009E4857" w:rsidRDefault="00000000">
            <w:pPr>
              <w:suppressAutoHyphens w:val="0"/>
              <w:spacing w:after="0"/>
              <w:rPr>
                <w:del w:id="3372" w:author="Jose Eduardo VIU" w:date="2023-04-01T20:51:00Z"/>
              </w:rPr>
            </w:pPr>
            <w:del w:id="3373" w:author="Jose Eduardo VIU" w:date="2023-04-01T20:51:00Z">
              <w:r w:rsidDel="009E4857">
                <w:rPr>
                  <w:rFonts w:ascii="Courier New" w:eastAsia="Courier New" w:hAnsi="Courier New" w:cs="Courier New"/>
                </w:rPr>
                <w:delText>5096</w:delText>
              </w:r>
            </w:del>
          </w:p>
        </w:tc>
        <w:tc>
          <w:tcPr>
            <w:tcW w:w="6998" w:type="dxa"/>
          </w:tcPr>
          <w:p w14:paraId="46A30B66" w14:textId="375EFD4D" w:rsidR="00CB7E31" w:rsidDel="009E4857" w:rsidRDefault="00000000">
            <w:pPr>
              <w:tabs>
                <w:tab w:val="center" w:pos="859"/>
                <w:tab w:val="center" w:pos="4124"/>
              </w:tabs>
              <w:suppressAutoHyphens w:val="0"/>
              <w:spacing w:after="0"/>
              <w:rPr>
                <w:del w:id="3374" w:author="Jose Eduardo VIU" w:date="2023-04-01T20:51:00Z"/>
              </w:rPr>
            </w:pPr>
            <w:del w:id="3375" w:author="Jose Eduardo VIU" w:date="2023-04-01T20:51:00Z">
              <w:r w:rsidDel="009E4857">
                <w:tab/>
              </w:r>
              <w:r w:rsidDel="009E4857">
                <w:rPr>
                  <w:rFonts w:ascii="Courier New" w:eastAsia="Courier New" w:hAnsi="Courier New" w:cs="Courier New"/>
                </w:rPr>
                <w:delText>37.4519</w:delText>
              </w:r>
              <w:r w:rsidDel="009E4857">
                <w:rPr>
                  <w:rFonts w:ascii="Courier New" w:eastAsia="Courier New" w:hAnsi="Courier New" w:cs="Courier New"/>
                </w:rPr>
                <w:tab/>
                <w:delText>NaN 04600-HUERCAL OVERA (ALMERIA)</w:delText>
              </w:r>
            </w:del>
          </w:p>
        </w:tc>
        <w:tc>
          <w:tcPr>
            <w:tcW w:w="794" w:type="dxa"/>
          </w:tcPr>
          <w:p w14:paraId="77F926FC" w14:textId="6F25F896" w:rsidR="00CB7E31" w:rsidDel="009E4857" w:rsidRDefault="00000000">
            <w:pPr>
              <w:suppressAutoHyphens w:val="0"/>
              <w:spacing w:after="0"/>
              <w:rPr>
                <w:del w:id="3376" w:author="Jose Eduardo VIU" w:date="2023-04-01T20:51:00Z"/>
              </w:rPr>
            </w:pPr>
            <w:del w:id="3377" w:author="Jose Eduardo VIU" w:date="2023-04-01T20:51:00Z">
              <w:r w:rsidDel="009E4857">
                <w:rPr>
                  <w:rFonts w:ascii="Courier New" w:eastAsia="Courier New" w:hAnsi="Courier New" w:cs="Courier New"/>
                </w:rPr>
                <w:delText>813600</w:delText>
              </w:r>
            </w:del>
          </w:p>
        </w:tc>
      </w:tr>
    </w:tbl>
    <w:p w14:paraId="04055B65" w14:textId="0D4CA91A" w:rsidR="00CB7E31" w:rsidDel="009E4857" w:rsidRDefault="00000000">
      <w:pPr>
        <w:spacing w:after="203" w:line="271" w:lineRule="auto"/>
        <w:ind w:left="593" w:right="117" w:hanging="10"/>
        <w:rPr>
          <w:del w:id="3378" w:author="Jose Eduardo VIU" w:date="2023-04-01T20:51:00Z"/>
        </w:rPr>
      </w:pPr>
      <w:del w:id="3379" w:author="Jose Eduardo VIU" w:date="2023-04-01T20:51:00Z">
        <w:r w:rsidDel="009E4857">
          <w:rPr>
            <w:rFonts w:ascii="Courier New" w:eastAsia="Courier New" w:hAnsi="Courier New" w:cs="Courier New"/>
          </w:rPr>
          <w:delText>[3 rows x 23 columns]</w:delText>
        </w:r>
      </w:del>
    </w:p>
    <w:p w14:paraId="5C8FDA9A" w14:textId="063BE9BD" w:rsidR="00CB7E31" w:rsidDel="009E4857" w:rsidRDefault="00000000">
      <w:pPr>
        <w:spacing w:after="180" w:line="261" w:lineRule="auto"/>
        <w:ind w:left="513" w:hanging="10"/>
        <w:rPr>
          <w:del w:id="3380" w:author="Jose Eduardo VIU" w:date="2023-04-01T20:51:00Z"/>
        </w:rPr>
      </w:pPr>
      <w:del w:id="3381" w:author="Jose Eduardo VIU" w:date="2023-04-01T20:51:00Z">
        <w:r w:rsidDel="009E4857">
          <w:rPr>
            <w:rFonts w:ascii="Times New Roman" w:eastAsia="Times New Roman" w:hAnsi="Times New Roman" w:cs="Times New Roman"/>
          </w:rPr>
          <w:delText>Como se puede ver en el campo gr_poblacion tienen metido el código postal, por lo que podemos sacarlo de aquí. En las 3 filas es 04600.</w:delText>
        </w:r>
      </w:del>
    </w:p>
    <w:p w14:paraId="15C22688" w14:textId="5D49BE5C" w:rsidR="00CB7E31" w:rsidDel="009E4857" w:rsidRDefault="00000000">
      <w:pPr>
        <w:spacing w:after="5" w:line="266" w:lineRule="auto"/>
        <w:ind w:left="-5" w:right="1018" w:hanging="10"/>
        <w:rPr>
          <w:del w:id="3382" w:author="Jose Eduardo VIU" w:date="2023-04-01T20:51:00Z"/>
        </w:rPr>
      </w:pPr>
      <w:del w:id="3383" w:author="Jose Eduardo VIU" w:date="2023-04-01T20:51:00Z">
        <w:r w:rsidDel="009E4857">
          <w:rPr>
            <w:rFonts w:ascii="Courier New" w:eastAsia="Courier New" w:hAnsi="Courier New" w:cs="Courier New"/>
            <w:color w:val="303F9F"/>
          </w:rPr>
          <w:delText xml:space="preserve">[ ]: </w:delText>
        </w:r>
        <w:r w:rsidDel="009E4857">
          <w:rPr>
            <w:rFonts w:ascii="Courier New" w:eastAsia="Courier New" w:hAnsi="Courier New" w:cs="Courier New"/>
          </w:rPr>
          <w:delText>df[</w:delText>
        </w:r>
        <w:r w:rsidDel="009E4857">
          <w:rPr>
            <w:rFonts w:ascii="Courier New" w:eastAsia="Courier New" w:hAnsi="Courier New" w:cs="Courier New"/>
            <w:color w:val="BA2121"/>
          </w:rPr>
          <w:delText>'gr_codpos'</w:delText>
        </w:r>
        <w:r w:rsidDel="009E4857">
          <w:rPr>
            <w:rFonts w:ascii="Courier New" w:eastAsia="Courier New" w:hAnsi="Courier New" w:cs="Courier New"/>
          </w:rPr>
          <w:delText xml:space="preserve">] </w:delText>
        </w:r>
        <w:r w:rsidDel="009E4857">
          <w:rPr>
            <w:rFonts w:ascii="Courier New" w:eastAsia="Courier New" w:hAnsi="Courier New" w:cs="Courier New"/>
            <w:color w:val="666666"/>
          </w:rPr>
          <w:delText xml:space="preserve">= </w:delText>
        </w:r>
        <w:r w:rsidDel="009E4857">
          <w:rPr>
            <w:rFonts w:ascii="Courier New" w:eastAsia="Courier New" w:hAnsi="Courier New" w:cs="Courier New"/>
          </w:rPr>
          <w:delText>df[</w:delText>
        </w:r>
        <w:r w:rsidDel="009E4857">
          <w:rPr>
            <w:rFonts w:ascii="Courier New" w:eastAsia="Courier New" w:hAnsi="Courier New" w:cs="Courier New"/>
            <w:color w:val="BA2121"/>
          </w:rPr>
          <w:delText>'gr_codpos'</w:delText>
        </w:r>
        <w:r w:rsidDel="009E4857">
          <w:rPr>
            <w:rFonts w:ascii="Courier New" w:eastAsia="Courier New" w:hAnsi="Courier New" w:cs="Courier New"/>
          </w:rPr>
          <w:delText>]</w:delText>
        </w:r>
        <w:r w:rsidDel="009E4857">
          <w:rPr>
            <w:rFonts w:ascii="Courier New" w:eastAsia="Courier New" w:hAnsi="Courier New" w:cs="Courier New"/>
            <w:color w:val="666666"/>
          </w:rPr>
          <w:delText>.</w:delText>
        </w:r>
        <w:r w:rsidDel="009E4857">
          <w:rPr>
            <w:rFonts w:ascii="Courier New" w:eastAsia="Courier New" w:hAnsi="Courier New" w:cs="Courier New"/>
          </w:rPr>
          <w:delText>fillna(</w:delText>
        </w:r>
        <w:r w:rsidDel="009E4857">
          <w:rPr>
            <w:rFonts w:ascii="Courier New" w:eastAsia="Courier New" w:hAnsi="Courier New" w:cs="Courier New"/>
            <w:color w:val="BA2121"/>
          </w:rPr>
          <w:delText>'04600'</w:delText>
        </w:r>
        <w:r w:rsidDel="009E4857">
          <w:rPr>
            <w:rFonts w:ascii="Courier New" w:eastAsia="Courier New" w:hAnsi="Courier New" w:cs="Courier New"/>
          </w:rPr>
          <w:delText>)</w:delText>
        </w:r>
      </w:del>
    </w:p>
    <w:p w14:paraId="544CE80D" w14:textId="7F56B6E1" w:rsidR="00CB7E31" w:rsidDel="009E4857" w:rsidRDefault="00000000">
      <w:pPr>
        <w:spacing w:after="251" w:line="266" w:lineRule="auto"/>
        <w:ind w:left="608" w:hanging="10"/>
        <w:rPr>
          <w:del w:id="3384" w:author="Jose Eduardo VIU" w:date="2023-04-01T20:51:00Z"/>
        </w:rPr>
      </w:pPr>
      <w:del w:id="3385" w:author="Jose Eduardo VIU" w:date="2023-04-01T20:51:00Z">
        <w:r>
          <w:rPr>
            <w:noProof/>
          </w:rPr>
          <w:pict w14:anchorId="5DB99EAA">
            <v:group id="Group 30962" o:spid="_x0000_s2734" style="position:absolute;left:0;text-align:left;margin-left:25.9pt;margin-top:-16.55pt;width:468pt;height:46.65pt;z-index:-503316336" coordsize="59436,5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" o:allowincell="f">
              <v:shape id="Forma libre: forma 309" o:spid="_x0000_s2735" style="position:absolute;width:59436;height:5925;visibility:visible;mso-wrap-style:square;v-text-anchor:top" coordsize="16510,1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" path="m70,l16440,v39,,70,31,70,70l16510,1576v,39,-31,70,-70,70l70,1646c31,1646,,1615,,1576l,70c,31,31,,70,xe" fillcolor="#cfcfcf" stroked="f" strokeweight="0">
                <v:path arrowok="t"/>
              </v:shape>
              <v:shape id="Forma libre: forma 310" o:spid="_x0000_s2736" style="position:absolute;left:126;top:126;width:59180;height:5670;visibility:visible;mso-wrap-style:square;v-text-anchor:top" coordsize="16439,1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" path="m35,l16405,v19,,35,16,35,35l16440,1541v,19,-16,35,-35,35l35,1576c16,1576,,1560,,1541l,35c,16,16,,35,xe" fillcolor="#f7f7f7" stroked="f" strokeweight="0">
                <v:path arrowok="t"/>
              </v:shape>
            </v:group>
          </w:pict>
        </w:r>
        <w:r w:rsidR="007341E8" w:rsidDel="009E4857">
          <w:rPr>
            <w:rFonts w:ascii="Courier New" w:eastAsia="Courier New" w:hAnsi="Courier New" w:cs="Courier New"/>
            <w:i/>
            <w:color w:val="3D7A7A"/>
          </w:rPr>
          <w:delText xml:space="preserve"># Comprobamos que ya hemos quitado todos los nulos de la columna de CP </w:delText>
        </w:r>
        <w:r w:rsidR="007341E8" w:rsidDel="009E4857">
          <w:rPr>
            <w:rFonts w:ascii="Courier New" w:eastAsia="Courier New" w:hAnsi="Courier New" w:cs="Courier New"/>
          </w:rPr>
          <w:delText>df[df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gr_codpos</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isnull()]</w:delText>
        </w:r>
      </w:del>
    </w:p>
    <w:p w14:paraId="256F20DA" w14:textId="385ACE94" w:rsidR="00CB7E31" w:rsidDel="009E4857" w:rsidRDefault="00000000">
      <w:pPr>
        <w:spacing w:after="3" w:line="271" w:lineRule="auto"/>
        <w:ind w:left="10" w:right="117" w:hanging="10"/>
        <w:rPr>
          <w:del w:id="3386" w:author="Jose Eduardo VIU" w:date="2023-04-01T20:51:00Z"/>
        </w:rPr>
      </w:pPr>
      <w:del w:id="3387" w:author="Jose Eduardo VIU" w:date="2023-04-01T20:51:00Z">
        <w:r w:rsidDel="009E4857">
          <w:rPr>
            <w:rFonts w:ascii="Courier New" w:eastAsia="Courier New" w:hAnsi="Courier New" w:cs="Courier New"/>
            <w:color w:val="D84315"/>
          </w:rPr>
          <w:delText xml:space="preserve">[ ]: </w:delText>
        </w:r>
        <w:r w:rsidDel="009E4857">
          <w:rPr>
            <w:rFonts w:ascii="Courier New" w:eastAsia="Courier New" w:hAnsi="Courier New" w:cs="Courier New"/>
          </w:rPr>
          <w:delText>Empty DataFrame</w:delText>
        </w:r>
      </w:del>
    </w:p>
    <w:p w14:paraId="334C14C7" w14:textId="2D3D9B39" w:rsidR="00CB7E31" w:rsidDel="009E4857" w:rsidRDefault="00000000">
      <w:pPr>
        <w:spacing w:after="272" w:line="271" w:lineRule="auto"/>
        <w:ind w:left="593" w:right="117" w:hanging="10"/>
        <w:rPr>
          <w:del w:id="3388" w:author="Jose Eduardo VIU" w:date="2023-04-01T20:51:00Z"/>
        </w:rPr>
      </w:pPr>
      <w:del w:id="3389" w:author="Jose Eduardo VIU" w:date="2023-04-01T20:51:00Z">
        <w:r w:rsidDel="009E4857">
          <w:rPr>
            <w:rFonts w:ascii="Courier New" w:eastAsia="Courier New" w:hAnsi="Courier New" w:cs="Courier New"/>
          </w:rPr>
          <w:delText>Columns: [ct_codigo, ct_integra, ct_tipo, ct_raza, ct_fase, ct_sexo, IncPeso, DiasMedios, GMD, EntradaInicial, EntradaFinal, NumAnimales, na_nombre, na_rega, se_nombre, PesoEntMedio, PesoRecMedio, NumBajas, GPS_Longitud, GPS_Latitud, gr_codpos, gr_poblacion, KgPiensoTotal] Index: []</w:delText>
        </w:r>
      </w:del>
    </w:p>
    <w:p w14:paraId="08C5D802" w14:textId="3F992C90" w:rsidR="00CB7E31" w:rsidDel="009E4857" w:rsidRDefault="00000000">
      <w:pPr>
        <w:spacing w:after="383" w:line="271" w:lineRule="auto"/>
        <w:ind w:left="593" w:right="117" w:hanging="10"/>
        <w:rPr>
          <w:del w:id="3390" w:author="Jose Eduardo VIU" w:date="2023-04-01T20:51:00Z"/>
        </w:rPr>
      </w:pPr>
      <w:del w:id="3391" w:author="Jose Eduardo VIU" w:date="2023-04-01T20:51:00Z">
        <w:r w:rsidDel="009E4857">
          <w:rPr>
            <w:rFonts w:ascii="Courier New" w:eastAsia="Courier New" w:hAnsi="Courier New" w:cs="Courier New"/>
          </w:rPr>
          <w:delText>[0 rows x 23 columns]</w:delText>
        </w:r>
      </w:del>
    </w:p>
    <w:p w14:paraId="28FC83AB" w14:textId="6DBBF3E9" w:rsidR="00CB7E31" w:rsidDel="009E4857" w:rsidRDefault="00000000">
      <w:pPr>
        <w:pStyle w:val="Ttulo4"/>
        <w:rPr>
          <w:del w:id="3392" w:author="Jose Eduardo VIU" w:date="2023-04-01T20:51:00Z"/>
        </w:rPr>
      </w:pPr>
      <w:del w:id="3393" w:author="Jose Eduardo VIU" w:date="2023-04-01T20:51:00Z">
        <w:r w:rsidDel="009E4857">
          <w:delText>Outliers (Datos fuera de rango)</w:delText>
        </w:r>
      </w:del>
    </w:p>
    <w:p w14:paraId="7A5400C6" w14:textId="1FC49691" w:rsidR="00CB7E31" w:rsidDel="009E4857" w:rsidRDefault="00000000">
      <w:pPr>
        <w:spacing w:after="303" w:line="261" w:lineRule="auto"/>
        <w:ind w:left="513" w:hanging="10"/>
        <w:rPr>
          <w:del w:id="3394" w:author="Jose Eduardo VIU" w:date="2023-04-01T20:51:00Z"/>
        </w:rPr>
      </w:pPr>
      <w:del w:id="3395" w:author="Jose Eduardo VIU" w:date="2023-04-01T20:51:00Z">
        <w:r w:rsidDel="009E4857">
          <w:rPr>
            <w:rFonts w:ascii="Times New Roman" w:eastAsia="Times New Roman" w:hAnsi="Times New Roman" w:cs="Times New Roman"/>
          </w:rPr>
          <w:delText>En este paso intentaremos analizar las columnas que tienen valores fuera de rango, y que su no tratamiento pueda distorsionar los cálculos que queremos realizar en una fase posterior.</w:delText>
        </w:r>
      </w:del>
    </w:p>
    <w:p w14:paraId="03AE9AFA" w14:textId="12031A34" w:rsidR="00CB7E31" w:rsidDel="009E4857" w:rsidRDefault="00000000">
      <w:pPr>
        <w:pStyle w:val="Ttulo4"/>
        <w:rPr>
          <w:del w:id="3396" w:author="Jose Eduardo VIU" w:date="2023-04-01T20:51:00Z"/>
        </w:rPr>
      </w:pPr>
      <w:del w:id="3397" w:author="Jose Eduardo VIU" w:date="2023-04-01T20:51:00Z">
        <w:r w:rsidDel="009E4857">
          <w:delText>Columna Objetivo (GMD)</w:delText>
        </w:r>
      </w:del>
    </w:p>
    <w:p w14:paraId="5C7C23CA" w14:textId="31D482C0" w:rsidR="00CB7E31" w:rsidDel="009E4857" w:rsidRDefault="00000000">
      <w:pPr>
        <w:spacing w:after="0" w:line="261" w:lineRule="auto"/>
        <w:ind w:left="513" w:hanging="10"/>
        <w:rPr>
          <w:del w:id="3398" w:author="Jose Eduardo VIU" w:date="2023-04-01T20:51:00Z"/>
        </w:rPr>
      </w:pPr>
      <w:del w:id="3399" w:author="Jose Eduardo VIU" w:date="2023-04-01T20:51:00Z">
        <w:r w:rsidDel="009E4857">
          <w:rPr>
            <w:rFonts w:ascii="Times New Roman" w:eastAsia="Times New Roman" w:hAnsi="Times New Roman" w:cs="Times New Roman"/>
          </w:rPr>
          <w:delText>El primer campo y más importante a analizar es el de la columna GMD, ya que es el objetivo a estimar, en esta columna los valores atípicos pueden influir de una manera muy decisiva y es muy importante detectarlos. Partimos de un histograma y un gráfico de caja para hacernos una idea de la distribución de los valores.</w:delText>
        </w:r>
      </w:del>
    </w:p>
    <w:p w14:paraId="2175D45A" w14:textId="3ED33076" w:rsidR="00CB7E31" w:rsidDel="009E4857" w:rsidRDefault="00000000">
      <w:pPr>
        <w:spacing w:after="187"/>
        <w:rPr>
          <w:del w:id="3400" w:author="Jose Eduardo VIU" w:date="2023-04-01T20:51:00Z"/>
        </w:rPr>
      </w:pPr>
      <w:del w:id="3401" w:author="Jose Eduardo VIU" w:date="2023-04-01T20:51:00Z">
        <w:r>
          <w:pict w14:anchorId="55A61928">
            <v:group id="Group 30275" o:spid="_x0000_s2719" style="width:493.9pt;height:33.15pt;mso-position-horizontal-relative:char;mso-position-vertical-relative:line" coordsize="62726,4208">
              <v:shape id="Forma libre: forma 312" o:spid="_x0000_s2720" style="position:absolute;left:3290;width:59436;height:4208;visibility:visible;mso-wrap-style:square;v-text-anchor:top" coordsize="16510,1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" path="m70,-1r16370,c16479,-1,16510,30,16510,69r,1029c16510,1137,16479,1168,16440,1168l70,1168c31,1168,,1137,,1098l,69c,30,31,-1,70,-1xe" fillcolor="#cfcfcf" stroked="f" strokeweight="0">
                <v:path arrowok="t"/>
              </v:shape>
              <v:shape id="Forma libre: forma 313" o:spid="_x0000_s2721" style="position:absolute;left:3416;top:126;width:59180;height:3956;visibility:visible;mso-wrap-style:square;v-text-anchor:top" coordsize="16439,1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" path="m35,-1r16370,c16424,-1,16440,15,16440,34r,1029c16440,1082,16424,1098,16405,1098l35,1098c16,1098,,1082,,1063l,34c,15,16,-1,35,-1xe" fillcolor="#f7f7f7" stroked="f" strokeweight="0">
                <v:path arrowok="t"/>
              </v:shape>
              <v:shape id="Cuadro de texto 314" o:spid="_x0000_s2722" type="#_x0000_t202" style="position:absolute;top:388;width:386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" filled="f" stroked="f" strokeweight="0">
                <v:textbox inset="0,0,0,0">
                  <w:txbxContent>
                    <w:p w14:paraId="00482CEC" w14:textId="77777777" w:rsidR="00CB7E31" w:rsidRDefault="00000000">
                      <w:pPr>
                        <w:overflowPunct w:val="0"/>
                        <w:spacing w:after="0" w:line="240" w:lineRule="auto"/>
                      </w:pPr>
                      <w:r>
                        <w:rPr>
                          <w:rFonts w:asciiTheme="minorHAnsi" w:hAnsiTheme="minorHAnsi" w:cstheme="minorBidi"/>
                          <w:color w:val="303F9F"/>
                        </w:rPr>
                        <w:t>[</w:t>
                      </w:r>
                      <w:r>
                        <w:rPr>
                          <w:rFonts w:asciiTheme="minorHAnsi" w:hAnsiTheme="minorHAnsi" w:cstheme="minorBidi"/>
                          <w:color w:val="303F9F"/>
                          <w:spacing w:val="-16"/>
                        </w:rPr>
                        <w:t xml:space="preserve"> </w:t>
                      </w:r>
                      <w:r>
                        <w:rPr>
                          <w:rFonts w:asciiTheme="minorHAnsi" w:hAnsiTheme="minorHAnsi" w:cstheme="minorBidi"/>
                          <w:color w:val="303F9F"/>
                        </w:rPr>
                        <w:t>]:</w:t>
                      </w:r>
                    </w:p>
                  </w:txbxContent>
                </v:textbox>
              </v:shape>
              <v:shape id="Cuadro de texto 315" o:spid="_x0000_s2723" type="#_x0000_t202" style="position:absolute;left:3798;top:388;width:1935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" filled="f" stroked="f" strokeweight="0">
                <v:textbox inset="0,0,0,0">
                  <w:txbxContent>
                    <w:p w14:paraId="7337A24A" w14:textId="77777777" w:rsidR="00CB7E31" w:rsidRDefault="00000000">
                      <w:pPr>
                        <w:overflowPunct w:val="0"/>
                        <w:spacing w:after="0" w:line="240" w:lineRule="auto"/>
                      </w:pPr>
                      <w:r>
                        <w:rPr>
                          <w:rFonts w:asciiTheme="minorHAnsi" w:hAnsiTheme="minorHAnsi" w:cstheme="minorBidi"/>
                          <w:color w:val="3D7A7A"/>
                        </w:rPr>
                        <w:t>#</w:t>
                      </w:r>
                      <w:r>
                        <w:rPr>
                          <w:rFonts w:asciiTheme="minorHAnsi" w:hAnsiTheme="minorHAnsi" w:cstheme="minorBidi"/>
                          <w:color w:val="3D7A7A"/>
                          <w:spacing w:val="-16"/>
                        </w:rPr>
                        <w:t xml:space="preserve"> </w:t>
                      </w:r>
                      <w:r>
                        <w:rPr>
                          <w:rFonts w:asciiTheme="minorHAnsi" w:hAnsiTheme="minorHAnsi" w:cstheme="minorBidi"/>
                          <w:color w:val="3D7A7A"/>
                        </w:rPr>
                        <w:t>histograma</w:t>
                      </w:r>
                      <w:r>
                        <w:rPr>
                          <w:rFonts w:asciiTheme="minorHAnsi" w:hAnsiTheme="minorHAnsi" w:cstheme="minorBidi"/>
                          <w:color w:val="3D7A7A"/>
                          <w:spacing w:val="-16"/>
                        </w:rPr>
                        <w:t xml:space="preserve"> </w:t>
                      </w:r>
                      <w:r>
                        <w:rPr>
                          <w:rFonts w:asciiTheme="minorHAnsi" w:hAnsiTheme="minorHAnsi" w:cstheme="minorBidi"/>
                          <w:color w:val="3D7A7A"/>
                        </w:rPr>
                        <w:t>de</w:t>
                      </w:r>
                      <w:r>
                        <w:rPr>
                          <w:rFonts w:asciiTheme="minorHAnsi" w:hAnsiTheme="minorHAnsi" w:cstheme="minorBidi"/>
                          <w:color w:val="3D7A7A"/>
                          <w:spacing w:val="-16"/>
                        </w:rPr>
                        <w:t xml:space="preserve"> </w:t>
                      </w:r>
                      <w:r>
                        <w:rPr>
                          <w:rFonts w:asciiTheme="minorHAnsi" w:hAnsiTheme="minorHAnsi" w:cstheme="minorBidi"/>
                          <w:color w:val="3D7A7A"/>
                        </w:rPr>
                        <w:t>GMD.</w:t>
                      </w:r>
                    </w:p>
                  </w:txbxContent>
                </v:textbox>
              </v:shape>
              <v:shape id="Cuadro de texto 316" o:spid="_x0000_s2724" type="#_x0000_t202" style="position:absolute;left:3798;top:2109;width:290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" filled="f" stroked="f" strokeweight="0">
                <v:textbox inset="0,0,0,0">
                  <w:txbxContent>
                    <w:p w14:paraId="69D994E6" w14:textId="77777777" w:rsidR="00CB7E31" w:rsidRDefault="00000000">
                      <w:pPr>
                        <w:overflowPunct w:val="0"/>
                        <w:spacing w:after="0" w:line="240" w:lineRule="auto"/>
                      </w:pPr>
                      <w:r>
                        <w:rPr>
                          <w:rFonts w:asciiTheme="minorHAnsi" w:hAnsiTheme="minorHAnsi" w:cstheme="minorBidi"/>
                        </w:rPr>
                        <w:t>df[</w:t>
                      </w:r>
                    </w:p>
                  </w:txbxContent>
                </v:textbox>
              </v:shape>
              <v:shape id="Cuadro de texto 317" o:spid="_x0000_s2725" type="#_x0000_t202" style="position:absolute;left:5976;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" filled="f" stroked="f" strokeweight="0">
                <v:textbox inset="0,0,0,0">
                  <w:txbxContent>
                    <w:p w14:paraId="2C8268D2"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318" o:spid="_x0000_s2726" type="#_x0000_t202" style="position:absolute;left:6706;top:2109;width:290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" filled="f" stroked="f" strokeweight="0">
                <v:textbox inset="0,0,0,0">
                  <w:txbxContent>
                    <w:p w14:paraId="5D07F23D" w14:textId="77777777" w:rsidR="00CB7E31" w:rsidRDefault="00000000">
                      <w:pPr>
                        <w:overflowPunct w:val="0"/>
                        <w:spacing w:after="0" w:line="240" w:lineRule="auto"/>
                      </w:pPr>
                      <w:r>
                        <w:rPr>
                          <w:rFonts w:asciiTheme="minorHAnsi" w:hAnsiTheme="minorHAnsi" w:cstheme="minorBidi"/>
                          <w:color w:val="BA2121"/>
                        </w:rPr>
                        <w:t>GMD</w:t>
                      </w:r>
                    </w:p>
                  </w:txbxContent>
                </v:textbox>
              </v:shape>
              <v:shape id="Cuadro de texto 319" o:spid="_x0000_s2727" type="#_x0000_t202" style="position:absolute;left:8884;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" filled="f" stroked="f" strokeweight="0">
                <v:textbox inset="0,0,0,0">
                  <w:txbxContent>
                    <w:p w14:paraId="30D5496F"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320" o:spid="_x0000_s2728" type="#_x0000_t202" style="position:absolute;left:9615;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" filled="f" stroked="f" strokeweight="0">
                <v:textbox inset="0,0,0,0">
                  <w:txbxContent>
                    <w:p w14:paraId="1A169F3C" w14:textId="77777777" w:rsidR="00CB7E31" w:rsidRDefault="00000000">
                      <w:pPr>
                        <w:overflowPunct w:val="0"/>
                        <w:spacing w:after="0" w:line="240" w:lineRule="auto"/>
                      </w:pPr>
                      <w:r>
                        <w:rPr>
                          <w:rFonts w:asciiTheme="minorHAnsi" w:hAnsiTheme="minorHAnsi" w:cstheme="minorBidi"/>
                        </w:rPr>
                        <w:t>]</w:t>
                      </w:r>
                    </w:p>
                  </w:txbxContent>
                </v:textbox>
              </v:shape>
              <v:shape id="Cuadro de texto 321" o:spid="_x0000_s2729" type="#_x0000_t202" style="position:absolute;left:10342;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" filled="f" stroked="f" strokeweight="0">
                <v:textbox inset="0,0,0,0">
                  <w:txbxContent>
                    <w:p w14:paraId="7CA6449B"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322" o:spid="_x0000_s2730" type="#_x0000_t202" style="position:absolute;left:11066;top:2109;width:870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" filled="f" stroked="f" strokeweight="0">
                <v:textbox inset="0,0,0,0">
                  <w:txbxContent>
                    <w:p w14:paraId="3162F7D3" w14:textId="77777777" w:rsidR="00CB7E31" w:rsidRDefault="00000000">
                      <w:pPr>
                        <w:overflowPunct w:val="0"/>
                        <w:spacing w:after="0" w:line="240" w:lineRule="auto"/>
                      </w:pPr>
                      <w:r>
                        <w:rPr>
                          <w:rFonts w:asciiTheme="minorHAnsi" w:hAnsiTheme="minorHAnsi" w:cstheme="minorBidi"/>
                        </w:rPr>
                        <w:t>hist(bins</w:t>
                      </w:r>
                    </w:p>
                  </w:txbxContent>
                </v:textbox>
              </v:shape>
              <v:shape id="Cuadro de texto 323" o:spid="_x0000_s2731" type="#_x0000_t202" style="position:absolute;left:17614;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" filled="f" stroked="f" strokeweight="0">
                <v:textbox inset="0,0,0,0">
                  <w:txbxContent>
                    <w:p w14:paraId="2F8E8F57"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324" o:spid="_x0000_s2732" type="#_x0000_t202" style="position:absolute;left:18345;top:2109;width:290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" filled="f" stroked="f" strokeweight="0">
                <v:textbox inset="0,0,0,0">
                  <w:txbxContent>
                    <w:p w14:paraId="12488A22" w14:textId="77777777" w:rsidR="00CB7E31" w:rsidRDefault="00000000">
                      <w:pPr>
                        <w:overflowPunct w:val="0"/>
                        <w:spacing w:after="0" w:line="240" w:lineRule="auto"/>
                      </w:pPr>
                      <w:r>
                        <w:rPr>
                          <w:rFonts w:asciiTheme="minorHAnsi" w:hAnsiTheme="minorHAnsi" w:cstheme="minorBidi"/>
                          <w:color w:val="666666"/>
                        </w:rPr>
                        <w:t>100</w:t>
                      </w:r>
                    </w:p>
                  </w:txbxContent>
                </v:textbox>
              </v:shape>
              <v:shape id="Cuadro de texto 325" o:spid="_x0000_s2733" type="#_x0000_t202" style="position:absolute;left:20523;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" filled="f" stroked="f" strokeweight="0">
                <v:textbox inset="0,0,0,0">
                  <w:txbxContent>
                    <w:p w14:paraId="74A143EA" w14:textId="77777777" w:rsidR="00CB7E31" w:rsidRDefault="00000000">
                      <w:pPr>
                        <w:overflowPunct w:val="0"/>
                        <w:spacing w:after="0" w:line="240" w:lineRule="auto"/>
                      </w:pPr>
                      <w:r>
                        <w:rPr>
                          <w:rFonts w:asciiTheme="minorHAnsi" w:hAnsiTheme="minorHAnsi" w:cstheme="minorBidi"/>
                        </w:rPr>
                        <w:t>)</w:t>
                      </w:r>
                    </w:p>
                  </w:txbxContent>
                </v:textbox>
              </v:shape>
              <w10:anchorlock/>
            </v:group>
          </w:pict>
        </w:r>
      </w:del>
    </w:p>
    <w:p w14:paraId="40603D9D" w14:textId="61D31368" w:rsidR="00CB7E31" w:rsidDel="009E4857" w:rsidRDefault="00000000">
      <w:pPr>
        <w:spacing w:after="3" w:line="271" w:lineRule="auto"/>
        <w:ind w:left="10" w:right="117" w:hanging="10"/>
        <w:rPr>
          <w:del w:id="3402" w:author="Jose Eduardo VIU" w:date="2023-04-01T20:51:00Z"/>
        </w:rPr>
      </w:pPr>
      <w:del w:id="3403" w:author="Jose Eduardo VIU" w:date="2023-04-01T20:51:00Z">
        <w:r w:rsidDel="009E4857">
          <w:rPr>
            <w:rFonts w:ascii="Courier New" w:eastAsia="Courier New" w:hAnsi="Courier New" w:cs="Courier New"/>
            <w:color w:val="D84315"/>
          </w:rPr>
          <w:delText xml:space="preserve">[ ]: </w:delText>
        </w:r>
        <w:r w:rsidDel="009E4857">
          <w:rPr>
            <w:rFonts w:ascii="Courier New" w:eastAsia="Courier New" w:hAnsi="Courier New" w:cs="Courier New"/>
          </w:rPr>
          <w:delText>&lt;Axes: &gt;</w:delText>
        </w:r>
      </w:del>
    </w:p>
    <w:p w14:paraId="47287D5C" w14:textId="5CD4DF9C" w:rsidR="00CB7E31" w:rsidDel="009E4857" w:rsidRDefault="00000000">
      <w:pPr>
        <w:spacing w:after="956"/>
        <w:ind w:left="986"/>
        <w:rPr>
          <w:del w:id="3404" w:author="Jose Eduardo VIU" w:date="2023-04-01T20:51:00Z"/>
        </w:rPr>
      </w:pPr>
      <w:del w:id="3405" w:author="Jose Eduardo VIU" w:date="2023-04-01T20:51:00Z">
        <w:r w:rsidDel="009E4857">
          <w:rPr>
            <w:noProof/>
          </w:rPr>
          <w:drawing>
            <wp:inline distT="0" distB="0" distL="0" distR="0" wp14:anchorId="4B8EAFBF" wp14:editId="3BF90555">
              <wp:extent cx="5349240" cy="3505835"/>
              <wp:effectExtent l="0" t="0" r="0" b="0"/>
              <wp:docPr id="62" name="Picture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269"/>
                      <pic:cNvPicPr>
                        <a:picLocks noChangeAspect="1" noChangeArrowheads="1"/>
                      </pic:cNvPicPr>
                    </pic:nvPicPr>
                    <pic:blipFill>
                      <a:blip r:embed="rId87"/>
                      <a:stretch>
                        <a:fillRect/>
                      </a:stretch>
                    </pic:blipFill>
                    <pic:spPr bwMode="auto">
                      <a:xfrm>
                        <a:off x="0" y="0"/>
                        <a:ext cx="5349240" cy="3505835"/>
                      </a:xfrm>
                      <a:prstGeom prst="rect">
                        <a:avLst/>
                      </a:prstGeom>
                    </pic:spPr>
                  </pic:pic>
                </a:graphicData>
              </a:graphic>
            </wp:inline>
          </w:drawing>
        </w:r>
      </w:del>
    </w:p>
    <w:p w14:paraId="775E1DA4" w14:textId="25F5262D" w:rsidR="00CB7E31" w:rsidDel="009E4857" w:rsidRDefault="00000000">
      <w:pPr>
        <w:spacing w:after="3" w:line="271" w:lineRule="auto"/>
        <w:ind w:left="598" w:right="346" w:hanging="598"/>
        <w:rPr>
          <w:del w:id="3406" w:author="Jose Eduardo VIU" w:date="2023-04-01T20:51:00Z"/>
        </w:rPr>
      </w:pPr>
      <w:del w:id="3407" w:author="Jose Eduardo VIU" w:date="2023-04-01T20:51:00Z">
        <w:r>
          <w:rPr>
            <w:noProof/>
          </w:rPr>
          <w:pict w14:anchorId="7123F09D">
            <v:group id="Group 30277" o:spid="_x0000_s2716" style="position:absolute;left:0;text-align:left;margin-left:25.9pt;margin-top:-3pt;width:468pt;height:31.95pt;z-index:-503316334" coordsize="59436,4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" o:allowincell="f">
              <v:shape id="Forma libre: forma 327" o:spid="_x0000_s2717" style="position:absolute;width:59436;height:4057;visibility:visible;mso-wrap-style:square;v-text-anchor:top" coordsize="16510,1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" path="m70,l16440,v39,,70,31,70,70l16510,1058v,39,-31,70,-70,70l70,1128c31,1128,,1097,,1058l,70c,31,31,,70,xe" fillcolor="#cfcfcf" stroked="f" strokeweight="0">
                <v:path arrowok="t"/>
              </v:shape>
              <v:shape id="Forma libre: forma 328" o:spid="_x0000_s2718" style="position:absolute;left:126;top:126;width:59180;height:3931;visibility:visible;mso-wrap-style:square;v-text-anchor:top" coordsize="16439,1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" path="m35,l16405,v19,,35,16,35,35l16440,1058v,19,-16,35,-35,35l35,1093c16,1093,,1077,,1058l,35c,16,16,,35,xe" fillcolor="#f7f7f7" stroked="f" strokeweight="0">
                <v:path arrowok="t"/>
              </v:shape>
            </v:group>
          </w:pict>
        </w:r>
        <w:r w:rsidR="007341E8" w:rsidDel="009E4857">
          <w:rPr>
            <w:rFonts w:ascii="Courier New" w:eastAsia="Courier New" w:hAnsi="Courier New" w:cs="Courier New"/>
            <w:color w:val="303F9F"/>
          </w:rPr>
          <w:delText xml:space="preserve">[ ]: </w:delText>
        </w:r>
        <w:r w:rsidR="007341E8" w:rsidDel="009E4857">
          <w:rPr>
            <w:rFonts w:ascii="Courier New" w:eastAsia="Courier New" w:hAnsi="Courier New" w:cs="Courier New"/>
          </w:rPr>
          <w:delText xml:space="preserve">graph </w:delText>
        </w:r>
        <w:r w:rsidR="007341E8" w:rsidDel="009E4857">
          <w:rPr>
            <w:rFonts w:ascii="Courier New" w:eastAsia="Courier New" w:hAnsi="Courier New" w:cs="Courier New"/>
            <w:color w:val="666666"/>
          </w:rPr>
          <w:delText xml:space="preserve">= </w:delText>
        </w:r>
        <w:r w:rsidR="007341E8" w:rsidDel="009E4857">
          <w:rPr>
            <w:rFonts w:ascii="Courier New" w:eastAsia="Courier New" w:hAnsi="Courier New" w:cs="Courier New"/>
          </w:rPr>
          <w:delText>sns</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boxplot(data</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df, x</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color w:val="BA2121"/>
          </w:rPr>
          <w:delText>"GMD"</w:delText>
        </w:r>
        <w:r w:rsidR="007341E8" w:rsidDel="009E4857">
          <w:rPr>
            <w:rFonts w:ascii="Courier New" w:eastAsia="Courier New" w:hAnsi="Courier New" w:cs="Courier New"/>
          </w:rPr>
          <w:delText>, palette</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color w:val="BA2121"/>
          </w:rPr>
          <w:delText>"vlag"</w:delText>
        </w:r>
        <w:r w:rsidR="007341E8" w:rsidDel="009E4857">
          <w:rPr>
            <w:rFonts w:ascii="Courier New" w:eastAsia="Courier New" w:hAnsi="Courier New" w:cs="Courier New"/>
          </w:rPr>
          <w:delText>) graph</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set(title</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color w:val="BA2121"/>
          </w:rPr>
          <w:delText>'Outliers de GMD'</w:delText>
        </w:r>
        <w:r w:rsidR="007341E8" w:rsidDel="009E4857">
          <w:rPr>
            <w:rFonts w:ascii="Courier New" w:eastAsia="Courier New" w:hAnsi="Courier New" w:cs="Courier New"/>
          </w:rPr>
          <w:delText>)</w:delText>
        </w:r>
      </w:del>
    </w:p>
    <w:p w14:paraId="70A41A01" w14:textId="33ED279D" w:rsidR="00CB7E31" w:rsidDel="009E4857" w:rsidRDefault="00000000">
      <w:pPr>
        <w:spacing w:after="247" w:line="271" w:lineRule="auto"/>
        <w:ind w:left="593" w:right="3095" w:hanging="10"/>
        <w:rPr>
          <w:del w:id="3408" w:author="Jose Eduardo VIU" w:date="2023-04-01T20:51:00Z"/>
        </w:rPr>
      </w:pPr>
      <w:del w:id="3409" w:author="Jose Eduardo VIU" w:date="2023-04-01T20:51:00Z">
        <w:r>
          <w:rPr>
            <w:noProof/>
          </w:rPr>
          <w:pict w14:anchorId="36899B08">
            <v:group id="Group 30530" o:spid="_x0000_s2713" style="position:absolute;left:0;text-align:left;margin-left:25.9pt;margin-top:-3.8pt;width:468pt;height:60.95pt;z-index:-503316333" coordsize="59436,7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" o:allowincell="f">
              <v:shape id="Forma libre: forma 330" o:spid="_x0000_s2714" style="position:absolute;width:59436;height:7740;visibility:visible;mso-wrap-style:square;v-text-anchor:top" coordsize="16510,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" path="m70,l16440,v39,,70,31,70,70l16510,2081v,39,-31,70,-70,70l70,2151c31,2151,,2120,,2081l,70c,31,31,,70,xe" fillcolor="#cfcfcf" stroked="f" strokeweight="0">
                <v:path arrowok="t"/>
              </v:shape>
              <v:shape id="Forma libre: forma 331" o:spid="_x0000_s2715" style="position:absolute;left:126;width:59180;height:7621;visibility:visible;mso-wrap-style:square;v-text-anchor:top" coordsize="16439,2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" path="m35,l16405,v19,,35,16,35,35l16440,2081v,19,-16,35,-35,35l35,2116c16,2116,,2100,,2081l,35c,16,16,,35,xe" fillcolor="#f7f7f7" stroked="f" strokeweight="0">
                <v:path arrowok="t"/>
              </v:shape>
            </v:group>
          </w:pict>
        </w:r>
        <w:r w:rsidR="007341E8" w:rsidDel="009E4857">
          <w:rPr>
            <w:rFonts w:ascii="Courier New" w:eastAsia="Courier New" w:hAnsi="Courier New" w:cs="Courier New"/>
          </w:rPr>
          <w:delText>graph</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axvline(</w:delText>
        </w:r>
        <w:r w:rsidR="007341E8" w:rsidDel="009E4857">
          <w:rPr>
            <w:rFonts w:ascii="Courier New" w:eastAsia="Courier New" w:hAnsi="Courier New" w:cs="Courier New"/>
            <w:color w:val="666666"/>
          </w:rPr>
          <w:delText>0.5</w:delText>
        </w:r>
        <w:r w:rsidR="007341E8" w:rsidDel="009E4857">
          <w:rPr>
            <w:rFonts w:ascii="Courier New" w:eastAsia="Courier New" w:hAnsi="Courier New" w:cs="Courier New"/>
          </w:rPr>
          <w:delText>, color</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color w:val="BA2121"/>
          </w:rPr>
          <w:delText>"blue"</w:delText>
        </w:r>
        <w:r w:rsidR="007341E8" w:rsidDel="009E4857">
          <w:rPr>
            <w:rFonts w:ascii="Courier New" w:eastAsia="Courier New" w:hAnsi="Courier New" w:cs="Courier New"/>
          </w:rPr>
          <w:delText>) graph</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axvline(</w:delText>
        </w:r>
        <w:r w:rsidR="007341E8" w:rsidDel="009E4857">
          <w:rPr>
            <w:rFonts w:ascii="Courier New" w:eastAsia="Courier New" w:hAnsi="Courier New" w:cs="Courier New"/>
            <w:color w:val="666666"/>
          </w:rPr>
          <w:delText>1.1</w:delText>
        </w:r>
        <w:r w:rsidR="007341E8" w:rsidDel="009E4857">
          <w:rPr>
            <w:rFonts w:ascii="Courier New" w:eastAsia="Courier New" w:hAnsi="Courier New" w:cs="Courier New"/>
          </w:rPr>
          <w:delText>, color</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color w:val="BA2121"/>
          </w:rPr>
          <w:delText>"blue"</w:delText>
        </w:r>
        <w:r w:rsidR="007341E8" w:rsidDel="009E4857">
          <w:rPr>
            <w:rFonts w:ascii="Courier New" w:eastAsia="Courier New" w:hAnsi="Courier New" w:cs="Courier New"/>
          </w:rPr>
          <w:delText>) graph</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text(x</w:delText>
        </w:r>
        <w:r w:rsidR="007341E8" w:rsidDel="009E4857">
          <w:rPr>
            <w:rFonts w:ascii="Courier New" w:eastAsia="Courier New" w:hAnsi="Courier New" w:cs="Courier New"/>
            <w:color w:val="666666"/>
          </w:rPr>
          <w:delText>=0.5-0.015</w:delText>
        </w:r>
        <w:r w:rsidR="007341E8" w:rsidDel="009E4857">
          <w:rPr>
            <w:rFonts w:ascii="Courier New" w:eastAsia="Courier New" w:hAnsi="Courier New" w:cs="Courier New"/>
          </w:rPr>
          <w:delText>, y</w:delText>
        </w:r>
        <w:r w:rsidR="007341E8" w:rsidDel="009E4857">
          <w:rPr>
            <w:rFonts w:ascii="Courier New" w:eastAsia="Courier New" w:hAnsi="Courier New" w:cs="Courier New"/>
            <w:color w:val="666666"/>
          </w:rPr>
          <w:delText>=0.53</w:delText>
        </w:r>
        <w:r w:rsidR="007341E8" w:rsidDel="009E4857">
          <w:rPr>
            <w:rFonts w:ascii="Courier New" w:eastAsia="Courier New" w:hAnsi="Courier New" w:cs="Courier New"/>
          </w:rPr>
          <w:delText>, s</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color w:val="BA2121"/>
          </w:rPr>
          <w:delText>"0.5"</w:delText>
        </w:r>
        <w:r w:rsidR="007341E8" w:rsidDel="009E4857">
          <w:rPr>
            <w:rFonts w:ascii="Courier New" w:eastAsia="Courier New" w:hAnsi="Courier New" w:cs="Courier New"/>
          </w:rPr>
          <w:delText>, color</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color w:val="BA2121"/>
          </w:rPr>
          <w:delText>"blue"</w:delText>
        </w:r>
        <w:r w:rsidR="007341E8" w:rsidDel="009E4857">
          <w:rPr>
            <w:rFonts w:ascii="Courier New" w:eastAsia="Courier New" w:hAnsi="Courier New" w:cs="Courier New"/>
          </w:rPr>
          <w:delText>) graph</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text(x</w:delText>
        </w:r>
        <w:r w:rsidR="007341E8" w:rsidDel="009E4857">
          <w:rPr>
            <w:rFonts w:ascii="Courier New" w:eastAsia="Courier New" w:hAnsi="Courier New" w:cs="Courier New"/>
            <w:color w:val="666666"/>
          </w:rPr>
          <w:delText>=1.1-0.015</w:delText>
        </w:r>
        <w:r w:rsidR="007341E8" w:rsidDel="009E4857">
          <w:rPr>
            <w:rFonts w:ascii="Courier New" w:eastAsia="Courier New" w:hAnsi="Courier New" w:cs="Courier New"/>
          </w:rPr>
          <w:delText>, y</w:delText>
        </w:r>
        <w:r w:rsidR="007341E8" w:rsidDel="009E4857">
          <w:rPr>
            <w:rFonts w:ascii="Courier New" w:eastAsia="Courier New" w:hAnsi="Courier New" w:cs="Courier New"/>
            <w:color w:val="666666"/>
          </w:rPr>
          <w:delText>=0.53</w:delText>
        </w:r>
        <w:r w:rsidR="007341E8" w:rsidDel="009E4857">
          <w:rPr>
            <w:rFonts w:ascii="Courier New" w:eastAsia="Courier New" w:hAnsi="Courier New" w:cs="Courier New"/>
          </w:rPr>
          <w:delText>, s</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color w:val="BA2121"/>
          </w:rPr>
          <w:delText>"1.1"</w:delText>
        </w:r>
        <w:r w:rsidR="007341E8" w:rsidDel="009E4857">
          <w:rPr>
            <w:rFonts w:ascii="Courier New" w:eastAsia="Courier New" w:hAnsi="Courier New" w:cs="Courier New"/>
          </w:rPr>
          <w:delText>, color</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color w:val="BA2121"/>
          </w:rPr>
          <w:delText>"blue"</w:delText>
        </w:r>
        <w:r w:rsidR="007341E8" w:rsidDel="009E4857">
          <w:rPr>
            <w:rFonts w:ascii="Courier New" w:eastAsia="Courier New" w:hAnsi="Courier New" w:cs="Courier New"/>
          </w:rPr>
          <w:delText>)</w:delText>
        </w:r>
      </w:del>
    </w:p>
    <w:p w14:paraId="62869B43" w14:textId="32DC3E9B" w:rsidR="00CB7E31" w:rsidDel="009E4857" w:rsidRDefault="00000000">
      <w:pPr>
        <w:spacing w:after="3" w:line="271" w:lineRule="auto"/>
        <w:ind w:left="10" w:right="117" w:hanging="10"/>
        <w:rPr>
          <w:del w:id="3410" w:author="Jose Eduardo VIU" w:date="2023-04-01T20:51:00Z"/>
        </w:rPr>
      </w:pPr>
      <w:del w:id="3411" w:author="Jose Eduardo VIU" w:date="2023-04-01T20:51:00Z">
        <w:r w:rsidDel="009E4857">
          <w:rPr>
            <w:rFonts w:ascii="Courier New" w:eastAsia="Courier New" w:hAnsi="Courier New" w:cs="Courier New"/>
            <w:color w:val="D84315"/>
          </w:rPr>
          <w:delText xml:space="preserve">[ ]: </w:delText>
        </w:r>
        <w:r w:rsidDel="009E4857">
          <w:rPr>
            <w:rFonts w:ascii="Courier New" w:eastAsia="Courier New" w:hAnsi="Courier New" w:cs="Courier New"/>
          </w:rPr>
          <w:delText>Text(1.0850000000000002, 0.53, '1.1')</w:delText>
        </w:r>
      </w:del>
    </w:p>
    <w:p w14:paraId="60FF3FC4" w14:textId="2B002037" w:rsidR="00CB7E31" w:rsidDel="009E4857" w:rsidRDefault="00000000">
      <w:pPr>
        <w:spacing w:after="908"/>
        <w:ind w:left="986"/>
        <w:rPr>
          <w:del w:id="3412" w:author="Jose Eduardo VIU" w:date="2023-04-01T20:51:00Z"/>
        </w:rPr>
      </w:pPr>
      <w:del w:id="3413" w:author="Jose Eduardo VIU" w:date="2023-04-01T20:51:00Z">
        <w:r w:rsidDel="009E4857">
          <w:rPr>
            <w:noProof/>
          </w:rPr>
          <w:drawing>
            <wp:inline distT="0" distB="0" distL="0" distR="0" wp14:anchorId="4C92D34F" wp14:editId="37C14BDA">
              <wp:extent cx="5349240" cy="3923665"/>
              <wp:effectExtent l="0" t="0" r="0" b="0"/>
              <wp:docPr id="65"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382"/>
                      <pic:cNvPicPr>
                        <a:picLocks noChangeAspect="1" noChangeArrowheads="1"/>
                      </pic:cNvPicPr>
                    </pic:nvPicPr>
                    <pic:blipFill>
                      <a:blip r:embed="rId88"/>
                      <a:stretch>
                        <a:fillRect/>
                      </a:stretch>
                    </pic:blipFill>
                    <pic:spPr bwMode="auto">
                      <a:xfrm>
                        <a:off x="0" y="0"/>
                        <a:ext cx="5349240" cy="3923665"/>
                      </a:xfrm>
                      <a:prstGeom prst="rect">
                        <a:avLst/>
                      </a:prstGeom>
                    </pic:spPr>
                  </pic:pic>
                </a:graphicData>
              </a:graphic>
            </wp:inline>
          </w:drawing>
        </w:r>
      </w:del>
    </w:p>
    <w:p w14:paraId="3B3E27A8" w14:textId="0F0DE622" w:rsidR="00CB7E31" w:rsidDel="009E4857" w:rsidRDefault="00000000">
      <w:pPr>
        <w:spacing w:after="180" w:line="261" w:lineRule="auto"/>
        <w:ind w:left="513" w:hanging="10"/>
        <w:rPr>
          <w:del w:id="3414" w:author="Jose Eduardo VIU" w:date="2023-04-01T20:51:00Z"/>
        </w:rPr>
      </w:pPr>
      <w:del w:id="3415" w:author="Jose Eduardo VIU" w:date="2023-04-01T20:51:00Z">
        <w:r w:rsidDel="009E4857">
          <w:rPr>
            <w:rFonts w:ascii="Times New Roman" w:eastAsia="Times New Roman" w:hAnsi="Times New Roman" w:cs="Times New Roman"/>
          </w:rPr>
          <w:delText>Como se aprecia en el histograma la distribución se parece mucho a 2 distribuciones normales, la mayoritaria y centrada en 0.85 aproximadamente (del cerdo blanco) y la de ibérico centrada en 0.7 aproximadamente. En los extremos se observan unos pocos valores muy atípicos que deberíamos quitar. Paso a mostrar el detalle de estas 2 colas de valores.</w:delText>
        </w:r>
      </w:del>
    </w:p>
    <w:p w14:paraId="5A842F9F" w14:textId="67BACFB4" w:rsidR="00CB7E31" w:rsidDel="009E4857" w:rsidRDefault="00000000">
      <w:pPr>
        <w:spacing w:after="5" w:line="266" w:lineRule="auto"/>
        <w:ind w:left="-5" w:hanging="10"/>
        <w:rPr>
          <w:del w:id="3416" w:author="Jose Eduardo VIU" w:date="2023-04-01T20:51:00Z"/>
        </w:rPr>
      </w:pPr>
      <w:del w:id="3417" w:author="Jose Eduardo VIU" w:date="2023-04-01T20:51:00Z">
        <w:r w:rsidDel="009E4857">
          <w:rPr>
            <w:rFonts w:ascii="Courier New" w:eastAsia="Courier New" w:hAnsi="Courier New" w:cs="Courier New"/>
            <w:color w:val="303F9F"/>
          </w:rPr>
          <w:delText xml:space="preserve">[ ]: </w:delText>
        </w:r>
        <w:r w:rsidDel="009E4857">
          <w:rPr>
            <w:rFonts w:ascii="Courier New" w:eastAsia="Courier New" w:hAnsi="Courier New" w:cs="Courier New"/>
            <w:i/>
            <w:color w:val="3D7A7A"/>
          </w:rPr>
          <w:delText># Mostramos gráfico conjunto de cajas y bigotes e histograma para GMD,</w:delText>
        </w:r>
        <w:r w:rsidDel="009E4857">
          <w:rPr>
            <w:rFonts w:ascii="Courier New" w:eastAsia="Courier New" w:hAnsi="Courier New" w:cs="Courier New"/>
            <w:color w:val="FF0000"/>
          </w:rPr>
          <w:delText>␣</w:delText>
        </w:r>
      </w:del>
    </w:p>
    <w:p w14:paraId="1C23CD91" w14:textId="1EA11DE0" w:rsidR="00CB7E31" w:rsidDel="009E4857" w:rsidRDefault="00000000">
      <w:pPr>
        <w:spacing w:after="3" w:line="271" w:lineRule="auto"/>
        <w:ind w:left="583" w:right="3324" w:firstLine="163"/>
        <w:rPr>
          <w:del w:id="3418" w:author="Jose Eduardo VIU" w:date="2023-04-01T20:51:00Z"/>
        </w:rPr>
      </w:pPr>
      <w:del w:id="3419" w:author="Jose Eduardo VIU" w:date="2023-04-01T20:51:00Z">
        <w:r w:rsidDel="009E4857">
          <w:rPr>
            <w:rFonts w:ascii="Times New Roman" w:eastAsia="Times New Roman" w:hAnsi="Times New Roman" w:cs="Times New Roman"/>
            <w:color w:val="FF0000"/>
            <w:sz w:val="12"/>
          </w:rPr>
          <w:delText>↪</w:delText>
        </w:r>
        <w:r w:rsidDel="009E4857">
          <w:rPr>
            <w:rFonts w:ascii="Courier New" w:eastAsia="Courier New" w:hAnsi="Courier New" w:cs="Courier New"/>
            <w:i/>
            <w:color w:val="3D7A7A"/>
          </w:rPr>
          <w:delText xml:space="preserve">remarcando los valores a eliminar </w:delText>
        </w:r>
        <w:r w:rsidDel="009E4857">
          <w:rPr>
            <w:rFonts w:ascii="Courier New" w:eastAsia="Courier New" w:hAnsi="Courier New" w:cs="Courier New"/>
          </w:rPr>
          <w:delText xml:space="preserve">f, (ax_box, ax_hist) </w:delText>
        </w:r>
        <w:r w:rsidDel="009E4857">
          <w:rPr>
            <w:rFonts w:ascii="Courier New" w:eastAsia="Courier New" w:hAnsi="Courier New" w:cs="Courier New"/>
            <w:color w:val="666666"/>
          </w:rPr>
          <w:delText xml:space="preserve">= </w:delText>
        </w:r>
        <w:r w:rsidDel="009E4857">
          <w:rPr>
            <w:rFonts w:ascii="Courier New" w:eastAsia="Courier New" w:hAnsi="Courier New" w:cs="Courier New"/>
          </w:rPr>
          <w:delText>plt</w:delText>
        </w:r>
        <w:r w:rsidDel="009E4857">
          <w:rPr>
            <w:rFonts w:ascii="Courier New" w:eastAsia="Courier New" w:hAnsi="Courier New" w:cs="Courier New"/>
            <w:color w:val="666666"/>
          </w:rPr>
          <w:delText>.</w:delText>
        </w:r>
        <w:r w:rsidDel="009E4857">
          <w:rPr>
            <w:rFonts w:ascii="Courier New" w:eastAsia="Courier New" w:hAnsi="Courier New" w:cs="Courier New"/>
          </w:rPr>
          <w:delText>subplots(</w:delText>
        </w:r>
        <w:r w:rsidDel="009E4857">
          <w:rPr>
            <w:rFonts w:ascii="Courier New" w:eastAsia="Courier New" w:hAnsi="Courier New" w:cs="Courier New"/>
            <w:color w:val="666666"/>
          </w:rPr>
          <w:delText>2</w:delText>
        </w:r>
        <w:r w:rsidDel="009E4857">
          <w:rPr>
            <w:rFonts w:ascii="Courier New" w:eastAsia="Courier New" w:hAnsi="Courier New" w:cs="Courier New"/>
          </w:rPr>
          <w:delText>, sharex</w:delText>
        </w:r>
        <w:r w:rsidDel="009E4857">
          <w:rPr>
            <w:rFonts w:ascii="Courier New" w:eastAsia="Courier New" w:hAnsi="Courier New" w:cs="Courier New"/>
            <w:color w:val="666666"/>
          </w:rPr>
          <w:delText>=</w:delText>
        </w:r>
        <w:r w:rsidDel="009E4857">
          <w:rPr>
            <w:rFonts w:ascii="Courier New" w:eastAsia="Courier New" w:hAnsi="Courier New" w:cs="Courier New"/>
            <w:b/>
            <w:color w:val="007F00"/>
          </w:rPr>
          <w:delText>True</w:delText>
        </w:r>
        <w:r w:rsidDel="009E4857">
          <w:rPr>
            <w:rFonts w:ascii="Courier New" w:eastAsia="Courier New" w:hAnsi="Courier New" w:cs="Courier New"/>
          </w:rPr>
          <w:delText>,</w:delText>
        </w:r>
        <w:r w:rsidDel="009E4857">
          <w:rPr>
            <w:rFonts w:ascii="Courier New" w:eastAsia="Courier New" w:hAnsi="Courier New" w:cs="Courier New"/>
            <w:color w:val="FF0000"/>
          </w:rPr>
          <w:delText>␣</w:delText>
        </w:r>
      </w:del>
    </w:p>
    <w:p w14:paraId="2491EF3F" w14:textId="23254DEB" w:rsidR="00CB7E31" w:rsidDel="009E4857" w:rsidRDefault="00000000">
      <w:pPr>
        <w:spacing w:after="3" w:line="271" w:lineRule="auto"/>
        <w:ind w:left="583" w:right="1835" w:firstLine="163"/>
        <w:rPr>
          <w:del w:id="3420" w:author="Jose Eduardo VIU" w:date="2023-04-01T20:51:00Z"/>
        </w:rPr>
      </w:pPr>
      <w:del w:id="3421" w:author="Jose Eduardo VIU" w:date="2023-04-01T20:51:00Z">
        <w:r w:rsidDel="009E4857">
          <w:rPr>
            <w:rFonts w:ascii="Times New Roman" w:eastAsia="Times New Roman" w:hAnsi="Times New Roman" w:cs="Times New Roman"/>
            <w:color w:val="FF0000"/>
            <w:sz w:val="12"/>
          </w:rPr>
          <w:delText>↪</w:delText>
        </w:r>
        <w:r w:rsidDel="009E4857">
          <w:rPr>
            <w:rFonts w:ascii="Courier New" w:eastAsia="Courier New" w:hAnsi="Courier New" w:cs="Courier New"/>
          </w:rPr>
          <w:delText>gridspec_kw</w:delText>
        </w:r>
        <w:r w:rsidDel="009E4857">
          <w:rPr>
            <w:rFonts w:ascii="Courier New" w:eastAsia="Courier New" w:hAnsi="Courier New" w:cs="Courier New"/>
            <w:color w:val="666666"/>
          </w:rPr>
          <w:delText>=</w:delText>
        </w:r>
        <w:r w:rsidDel="009E4857">
          <w:rPr>
            <w:rFonts w:ascii="Courier New" w:eastAsia="Courier New" w:hAnsi="Courier New" w:cs="Courier New"/>
          </w:rPr>
          <w:delText>{</w:delText>
        </w:r>
        <w:r w:rsidDel="009E4857">
          <w:rPr>
            <w:rFonts w:ascii="Courier New" w:eastAsia="Courier New" w:hAnsi="Courier New" w:cs="Courier New"/>
            <w:color w:val="BA2121"/>
          </w:rPr>
          <w:delText>"height_ratios"</w:delText>
        </w:r>
        <w:r w:rsidDel="009E4857">
          <w:rPr>
            <w:rFonts w:ascii="Courier New" w:eastAsia="Courier New" w:hAnsi="Courier New" w:cs="Courier New"/>
          </w:rPr>
          <w:delText>: (</w:delText>
        </w:r>
        <w:r w:rsidDel="009E4857">
          <w:rPr>
            <w:rFonts w:ascii="Courier New" w:eastAsia="Courier New" w:hAnsi="Courier New" w:cs="Courier New"/>
            <w:color w:val="666666"/>
          </w:rPr>
          <w:delText>.15</w:delText>
        </w:r>
        <w:r w:rsidDel="009E4857">
          <w:rPr>
            <w:rFonts w:ascii="Courier New" w:eastAsia="Courier New" w:hAnsi="Courier New" w:cs="Courier New"/>
          </w:rPr>
          <w:delText xml:space="preserve">, </w:delText>
        </w:r>
        <w:r w:rsidDel="009E4857">
          <w:rPr>
            <w:rFonts w:ascii="Courier New" w:eastAsia="Courier New" w:hAnsi="Courier New" w:cs="Courier New"/>
            <w:color w:val="666666"/>
          </w:rPr>
          <w:delText>.85</w:delText>
        </w:r>
        <w:r w:rsidDel="009E4857">
          <w:rPr>
            <w:rFonts w:ascii="Courier New" w:eastAsia="Courier New" w:hAnsi="Courier New" w:cs="Courier New"/>
          </w:rPr>
          <w:delText xml:space="preserve">)}) flierprops </w:delText>
        </w:r>
        <w:r w:rsidDel="009E4857">
          <w:rPr>
            <w:rFonts w:ascii="Courier New" w:eastAsia="Courier New" w:hAnsi="Courier New" w:cs="Courier New"/>
            <w:color w:val="666666"/>
          </w:rPr>
          <w:delText xml:space="preserve">= </w:delText>
        </w:r>
        <w:r w:rsidDel="009E4857">
          <w:rPr>
            <w:rFonts w:ascii="Courier New" w:eastAsia="Courier New" w:hAnsi="Courier New" w:cs="Courier New"/>
            <w:color w:val="007F00"/>
          </w:rPr>
          <w:delText>dict</w:delText>
        </w:r>
        <w:r w:rsidDel="009E4857">
          <w:rPr>
            <w:rFonts w:ascii="Courier New" w:eastAsia="Courier New" w:hAnsi="Courier New" w:cs="Courier New"/>
          </w:rPr>
          <w:delText>(marker</w:delText>
        </w:r>
        <w:r w:rsidDel="009E4857">
          <w:rPr>
            <w:rFonts w:ascii="Courier New" w:eastAsia="Courier New" w:hAnsi="Courier New" w:cs="Courier New"/>
            <w:color w:val="666666"/>
          </w:rPr>
          <w:delText>=</w:delText>
        </w:r>
        <w:r w:rsidDel="009E4857">
          <w:rPr>
            <w:rFonts w:ascii="Courier New" w:eastAsia="Courier New" w:hAnsi="Courier New" w:cs="Courier New"/>
            <w:color w:val="BA2121"/>
          </w:rPr>
          <w:delText>'o'</w:delText>
        </w:r>
        <w:r w:rsidDel="009E4857">
          <w:rPr>
            <w:rFonts w:ascii="Courier New" w:eastAsia="Courier New" w:hAnsi="Courier New" w:cs="Courier New"/>
          </w:rPr>
          <w:delText>, markerfacecolor</w:delText>
        </w:r>
        <w:r w:rsidDel="009E4857">
          <w:rPr>
            <w:rFonts w:ascii="Courier New" w:eastAsia="Courier New" w:hAnsi="Courier New" w:cs="Courier New"/>
            <w:color w:val="666666"/>
          </w:rPr>
          <w:delText>=</w:delText>
        </w:r>
        <w:r w:rsidDel="009E4857">
          <w:rPr>
            <w:rFonts w:ascii="Courier New" w:eastAsia="Courier New" w:hAnsi="Courier New" w:cs="Courier New"/>
            <w:color w:val="BA2121"/>
          </w:rPr>
          <w:delText>'r'</w:delText>
        </w:r>
        <w:r w:rsidDel="009E4857">
          <w:rPr>
            <w:rFonts w:ascii="Courier New" w:eastAsia="Courier New" w:hAnsi="Courier New" w:cs="Courier New"/>
          </w:rPr>
          <w:delText>, markersize</w:delText>
        </w:r>
        <w:r w:rsidDel="009E4857">
          <w:rPr>
            <w:rFonts w:ascii="Courier New" w:eastAsia="Courier New" w:hAnsi="Courier New" w:cs="Courier New"/>
            <w:color w:val="666666"/>
          </w:rPr>
          <w:delText>=1</w:delText>
        </w:r>
        <w:r w:rsidDel="009E4857">
          <w:rPr>
            <w:rFonts w:ascii="Courier New" w:eastAsia="Courier New" w:hAnsi="Courier New" w:cs="Courier New"/>
          </w:rPr>
          <w:delText>,</w:delText>
        </w:r>
        <w:r w:rsidDel="009E4857">
          <w:rPr>
            <w:rFonts w:ascii="Courier New" w:eastAsia="Courier New" w:hAnsi="Courier New" w:cs="Courier New"/>
            <w:color w:val="FF0000"/>
          </w:rPr>
          <w:delText>␣</w:delText>
        </w:r>
      </w:del>
    </w:p>
    <w:p w14:paraId="0D9406E0" w14:textId="6FE0AB1D" w:rsidR="00CB7E31" w:rsidDel="009E4857" w:rsidRDefault="00000000">
      <w:pPr>
        <w:spacing w:after="3" w:line="271" w:lineRule="auto"/>
        <w:ind w:left="583" w:right="1897" w:firstLine="163"/>
        <w:rPr>
          <w:del w:id="3422" w:author="Jose Eduardo VIU" w:date="2023-04-01T20:51:00Z"/>
        </w:rPr>
      </w:pPr>
      <w:del w:id="3423" w:author="Jose Eduardo VIU" w:date="2023-04-01T20:51:00Z">
        <w:r w:rsidDel="009E4857">
          <w:rPr>
            <w:rFonts w:ascii="Times New Roman" w:eastAsia="Times New Roman" w:hAnsi="Times New Roman" w:cs="Times New Roman"/>
            <w:color w:val="FF0000"/>
            <w:sz w:val="12"/>
          </w:rPr>
          <w:delText>↪</w:delText>
        </w:r>
        <w:r w:rsidDel="009E4857">
          <w:rPr>
            <w:rFonts w:ascii="Courier New" w:eastAsia="Courier New" w:hAnsi="Courier New" w:cs="Courier New"/>
          </w:rPr>
          <w:delText>linestyle</w:delText>
        </w:r>
        <w:r w:rsidDel="009E4857">
          <w:rPr>
            <w:rFonts w:ascii="Courier New" w:eastAsia="Courier New" w:hAnsi="Courier New" w:cs="Courier New"/>
            <w:color w:val="666666"/>
          </w:rPr>
          <w:delText>=</w:delText>
        </w:r>
        <w:r w:rsidDel="009E4857">
          <w:rPr>
            <w:rFonts w:ascii="Courier New" w:eastAsia="Courier New" w:hAnsi="Courier New" w:cs="Courier New"/>
            <w:color w:val="BA2121"/>
          </w:rPr>
          <w:delText>'none'</w:delText>
        </w:r>
        <w:r w:rsidDel="009E4857">
          <w:rPr>
            <w:rFonts w:ascii="Courier New" w:eastAsia="Courier New" w:hAnsi="Courier New" w:cs="Courier New"/>
          </w:rPr>
          <w:delText>, markeredgecolor</w:delText>
        </w:r>
        <w:r w:rsidDel="009E4857">
          <w:rPr>
            <w:rFonts w:ascii="Courier New" w:eastAsia="Courier New" w:hAnsi="Courier New" w:cs="Courier New"/>
            <w:color w:val="666666"/>
          </w:rPr>
          <w:delText>=</w:delText>
        </w:r>
        <w:r w:rsidDel="009E4857">
          <w:rPr>
            <w:rFonts w:ascii="Courier New" w:eastAsia="Courier New" w:hAnsi="Courier New" w:cs="Courier New"/>
            <w:color w:val="BA2121"/>
          </w:rPr>
          <w:delText>'b'</w:delText>
        </w:r>
        <w:r w:rsidDel="009E4857">
          <w:rPr>
            <w:rFonts w:ascii="Courier New" w:eastAsia="Courier New" w:hAnsi="Courier New" w:cs="Courier New"/>
          </w:rPr>
          <w:delText>) sns</w:delText>
        </w:r>
        <w:r w:rsidDel="009E4857">
          <w:rPr>
            <w:rFonts w:ascii="Courier New" w:eastAsia="Courier New" w:hAnsi="Courier New" w:cs="Courier New"/>
            <w:color w:val="666666"/>
          </w:rPr>
          <w:delText>.</w:delText>
        </w:r>
        <w:r w:rsidDel="009E4857">
          <w:rPr>
            <w:rFonts w:ascii="Courier New" w:eastAsia="Courier New" w:hAnsi="Courier New" w:cs="Courier New"/>
          </w:rPr>
          <w:delText>boxplot(x</w:delText>
        </w:r>
        <w:r w:rsidDel="009E4857">
          <w:rPr>
            <w:rFonts w:ascii="Courier New" w:eastAsia="Courier New" w:hAnsi="Courier New" w:cs="Courier New"/>
            <w:color w:val="666666"/>
          </w:rPr>
          <w:delText>=</w:delText>
        </w:r>
        <w:r w:rsidDel="009E4857">
          <w:rPr>
            <w:rFonts w:ascii="Courier New" w:eastAsia="Courier New" w:hAnsi="Courier New" w:cs="Courier New"/>
          </w:rPr>
          <w:delText>df[</w:delText>
        </w:r>
        <w:r w:rsidDel="009E4857">
          <w:rPr>
            <w:rFonts w:ascii="Courier New" w:eastAsia="Courier New" w:hAnsi="Courier New" w:cs="Courier New"/>
            <w:color w:val="BA2121"/>
          </w:rPr>
          <w:delText>"GMD"</w:delText>
        </w:r>
        <w:r w:rsidDel="009E4857">
          <w:rPr>
            <w:rFonts w:ascii="Courier New" w:eastAsia="Courier New" w:hAnsi="Courier New" w:cs="Courier New"/>
          </w:rPr>
          <w:delText>], ax</w:delText>
        </w:r>
        <w:r w:rsidDel="009E4857">
          <w:rPr>
            <w:rFonts w:ascii="Courier New" w:eastAsia="Courier New" w:hAnsi="Courier New" w:cs="Courier New"/>
            <w:color w:val="666666"/>
          </w:rPr>
          <w:delText>=</w:delText>
        </w:r>
        <w:r w:rsidDel="009E4857">
          <w:rPr>
            <w:rFonts w:ascii="Courier New" w:eastAsia="Courier New" w:hAnsi="Courier New" w:cs="Courier New"/>
          </w:rPr>
          <w:delText>ax_box, flierprops</w:delText>
        </w:r>
        <w:r w:rsidDel="009E4857">
          <w:rPr>
            <w:rFonts w:ascii="Courier New" w:eastAsia="Courier New" w:hAnsi="Courier New" w:cs="Courier New"/>
            <w:color w:val="666666"/>
          </w:rPr>
          <w:delText>=</w:delText>
        </w:r>
        <w:r w:rsidDel="009E4857">
          <w:rPr>
            <w:rFonts w:ascii="Courier New" w:eastAsia="Courier New" w:hAnsi="Courier New" w:cs="Courier New"/>
          </w:rPr>
          <w:delText>flierprops)</w:delText>
        </w:r>
      </w:del>
    </w:p>
    <w:p w14:paraId="02D881B1" w14:textId="15A43672" w:rsidR="00CB7E31" w:rsidDel="009E4857" w:rsidRDefault="00000000">
      <w:pPr>
        <w:spacing w:after="3" w:line="271" w:lineRule="auto"/>
        <w:ind w:left="746" w:right="117" w:hanging="163"/>
        <w:rPr>
          <w:del w:id="3424" w:author="Jose Eduardo VIU" w:date="2023-04-01T20:51:00Z"/>
        </w:rPr>
      </w:pPr>
      <w:del w:id="3425" w:author="Jose Eduardo VIU" w:date="2023-04-01T20:51:00Z">
        <w:r>
          <w:rPr>
            <w:noProof/>
          </w:rPr>
          <w:pict w14:anchorId="2B39D200">
            <v:group id="Group 30532" o:spid="_x0000_s2710" style="position:absolute;left:0;text-align:left;margin-left:25.9pt;margin-top:-100.85pt;width:468pt;height:129.8pt;z-index:-503316332" coordsize="59436,16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" o:allowincell="f">
              <v:shape id="Forma libre: forma 333" o:spid="_x0000_s2711" style="position:absolute;width:59436;height:16484;visibility:visible;mso-wrap-style:square;v-text-anchor:top" coordsize="16510,4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" path="m70,l16440,v39,,70,31,70,70l16510,4510v,39,-31,70,-70,70l70,4580c31,4580,,4549,,4510l,70c,31,31,,70,xe" fillcolor="#cfcfcf" stroked="f" strokeweight="0">
                <v:path arrowok="t"/>
              </v:shape>
              <v:shape id="Forma libre: forma 334" o:spid="_x0000_s2712" style="position:absolute;left:126;top:126;width:59180;height:16358;visibility:visible;mso-wrap-style:square;v-text-anchor:top" coordsize="16439,4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" path="m35,-1r16370,c16424,-1,16440,15,16440,34r,4475c16440,4528,16424,4544,16405,4544l35,4544c16,4544,,4528,,4509l,34c,15,16,-1,35,-1xe" fillcolor="#f7f7f7" stroked="f" strokeweight="0">
                <v:path arrowok="t"/>
              </v:shape>
            </v:group>
          </w:pict>
        </w:r>
        <w:r w:rsidR="007341E8" w:rsidDel="009E4857">
          <w:rPr>
            <w:rFonts w:ascii="Courier New" w:eastAsia="Courier New" w:hAnsi="Courier New" w:cs="Courier New"/>
          </w:rPr>
          <w:delText>sns</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scatterplot(x</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GMD[(df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GMD</w:delText>
        </w:r>
        <w:r w:rsidR="007341E8" w:rsidDel="009E4857">
          <w:rPr>
            <w:rFonts w:ascii="Courier New" w:eastAsia="Courier New" w:hAnsi="Courier New" w:cs="Courier New"/>
            <w:color w:val="666666"/>
          </w:rPr>
          <w:delText>&lt;0.5</w:delText>
        </w:r>
        <w:r w:rsidR="007341E8" w:rsidDel="009E4857">
          <w:rPr>
            <w:rFonts w:ascii="Courier New" w:eastAsia="Courier New" w:hAnsi="Courier New" w:cs="Courier New"/>
          </w:rPr>
          <w:delText xml:space="preserve">) </w:delText>
        </w:r>
        <w:r w:rsidR="007341E8" w:rsidDel="009E4857">
          <w:rPr>
            <w:rFonts w:ascii="Courier New" w:eastAsia="Courier New" w:hAnsi="Courier New" w:cs="Courier New"/>
            <w:color w:val="666666"/>
          </w:rPr>
          <w:delText xml:space="preserve">| </w:delText>
        </w:r>
        <w:r w:rsidR="007341E8" w:rsidDel="009E4857">
          <w:rPr>
            <w:rFonts w:ascii="Courier New" w:eastAsia="Courier New" w:hAnsi="Courier New" w:cs="Courier New"/>
          </w:rPr>
          <w:delText>(df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GMD</w:delText>
        </w:r>
        <w:r w:rsidR="007341E8" w:rsidDel="009E4857">
          <w:rPr>
            <w:rFonts w:ascii="Courier New" w:eastAsia="Courier New" w:hAnsi="Courier New" w:cs="Courier New"/>
            <w:color w:val="666666"/>
          </w:rPr>
          <w:delText>&gt;1.1</w:delText>
        </w:r>
        <w:r w:rsidR="007341E8" w:rsidDel="009E4857">
          <w:rPr>
            <w:rFonts w:ascii="Courier New" w:eastAsia="Courier New" w:hAnsi="Courier New" w:cs="Courier New"/>
          </w:rPr>
          <w:delText>)], y</w:delText>
        </w:r>
        <w:r w:rsidR="007341E8" w:rsidDel="009E4857">
          <w:rPr>
            <w:rFonts w:ascii="Courier New" w:eastAsia="Courier New" w:hAnsi="Courier New" w:cs="Courier New"/>
            <w:color w:val="666666"/>
          </w:rPr>
          <w:delText>=0</w:delText>
        </w:r>
        <w:r w:rsidR="007341E8" w:rsidDel="009E4857">
          <w:rPr>
            <w:rFonts w:ascii="Courier New" w:eastAsia="Courier New" w:hAnsi="Courier New" w:cs="Courier New"/>
          </w:rPr>
          <w:delText>, ax</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ax_box,</w:delText>
        </w:r>
        <w:r w:rsidR="007341E8" w:rsidDel="009E4857">
          <w:rPr>
            <w:rFonts w:ascii="Courier New" w:eastAsia="Courier New" w:hAnsi="Courier New" w:cs="Courier New"/>
            <w:color w:val="FF0000"/>
          </w:rPr>
          <w:delText xml:space="preserve">␣ </w:delText>
        </w:r>
        <w:r w:rsidR="007341E8" w:rsidDel="009E4857">
          <w:rPr>
            <w:rFonts w:ascii="Times New Roman" w:eastAsia="Times New Roman" w:hAnsi="Times New Roman" w:cs="Times New Roman"/>
            <w:color w:val="FF0000"/>
            <w:sz w:val="12"/>
          </w:rPr>
          <w:delText>↪</w:delText>
        </w:r>
        <w:r w:rsidR="007341E8" w:rsidDel="009E4857">
          <w:rPr>
            <w:rFonts w:ascii="Courier New" w:eastAsia="Courier New" w:hAnsi="Courier New" w:cs="Courier New"/>
          </w:rPr>
          <w:delText>color</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color w:val="BA2121"/>
          </w:rPr>
          <w:delText>'r'</w:delText>
        </w:r>
        <w:r w:rsidR="007341E8" w:rsidDel="009E4857">
          <w:rPr>
            <w:rFonts w:ascii="Courier New" w:eastAsia="Courier New" w:hAnsi="Courier New" w:cs="Courier New"/>
          </w:rPr>
          <w:delText>, alpha</w:delText>
        </w:r>
        <w:r w:rsidR="007341E8" w:rsidDel="009E4857">
          <w:rPr>
            <w:rFonts w:ascii="Courier New" w:eastAsia="Courier New" w:hAnsi="Courier New" w:cs="Courier New"/>
            <w:color w:val="666666"/>
          </w:rPr>
          <w:delText>=0.5</w:delText>
        </w:r>
        <w:r w:rsidR="007341E8" w:rsidDel="009E4857">
          <w:rPr>
            <w:rFonts w:ascii="Courier New" w:eastAsia="Courier New" w:hAnsi="Courier New" w:cs="Courier New"/>
          </w:rPr>
          <w:delText>, s</w:delText>
        </w:r>
        <w:r w:rsidR="007341E8" w:rsidDel="009E4857">
          <w:rPr>
            <w:rFonts w:ascii="Courier New" w:eastAsia="Courier New" w:hAnsi="Courier New" w:cs="Courier New"/>
            <w:color w:val="666666"/>
          </w:rPr>
          <w:delText>=15</w:delText>
        </w:r>
        <w:r w:rsidR="007341E8" w:rsidDel="009E4857">
          <w:rPr>
            <w:rFonts w:ascii="Courier New" w:eastAsia="Courier New" w:hAnsi="Courier New" w:cs="Courier New"/>
          </w:rPr>
          <w:delText>)</w:delText>
        </w:r>
      </w:del>
    </w:p>
    <w:p w14:paraId="46F40D43" w14:textId="4AD7C2F0" w:rsidR="00CB7E31" w:rsidDel="009E4857" w:rsidRDefault="00000000">
      <w:pPr>
        <w:spacing w:after="894"/>
        <w:ind w:left="518"/>
        <w:rPr>
          <w:del w:id="3426" w:author="Jose Eduardo VIU" w:date="2023-04-01T20:51:00Z"/>
        </w:rPr>
      </w:pPr>
      <w:del w:id="3427" w:author="Jose Eduardo VIU" w:date="2023-04-01T20:51:00Z">
        <w:r>
          <w:pict w14:anchorId="153B2806">
            <v:group id="Group 30526" o:spid="_x0000_s2613" style="width:468pt;height:441.7pt;mso-position-horizontal-relative:char;mso-position-vertical-relative:line" coordsize="59436,56095">
              <v:shape id="Forma libre: forma 336" o:spid="_x0000_s2614" style="position:absolute;width:59436;height:19792;visibility:visible;mso-wrap-style:square;v-text-anchor:top" coordsize="16510,5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" path="m70,l16440,v39,,70,31,70,70l16510,5428v,39,-31,70,-70,70l70,5498c31,5498,,5467,,5428l,70c,31,31,,70,xe" fillcolor="#cfcfcf" stroked="f" strokeweight="0">
                <v:path arrowok="t"/>
              </v:shape>
              <v:shape id="Forma libre: forma 337" o:spid="_x0000_s2615" style="position:absolute;left:126;width:59180;height:19666;visibility:visible;mso-wrap-style:square;v-text-anchor:top" coordsize="16439,5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" path="m35,l16405,v19,,35,16,35,35l16440,5428v,19,-16,35,-35,35l35,5463c16,5463,,5447,,5428l,35c,16,16,,35,xe" fillcolor="#f7f7f7" stroked="f" strokeweight="0">
                <v:path arrowok="t"/>
              </v:shape>
              <v:shape id="Cuadro de texto 338" o:spid="_x0000_s2616" type="#_x0000_t202" style="position:absolute;left:507;top:489;width:290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" filled="f" stroked="f" strokeweight="0">
                <v:textbox inset="0,0,0,0">
                  <w:txbxContent>
                    <w:p w14:paraId="3D5F0331" w14:textId="77777777" w:rsidR="00CB7E31" w:rsidRDefault="00000000">
                      <w:pPr>
                        <w:overflowPunct w:val="0"/>
                        <w:spacing w:after="0" w:line="240" w:lineRule="auto"/>
                      </w:pPr>
                      <w:r>
                        <w:rPr>
                          <w:rFonts w:asciiTheme="minorHAnsi" w:hAnsiTheme="minorHAnsi" w:cstheme="minorBidi"/>
                        </w:rPr>
                        <w:t>sns</w:t>
                      </w:r>
                    </w:p>
                  </w:txbxContent>
                </v:textbox>
              </v:shape>
              <v:shape id="Cuadro de texto 339" o:spid="_x0000_s2617" type="#_x0000_t202" style="position:absolute;left:2685;top:48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" filled="f" stroked="f" strokeweight="0">
                <v:textbox inset="0,0,0,0">
                  <w:txbxContent>
                    <w:p w14:paraId="042C9AC3"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340" o:spid="_x0000_s2618" type="#_x0000_t202" style="position:absolute;left:3416;top:489;width:1257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" filled="f" stroked="f" strokeweight="0">
                <v:textbox inset="0,0,0,0">
                  <w:txbxContent>
                    <w:p w14:paraId="4AED9F4C" w14:textId="77777777" w:rsidR="00CB7E31" w:rsidRDefault="00000000">
                      <w:pPr>
                        <w:overflowPunct w:val="0"/>
                        <w:spacing w:after="0" w:line="240" w:lineRule="auto"/>
                      </w:pPr>
                      <w:r>
                        <w:rPr>
                          <w:rFonts w:asciiTheme="minorHAnsi" w:hAnsiTheme="minorHAnsi" w:cstheme="minorBidi"/>
                        </w:rPr>
                        <w:t>histplot(data</w:t>
                      </w:r>
                    </w:p>
                  </w:txbxContent>
                </v:textbox>
              </v:shape>
              <v:shape id="Cuadro de texto 341" o:spid="_x0000_s2619" type="#_x0000_t202" style="position:absolute;left:12870;top:48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" filled="f" stroked="f" strokeweight="0">
                <v:textbox inset="0,0,0,0">
                  <w:txbxContent>
                    <w:p w14:paraId="6E260202"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342" o:spid="_x0000_s2620" type="#_x0000_t202" style="position:absolute;left:13593;top:489;width:483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" filled="f" stroked="f" strokeweight="0">
                <v:textbox inset="0,0,0,0">
                  <w:txbxContent>
                    <w:p w14:paraId="720345C1" w14:textId="77777777" w:rsidR="00CB7E31" w:rsidRDefault="00000000">
                      <w:pPr>
                        <w:overflowPunct w:val="0"/>
                        <w:spacing w:after="0" w:line="240" w:lineRule="auto"/>
                      </w:pPr>
                      <w:r>
                        <w:rPr>
                          <w:rFonts w:asciiTheme="minorHAnsi" w:hAnsiTheme="minorHAnsi" w:cstheme="minorBidi"/>
                        </w:rPr>
                        <w:t>df,</w:t>
                      </w:r>
                      <w:r>
                        <w:rPr>
                          <w:rFonts w:asciiTheme="minorHAnsi" w:hAnsiTheme="minorHAnsi" w:cstheme="minorBidi"/>
                          <w:spacing w:val="-17"/>
                        </w:rPr>
                        <w:t xml:space="preserve"> </w:t>
                      </w:r>
                      <w:r>
                        <w:rPr>
                          <w:rFonts w:asciiTheme="minorHAnsi" w:hAnsiTheme="minorHAnsi" w:cstheme="minorBidi"/>
                        </w:rPr>
                        <w:t>x</w:t>
                      </w:r>
                    </w:p>
                  </w:txbxContent>
                </v:textbox>
              </v:shape>
              <v:shape id="Cuadro de texto 343" o:spid="_x0000_s2621" type="#_x0000_t202" style="position:absolute;left:17233;top:48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" filled="f" stroked="f" strokeweight="0">
                <v:textbox inset="0,0,0,0">
                  <w:txbxContent>
                    <w:p w14:paraId="19851947"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344" o:spid="_x0000_s2622" type="#_x0000_t202" style="position:absolute;left:17956;top:48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" filled="f" stroked="f" strokeweight="0">
                <v:textbox inset="0,0,0,0">
                  <w:txbxContent>
                    <w:p w14:paraId="620EE696"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345" o:spid="_x0000_s2623" type="#_x0000_t202" style="position:absolute;left:18687;top:489;width:290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" filled="f" stroked="f" strokeweight="0">
                <v:textbox inset="0,0,0,0">
                  <w:txbxContent>
                    <w:p w14:paraId="505D00B8" w14:textId="77777777" w:rsidR="00CB7E31" w:rsidRDefault="00000000">
                      <w:pPr>
                        <w:overflowPunct w:val="0"/>
                        <w:spacing w:after="0" w:line="240" w:lineRule="auto"/>
                      </w:pPr>
                      <w:r>
                        <w:rPr>
                          <w:rFonts w:asciiTheme="minorHAnsi" w:hAnsiTheme="minorHAnsi" w:cstheme="minorBidi"/>
                          <w:color w:val="BA2121"/>
                        </w:rPr>
                        <w:t>GMD</w:t>
                      </w:r>
                    </w:p>
                  </w:txbxContent>
                </v:textbox>
              </v:shape>
              <v:shape id="Cuadro de texto 346" o:spid="_x0000_s2624" type="#_x0000_t202" style="position:absolute;left:20872;top:48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" filled="f" stroked="f" strokeweight="0">
                <v:textbox inset="0,0,0,0">
                  <w:txbxContent>
                    <w:p w14:paraId="3A594D74"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347" o:spid="_x0000_s2625" type="#_x0000_t202" style="position:absolute;left:21603;top:489;width:386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" filled="f" stroked="f" strokeweight="0">
                <v:textbox inset="0,0,0,0">
                  <w:txbxContent>
                    <w:p w14:paraId="23BB094A" w14:textId="77777777" w:rsidR="00CB7E31" w:rsidRDefault="00000000">
                      <w:pPr>
                        <w:overflowPunct w:val="0"/>
                        <w:spacing w:after="0" w:line="240" w:lineRule="auto"/>
                      </w:pPr>
                      <w:r>
                        <w:rPr>
                          <w:rFonts w:asciiTheme="minorHAnsi" w:hAnsiTheme="minorHAnsi" w:cstheme="minorBidi"/>
                        </w:rPr>
                        <w:t>,</w:t>
                      </w:r>
                      <w:r>
                        <w:rPr>
                          <w:rFonts w:asciiTheme="minorHAnsi" w:hAnsiTheme="minorHAnsi" w:cstheme="minorBidi"/>
                          <w:spacing w:val="-17"/>
                        </w:rPr>
                        <w:t xml:space="preserve"> </w:t>
                      </w:r>
                      <w:r>
                        <w:rPr>
                          <w:rFonts w:asciiTheme="minorHAnsi" w:hAnsiTheme="minorHAnsi" w:cstheme="minorBidi"/>
                        </w:rPr>
                        <w:t>ax</w:t>
                      </w:r>
                    </w:p>
                  </w:txbxContent>
                </v:textbox>
              </v:shape>
              <v:shape id="Cuadro de texto 348" o:spid="_x0000_s2626" type="#_x0000_t202" style="position:absolute;left:24512;top:48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" filled="f" stroked="f" strokeweight="0">
                <v:textbox inset="0,0,0,0">
                  <w:txbxContent>
                    <w:p w14:paraId="55738B82"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349" o:spid="_x0000_s2627" type="#_x0000_t202" style="position:absolute;left:25236;top:489;width:774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" filled="f" stroked="f" strokeweight="0">
                <v:textbox inset="0,0,0,0">
                  <w:txbxContent>
                    <w:p w14:paraId="5BD7AC73" w14:textId="77777777" w:rsidR="00CB7E31" w:rsidRDefault="00000000">
                      <w:pPr>
                        <w:overflowPunct w:val="0"/>
                        <w:spacing w:after="0" w:line="240" w:lineRule="auto"/>
                      </w:pPr>
                      <w:r>
                        <w:rPr>
                          <w:rFonts w:asciiTheme="minorHAnsi" w:hAnsiTheme="minorHAnsi" w:cstheme="minorBidi"/>
                        </w:rPr>
                        <w:t>ax_hist)</w:t>
                      </w:r>
                    </w:p>
                  </w:txbxContent>
                </v:textbox>
              </v:shape>
              <v:shape id="Cuadro de texto 350" o:spid="_x0000_s2628" type="#_x0000_t202" style="position:absolute;left:507;top:2210;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" filled="f" stroked="f" strokeweight="0">
                <v:textbox inset="0,0,0,0">
                  <w:txbxContent>
                    <w:p w14:paraId="1B16F74F" w14:textId="77777777" w:rsidR="00CB7E31" w:rsidRDefault="00000000">
                      <w:pPr>
                        <w:overflowPunct w:val="0"/>
                        <w:spacing w:after="0" w:line="240" w:lineRule="auto"/>
                      </w:pPr>
                      <w:r>
                        <w:rPr>
                          <w:rFonts w:asciiTheme="minorHAnsi" w:hAnsiTheme="minorHAnsi" w:cstheme="minorBidi"/>
                        </w:rPr>
                        <w:t>ax_box</w:t>
                      </w:r>
                    </w:p>
                  </w:txbxContent>
                </v:textbox>
              </v:shape>
              <v:shape id="Cuadro de texto 351" o:spid="_x0000_s2629" type="#_x0000_t202" style="position:absolute;left:4870;top:221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" filled="f" stroked="f" strokeweight="0">
                <v:textbox inset="0,0,0,0">
                  <w:txbxContent>
                    <w:p w14:paraId="1ACE1629"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352" o:spid="_x0000_s2630" type="#_x0000_t202" style="position:absolute;left:5601;top:2210;width:774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" filled="f" stroked="f" strokeweight="0">
                <v:textbox inset="0,0,0,0">
                  <w:txbxContent>
                    <w:p w14:paraId="58DD0E83" w14:textId="77777777" w:rsidR="00CB7E31" w:rsidRDefault="00000000">
                      <w:pPr>
                        <w:overflowPunct w:val="0"/>
                        <w:spacing w:after="0" w:line="240" w:lineRule="auto"/>
                      </w:pPr>
                      <w:r>
                        <w:rPr>
                          <w:rFonts w:asciiTheme="minorHAnsi" w:hAnsiTheme="minorHAnsi" w:cstheme="minorBidi"/>
                        </w:rPr>
                        <w:t>axvline(</w:t>
                      </w:r>
                    </w:p>
                  </w:txbxContent>
                </v:textbox>
              </v:shape>
              <v:shape id="Cuadro de texto 353" o:spid="_x0000_s2631" type="#_x0000_t202" style="position:absolute;left:11415;top:2210;width:290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" filled="f" stroked="f" strokeweight="0">
                <v:textbox inset="0,0,0,0">
                  <w:txbxContent>
                    <w:p w14:paraId="329EFFCF" w14:textId="77777777" w:rsidR="00CB7E31" w:rsidRDefault="00000000">
                      <w:pPr>
                        <w:overflowPunct w:val="0"/>
                        <w:spacing w:after="0" w:line="240" w:lineRule="auto"/>
                      </w:pPr>
                      <w:r>
                        <w:rPr>
                          <w:rFonts w:asciiTheme="minorHAnsi" w:hAnsiTheme="minorHAnsi" w:cstheme="minorBidi"/>
                          <w:color w:val="666666"/>
                        </w:rPr>
                        <w:t>0.5</w:t>
                      </w:r>
                    </w:p>
                  </w:txbxContent>
                </v:textbox>
              </v:shape>
              <v:shape id="Cuadro de texto 354" o:spid="_x0000_s2632" type="#_x0000_t202" style="position:absolute;left:13593;top:2210;width:676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" filled="f" stroked="f" strokeweight="0">
                <v:textbox inset="0,0,0,0">
                  <w:txbxContent>
                    <w:p w14:paraId="5B157AA3" w14:textId="77777777" w:rsidR="00CB7E31" w:rsidRDefault="00000000">
                      <w:pPr>
                        <w:overflowPunct w:val="0"/>
                        <w:spacing w:after="0" w:line="240" w:lineRule="auto"/>
                      </w:pPr>
                      <w:r>
                        <w:rPr>
                          <w:rFonts w:asciiTheme="minorHAnsi" w:hAnsiTheme="minorHAnsi" w:cstheme="minorBidi"/>
                        </w:rPr>
                        <w:t>,</w:t>
                      </w:r>
                      <w:r>
                        <w:rPr>
                          <w:rFonts w:asciiTheme="minorHAnsi" w:hAnsiTheme="minorHAnsi" w:cstheme="minorBidi"/>
                          <w:spacing w:val="-17"/>
                        </w:rPr>
                        <w:t xml:space="preserve"> </w:t>
                      </w:r>
                      <w:r>
                        <w:rPr>
                          <w:rFonts w:asciiTheme="minorHAnsi" w:hAnsiTheme="minorHAnsi" w:cstheme="minorBidi"/>
                        </w:rPr>
                        <w:t>color</w:t>
                      </w:r>
                    </w:p>
                  </w:txbxContent>
                </v:textbox>
              </v:shape>
              <v:shape id="Cuadro de texto 355" o:spid="_x0000_s2633" type="#_x0000_t202" style="position:absolute;left:18687;top:221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" filled="f" stroked="f" strokeweight="0">
                <v:textbox inset="0,0,0,0">
                  <w:txbxContent>
                    <w:p w14:paraId="66D2EB95"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356" o:spid="_x0000_s2634" type="#_x0000_t202" style="position:absolute;left:19418;top:221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" filled="f" stroked="f" strokeweight="0">
                <v:textbox inset="0,0,0,0">
                  <w:txbxContent>
                    <w:p w14:paraId="79140881"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357" o:spid="_x0000_s2635" type="#_x0000_t202" style="position:absolute;left:20149;top:2210;width:386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" filled="f" stroked="f" strokeweight="0">
                <v:textbox inset="0,0,0,0">
                  <w:txbxContent>
                    <w:p w14:paraId="111AB473" w14:textId="77777777" w:rsidR="00CB7E31" w:rsidRDefault="00000000">
                      <w:pPr>
                        <w:overflowPunct w:val="0"/>
                        <w:spacing w:after="0" w:line="240" w:lineRule="auto"/>
                      </w:pPr>
                      <w:r>
                        <w:rPr>
                          <w:rFonts w:asciiTheme="minorHAnsi" w:hAnsiTheme="minorHAnsi" w:cstheme="minorBidi"/>
                          <w:color w:val="BA2121"/>
                        </w:rPr>
                        <w:t>blue</w:t>
                      </w:r>
                    </w:p>
                  </w:txbxContent>
                </v:textbox>
              </v:shape>
              <v:shape id="Cuadro de texto 358" o:spid="_x0000_s2636" type="#_x0000_t202" style="position:absolute;left:23058;top:221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" filled="f" stroked="f" strokeweight="0">
                <v:textbox inset="0,0,0,0">
                  <w:txbxContent>
                    <w:p w14:paraId="5731D773"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359" o:spid="_x0000_s2637" type="#_x0000_t202" style="position:absolute;left:23781;top:221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" filled="f" stroked="f" strokeweight="0">
                <v:textbox inset="0,0,0,0">
                  <w:txbxContent>
                    <w:p w14:paraId="16CAD20C" w14:textId="77777777" w:rsidR="00CB7E31" w:rsidRDefault="00000000">
                      <w:pPr>
                        <w:overflowPunct w:val="0"/>
                        <w:spacing w:after="0" w:line="240" w:lineRule="auto"/>
                      </w:pPr>
                      <w:r>
                        <w:rPr>
                          <w:rFonts w:asciiTheme="minorHAnsi" w:hAnsiTheme="minorHAnsi" w:cstheme="minorBidi"/>
                        </w:rPr>
                        <w:t>)</w:t>
                      </w:r>
                    </w:p>
                  </w:txbxContent>
                </v:textbox>
              </v:shape>
              <v:shape id="Cuadro de texto 360" o:spid="_x0000_s2638" type="#_x0000_t202" style="position:absolute;left:507;top:3931;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" filled="f" stroked="f" strokeweight="0">
                <v:textbox inset="0,0,0,0">
                  <w:txbxContent>
                    <w:p w14:paraId="69376A05" w14:textId="77777777" w:rsidR="00CB7E31" w:rsidRDefault="00000000">
                      <w:pPr>
                        <w:overflowPunct w:val="0"/>
                        <w:spacing w:after="0" w:line="240" w:lineRule="auto"/>
                      </w:pPr>
                      <w:r>
                        <w:rPr>
                          <w:rFonts w:asciiTheme="minorHAnsi" w:hAnsiTheme="minorHAnsi" w:cstheme="minorBidi"/>
                        </w:rPr>
                        <w:t>ax_box</w:t>
                      </w:r>
                    </w:p>
                  </w:txbxContent>
                </v:textbox>
              </v:shape>
              <v:shape id="Cuadro de texto 361" o:spid="_x0000_s2639" type="#_x0000_t202" style="position:absolute;left:4870;top:3931;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" filled="f" stroked="f" strokeweight="0">
                <v:textbox inset="0,0,0,0">
                  <w:txbxContent>
                    <w:p w14:paraId="13DADC4E"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362" o:spid="_x0000_s2640" type="#_x0000_t202" style="position:absolute;left:5601;top:3931;width:774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" filled="f" stroked="f" strokeweight="0">
                <v:textbox inset="0,0,0,0">
                  <w:txbxContent>
                    <w:p w14:paraId="60B7B356" w14:textId="77777777" w:rsidR="00CB7E31" w:rsidRDefault="00000000">
                      <w:pPr>
                        <w:overflowPunct w:val="0"/>
                        <w:spacing w:after="0" w:line="240" w:lineRule="auto"/>
                      </w:pPr>
                      <w:r>
                        <w:rPr>
                          <w:rFonts w:asciiTheme="minorHAnsi" w:hAnsiTheme="minorHAnsi" w:cstheme="minorBidi"/>
                        </w:rPr>
                        <w:t>axvline(</w:t>
                      </w:r>
                    </w:p>
                  </w:txbxContent>
                </v:textbox>
              </v:shape>
              <v:shape id="Cuadro de texto 363" o:spid="_x0000_s2641" type="#_x0000_t202" style="position:absolute;left:11415;top:3931;width:290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" filled="f" stroked="f" strokeweight="0">
                <v:textbox inset="0,0,0,0">
                  <w:txbxContent>
                    <w:p w14:paraId="651BC5CB" w14:textId="77777777" w:rsidR="00CB7E31" w:rsidRDefault="00000000">
                      <w:pPr>
                        <w:overflowPunct w:val="0"/>
                        <w:spacing w:after="0" w:line="240" w:lineRule="auto"/>
                      </w:pPr>
                      <w:r>
                        <w:rPr>
                          <w:rFonts w:asciiTheme="minorHAnsi" w:hAnsiTheme="minorHAnsi" w:cstheme="minorBidi"/>
                          <w:color w:val="666666"/>
                        </w:rPr>
                        <w:t>1.1</w:t>
                      </w:r>
                    </w:p>
                  </w:txbxContent>
                </v:textbox>
              </v:shape>
              <v:shape id="Cuadro de texto 364" o:spid="_x0000_s2642" type="#_x0000_t202" style="position:absolute;left:13593;top:3931;width:676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" filled="f" stroked="f" strokeweight="0">
                <v:textbox inset="0,0,0,0">
                  <w:txbxContent>
                    <w:p w14:paraId="492669D1" w14:textId="77777777" w:rsidR="00CB7E31" w:rsidRDefault="00000000">
                      <w:pPr>
                        <w:overflowPunct w:val="0"/>
                        <w:spacing w:after="0" w:line="240" w:lineRule="auto"/>
                      </w:pPr>
                      <w:r>
                        <w:rPr>
                          <w:rFonts w:asciiTheme="minorHAnsi" w:hAnsiTheme="minorHAnsi" w:cstheme="minorBidi"/>
                        </w:rPr>
                        <w:t>,</w:t>
                      </w:r>
                      <w:r>
                        <w:rPr>
                          <w:rFonts w:asciiTheme="minorHAnsi" w:hAnsiTheme="minorHAnsi" w:cstheme="minorBidi"/>
                          <w:spacing w:val="-17"/>
                        </w:rPr>
                        <w:t xml:space="preserve"> </w:t>
                      </w:r>
                      <w:r>
                        <w:rPr>
                          <w:rFonts w:asciiTheme="minorHAnsi" w:hAnsiTheme="minorHAnsi" w:cstheme="minorBidi"/>
                        </w:rPr>
                        <w:t>color</w:t>
                      </w:r>
                    </w:p>
                  </w:txbxContent>
                </v:textbox>
              </v:shape>
              <v:shape id="Cuadro de texto 365" o:spid="_x0000_s2643" type="#_x0000_t202" style="position:absolute;left:18687;top:3931;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" filled="f" stroked="f" strokeweight="0">
                <v:textbox inset="0,0,0,0">
                  <w:txbxContent>
                    <w:p w14:paraId="28FD8F9F"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366" o:spid="_x0000_s2644" type="#_x0000_t202" style="position:absolute;left:19418;top:3931;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" filled="f" stroked="f" strokeweight="0">
                <v:textbox inset="0,0,0,0">
                  <w:txbxContent>
                    <w:p w14:paraId="7766384F"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367" o:spid="_x0000_s2645" type="#_x0000_t202" style="position:absolute;left:20149;top:3931;width:386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" filled="f" stroked="f" strokeweight="0">
                <v:textbox inset="0,0,0,0">
                  <w:txbxContent>
                    <w:p w14:paraId="2222DF33" w14:textId="77777777" w:rsidR="00CB7E31" w:rsidRDefault="00000000">
                      <w:pPr>
                        <w:overflowPunct w:val="0"/>
                        <w:spacing w:after="0" w:line="240" w:lineRule="auto"/>
                      </w:pPr>
                      <w:r>
                        <w:rPr>
                          <w:rFonts w:asciiTheme="minorHAnsi" w:hAnsiTheme="minorHAnsi" w:cstheme="minorBidi"/>
                          <w:color w:val="BA2121"/>
                        </w:rPr>
                        <w:t>blue</w:t>
                      </w:r>
                    </w:p>
                  </w:txbxContent>
                </v:textbox>
              </v:shape>
              <v:shape id="Cuadro de texto 368" o:spid="_x0000_s2646" type="#_x0000_t202" style="position:absolute;left:23058;top:3931;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" filled="f" stroked="f" strokeweight="0">
                <v:textbox inset="0,0,0,0">
                  <w:txbxContent>
                    <w:p w14:paraId="681CB224"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369" o:spid="_x0000_s2647" type="#_x0000_t202" style="position:absolute;left:23781;top:3931;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" filled="f" stroked="f" strokeweight="0">
                <v:textbox inset="0,0,0,0">
                  <w:txbxContent>
                    <w:p w14:paraId="6243ED8D" w14:textId="77777777" w:rsidR="00CB7E31" w:rsidRDefault="00000000">
                      <w:pPr>
                        <w:overflowPunct w:val="0"/>
                        <w:spacing w:after="0" w:line="240" w:lineRule="auto"/>
                      </w:pPr>
                      <w:r>
                        <w:rPr>
                          <w:rFonts w:asciiTheme="minorHAnsi" w:hAnsiTheme="minorHAnsi" w:cstheme="minorBidi"/>
                        </w:rPr>
                        <w:t>)</w:t>
                      </w:r>
                    </w:p>
                  </w:txbxContent>
                </v:textbox>
              </v:shape>
              <v:shape id="Cuadro de texto 370" o:spid="_x0000_s2648" type="#_x0000_t202" style="position:absolute;left:507;top:5652;width:676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" filled="f" stroked="f" strokeweight="0">
                <v:textbox inset="0,0,0,0">
                  <w:txbxContent>
                    <w:p w14:paraId="2278D5AB" w14:textId="77777777" w:rsidR="00CB7E31" w:rsidRDefault="00000000">
                      <w:pPr>
                        <w:overflowPunct w:val="0"/>
                        <w:spacing w:after="0" w:line="240" w:lineRule="auto"/>
                      </w:pPr>
                      <w:r>
                        <w:rPr>
                          <w:rFonts w:asciiTheme="minorHAnsi" w:hAnsiTheme="minorHAnsi" w:cstheme="minorBidi"/>
                        </w:rPr>
                        <w:t>ax_hist</w:t>
                      </w:r>
                    </w:p>
                  </w:txbxContent>
                </v:textbox>
              </v:shape>
              <v:shape id="Cuadro de texto 371" o:spid="_x0000_s2649" type="#_x0000_t202" style="position:absolute;left:5601;top:5652;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" filled="f" stroked="f" strokeweight="0">
                <v:textbox inset="0,0,0,0">
                  <w:txbxContent>
                    <w:p w14:paraId="5A653909"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372" o:spid="_x0000_s2650" type="#_x0000_t202" style="position:absolute;left:6325;top:5652;width:870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" filled="f" stroked="f" strokeweight="0">
                <v:textbox inset="0,0,0,0">
                  <w:txbxContent>
                    <w:p w14:paraId="493D0A9B" w14:textId="77777777" w:rsidR="00CB7E31" w:rsidRDefault="00000000">
                      <w:pPr>
                        <w:overflowPunct w:val="0"/>
                        <w:spacing w:after="0" w:line="240" w:lineRule="auto"/>
                      </w:pPr>
                      <w:r>
                        <w:rPr>
                          <w:rFonts w:asciiTheme="minorHAnsi" w:hAnsiTheme="minorHAnsi" w:cstheme="minorBidi"/>
                        </w:rPr>
                        <w:t>set(title</w:t>
                      </w:r>
                    </w:p>
                  </w:txbxContent>
                </v:textbox>
              </v:shape>
              <v:shape id="Cuadro de texto 373" o:spid="_x0000_s2651" type="#_x0000_t202" style="position:absolute;left:12870;top:5652;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" filled="f" stroked="f" strokeweight="0">
                <v:textbox inset="0,0,0,0">
                  <w:txbxContent>
                    <w:p w14:paraId="5BA80821"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374" o:spid="_x0000_s2652" type="#_x0000_t202" style="position:absolute;left:13593;top:5652;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" filled="f" stroked="f" strokeweight="0">
                <v:textbox inset="0,0,0,0">
                  <w:txbxContent>
                    <w:p w14:paraId="1139E216"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375" o:spid="_x0000_s2653" type="#_x0000_t202" style="position:absolute;left:14324;top:5652;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" filled="f" stroked="f" strokeweight="0">
                <v:textbox inset="0,0,0,0">
                  <w:txbxContent>
                    <w:p w14:paraId="33C3B7D9"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376" o:spid="_x0000_s2654" type="#_x0000_t202" style="position:absolute;left:15048;top:5652;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" filled="f" stroked="f" strokeweight="0">
                <v:textbox inset="0,0,0,0">
                  <w:txbxContent>
                    <w:p w14:paraId="60F6FD31" w14:textId="77777777" w:rsidR="00CB7E31" w:rsidRDefault="00000000">
                      <w:pPr>
                        <w:overflowPunct w:val="0"/>
                        <w:spacing w:after="0" w:line="240" w:lineRule="auto"/>
                      </w:pPr>
                      <w:r>
                        <w:rPr>
                          <w:rFonts w:asciiTheme="minorHAnsi" w:hAnsiTheme="minorHAnsi" w:cstheme="minorBidi"/>
                        </w:rPr>
                        <w:t>)</w:t>
                      </w:r>
                    </w:p>
                  </w:txbxContent>
                </v:textbox>
              </v:shape>
              <v:shape id="Cuadro de texto 377" o:spid="_x0000_s2655" type="#_x0000_t202" style="position:absolute;left:507;top:7372;width:676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" filled="f" stroked="f" strokeweight="0">
                <v:textbox inset="0,0,0,0">
                  <w:txbxContent>
                    <w:p w14:paraId="3042C28F" w14:textId="77777777" w:rsidR="00CB7E31" w:rsidRDefault="00000000">
                      <w:pPr>
                        <w:overflowPunct w:val="0"/>
                        <w:spacing w:after="0" w:line="240" w:lineRule="auto"/>
                      </w:pPr>
                      <w:r>
                        <w:rPr>
                          <w:rFonts w:asciiTheme="minorHAnsi" w:hAnsiTheme="minorHAnsi" w:cstheme="minorBidi"/>
                        </w:rPr>
                        <w:t>ax_hist</w:t>
                      </w:r>
                    </w:p>
                  </w:txbxContent>
                </v:textbox>
              </v:shape>
              <v:shape id="Cuadro de texto 378" o:spid="_x0000_s2656" type="#_x0000_t202" style="position:absolute;left:5601;top:7372;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" filled="f" stroked="f" strokeweight="0">
                <v:textbox inset="0,0,0,0">
                  <w:txbxContent>
                    <w:p w14:paraId="77ADC0FC"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379" o:spid="_x0000_s2657" type="#_x0000_t202" style="position:absolute;left:6325;top:7372;width:966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" filled="f" stroked="f" strokeweight="0">
                <v:textbox inset="0,0,0,0">
                  <w:txbxContent>
                    <w:p w14:paraId="022B8059" w14:textId="77777777" w:rsidR="00CB7E31" w:rsidRDefault="00000000">
                      <w:pPr>
                        <w:overflowPunct w:val="0"/>
                        <w:spacing w:after="0" w:line="240" w:lineRule="auto"/>
                      </w:pPr>
                      <w:r>
                        <w:rPr>
                          <w:rFonts w:asciiTheme="minorHAnsi" w:hAnsiTheme="minorHAnsi" w:cstheme="minorBidi"/>
                        </w:rPr>
                        <w:t>set(ylabel</w:t>
                      </w:r>
                    </w:p>
                  </w:txbxContent>
                </v:textbox>
              </v:shape>
              <v:shape id="Cuadro de texto 380" o:spid="_x0000_s2658" type="#_x0000_t202" style="position:absolute;left:13593;top:7372;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" filled="f" stroked="f" strokeweight="0">
                <v:textbox inset="0,0,0,0">
                  <w:txbxContent>
                    <w:p w14:paraId="2295FC43"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381" o:spid="_x0000_s2659" type="#_x0000_t202" style="position:absolute;left:14324;top:7372;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" filled="f" stroked="f" strokeweight="0">
                <v:textbox inset="0,0,0,0">
                  <w:txbxContent>
                    <w:p w14:paraId="3E872C55"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382" o:spid="_x0000_s2660" type="#_x0000_t202" style="position:absolute;left:15048;top:7372;width:2031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" filled="f" stroked="f" strokeweight="0">
                <v:textbox inset="0,0,0,0">
                  <w:txbxContent>
                    <w:p w14:paraId="76EDF32B" w14:textId="77777777" w:rsidR="00CB7E31" w:rsidRDefault="00000000">
                      <w:pPr>
                        <w:overflowPunct w:val="0"/>
                        <w:spacing w:after="0" w:line="240" w:lineRule="auto"/>
                      </w:pPr>
                      <w:r>
                        <w:rPr>
                          <w:rFonts w:asciiTheme="minorHAnsi" w:hAnsiTheme="minorHAnsi" w:cstheme="minorBidi"/>
                          <w:color w:val="BA2121"/>
                        </w:rPr>
                        <w:t>Número</w:t>
                      </w:r>
                      <w:r>
                        <w:rPr>
                          <w:rFonts w:asciiTheme="minorHAnsi" w:hAnsiTheme="minorHAnsi" w:cstheme="minorBidi"/>
                          <w:color w:val="BA2121"/>
                          <w:spacing w:val="-16"/>
                        </w:rPr>
                        <w:t xml:space="preserve"> </w:t>
                      </w:r>
                      <w:r>
                        <w:rPr>
                          <w:rFonts w:asciiTheme="minorHAnsi" w:hAnsiTheme="minorHAnsi" w:cstheme="minorBidi"/>
                          <w:color w:val="BA2121"/>
                        </w:rPr>
                        <w:t>de</w:t>
                      </w:r>
                      <w:r>
                        <w:rPr>
                          <w:rFonts w:asciiTheme="minorHAnsi" w:hAnsiTheme="minorHAnsi" w:cstheme="minorBidi"/>
                          <w:color w:val="BA2121"/>
                          <w:spacing w:val="-16"/>
                        </w:rPr>
                        <w:t xml:space="preserve"> </w:t>
                      </w:r>
                      <w:r>
                        <w:rPr>
                          <w:rFonts w:asciiTheme="minorHAnsi" w:hAnsiTheme="minorHAnsi" w:cstheme="minorBidi"/>
                          <w:color w:val="BA2121"/>
                        </w:rPr>
                        <w:t>Ocurrencias</w:t>
                      </w:r>
                    </w:p>
                  </w:txbxContent>
                </v:textbox>
              </v:shape>
              <v:shape id="Cuadro de texto 383" o:spid="_x0000_s2661" type="#_x0000_t202" style="position:absolute;left:30326;top:7372;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" filled="f" stroked="f" strokeweight="0">
                <v:textbox inset="0,0,0,0">
                  <w:txbxContent>
                    <w:p w14:paraId="2D6891F8"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384" o:spid="_x0000_s2662" type="#_x0000_t202" style="position:absolute;left:31050;top:7372;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" filled="f" stroked="f" strokeweight="0">
                <v:textbox inset="0,0,0,0">
                  <w:txbxContent>
                    <w:p w14:paraId="72A3EA9B" w14:textId="77777777" w:rsidR="00CB7E31" w:rsidRDefault="00000000">
                      <w:pPr>
                        <w:overflowPunct w:val="0"/>
                        <w:spacing w:after="0" w:line="240" w:lineRule="auto"/>
                      </w:pPr>
                      <w:r>
                        <w:rPr>
                          <w:rFonts w:asciiTheme="minorHAnsi" w:hAnsiTheme="minorHAnsi" w:cstheme="minorBidi"/>
                        </w:rPr>
                        <w:t>)</w:t>
                      </w:r>
                    </w:p>
                  </w:txbxContent>
                </v:textbox>
              </v:shape>
              <v:shape id="Cuadro de texto 385" o:spid="_x0000_s2663" type="#_x0000_t202" style="position:absolute;left:507;top:9086;width:676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" filled="f" stroked="f" strokeweight="0">
                <v:textbox inset="0,0,0,0">
                  <w:txbxContent>
                    <w:p w14:paraId="711B84C9" w14:textId="77777777" w:rsidR="00CB7E31" w:rsidRDefault="00000000">
                      <w:pPr>
                        <w:overflowPunct w:val="0"/>
                        <w:spacing w:after="0" w:line="240" w:lineRule="auto"/>
                      </w:pPr>
                      <w:r>
                        <w:rPr>
                          <w:rFonts w:asciiTheme="minorHAnsi" w:hAnsiTheme="minorHAnsi" w:cstheme="minorBidi"/>
                        </w:rPr>
                        <w:t>ax_hist</w:t>
                      </w:r>
                    </w:p>
                  </w:txbxContent>
                </v:textbox>
              </v:shape>
              <v:shape id="Cuadro de texto 386" o:spid="_x0000_s2664" type="#_x0000_t202" style="position:absolute;left:5601;top:9086;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" filled="f" stroked="f" strokeweight="0">
                <v:textbox inset="0,0,0,0">
                  <w:txbxContent>
                    <w:p w14:paraId="77F00B7D"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387" o:spid="_x0000_s2665" type="#_x0000_t202" style="position:absolute;left:6325;top:9086;width:774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" filled="f" stroked="f" strokeweight="0">
                <v:textbox inset="0,0,0,0">
                  <w:txbxContent>
                    <w:p w14:paraId="416728FD" w14:textId="77777777" w:rsidR="00CB7E31" w:rsidRDefault="00000000">
                      <w:pPr>
                        <w:overflowPunct w:val="0"/>
                        <w:spacing w:after="0" w:line="240" w:lineRule="auto"/>
                      </w:pPr>
                      <w:r>
                        <w:rPr>
                          <w:rFonts w:asciiTheme="minorHAnsi" w:hAnsiTheme="minorHAnsi" w:cstheme="minorBidi"/>
                        </w:rPr>
                        <w:t>axvline(</w:t>
                      </w:r>
                    </w:p>
                  </w:txbxContent>
                </v:textbox>
              </v:shape>
              <v:shape id="Cuadro de texto 388" o:spid="_x0000_s2666" type="#_x0000_t202" style="position:absolute;left:12142;top:9086;width:290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" filled="f" stroked="f" strokeweight="0">
                <v:textbox inset="0,0,0,0">
                  <w:txbxContent>
                    <w:p w14:paraId="62435D34" w14:textId="77777777" w:rsidR="00CB7E31" w:rsidRDefault="00000000">
                      <w:pPr>
                        <w:overflowPunct w:val="0"/>
                        <w:spacing w:after="0" w:line="240" w:lineRule="auto"/>
                      </w:pPr>
                      <w:r>
                        <w:rPr>
                          <w:rFonts w:asciiTheme="minorHAnsi" w:hAnsiTheme="minorHAnsi" w:cstheme="minorBidi"/>
                          <w:color w:val="666666"/>
                        </w:rPr>
                        <w:t>0.5</w:t>
                      </w:r>
                    </w:p>
                  </w:txbxContent>
                </v:textbox>
              </v:shape>
              <v:shape id="Cuadro de texto 389" o:spid="_x0000_s2667" type="#_x0000_t202" style="position:absolute;left:14324;top:9086;width:676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" filled="f" stroked="f" strokeweight="0">
                <v:textbox inset="0,0,0,0">
                  <w:txbxContent>
                    <w:p w14:paraId="47C9CDE4" w14:textId="77777777" w:rsidR="00CB7E31" w:rsidRDefault="00000000">
                      <w:pPr>
                        <w:overflowPunct w:val="0"/>
                        <w:spacing w:after="0" w:line="240" w:lineRule="auto"/>
                      </w:pPr>
                      <w:r>
                        <w:rPr>
                          <w:rFonts w:asciiTheme="minorHAnsi" w:hAnsiTheme="minorHAnsi" w:cstheme="minorBidi"/>
                        </w:rPr>
                        <w:t>,</w:t>
                      </w:r>
                      <w:r>
                        <w:rPr>
                          <w:rFonts w:asciiTheme="minorHAnsi" w:hAnsiTheme="minorHAnsi" w:cstheme="minorBidi"/>
                          <w:spacing w:val="-16"/>
                        </w:rPr>
                        <w:t xml:space="preserve"> </w:t>
                      </w:r>
                      <w:r>
                        <w:rPr>
                          <w:rFonts w:asciiTheme="minorHAnsi" w:hAnsiTheme="minorHAnsi" w:cstheme="minorBidi"/>
                        </w:rPr>
                        <w:t>color</w:t>
                      </w:r>
                    </w:p>
                  </w:txbxContent>
                </v:textbox>
              </v:shape>
              <v:shape id="Cuadro de texto 390" o:spid="_x0000_s2668" type="#_x0000_t202" style="position:absolute;left:19418;top:9086;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" filled="f" stroked="f" strokeweight="0">
                <v:textbox inset="0,0,0,0">
                  <w:txbxContent>
                    <w:p w14:paraId="41140C83"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391" o:spid="_x0000_s2669" type="#_x0000_t202" style="position:absolute;left:20149;top:9086;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" filled="f" stroked="f" strokeweight="0">
                <v:textbox inset="0,0,0,0">
                  <w:txbxContent>
                    <w:p w14:paraId="20135C2A"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392" o:spid="_x0000_s2670" type="#_x0000_t202" style="position:absolute;left:20872;top:9086;width:386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" filled="f" stroked="f" strokeweight="0">
                <v:textbox inset="0,0,0,0">
                  <w:txbxContent>
                    <w:p w14:paraId="62161221" w14:textId="77777777" w:rsidR="00CB7E31" w:rsidRDefault="00000000">
                      <w:pPr>
                        <w:overflowPunct w:val="0"/>
                        <w:spacing w:after="0" w:line="240" w:lineRule="auto"/>
                      </w:pPr>
                      <w:r>
                        <w:rPr>
                          <w:rFonts w:asciiTheme="minorHAnsi" w:hAnsiTheme="minorHAnsi" w:cstheme="minorBidi"/>
                          <w:color w:val="BA2121"/>
                        </w:rPr>
                        <w:t>blue</w:t>
                      </w:r>
                    </w:p>
                  </w:txbxContent>
                </v:textbox>
              </v:shape>
              <v:shape id="Cuadro de texto 393" o:spid="_x0000_s2671" type="#_x0000_t202" style="position:absolute;left:23781;top:9086;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" filled="f" stroked="f" strokeweight="0">
                <v:textbox inset="0,0,0,0">
                  <w:txbxContent>
                    <w:p w14:paraId="543AB6F8"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394" o:spid="_x0000_s2672" type="#_x0000_t202" style="position:absolute;left:24512;top:9086;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" filled="f" stroked="f" strokeweight="0">
                <v:textbox inset="0,0,0,0">
                  <w:txbxContent>
                    <w:p w14:paraId="2C2DCC0B" w14:textId="77777777" w:rsidR="00CB7E31" w:rsidRDefault="00000000">
                      <w:pPr>
                        <w:overflowPunct w:val="0"/>
                        <w:spacing w:after="0" w:line="240" w:lineRule="auto"/>
                      </w:pPr>
                      <w:r>
                        <w:rPr>
                          <w:rFonts w:asciiTheme="minorHAnsi" w:hAnsiTheme="minorHAnsi" w:cstheme="minorBidi"/>
                        </w:rPr>
                        <w:t>)</w:t>
                      </w:r>
                    </w:p>
                  </w:txbxContent>
                </v:textbox>
              </v:shape>
              <v:shape id="Cuadro de texto 395" o:spid="_x0000_s2673" type="#_x0000_t202" style="position:absolute;left:507;top:10807;width:676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" filled="f" stroked="f" strokeweight="0">
                <v:textbox inset="0,0,0,0">
                  <w:txbxContent>
                    <w:p w14:paraId="46781978" w14:textId="77777777" w:rsidR="00CB7E31" w:rsidRDefault="00000000">
                      <w:pPr>
                        <w:overflowPunct w:val="0"/>
                        <w:spacing w:after="0" w:line="240" w:lineRule="auto"/>
                      </w:pPr>
                      <w:r>
                        <w:rPr>
                          <w:rFonts w:asciiTheme="minorHAnsi" w:hAnsiTheme="minorHAnsi" w:cstheme="minorBidi"/>
                        </w:rPr>
                        <w:t>ax_hist</w:t>
                      </w:r>
                    </w:p>
                  </w:txbxContent>
                </v:textbox>
              </v:shape>
              <v:shape id="Cuadro de texto 396" o:spid="_x0000_s2674" type="#_x0000_t202" style="position:absolute;left:5601;top:10807;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" filled="f" stroked="f" strokeweight="0">
                <v:textbox inset="0,0,0,0">
                  <w:txbxContent>
                    <w:p w14:paraId="3127D98C"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397" o:spid="_x0000_s2675" type="#_x0000_t202" style="position:absolute;left:6325;top:10807;width:774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" filled="f" stroked="f" strokeweight="0">
                <v:textbox inset="0,0,0,0">
                  <w:txbxContent>
                    <w:p w14:paraId="62B37460" w14:textId="77777777" w:rsidR="00CB7E31" w:rsidRDefault="00000000">
                      <w:pPr>
                        <w:overflowPunct w:val="0"/>
                        <w:spacing w:after="0" w:line="240" w:lineRule="auto"/>
                      </w:pPr>
                      <w:r>
                        <w:rPr>
                          <w:rFonts w:asciiTheme="minorHAnsi" w:hAnsiTheme="minorHAnsi" w:cstheme="minorBidi"/>
                        </w:rPr>
                        <w:t>axvline(</w:t>
                      </w:r>
                    </w:p>
                  </w:txbxContent>
                </v:textbox>
              </v:shape>
              <v:shape id="Cuadro de texto 398" o:spid="_x0000_s2676" type="#_x0000_t202" style="position:absolute;left:12142;top:10807;width:290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" filled="f" stroked="f" strokeweight="0">
                <v:textbox inset="0,0,0,0">
                  <w:txbxContent>
                    <w:p w14:paraId="09030130" w14:textId="77777777" w:rsidR="00CB7E31" w:rsidRDefault="00000000">
                      <w:pPr>
                        <w:overflowPunct w:val="0"/>
                        <w:spacing w:after="0" w:line="240" w:lineRule="auto"/>
                      </w:pPr>
                      <w:r>
                        <w:rPr>
                          <w:rFonts w:asciiTheme="minorHAnsi" w:hAnsiTheme="minorHAnsi" w:cstheme="minorBidi"/>
                          <w:color w:val="666666"/>
                        </w:rPr>
                        <w:t>1.1</w:t>
                      </w:r>
                    </w:p>
                  </w:txbxContent>
                </v:textbox>
              </v:shape>
              <v:shape id="Cuadro de texto 399" o:spid="_x0000_s2677" type="#_x0000_t202" style="position:absolute;left:14324;top:10807;width:676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" filled="f" stroked="f" strokeweight="0">
                <v:textbox inset="0,0,0,0">
                  <w:txbxContent>
                    <w:p w14:paraId="6EED4497" w14:textId="77777777" w:rsidR="00CB7E31" w:rsidRDefault="00000000">
                      <w:pPr>
                        <w:overflowPunct w:val="0"/>
                        <w:spacing w:after="0" w:line="240" w:lineRule="auto"/>
                      </w:pPr>
                      <w:r>
                        <w:rPr>
                          <w:rFonts w:asciiTheme="minorHAnsi" w:hAnsiTheme="minorHAnsi" w:cstheme="minorBidi"/>
                        </w:rPr>
                        <w:t>,</w:t>
                      </w:r>
                      <w:r>
                        <w:rPr>
                          <w:rFonts w:asciiTheme="minorHAnsi" w:hAnsiTheme="minorHAnsi" w:cstheme="minorBidi"/>
                          <w:spacing w:val="-16"/>
                        </w:rPr>
                        <w:t xml:space="preserve"> </w:t>
                      </w:r>
                      <w:r>
                        <w:rPr>
                          <w:rFonts w:asciiTheme="minorHAnsi" w:hAnsiTheme="minorHAnsi" w:cstheme="minorBidi"/>
                        </w:rPr>
                        <w:t>color</w:t>
                      </w:r>
                    </w:p>
                  </w:txbxContent>
                </v:textbox>
              </v:shape>
              <v:shape id="Cuadro de texto 400" o:spid="_x0000_s2678" type="#_x0000_t202" style="position:absolute;left:19418;top:10807;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" filled="f" stroked="f" strokeweight="0">
                <v:textbox inset="0,0,0,0">
                  <w:txbxContent>
                    <w:p w14:paraId="40CC6D8A"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401" o:spid="_x0000_s2679" type="#_x0000_t202" style="position:absolute;left:20149;top:10807;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" filled="f" stroked="f" strokeweight="0">
                <v:textbox inset="0,0,0,0">
                  <w:txbxContent>
                    <w:p w14:paraId="12224E16"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402" o:spid="_x0000_s2680" type="#_x0000_t202" style="position:absolute;left:20872;top:10807;width:386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" filled="f" stroked="f" strokeweight="0">
                <v:textbox inset="0,0,0,0">
                  <w:txbxContent>
                    <w:p w14:paraId="1441D7C4" w14:textId="77777777" w:rsidR="00CB7E31" w:rsidRDefault="00000000">
                      <w:pPr>
                        <w:overflowPunct w:val="0"/>
                        <w:spacing w:after="0" w:line="240" w:lineRule="auto"/>
                      </w:pPr>
                      <w:r>
                        <w:rPr>
                          <w:rFonts w:asciiTheme="minorHAnsi" w:hAnsiTheme="minorHAnsi" w:cstheme="minorBidi"/>
                          <w:color w:val="BA2121"/>
                        </w:rPr>
                        <w:t>blue</w:t>
                      </w:r>
                    </w:p>
                  </w:txbxContent>
                </v:textbox>
              </v:shape>
              <v:shape id="Cuadro de texto 403" o:spid="_x0000_s2681" type="#_x0000_t202" style="position:absolute;left:23781;top:10807;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" filled="f" stroked="f" strokeweight="0">
                <v:textbox inset="0,0,0,0">
                  <w:txbxContent>
                    <w:p w14:paraId="263D2A3A"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404" o:spid="_x0000_s2682" type="#_x0000_t202" style="position:absolute;left:24512;top:10807;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" filled="f" stroked="f" strokeweight="0">
                <v:textbox inset="0,0,0,0">
                  <w:txbxContent>
                    <w:p w14:paraId="2692AED2" w14:textId="77777777" w:rsidR="00CB7E31" w:rsidRDefault="00000000">
                      <w:pPr>
                        <w:overflowPunct w:val="0"/>
                        <w:spacing w:after="0" w:line="240" w:lineRule="auto"/>
                      </w:pPr>
                      <w:r>
                        <w:rPr>
                          <w:rFonts w:asciiTheme="minorHAnsi" w:hAnsiTheme="minorHAnsi" w:cstheme="minorBidi"/>
                        </w:rPr>
                        <w:t>)</w:t>
                      </w:r>
                    </w:p>
                  </w:txbxContent>
                </v:textbox>
              </v:shape>
              <v:shape id="Cuadro de texto 405" o:spid="_x0000_s2683" type="#_x0000_t202" style="position:absolute;left:507;top:12528;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" filled="f" stroked="f" strokeweight="0">
                <v:textbox inset="0,0,0,0">
                  <w:txbxContent>
                    <w:p w14:paraId="7220C0DE" w14:textId="77777777" w:rsidR="00CB7E31" w:rsidRDefault="00000000">
                      <w:pPr>
                        <w:overflowPunct w:val="0"/>
                        <w:spacing w:after="0" w:line="240" w:lineRule="auto"/>
                      </w:pPr>
                      <w:r>
                        <w:rPr>
                          <w:rFonts w:asciiTheme="minorHAnsi" w:hAnsiTheme="minorHAnsi" w:cstheme="minorBidi"/>
                        </w:rPr>
                        <w:t>ax_box</w:t>
                      </w:r>
                    </w:p>
                  </w:txbxContent>
                </v:textbox>
              </v:shape>
              <v:shape id="Cuadro de texto 406" o:spid="_x0000_s2684" type="#_x0000_t202" style="position:absolute;left:4870;top:12528;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" filled="f" stroked="f" strokeweight="0">
                <v:textbox inset="0,0,0,0">
                  <w:txbxContent>
                    <w:p w14:paraId="60464B10"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407" o:spid="_x0000_s2685" type="#_x0000_t202" style="position:absolute;left:5601;top:12528;width:967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" filled="f" stroked="f" strokeweight="0">
                <v:textbox inset="0,0,0,0">
                  <w:txbxContent>
                    <w:p w14:paraId="299BA4AA" w14:textId="77777777" w:rsidR="00CB7E31" w:rsidRDefault="00000000">
                      <w:pPr>
                        <w:overflowPunct w:val="0"/>
                        <w:spacing w:after="0" w:line="240" w:lineRule="auto"/>
                      </w:pPr>
                      <w:r>
                        <w:rPr>
                          <w:rFonts w:asciiTheme="minorHAnsi" w:hAnsiTheme="minorHAnsi" w:cstheme="minorBidi"/>
                        </w:rPr>
                        <w:t>set(xlabel</w:t>
                      </w:r>
                    </w:p>
                  </w:txbxContent>
                </v:textbox>
              </v:shape>
              <v:shape id="Cuadro de texto 408" o:spid="_x0000_s2686" type="#_x0000_t202" style="position:absolute;left:12870;top:12528;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" filled="f" stroked="f" strokeweight="0">
                <v:textbox inset="0,0,0,0">
                  <w:txbxContent>
                    <w:p w14:paraId="125CE74C"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409" o:spid="_x0000_s2687" type="#_x0000_t202" style="position:absolute;left:13593;top:12528;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" filled="f" stroked="f" strokeweight="0">
                <v:textbox inset="0,0,0,0">
                  <w:txbxContent>
                    <w:p w14:paraId="64B069E1"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410" o:spid="_x0000_s2688" type="#_x0000_t202" style="position:absolute;left:14324;top:12528;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" filled="f" stroked="f" strokeweight="0">
                <v:textbox inset="0,0,0,0">
                  <w:txbxContent>
                    <w:p w14:paraId="0D215DD0"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411" o:spid="_x0000_s2689" type="#_x0000_t202" style="position:absolute;left:15048;top:12528;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" filled="f" stroked="f" strokeweight="0">
                <v:textbox inset="0,0,0,0">
                  <w:txbxContent>
                    <w:p w14:paraId="51BC9040" w14:textId="77777777" w:rsidR="00CB7E31" w:rsidRDefault="00000000">
                      <w:pPr>
                        <w:overflowPunct w:val="0"/>
                        <w:spacing w:after="0" w:line="240" w:lineRule="auto"/>
                      </w:pPr>
                      <w:r>
                        <w:rPr>
                          <w:rFonts w:asciiTheme="minorHAnsi" w:hAnsiTheme="minorHAnsi" w:cstheme="minorBidi"/>
                        </w:rPr>
                        <w:t>)</w:t>
                      </w:r>
                    </w:p>
                  </w:txbxContent>
                </v:textbox>
              </v:shape>
              <v:shape id="Cuadro de texto 412" o:spid="_x0000_s2690" type="#_x0000_t202" style="position:absolute;left:507;top:1424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" filled="f" stroked="f" strokeweight="0">
                <v:textbox inset="0,0,0,0">
                  <w:txbxContent>
                    <w:p w14:paraId="1D0C41FE" w14:textId="77777777" w:rsidR="00CB7E31" w:rsidRDefault="00000000">
                      <w:pPr>
                        <w:overflowPunct w:val="0"/>
                        <w:spacing w:after="0" w:line="240" w:lineRule="auto"/>
                      </w:pPr>
                      <w:r>
                        <w:rPr>
                          <w:rFonts w:asciiTheme="minorHAnsi" w:hAnsiTheme="minorHAnsi" w:cstheme="minorBidi"/>
                        </w:rPr>
                        <w:t>f</w:t>
                      </w:r>
                    </w:p>
                  </w:txbxContent>
                </v:textbox>
              </v:shape>
              <v:shape id="Cuadro de texto 413" o:spid="_x0000_s2691" type="#_x0000_t202" style="position:absolute;left:1231;top:1424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" filled="f" stroked="f" strokeweight="0">
                <v:textbox inset="0,0,0,0">
                  <w:txbxContent>
                    <w:p w14:paraId="605929B6"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414" o:spid="_x0000_s2692" type="#_x0000_t202" style="position:absolute;left:1954;top:14248;width:870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" filled="f" stroked="f" strokeweight="0">
                <v:textbox inset="0,0,0,0">
                  <w:txbxContent>
                    <w:p w14:paraId="011A54D9" w14:textId="77777777" w:rsidR="00CB7E31" w:rsidRDefault="00000000">
                      <w:pPr>
                        <w:overflowPunct w:val="0"/>
                        <w:spacing w:after="0" w:line="240" w:lineRule="auto"/>
                      </w:pPr>
                      <w:r>
                        <w:rPr>
                          <w:rFonts w:asciiTheme="minorHAnsi" w:hAnsiTheme="minorHAnsi" w:cstheme="minorBidi"/>
                        </w:rPr>
                        <w:t>suptitle(</w:t>
                      </w:r>
                    </w:p>
                  </w:txbxContent>
                </v:textbox>
              </v:shape>
              <v:shape id="Cuadro de texto 415" o:spid="_x0000_s2693" type="#_x0000_t202" style="position:absolute;left:8510;top:1424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" filled="f" stroked="f" strokeweight="0">
                <v:textbox inset="0,0,0,0">
                  <w:txbxContent>
                    <w:p w14:paraId="29F63AD7"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416" o:spid="_x0000_s2694" type="#_x0000_t202" style="position:absolute;left:9234;top:14248;width:4836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" filled="f" stroked="f" strokeweight="0">
                <v:textbox inset="0,0,0,0">
                  <w:txbxContent>
                    <w:p w14:paraId="2A44C338" w14:textId="77777777" w:rsidR="00CB7E31" w:rsidRDefault="00000000">
                      <w:pPr>
                        <w:overflowPunct w:val="0"/>
                        <w:spacing w:after="0" w:line="240" w:lineRule="auto"/>
                      </w:pPr>
                      <w:r>
                        <w:rPr>
                          <w:rFonts w:asciiTheme="minorHAnsi" w:hAnsiTheme="minorHAnsi" w:cstheme="minorBidi"/>
                          <w:color w:val="BA2121"/>
                        </w:rPr>
                        <w:t>Outliers</w:t>
                      </w:r>
                      <w:r>
                        <w:rPr>
                          <w:rFonts w:asciiTheme="minorHAnsi" w:hAnsiTheme="minorHAnsi" w:cstheme="minorBidi"/>
                          <w:color w:val="BA2121"/>
                          <w:spacing w:val="-16"/>
                        </w:rPr>
                        <w:t xml:space="preserve"> </w:t>
                      </w:r>
                      <w:r>
                        <w:rPr>
                          <w:rFonts w:asciiTheme="minorHAnsi" w:hAnsiTheme="minorHAnsi" w:cstheme="minorBidi"/>
                          <w:color w:val="BA2121"/>
                        </w:rPr>
                        <w:t>de</w:t>
                      </w:r>
                      <w:r>
                        <w:rPr>
                          <w:rFonts w:asciiTheme="minorHAnsi" w:hAnsiTheme="minorHAnsi" w:cstheme="minorBidi"/>
                          <w:color w:val="BA2121"/>
                          <w:spacing w:val="-16"/>
                        </w:rPr>
                        <w:t xml:space="preserve"> </w:t>
                      </w:r>
                      <w:r>
                        <w:rPr>
                          <w:rFonts w:asciiTheme="minorHAnsi" w:hAnsiTheme="minorHAnsi" w:cstheme="minorBidi"/>
                          <w:color w:val="BA2121"/>
                        </w:rPr>
                        <w:t>Ganancia</w:t>
                      </w:r>
                      <w:r>
                        <w:rPr>
                          <w:rFonts w:asciiTheme="minorHAnsi" w:hAnsiTheme="minorHAnsi" w:cstheme="minorBidi"/>
                          <w:color w:val="BA2121"/>
                          <w:spacing w:val="-16"/>
                        </w:rPr>
                        <w:t xml:space="preserve"> </w:t>
                      </w:r>
                      <w:r>
                        <w:rPr>
                          <w:rFonts w:asciiTheme="minorHAnsi" w:hAnsiTheme="minorHAnsi" w:cstheme="minorBidi"/>
                          <w:color w:val="BA2121"/>
                        </w:rPr>
                        <w:t>Media</w:t>
                      </w:r>
                      <w:r>
                        <w:rPr>
                          <w:rFonts w:asciiTheme="minorHAnsi" w:hAnsiTheme="minorHAnsi" w:cstheme="minorBidi"/>
                          <w:color w:val="BA2121"/>
                          <w:spacing w:val="-16"/>
                        </w:rPr>
                        <w:t xml:space="preserve"> </w:t>
                      </w:r>
                      <w:r>
                        <w:rPr>
                          <w:rFonts w:asciiTheme="minorHAnsi" w:hAnsiTheme="minorHAnsi" w:cstheme="minorBidi"/>
                          <w:color w:val="BA2121"/>
                        </w:rPr>
                        <w:t>Diaria</w:t>
                      </w:r>
                      <w:r>
                        <w:rPr>
                          <w:rFonts w:asciiTheme="minorHAnsi" w:hAnsiTheme="minorHAnsi" w:cstheme="minorBidi"/>
                          <w:color w:val="BA2121"/>
                          <w:spacing w:val="-16"/>
                        </w:rPr>
                        <w:t xml:space="preserve"> </w:t>
                      </w:r>
                      <w:r>
                        <w:rPr>
                          <w:rFonts w:asciiTheme="minorHAnsi" w:hAnsiTheme="minorHAnsi" w:cstheme="minorBidi"/>
                          <w:color w:val="BA2121"/>
                        </w:rPr>
                        <w:t>de</w:t>
                      </w:r>
                      <w:r>
                        <w:rPr>
                          <w:rFonts w:asciiTheme="minorHAnsi" w:hAnsiTheme="minorHAnsi" w:cstheme="minorBidi"/>
                          <w:color w:val="BA2121"/>
                          <w:spacing w:val="-16"/>
                        </w:rPr>
                        <w:t xml:space="preserve"> </w:t>
                      </w:r>
                      <w:r>
                        <w:rPr>
                          <w:rFonts w:asciiTheme="minorHAnsi" w:hAnsiTheme="minorHAnsi" w:cstheme="minorBidi"/>
                          <w:color w:val="BA2121"/>
                        </w:rPr>
                        <w:t>peso</w:t>
                      </w:r>
                      <w:r>
                        <w:rPr>
                          <w:rFonts w:asciiTheme="minorHAnsi" w:hAnsiTheme="minorHAnsi" w:cstheme="minorBidi"/>
                          <w:color w:val="BA2121"/>
                          <w:spacing w:val="-16"/>
                        </w:rPr>
                        <w:t xml:space="preserve"> </w:t>
                      </w:r>
                      <w:r>
                        <w:rPr>
                          <w:rFonts w:asciiTheme="minorHAnsi" w:hAnsiTheme="minorHAnsi" w:cstheme="minorBidi"/>
                          <w:color w:val="BA2121"/>
                        </w:rPr>
                        <w:t>corporal</w:t>
                      </w:r>
                    </w:p>
                  </w:txbxContent>
                </v:textbox>
              </v:shape>
              <v:shape id="Cuadro de texto 417" o:spid="_x0000_s2695" type="#_x0000_t202" style="position:absolute;left:45597;top:1424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" filled="f" stroked="f" strokeweight="0">
                <v:textbox inset="0,0,0,0">
                  <w:txbxContent>
                    <w:p w14:paraId="08BA2BD9"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418" o:spid="_x0000_s2696" type="#_x0000_t202" style="position:absolute;left:46328;top:14248;width:967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" filled="f" stroked="f" strokeweight="0">
                <v:textbox inset="0,0,0,0">
                  <w:txbxContent>
                    <w:p w14:paraId="1003376B" w14:textId="77777777" w:rsidR="00CB7E31" w:rsidRDefault="00000000">
                      <w:pPr>
                        <w:overflowPunct w:val="0"/>
                        <w:spacing w:after="0" w:line="240" w:lineRule="auto"/>
                      </w:pPr>
                      <w:r>
                        <w:rPr>
                          <w:rFonts w:asciiTheme="minorHAnsi" w:hAnsiTheme="minorHAnsi" w:cstheme="minorBidi"/>
                        </w:rPr>
                        <w:t>,</w:t>
                      </w:r>
                      <w:r>
                        <w:rPr>
                          <w:rFonts w:asciiTheme="minorHAnsi" w:hAnsiTheme="minorHAnsi" w:cstheme="minorBidi"/>
                          <w:spacing w:val="-16"/>
                        </w:rPr>
                        <w:t xml:space="preserve"> </w:t>
                      </w:r>
                      <w:r>
                        <w:rPr>
                          <w:rFonts w:asciiTheme="minorHAnsi" w:hAnsiTheme="minorHAnsi" w:cstheme="minorBidi"/>
                        </w:rPr>
                        <w:t>fontsize</w:t>
                      </w:r>
                    </w:p>
                  </w:txbxContent>
                </v:textbox>
              </v:shape>
              <v:shape id="Cuadro de texto 419" o:spid="_x0000_s2697" type="#_x0000_t202" style="position:absolute;left:53607;top:1424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" filled="f" stroked="f" strokeweight="0">
                <v:textbox inset="0,0,0,0">
                  <w:txbxContent>
                    <w:p w14:paraId="373F98B7"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420" o:spid="_x0000_s2698" type="#_x0000_t202" style="position:absolute;left:54331;top:14248;width:193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" filled="f" stroked="f" strokeweight="0">
                <v:textbox inset="0,0,0,0">
                  <w:txbxContent>
                    <w:p w14:paraId="2E78CAA5" w14:textId="77777777" w:rsidR="00CB7E31" w:rsidRDefault="00000000">
                      <w:pPr>
                        <w:overflowPunct w:val="0"/>
                        <w:spacing w:after="0" w:line="240" w:lineRule="auto"/>
                      </w:pPr>
                      <w:r>
                        <w:rPr>
                          <w:rFonts w:asciiTheme="minorHAnsi" w:hAnsiTheme="minorHAnsi" w:cstheme="minorBidi"/>
                          <w:color w:val="666666"/>
                        </w:rPr>
                        <w:t>20</w:t>
                      </w:r>
                    </w:p>
                  </w:txbxContent>
                </v:textbox>
              </v:shape>
              <v:shape id="Cuadro de texto 421" o:spid="_x0000_s2699" type="#_x0000_t202" style="position:absolute;left:55785;top:1424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" filled="f" stroked="f" strokeweight="0">
                <v:textbox inset="0,0,0,0">
                  <w:txbxContent>
                    <w:p w14:paraId="696584CE" w14:textId="77777777" w:rsidR="00CB7E31" w:rsidRDefault="00000000">
                      <w:pPr>
                        <w:overflowPunct w:val="0"/>
                        <w:spacing w:after="0" w:line="240" w:lineRule="auto"/>
                      </w:pPr>
                      <w:r>
                        <w:rPr>
                          <w:rFonts w:asciiTheme="minorHAnsi" w:hAnsiTheme="minorHAnsi" w:cstheme="minorBidi"/>
                        </w:rPr>
                        <w:t>)</w:t>
                      </w:r>
                    </w:p>
                  </w:txbxContent>
                </v:textbox>
              </v:shape>
              <v:shape id="Cuadro de texto 422" o:spid="_x0000_s2700" type="#_x0000_t202" style="position:absolute;left:507;top:1596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" filled="f" stroked="f" strokeweight="0">
                <v:textbox inset="0,0,0,0">
                  <w:txbxContent>
                    <w:p w14:paraId="2761706F" w14:textId="77777777" w:rsidR="00CB7E31" w:rsidRDefault="00000000">
                      <w:pPr>
                        <w:overflowPunct w:val="0"/>
                        <w:spacing w:after="0" w:line="240" w:lineRule="auto"/>
                      </w:pPr>
                      <w:r>
                        <w:rPr>
                          <w:rFonts w:asciiTheme="minorHAnsi" w:hAnsiTheme="minorHAnsi" w:cstheme="minorBidi"/>
                        </w:rPr>
                        <w:t>f</w:t>
                      </w:r>
                    </w:p>
                  </w:txbxContent>
                </v:textbox>
              </v:shape>
              <v:shape id="Cuadro de texto 423" o:spid="_x0000_s2701" type="#_x0000_t202" style="position:absolute;left:1231;top:1596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" filled="f" stroked="f" strokeweight="0">
                <v:textbox inset="0,0,0,0">
                  <w:txbxContent>
                    <w:p w14:paraId="3E2332CC"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424" o:spid="_x0000_s2702" type="#_x0000_t202" style="position:absolute;left:1954;top:15969;width:1548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" filled="f" stroked="f" strokeweight="0">
                <v:textbox inset="0,0,0,0">
                  <w:txbxContent>
                    <w:p w14:paraId="7C5D3FDD" w14:textId="77777777" w:rsidR="00CB7E31" w:rsidRDefault="00000000">
                      <w:pPr>
                        <w:overflowPunct w:val="0"/>
                        <w:spacing w:after="0" w:line="240" w:lineRule="auto"/>
                      </w:pPr>
                      <w:r>
                        <w:rPr>
                          <w:rFonts w:asciiTheme="minorHAnsi" w:hAnsiTheme="minorHAnsi" w:cstheme="minorBidi"/>
                        </w:rPr>
                        <w:t>tight_layout(pad</w:t>
                      </w:r>
                    </w:p>
                  </w:txbxContent>
                </v:textbox>
              </v:shape>
              <v:shape id="Cuadro de texto 425" o:spid="_x0000_s2703" type="#_x0000_t202" style="position:absolute;left:13593;top:1596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" filled="f" stroked="f" strokeweight="0">
                <v:textbox inset="0,0,0,0">
                  <w:txbxContent>
                    <w:p w14:paraId="51026AAC"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426" o:spid="_x0000_s2704" type="#_x0000_t202" style="position:absolute;left:14324;top:15969;width:290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" filled="f" stroked="f" strokeweight="0">
                <v:textbox inset="0,0,0,0">
                  <w:txbxContent>
                    <w:p w14:paraId="307B141F" w14:textId="77777777" w:rsidR="00CB7E31" w:rsidRDefault="00000000">
                      <w:pPr>
                        <w:overflowPunct w:val="0"/>
                        <w:spacing w:after="0" w:line="240" w:lineRule="auto"/>
                      </w:pPr>
                      <w:r>
                        <w:rPr>
                          <w:rFonts w:asciiTheme="minorHAnsi" w:hAnsiTheme="minorHAnsi" w:cstheme="minorBidi"/>
                          <w:color w:val="666666"/>
                        </w:rPr>
                        <w:t>0.3</w:t>
                      </w:r>
                    </w:p>
                  </w:txbxContent>
                </v:textbox>
              </v:shape>
              <v:shape id="Cuadro de texto 427" o:spid="_x0000_s2705" type="#_x0000_t202" style="position:absolute;left:16509;top:1596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" filled="f" stroked="f" strokeweight="0">
                <v:textbox inset="0,0,0,0">
                  <w:txbxContent>
                    <w:p w14:paraId="63BAED78" w14:textId="77777777" w:rsidR="00CB7E31" w:rsidRDefault="00000000">
                      <w:pPr>
                        <w:overflowPunct w:val="0"/>
                        <w:spacing w:after="0" w:line="240" w:lineRule="auto"/>
                      </w:pPr>
                      <w:r>
                        <w:rPr>
                          <w:rFonts w:asciiTheme="minorHAnsi" w:hAnsiTheme="minorHAnsi" w:cstheme="minorBidi"/>
                        </w:rPr>
                        <w:t>)</w:t>
                      </w:r>
                    </w:p>
                  </w:txbxContent>
                </v:textbox>
              </v:shape>
              <v:shape id="Cuadro de texto 428" o:spid="_x0000_s2706" type="#_x0000_t202" style="position:absolute;left:507;top:17690;width:290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" filled="f" stroked="f" strokeweight="0">
                <v:textbox inset="0,0,0,0">
                  <w:txbxContent>
                    <w:p w14:paraId="2D46CBFE" w14:textId="77777777" w:rsidR="00CB7E31" w:rsidRDefault="00000000">
                      <w:pPr>
                        <w:overflowPunct w:val="0"/>
                        <w:spacing w:after="0" w:line="240" w:lineRule="auto"/>
                      </w:pPr>
                      <w:r>
                        <w:rPr>
                          <w:rFonts w:asciiTheme="minorHAnsi" w:hAnsiTheme="minorHAnsi" w:cstheme="minorBidi"/>
                        </w:rPr>
                        <w:t>plt</w:t>
                      </w:r>
                    </w:p>
                  </w:txbxContent>
                </v:textbox>
              </v:shape>
              <v:shape id="Cuadro de texto 429" o:spid="_x0000_s2707" type="#_x0000_t202" style="position:absolute;left:2685;top:1769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" filled="f" stroked="f" strokeweight="0">
                <v:textbox inset="0,0,0,0">
                  <w:txbxContent>
                    <w:p w14:paraId="51224ACF"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430" o:spid="_x0000_s2708" type="#_x0000_t202" style="position:absolute;left:3416;top:17690;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" filled="f" stroked="f" strokeweight="0">
                <v:textbox inset="0,0,0,0">
                  <w:txbxContent>
                    <w:p w14:paraId="3994D810" w14:textId="77777777" w:rsidR="00CB7E31" w:rsidRDefault="00000000">
                      <w:pPr>
                        <w:overflowPunct w:val="0"/>
                        <w:spacing w:after="0" w:line="240" w:lineRule="auto"/>
                      </w:pPr>
                      <w:r>
                        <w:rPr>
                          <w:rFonts w:asciiTheme="minorHAnsi" w:hAnsiTheme="minorHAnsi" w:cstheme="minorBidi"/>
                        </w:rPr>
                        <w:t>show()</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05" o:spid="_x0000_s2709" type="#_x0000_t75" style="position:absolute;left:2973;top:20775;width:53500;height:35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" strokeweight="0">
                <v:imagedata r:id="rId89" o:title=""/>
              </v:shape>
              <w10:anchorlock/>
            </v:group>
          </w:pict>
        </w:r>
      </w:del>
    </w:p>
    <w:p w14:paraId="1BAD9265" w14:textId="2ADD5D92" w:rsidR="00CB7E31" w:rsidDel="009E4857" w:rsidRDefault="00000000">
      <w:pPr>
        <w:spacing w:after="187"/>
        <w:rPr>
          <w:del w:id="3428" w:author="Jose Eduardo VIU" w:date="2023-04-01T20:51:00Z"/>
        </w:rPr>
      </w:pPr>
      <w:del w:id="3429" w:author="Jose Eduardo VIU" w:date="2023-04-01T20:51:00Z">
        <w:r>
          <w:pict w14:anchorId="7A695485">
            <v:group id="Group 30527" o:spid="_x0000_s2602" style="width:493.9pt;height:19.6pt;mso-position-horizontal-relative:char;mso-position-vertical-relative:line" coordsize="62726,2487">
              <v:shape id="Forma libre: forma 433" o:spid="_x0000_s2603" style="position:absolute;left:3290;width:59436;height:2487;visibility:visible;mso-wrap-style:square;v-text-anchor:top" coordsize="16510,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" path="m70,-1r16370,c16479,-1,16510,30,16510,69r,551c16510,659,16479,690,16440,690l70,690c31,690,,659,,620l,69c,30,31,-1,70,-1xe" fillcolor="#cfcfcf" stroked="f" strokeweight="0">
                <v:path arrowok="t"/>
              </v:shape>
              <v:shape id="Forma libre: forma 434" o:spid="_x0000_s2604" style="position:absolute;left:3416;top:126;width:59180;height:2235;visibility:visible;mso-wrap-style:square;v-text-anchor:top" coordsize="16439,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" path="m35,-1r16370,c16424,-1,16440,15,16440,34r,551c16440,604,16424,620,16405,620l35,620c16,620,,604,,585l,34c,15,16,-1,35,-1xe" fillcolor="#f7f7f7" stroked="f" strokeweight="0">
                <v:path arrowok="t"/>
              </v:shape>
              <v:shape id="Cuadro de texto 435" o:spid="_x0000_s2605" type="#_x0000_t202" style="position:absolute;top:388;width:386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" filled="f" stroked="f" strokeweight="0">
                <v:textbox inset="0,0,0,0">
                  <w:txbxContent>
                    <w:p w14:paraId="7190B3AB" w14:textId="77777777" w:rsidR="00CB7E31" w:rsidRDefault="00000000">
                      <w:pPr>
                        <w:overflowPunct w:val="0"/>
                        <w:spacing w:after="0" w:line="240" w:lineRule="auto"/>
                      </w:pPr>
                      <w:r>
                        <w:rPr>
                          <w:rFonts w:asciiTheme="minorHAnsi" w:hAnsiTheme="minorHAnsi" w:cstheme="minorBidi"/>
                          <w:color w:val="303F9F"/>
                        </w:rPr>
                        <w:t>[</w:t>
                      </w:r>
                      <w:r>
                        <w:rPr>
                          <w:rFonts w:asciiTheme="minorHAnsi" w:hAnsiTheme="minorHAnsi" w:cstheme="minorBidi"/>
                          <w:color w:val="303F9F"/>
                          <w:spacing w:val="-16"/>
                        </w:rPr>
                        <w:t xml:space="preserve"> </w:t>
                      </w:r>
                      <w:r>
                        <w:rPr>
                          <w:rFonts w:asciiTheme="minorHAnsi" w:hAnsiTheme="minorHAnsi" w:cstheme="minorBidi"/>
                          <w:color w:val="303F9F"/>
                        </w:rPr>
                        <w:t>]:</w:t>
                      </w:r>
                    </w:p>
                  </w:txbxContent>
                </v:textbox>
              </v:shape>
              <v:shape id="Cuadro de texto 436" o:spid="_x0000_s2606" type="#_x0000_t202" style="position:absolute;left:3798;top:388;width:483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" filled="f" stroked="f" strokeweight="0">
                <v:textbox inset="0,0,0,0">
                  <w:txbxContent>
                    <w:p w14:paraId="3EBEF73F" w14:textId="77777777" w:rsidR="00CB7E31" w:rsidRDefault="00000000">
                      <w:pPr>
                        <w:overflowPunct w:val="0"/>
                        <w:spacing w:after="0" w:line="240" w:lineRule="auto"/>
                      </w:pPr>
                      <w:r>
                        <w:rPr>
                          <w:rFonts w:asciiTheme="minorHAnsi" w:hAnsiTheme="minorHAnsi" w:cstheme="minorBidi"/>
                        </w:rPr>
                        <w:t>df[df</w:t>
                      </w:r>
                    </w:p>
                  </w:txbxContent>
                </v:textbox>
              </v:shape>
              <v:shape id="Cuadro de texto 437" o:spid="_x0000_s2607" type="#_x0000_t202" style="position:absolute;left:7430;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" filled="f" stroked="f" strokeweight="0">
                <v:textbox inset="0,0,0,0">
                  <w:txbxContent>
                    <w:p w14:paraId="492CB1E4"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438" o:spid="_x0000_s2608" type="#_x0000_t202" style="position:absolute;left:8161;top:388;width:290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" filled="f" stroked="f" strokeweight="0">
                <v:textbox inset="0,0,0,0">
                  <w:txbxContent>
                    <w:p w14:paraId="7782BFB2" w14:textId="77777777" w:rsidR="00CB7E31" w:rsidRDefault="00000000">
                      <w:pPr>
                        <w:overflowPunct w:val="0"/>
                        <w:spacing w:after="0" w:line="240" w:lineRule="auto"/>
                      </w:pPr>
                      <w:r>
                        <w:rPr>
                          <w:rFonts w:asciiTheme="minorHAnsi" w:hAnsiTheme="minorHAnsi" w:cstheme="minorBidi"/>
                        </w:rPr>
                        <w:t>GMD</w:t>
                      </w:r>
                    </w:p>
                  </w:txbxContent>
                </v:textbox>
              </v:shape>
              <v:shape id="Cuadro de texto 439" o:spid="_x0000_s2609" type="#_x0000_t202" style="position:absolute;left:10342;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" filled="f" stroked="f" strokeweight="0">
                <v:textbox inset="0,0,0,0">
                  <w:txbxContent>
                    <w:p w14:paraId="384C3AAC" w14:textId="77777777" w:rsidR="00CB7E31" w:rsidRDefault="00000000">
                      <w:pPr>
                        <w:overflowPunct w:val="0"/>
                        <w:spacing w:after="0" w:line="240" w:lineRule="auto"/>
                      </w:pPr>
                      <w:r>
                        <w:rPr>
                          <w:rFonts w:asciiTheme="minorHAnsi" w:hAnsiTheme="minorHAnsi" w:cstheme="minorBidi"/>
                          <w:color w:val="666666"/>
                        </w:rPr>
                        <w:t>&lt;</w:t>
                      </w:r>
                    </w:p>
                  </w:txbxContent>
                </v:textbox>
              </v:shape>
              <v:shape id="Cuadro de texto 440" o:spid="_x0000_s2610" type="#_x0000_t202" style="position:absolute;left:11066;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" filled="f" stroked="f" strokeweight="0">
                <v:textbox inset="0,0,0,0">
                  <w:txbxContent>
                    <w:p w14:paraId="727C039E"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441" o:spid="_x0000_s2611" type="#_x0000_t202" style="position:absolute;left:11797;top:388;width:290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" filled="f" stroked="f" strokeweight="0">
                <v:textbox inset="0,0,0,0">
                  <w:txbxContent>
                    <w:p w14:paraId="164FE9FD" w14:textId="77777777" w:rsidR="00CB7E31" w:rsidRDefault="00000000">
                      <w:pPr>
                        <w:overflowPunct w:val="0"/>
                        <w:spacing w:after="0" w:line="240" w:lineRule="auto"/>
                      </w:pPr>
                      <w:r>
                        <w:rPr>
                          <w:rFonts w:asciiTheme="minorHAnsi" w:hAnsiTheme="minorHAnsi" w:cstheme="minorBidi"/>
                          <w:color w:val="666666"/>
                        </w:rPr>
                        <w:t>0.5</w:t>
                      </w:r>
                    </w:p>
                  </w:txbxContent>
                </v:textbox>
              </v:shape>
              <v:shape id="Cuadro de texto 442" o:spid="_x0000_s2612" type="#_x0000_t202" style="position:absolute;left:13975;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" filled="f" stroked="f" strokeweight="0">
                <v:textbox inset="0,0,0,0">
                  <w:txbxContent>
                    <w:p w14:paraId="5E9D52F3" w14:textId="77777777" w:rsidR="00CB7E31" w:rsidRDefault="00000000">
                      <w:pPr>
                        <w:overflowPunct w:val="0"/>
                        <w:spacing w:after="0" w:line="240" w:lineRule="auto"/>
                      </w:pPr>
                      <w:r>
                        <w:rPr>
                          <w:rFonts w:asciiTheme="minorHAnsi" w:hAnsiTheme="minorHAnsi" w:cstheme="minorBidi"/>
                        </w:rPr>
                        <w:t>]</w:t>
                      </w:r>
                    </w:p>
                  </w:txbxContent>
                </v:textbox>
              </v:shape>
              <w10:anchorlock/>
            </v:group>
          </w:pict>
        </w:r>
      </w:del>
    </w:p>
    <w:p w14:paraId="6CD5E902" w14:textId="16F620A0" w:rsidR="00CB7E31" w:rsidDel="009E4857" w:rsidRDefault="00000000">
      <w:pPr>
        <w:tabs>
          <w:tab w:val="center" w:pos="4540"/>
          <w:tab w:val="center" w:pos="8950"/>
        </w:tabs>
        <w:spacing w:after="3" w:line="271" w:lineRule="auto"/>
        <w:rPr>
          <w:del w:id="3430" w:author="Jose Eduardo VIU" w:date="2023-04-01T20:51:00Z"/>
        </w:rPr>
      </w:pPr>
      <w:del w:id="3431" w:author="Jose Eduardo VIU" w:date="2023-04-01T20:51:00Z">
        <w:r w:rsidDel="009E4857">
          <w:rPr>
            <w:rFonts w:ascii="Courier New" w:eastAsia="Courier New" w:hAnsi="Courier New" w:cs="Courier New"/>
            <w:color w:val="D84315"/>
          </w:rPr>
          <w:delText>[ ]:</w:delText>
        </w:r>
        <w:r w:rsidDel="009E4857">
          <w:rPr>
            <w:rFonts w:ascii="Courier New" w:eastAsia="Courier New" w:hAnsi="Courier New" w:cs="Courier New"/>
            <w:color w:val="D84315"/>
          </w:rPr>
          <w:tab/>
        </w:r>
        <w:r w:rsidDel="009E4857">
          <w:rPr>
            <w:rFonts w:ascii="Courier New" w:eastAsia="Courier New" w:hAnsi="Courier New" w:cs="Courier New"/>
          </w:rPr>
          <w:delText>ct_codigo ct_integra ct_tipo ct_raza ct_fase ct_sexo</w:delText>
        </w:r>
        <w:r w:rsidDel="009E4857">
          <w:rPr>
            <w:rFonts w:ascii="Courier New" w:eastAsia="Courier New" w:hAnsi="Courier New" w:cs="Courier New"/>
          </w:rPr>
          <w:tab/>
          <w:delText>IncPeso \</w:delText>
        </w:r>
      </w:del>
    </w:p>
    <w:tbl>
      <w:tblPr>
        <w:tblStyle w:val="TableGrid"/>
        <w:tblW w:w="8591" w:type="dxa"/>
        <w:tblInd w:w="588" w:type="dxa"/>
        <w:tblLayout w:type="fixed"/>
        <w:tblLook w:val="04A0" w:firstRow="1" w:lastRow="0" w:firstColumn="1" w:lastColumn="0" w:noHBand="0" w:noVBand="1"/>
      </w:tblPr>
      <w:tblGrid>
        <w:gridCol w:w="585"/>
        <w:gridCol w:w="104"/>
        <w:gridCol w:w="1946"/>
        <w:gridCol w:w="345"/>
        <w:gridCol w:w="573"/>
        <w:gridCol w:w="458"/>
        <w:gridCol w:w="916"/>
        <w:gridCol w:w="1145"/>
        <w:gridCol w:w="802"/>
        <w:gridCol w:w="229"/>
        <w:gridCol w:w="1488"/>
      </w:tblGrid>
      <w:tr w:rsidR="00CB7E31" w:rsidDel="009E4857" w14:paraId="3475F39D" w14:textId="288E1049">
        <w:trPr>
          <w:trHeight w:val="245"/>
          <w:del w:id="3432" w:author="Jose Eduardo VIU" w:date="2023-04-01T20:51:00Z"/>
        </w:trPr>
        <w:tc>
          <w:tcPr>
            <w:tcW w:w="584" w:type="dxa"/>
          </w:tcPr>
          <w:p w14:paraId="6558D408" w14:textId="08066779" w:rsidR="00CB7E31" w:rsidDel="009E4857" w:rsidRDefault="00000000">
            <w:pPr>
              <w:suppressAutoHyphens w:val="0"/>
              <w:spacing w:after="0"/>
              <w:rPr>
                <w:del w:id="3433" w:author="Jose Eduardo VIU" w:date="2023-04-01T20:51:00Z"/>
              </w:rPr>
            </w:pPr>
            <w:del w:id="3434" w:author="Jose Eduardo VIU" w:date="2023-04-01T20:51:00Z">
              <w:r w:rsidDel="009E4857">
                <w:rPr>
                  <w:rFonts w:ascii="Courier New" w:eastAsia="Courier New" w:hAnsi="Courier New" w:cs="Courier New"/>
                </w:rPr>
                <w:delText>39</w:delText>
              </w:r>
            </w:del>
          </w:p>
        </w:tc>
        <w:tc>
          <w:tcPr>
            <w:tcW w:w="2395" w:type="dxa"/>
            <w:gridSpan w:val="3"/>
          </w:tcPr>
          <w:p w14:paraId="1BCB1CBD" w14:textId="67A203C6" w:rsidR="00CB7E31" w:rsidDel="009E4857" w:rsidRDefault="00000000">
            <w:pPr>
              <w:suppressAutoHyphens w:val="0"/>
              <w:spacing w:after="0"/>
              <w:ind w:left="563"/>
              <w:rPr>
                <w:del w:id="3435" w:author="Jose Eduardo VIU" w:date="2023-04-01T20:51:00Z"/>
              </w:rPr>
            </w:pPr>
            <w:del w:id="3436" w:author="Jose Eduardo VIU" w:date="2023-04-01T20:51:00Z">
              <w:r w:rsidDel="009E4857">
                <w:rPr>
                  <w:rFonts w:ascii="Courier New" w:eastAsia="Courier New" w:hAnsi="Courier New" w:cs="Courier New"/>
                </w:rPr>
                <w:delText>21158</w:delText>
              </w:r>
            </w:del>
          </w:p>
        </w:tc>
        <w:tc>
          <w:tcPr>
            <w:tcW w:w="1031" w:type="dxa"/>
            <w:gridSpan w:val="2"/>
          </w:tcPr>
          <w:p w14:paraId="5A1A2C5D" w14:textId="014FFD09" w:rsidR="00CB7E31" w:rsidDel="009E4857" w:rsidRDefault="00000000">
            <w:pPr>
              <w:suppressAutoHyphens w:val="0"/>
              <w:spacing w:after="0"/>
              <w:rPr>
                <w:del w:id="3437" w:author="Jose Eduardo VIU" w:date="2023-04-01T20:51:00Z"/>
              </w:rPr>
            </w:pPr>
            <w:del w:id="3438" w:author="Jose Eduardo VIU" w:date="2023-04-01T20:51:00Z">
              <w:r w:rsidDel="009E4857">
                <w:rPr>
                  <w:rFonts w:ascii="Courier New" w:eastAsia="Courier New" w:hAnsi="Courier New" w:cs="Courier New"/>
                </w:rPr>
                <w:delText>1</w:delText>
              </w:r>
            </w:del>
          </w:p>
        </w:tc>
        <w:tc>
          <w:tcPr>
            <w:tcW w:w="916" w:type="dxa"/>
          </w:tcPr>
          <w:p w14:paraId="3924E458" w14:textId="5CAB3D2E" w:rsidR="00CB7E31" w:rsidDel="009E4857" w:rsidRDefault="00000000">
            <w:pPr>
              <w:suppressAutoHyphens w:val="0"/>
              <w:spacing w:after="0"/>
              <w:rPr>
                <w:del w:id="3439" w:author="Jose Eduardo VIU" w:date="2023-04-01T20:51:00Z"/>
              </w:rPr>
            </w:pPr>
            <w:del w:id="3440" w:author="Jose Eduardo VIU" w:date="2023-04-01T20:51:00Z">
              <w:r w:rsidDel="009E4857">
                <w:rPr>
                  <w:rFonts w:ascii="Courier New" w:eastAsia="Courier New" w:hAnsi="Courier New" w:cs="Courier New"/>
                </w:rPr>
                <w:delText>1</w:delText>
              </w:r>
            </w:del>
          </w:p>
        </w:tc>
        <w:tc>
          <w:tcPr>
            <w:tcW w:w="1145" w:type="dxa"/>
          </w:tcPr>
          <w:p w14:paraId="5758E7C6" w14:textId="1405FAFB" w:rsidR="00CB7E31" w:rsidDel="009E4857" w:rsidRDefault="00000000">
            <w:pPr>
              <w:suppressAutoHyphens w:val="0"/>
              <w:spacing w:after="0"/>
              <w:ind w:left="115"/>
              <w:rPr>
                <w:del w:id="3441" w:author="Jose Eduardo VIU" w:date="2023-04-01T20:51:00Z"/>
              </w:rPr>
            </w:pPr>
            <w:del w:id="3442" w:author="Jose Eduardo VIU" w:date="2023-04-01T20:51:00Z">
              <w:r w:rsidDel="009E4857">
                <w:rPr>
                  <w:rFonts w:ascii="Courier New" w:eastAsia="Courier New" w:hAnsi="Courier New" w:cs="Courier New"/>
                </w:rPr>
                <w:delText>7</w:delText>
              </w:r>
            </w:del>
          </w:p>
        </w:tc>
        <w:tc>
          <w:tcPr>
            <w:tcW w:w="1031" w:type="dxa"/>
            <w:gridSpan w:val="2"/>
          </w:tcPr>
          <w:p w14:paraId="08C06EAD" w14:textId="1C79801A" w:rsidR="00CB7E31" w:rsidDel="009E4857" w:rsidRDefault="00000000">
            <w:pPr>
              <w:suppressAutoHyphens w:val="0"/>
              <w:spacing w:after="0"/>
              <w:rPr>
                <w:del w:id="3443" w:author="Jose Eduardo VIU" w:date="2023-04-01T20:51:00Z"/>
              </w:rPr>
            </w:pPr>
            <w:del w:id="3444" w:author="Jose Eduardo VIU" w:date="2023-04-01T20:51:00Z">
              <w:r w:rsidDel="009E4857">
                <w:rPr>
                  <w:rFonts w:ascii="Courier New" w:eastAsia="Courier New" w:hAnsi="Courier New" w:cs="Courier New"/>
                </w:rPr>
                <w:delText>2</w:delText>
              </w:r>
            </w:del>
          </w:p>
        </w:tc>
        <w:tc>
          <w:tcPr>
            <w:tcW w:w="1488" w:type="dxa"/>
          </w:tcPr>
          <w:p w14:paraId="59628ADC" w14:textId="7895DEB7" w:rsidR="00CB7E31" w:rsidDel="009E4857" w:rsidRDefault="00000000">
            <w:pPr>
              <w:suppressAutoHyphens w:val="0"/>
              <w:spacing w:after="0"/>
              <w:rPr>
                <w:del w:id="3445" w:author="Jose Eduardo VIU" w:date="2023-04-01T20:51:00Z"/>
              </w:rPr>
            </w:pPr>
            <w:del w:id="3446" w:author="Jose Eduardo VIU" w:date="2023-04-01T20:51:00Z">
              <w:r w:rsidDel="009E4857">
                <w:rPr>
                  <w:rFonts w:ascii="Courier New" w:eastAsia="Courier New" w:hAnsi="Courier New" w:cs="Courier New"/>
                </w:rPr>
                <w:delText>2 79.924812</w:delText>
              </w:r>
            </w:del>
          </w:p>
        </w:tc>
      </w:tr>
      <w:tr w:rsidR="00CB7E31" w:rsidDel="009E4857" w14:paraId="06C550FD" w14:textId="5E824A73">
        <w:trPr>
          <w:trHeight w:val="271"/>
          <w:del w:id="3447" w:author="Jose Eduardo VIU" w:date="2023-04-01T20:51:00Z"/>
        </w:trPr>
        <w:tc>
          <w:tcPr>
            <w:tcW w:w="584" w:type="dxa"/>
          </w:tcPr>
          <w:p w14:paraId="2C0F91C6" w14:textId="23F30EA6" w:rsidR="00CB7E31" w:rsidDel="009E4857" w:rsidRDefault="00000000">
            <w:pPr>
              <w:suppressAutoHyphens w:val="0"/>
              <w:spacing w:after="0"/>
              <w:rPr>
                <w:del w:id="3448" w:author="Jose Eduardo VIU" w:date="2023-04-01T20:51:00Z"/>
              </w:rPr>
            </w:pPr>
            <w:del w:id="3449" w:author="Jose Eduardo VIU" w:date="2023-04-01T20:51:00Z">
              <w:r w:rsidDel="009E4857">
                <w:rPr>
                  <w:rFonts w:ascii="Courier New" w:eastAsia="Courier New" w:hAnsi="Courier New" w:cs="Courier New"/>
                </w:rPr>
                <w:delText>100</w:delText>
              </w:r>
            </w:del>
          </w:p>
        </w:tc>
        <w:tc>
          <w:tcPr>
            <w:tcW w:w="2395" w:type="dxa"/>
            <w:gridSpan w:val="3"/>
          </w:tcPr>
          <w:p w14:paraId="6C581432" w14:textId="2A6D1CB5" w:rsidR="00CB7E31" w:rsidDel="009E4857" w:rsidRDefault="00000000">
            <w:pPr>
              <w:suppressAutoHyphens w:val="0"/>
              <w:spacing w:after="0"/>
              <w:ind w:left="563"/>
              <w:rPr>
                <w:del w:id="3450" w:author="Jose Eduardo VIU" w:date="2023-04-01T20:51:00Z"/>
              </w:rPr>
            </w:pPr>
            <w:del w:id="3451" w:author="Jose Eduardo VIU" w:date="2023-04-01T20:51:00Z">
              <w:r w:rsidDel="009E4857">
                <w:rPr>
                  <w:rFonts w:ascii="Courier New" w:eastAsia="Courier New" w:hAnsi="Courier New" w:cs="Courier New"/>
                </w:rPr>
                <w:delText>75104</w:delText>
              </w:r>
            </w:del>
          </w:p>
        </w:tc>
        <w:tc>
          <w:tcPr>
            <w:tcW w:w="1031" w:type="dxa"/>
            <w:gridSpan w:val="2"/>
          </w:tcPr>
          <w:p w14:paraId="0A0BB602" w14:textId="2632E9B5" w:rsidR="00CB7E31" w:rsidDel="009E4857" w:rsidRDefault="00000000">
            <w:pPr>
              <w:suppressAutoHyphens w:val="0"/>
              <w:spacing w:after="0"/>
              <w:rPr>
                <w:del w:id="3452" w:author="Jose Eduardo VIU" w:date="2023-04-01T20:51:00Z"/>
              </w:rPr>
            </w:pPr>
            <w:del w:id="3453" w:author="Jose Eduardo VIU" w:date="2023-04-01T20:51:00Z">
              <w:r w:rsidDel="009E4857">
                <w:rPr>
                  <w:rFonts w:ascii="Courier New" w:eastAsia="Courier New" w:hAnsi="Courier New" w:cs="Courier New"/>
                </w:rPr>
                <w:delText>1</w:delText>
              </w:r>
            </w:del>
          </w:p>
        </w:tc>
        <w:tc>
          <w:tcPr>
            <w:tcW w:w="916" w:type="dxa"/>
          </w:tcPr>
          <w:p w14:paraId="7E52174E" w14:textId="4F3EA5B0" w:rsidR="00CB7E31" w:rsidDel="009E4857" w:rsidRDefault="00000000">
            <w:pPr>
              <w:suppressAutoHyphens w:val="0"/>
              <w:spacing w:after="0"/>
              <w:rPr>
                <w:del w:id="3454" w:author="Jose Eduardo VIU" w:date="2023-04-01T20:51:00Z"/>
              </w:rPr>
            </w:pPr>
            <w:del w:id="3455" w:author="Jose Eduardo VIU" w:date="2023-04-01T20:51:00Z">
              <w:r w:rsidDel="009E4857">
                <w:rPr>
                  <w:rFonts w:ascii="Courier New" w:eastAsia="Courier New" w:hAnsi="Courier New" w:cs="Courier New"/>
                </w:rPr>
                <w:delText>2</w:delText>
              </w:r>
            </w:del>
          </w:p>
        </w:tc>
        <w:tc>
          <w:tcPr>
            <w:tcW w:w="1145" w:type="dxa"/>
          </w:tcPr>
          <w:p w14:paraId="2E550E76" w14:textId="5F1D17BD" w:rsidR="00CB7E31" w:rsidDel="009E4857" w:rsidRDefault="00000000">
            <w:pPr>
              <w:suppressAutoHyphens w:val="0"/>
              <w:spacing w:after="0"/>
              <w:rPr>
                <w:del w:id="3456" w:author="Jose Eduardo VIU" w:date="2023-04-01T20:51:00Z"/>
              </w:rPr>
            </w:pPr>
            <w:del w:id="3457" w:author="Jose Eduardo VIU" w:date="2023-04-01T20:51:00Z">
              <w:r w:rsidDel="009E4857">
                <w:rPr>
                  <w:rFonts w:ascii="Courier New" w:eastAsia="Courier New" w:hAnsi="Courier New" w:cs="Courier New"/>
                </w:rPr>
                <w:delText>69</w:delText>
              </w:r>
            </w:del>
          </w:p>
        </w:tc>
        <w:tc>
          <w:tcPr>
            <w:tcW w:w="1031" w:type="dxa"/>
            <w:gridSpan w:val="2"/>
          </w:tcPr>
          <w:p w14:paraId="101899EA" w14:textId="676BFFCA" w:rsidR="00CB7E31" w:rsidDel="009E4857" w:rsidRDefault="00000000">
            <w:pPr>
              <w:suppressAutoHyphens w:val="0"/>
              <w:spacing w:after="0"/>
              <w:rPr>
                <w:del w:id="3458" w:author="Jose Eduardo VIU" w:date="2023-04-01T20:51:00Z"/>
              </w:rPr>
            </w:pPr>
            <w:del w:id="3459" w:author="Jose Eduardo VIU" w:date="2023-04-01T20:51:00Z">
              <w:r w:rsidDel="009E4857">
                <w:rPr>
                  <w:rFonts w:ascii="Courier New" w:eastAsia="Courier New" w:hAnsi="Courier New" w:cs="Courier New"/>
                </w:rPr>
                <w:delText>2</w:delText>
              </w:r>
            </w:del>
          </w:p>
        </w:tc>
        <w:tc>
          <w:tcPr>
            <w:tcW w:w="1488" w:type="dxa"/>
          </w:tcPr>
          <w:p w14:paraId="1AD55FB5" w14:textId="138132B0" w:rsidR="00CB7E31" w:rsidDel="009E4857" w:rsidRDefault="00000000">
            <w:pPr>
              <w:suppressAutoHyphens w:val="0"/>
              <w:spacing w:after="0"/>
              <w:rPr>
                <w:del w:id="3460" w:author="Jose Eduardo VIU" w:date="2023-04-01T20:51:00Z"/>
              </w:rPr>
            </w:pPr>
            <w:del w:id="3461" w:author="Jose Eduardo VIU" w:date="2023-04-01T20:51:00Z">
              <w:r w:rsidDel="009E4857">
                <w:rPr>
                  <w:rFonts w:ascii="Courier New" w:eastAsia="Courier New" w:hAnsi="Courier New" w:cs="Courier New"/>
                </w:rPr>
                <w:delText>8 65.086577</w:delText>
              </w:r>
            </w:del>
          </w:p>
        </w:tc>
      </w:tr>
      <w:tr w:rsidR="00CB7E31" w:rsidDel="009E4857" w14:paraId="2703F1AF" w14:textId="0C2C87CE">
        <w:trPr>
          <w:trHeight w:val="271"/>
          <w:del w:id="3462" w:author="Jose Eduardo VIU" w:date="2023-04-01T20:51:00Z"/>
        </w:trPr>
        <w:tc>
          <w:tcPr>
            <w:tcW w:w="584" w:type="dxa"/>
          </w:tcPr>
          <w:p w14:paraId="5AC0B028" w14:textId="09600014" w:rsidR="00CB7E31" w:rsidDel="009E4857" w:rsidRDefault="00000000">
            <w:pPr>
              <w:suppressAutoHyphens w:val="0"/>
              <w:spacing w:after="0"/>
              <w:rPr>
                <w:del w:id="3463" w:author="Jose Eduardo VIU" w:date="2023-04-01T20:51:00Z"/>
              </w:rPr>
            </w:pPr>
            <w:del w:id="3464" w:author="Jose Eduardo VIU" w:date="2023-04-01T20:51:00Z">
              <w:r w:rsidDel="009E4857">
                <w:rPr>
                  <w:rFonts w:ascii="Courier New" w:eastAsia="Courier New" w:hAnsi="Courier New" w:cs="Courier New"/>
                </w:rPr>
                <w:delText>129</w:delText>
              </w:r>
            </w:del>
          </w:p>
        </w:tc>
        <w:tc>
          <w:tcPr>
            <w:tcW w:w="2395" w:type="dxa"/>
            <w:gridSpan w:val="3"/>
          </w:tcPr>
          <w:p w14:paraId="2D32DBDA" w14:textId="02F07A72" w:rsidR="00CB7E31" w:rsidDel="009E4857" w:rsidRDefault="00000000">
            <w:pPr>
              <w:suppressAutoHyphens w:val="0"/>
              <w:spacing w:after="0"/>
              <w:ind w:left="563"/>
              <w:rPr>
                <w:del w:id="3465" w:author="Jose Eduardo VIU" w:date="2023-04-01T20:51:00Z"/>
              </w:rPr>
            </w:pPr>
            <w:del w:id="3466" w:author="Jose Eduardo VIU" w:date="2023-04-01T20:51:00Z">
              <w:r w:rsidDel="009E4857">
                <w:rPr>
                  <w:rFonts w:ascii="Courier New" w:eastAsia="Courier New" w:hAnsi="Courier New" w:cs="Courier New"/>
                </w:rPr>
                <w:delText>59014</w:delText>
              </w:r>
            </w:del>
          </w:p>
        </w:tc>
        <w:tc>
          <w:tcPr>
            <w:tcW w:w="1031" w:type="dxa"/>
            <w:gridSpan w:val="2"/>
          </w:tcPr>
          <w:p w14:paraId="13291490" w14:textId="409DC27A" w:rsidR="00CB7E31" w:rsidDel="009E4857" w:rsidRDefault="00000000">
            <w:pPr>
              <w:suppressAutoHyphens w:val="0"/>
              <w:spacing w:after="0"/>
              <w:rPr>
                <w:del w:id="3467" w:author="Jose Eduardo VIU" w:date="2023-04-01T20:51:00Z"/>
              </w:rPr>
            </w:pPr>
            <w:del w:id="3468" w:author="Jose Eduardo VIU" w:date="2023-04-01T20:51:00Z">
              <w:r w:rsidDel="009E4857">
                <w:rPr>
                  <w:rFonts w:ascii="Courier New" w:eastAsia="Courier New" w:hAnsi="Courier New" w:cs="Courier New"/>
                </w:rPr>
                <w:delText>1</w:delText>
              </w:r>
            </w:del>
          </w:p>
        </w:tc>
        <w:tc>
          <w:tcPr>
            <w:tcW w:w="916" w:type="dxa"/>
          </w:tcPr>
          <w:p w14:paraId="2A068E0A" w14:textId="04357D36" w:rsidR="00CB7E31" w:rsidDel="009E4857" w:rsidRDefault="00000000">
            <w:pPr>
              <w:suppressAutoHyphens w:val="0"/>
              <w:spacing w:after="0"/>
              <w:rPr>
                <w:del w:id="3469" w:author="Jose Eduardo VIU" w:date="2023-04-01T20:51:00Z"/>
              </w:rPr>
            </w:pPr>
            <w:del w:id="3470" w:author="Jose Eduardo VIU" w:date="2023-04-01T20:51:00Z">
              <w:r w:rsidDel="009E4857">
                <w:rPr>
                  <w:rFonts w:ascii="Courier New" w:eastAsia="Courier New" w:hAnsi="Courier New" w:cs="Courier New"/>
                </w:rPr>
                <w:delText>1</w:delText>
              </w:r>
            </w:del>
          </w:p>
        </w:tc>
        <w:tc>
          <w:tcPr>
            <w:tcW w:w="1145" w:type="dxa"/>
          </w:tcPr>
          <w:p w14:paraId="5883D22C" w14:textId="16B4C6A2" w:rsidR="00CB7E31" w:rsidDel="009E4857" w:rsidRDefault="00000000">
            <w:pPr>
              <w:suppressAutoHyphens w:val="0"/>
              <w:spacing w:after="0"/>
              <w:ind w:left="115"/>
              <w:rPr>
                <w:del w:id="3471" w:author="Jose Eduardo VIU" w:date="2023-04-01T20:51:00Z"/>
              </w:rPr>
            </w:pPr>
            <w:del w:id="3472" w:author="Jose Eduardo VIU" w:date="2023-04-01T20:51:00Z">
              <w:r w:rsidDel="009E4857">
                <w:rPr>
                  <w:rFonts w:ascii="Courier New" w:eastAsia="Courier New" w:hAnsi="Courier New" w:cs="Courier New"/>
                </w:rPr>
                <w:delText>0</w:delText>
              </w:r>
            </w:del>
          </w:p>
        </w:tc>
        <w:tc>
          <w:tcPr>
            <w:tcW w:w="1031" w:type="dxa"/>
            <w:gridSpan w:val="2"/>
          </w:tcPr>
          <w:p w14:paraId="5422D932" w14:textId="7BE0CC3B" w:rsidR="00CB7E31" w:rsidDel="009E4857" w:rsidRDefault="00000000">
            <w:pPr>
              <w:suppressAutoHyphens w:val="0"/>
              <w:spacing w:after="0"/>
              <w:rPr>
                <w:del w:id="3473" w:author="Jose Eduardo VIU" w:date="2023-04-01T20:51:00Z"/>
              </w:rPr>
            </w:pPr>
            <w:del w:id="3474" w:author="Jose Eduardo VIU" w:date="2023-04-01T20:51:00Z">
              <w:r w:rsidDel="009E4857">
                <w:rPr>
                  <w:rFonts w:ascii="Courier New" w:eastAsia="Courier New" w:hAnsi="Courier New" w:cs="Courier New"/>
                </w:rPr>
                <w:delText>2</w:delText>
              </w:r>
            </w:del>
          </w:p>
        </w:tc>
        <w:tc>
          <w:tcPr>
            <w:tcW w:w="1488" w:type="dxa"/>
          </w:tcPr>
          <w:p w14:paraId="57F32CA1" w14:textId="1ED27DB0" w:rsidR="00CB7E31" w:rsidDel="009E4857" w:rsidRDefault="00000000">
            <w:pPr>
              <w:suppressAutoHyphens w:val="0"/>
              <w:spacing w:after="0"/>
              <w:rPr>
                <w:del w:id="3475" w:author="Jose Eduardo VIU" w:date="2023-04-01T20:51:00Z"/>
              </w:rPr>
            </w:pPr>
            <w:del w:id="3476" w:author="Jose Eduardo VIU" w:date="2023-04-01T20:51:00Z">
              <w:r w:rsidDel="009E4857">
                <w:rPr>
                  <w:rFonts w:ascii="Courier New" w:eastAsia="Courier New" w:hAnsi="Courier New" w:cs="Courier New"/>
                </w:rPr>
                <w:delText>2 19.455093</w:delText>
              </w:r>
            </w:del>
          </w:p>
        </w:tc>
      </w:tr>
      <w:tr w:rsidR="00CB7E31" w:rsidDel="009E4857" w14:paraId="3813E7CA" w14:textId="0DB2B319">
        <w:trPr>
          <w:trHeight w:val="271"/>
          <w:del w:id="3477" w:author="Jose Eduardo VIU" w:date="2023-04-01T20:51:00Z"/>
        </w:trPr>
        <w:tc>
          <w:tcPr>
            <w:tcW w:w="584" w:type="dxa"/>
          </w:tcPr>
          <w:p w14:paraId="5D5B8E34" w14:textId="1B815D7C" w:rsidR="00CB7E31" w:rsidDel="009E4857" w:rsidRDefault="00000000">
            <w:pPr>
              <w:suppressAutoHyphens w:val="0"/>
              <w:spacing w:after="0"/>
              <w:rPr>
                <w:del w:id="3478" w:author="Jose Eduardo VIU" w:date="2023-04-01T20:51:00Z"/>
              </w:rPr>
            </w:pPr>
            <w:del w:id="3479" w:author="Jose Eduardo VIU" w:date="2023-04-01T20:51:00Z">
              <w:r w:rsidDel="009E4857">
                <w:rPr>
                  <w:rFonts w:ascii="Courier New" w:eastAsia="Courier New" w:hAnsi="Courier New" w:cs="Courier New"/>
                </w:rPr>
                <w:delText>160</w:delText>
              </w:r>
            </w:del>
          </w:p>
        </w:tc>
        <w:tc>
          <w:tcPr>
            <w:tcW w:w="2395" w:type="dxa"/>
            <w:gridSpan w:val="3"/>
          </w:tcPr>
          <w:p w14:paraId="1C6B539C" w14:textId="18746754" w:rsidR="00CB7E31" w:rsidDel="009E4857" w:rsidRDefault="00000000">
            <w:pPr>
              <w:suppressAutoHyphens w:val="0"/>
              <w:spacing w:after="0"/>
              <w:ind w:left="563"/>
              <w:rPr>
                <w:del w:id="3480" w:author="Jose Eduardo VIU" w:date="2023-04-01T20:51:00Z"/>
              </w:rPr>
            </w:pPr>
            <w:del w:id="3481" w:author="Jose Eduardo VIU" w:date="2023-04-01T20:51:00Z">
              <w:r w:rsidDel="009E4857">
                <w:rPr>
                  <w:rFonts w:ascii="Courier New" w:eastAsia="Courier New" w:hAnsi="Courier New" w:cs="Courier New"/>
                </w:rPr>
                <w:delText>14941</w:delText>
              </w:r>
            </w:del>
          </w:p>
        </w:tc>
        <w:tc>
          <w:tcPr>
            <w:tcW w:w="1031" w:type="dxa"/>
            <w:gridSpan w:val="2"/>
          </w:tcPr>
          <w:p w14:paraId="5C733EAB" w14:textId="30A56613" w:rsidR="00CB7E31" w:rsidDel="009E4857" w:rsidRDefault="00000000">
            <w:pPr>
              <w:suppressAutoHyphens w:val="0"/>
              <w:spacing w:after="0"/>
              <w:rPr>
                <w:del w:id="3482" w:author="Jose Eduardo VIU" w:date="2023-04-01T20:51:00Z"/>
              </w:rPr>
            </w:pPr>
            <w:del w:id="3483" w:author="Jose Eduardo VIU" w:date="2023-04-01T20:51:00Z">
              <w:r w:rsidDel="009E4857">
                <w:rPr>
                  <w:rFonts w:ascii="Courier New" w:eastAsia="Courier New" w:hAnsi="Courier New" w:cs="Courier New"/>
                </w:rPr>
                <w:delText>1</w:delText>
              </w:r>
            </w:del>
          </w:p>
        </w:tc>
        <w:tc>
          <w:tcPr>
            <w:tcW w:w="916" w:type="dxa"/>
          </w:tcPr>
          <w:p w14:paraId="4C380C66" w14:textId="2D00E45C" w:rsidR="00CB7E31" w:rsidDel="009E4857" w:rsidRDefault="00000000">
            <w:pPr>
              <w:suppressAutoHyphens w:val="0"/>
              <w:spacing w:after="0"/>
              <w:rPr>
                <w:del w:id="3484" w:author="Jose Eduardo VIU" w:date="2023-04-01T20:51:00Z"/>
              </w:rPr>
            </w:pPr>
            <w:del w:id="3485" w:author="Jose Eduardo VIU" w:date="2023-04-01T20:51:00Z">
              <w:r w:rsidDel="009E4857">
                <w:rPr>
                  <w:rFonts w:ascii="Courier New" w:eastAsia="Courier New" w:hAnsi="Courier New" w:cs="Courier New"/>
                </w:rPr>
                <w:delText>2</w:delText>
              </w:r>
            </w:del>
          </w:p>
        </w:tc>
        <w:tc>
          <w:tcPr>
            <w:tcW w:w="1145" w:type="dxa"/>
          </w:tcPr>
          <w:p w14:paraId="1D407C93" w14:textId="0067C940" w:rsidR="00CB7E31" w:rsidDel="009E4857" w:rsidRDefault="00000000">
            <w:pPr>
              <w:suppressAutoHyphens w:val="0"/>
              <w:spacing w:after="0"/>
              <w:rPr>
                <w:del w:id="3486" w:author="Jose Eduardo VIU" w:date="2023-04-01T20:51:00Z"/>
              </w:rPr>
            </w:pPr>
            <w:del w:id="3487" w:author="Jose Eduardo VIU" w:date="2023-04-01T20:51:00Z">
              <w:r w:rsidDel="009E4857">
                <w:rPr>
                  <w:rFonts w:ascii="Courier New" w:eastAsia="Courier New" w:hAnsi="Courier New" w:cs="Courier New"/>
                </w:rPr>
                <w:delText>69</w:delText>
              </w:r>
            </w:del>
          </w:p>
        </w:tc>
        <w:tc>
          <w:tcPr>
            <w:tcW w:w="1031" w:type="dxa"/>
            <w:gridSpan w:val="2"/>
          </w:tcPr>
          <w:p w14:paraId="4DF7CCDF" w14:textId="29E5BB52" w:rsidR="00CB7E31" w:rsidDel="009E4857" w:rsidRDefault="00000000">
            <w:pPr>
              <w:suppressAutoHyphens w:val="0"/>
              <w:spacing w:after="0"/>
              <w:rPr>
                <w:del w:id="3488" w:author="Jose Eduardo VIU" w:date="2023-04-01T20:51:00Z"/>
              </w:rPr>
            </w:pPr>
            <w:del w:id="3489" w:author="Jose Eduardo VIU" w:date="2023-04-01T20:51:00Z">
              <w:r w:rsidDel="009E4857">
                <w:rPr>
                  <w:rFonts w:ascii="Courier New" w:eastAsia="Courier New" w:hAnsi="Courier New" w:cs="Courier New"/>
                </w:rPr>
                <w:delText>2</w:delText>
              </w:r>
            </w:del>
          </w:p>
        </w:tc>
        <w:tc>
          <w:tcPr>
            <w:tcW w:w="1488" w:type="dxa"/>
          </w:tcPr>
          <w:p w14:paraId="367B6D11" w14:textId="339F9F65" w:rsidR="00CB7E31" w:rsidDel="009E4857" w:rsidRDefault="00000000">
            <w:pPr>
              <w:suppressAutoHyphens w:val="0"/>
              <w:spacing w:after="0"/>
              <w:rPr>
                <w:del w:id="3490" w:author="Jose Eduardo VIU" w:date="2023-04-01T20:51:00Z"/>
              </w:rPr>
            </w:pPr>
            <w:del w:id="3491" w:author="Jose Eduardo VIU" w:date="2023-04-01T20:51:00Z">
              <w:r w:rsidDel="009E4857">
                <w:rPr>
                  <w:rFonts w:ascii="Courier New" w:eastAsia="Courier New" w:hAnsi="Courier New" w:cs="Courier New"/>
                </w:rPr>
                <w:delText>8 12.831223</w:delText>
              </w:r>
            </w:del>
          </w:p>
        </w:tc>
      </w:tr>
      <w:tr w:rsidR="00CB7E31" w:rsidDel="009E4857" w14:paraId="0802AB2B" w14:textId="7C56F672">
        <w:trPr>
          <w:trHeight w:val="271"/>
          <w:del w:id="3492" w:author="Jose Eduardo VIU" w:date="2023-04-01T20:51:00Z"/>
        </w:trPr>
        <w:tc>
          <w:tcPr>
            <w:tcW w:w="584" w:type="dxa"/>
          </w:tcPr>
          <w:p w14:paraId="6EAFF637" w14:textId="1B63ACCF" w:rsidR="00CB7E31" w:rsidDel="009E4857" w:rsidRDefault="00000000">
            <w:pPr>
              <w:suppressAutoHyphens w:val="0"/>
              <w:spacing w:after="0"/>
              <w:rPr>
                <w:del w:id="3493" w:author="Jose Eduardo VIU" w:date="2023-04-01T20:51:00Z"/>
              </w:rPr>
            </w:pPr>
            <w:del w:id="3494" w:author="Jose Eduardo VIU" w:date="2023-04-01T20:51:00Z">
              <w:r w:rsidDel="009E4857">
                <w:rPr>
                  <w:rFonts w:ascii="Courier New" w:eastAsia="Courier New" w:hAnsi="Courier New" w:cs="Courier New"/>
                </w:rPr>
                <w:delText>181</w:delText>
              </w:r>
            </w:del>
          </w:p>
        </w:tc>
        <w:tc>
          <w:tcPr>
            <w:tcW w:w="2395" w:type="dxa"/>
            <w:gridSpan w:val="3"/>
          </w:tcPr>
          <w:p w14:paraId="6F8580E8" w14:textId="6306BD79" w:rsidR="00CB7E31" w:rsidDel="009E4857" w:rsidRDefault="00000000">
            <w:pPr>
              <w:suppressAutoHyphens w:val="0"/>
              <w:spacing w:after="0"/>
              <w:ind w:left="563"/>
              <w:rPr>
                <w:del w:id="3495" w:author="Jose Eduardo VIU" w:date="2023-04-01T20:51:00Z"/>
              </w:rPr>
            </w:pPr>
            <w:del w:id="3496" w:author="Jose Eduardo VIU" w:date="2023-04-01T20:51:00Z">
              <w:r w:rsidDel="009E4857">
                <w:rPr>
                  <w:rFonts w:ascii="Courier New" w:eastAsia="Courier New" w:hAnsi="Courier New" w:cs="Courier New"/>
                </w:rPr>
                <w:delText>15179</w:delText>
              </w:r>
            </w:del>
          </w:p>
        </w:tc>
        <w:tc>
          <w:tcPr>
            <w:tcW w:w="1031" w:type="dxa"/>
            <w:gridSpan w:val="2"/>
          </w:tcPr>
          <w:p w14:paraId="6FAF37E5" w14:textId="5019A2E3" w:rsidR="00CB7E31" w:rsidDel="009E4857" w:rsidRDefault="00000000">
            <w:pPr>
              <w:suppressAutoHyphens w:val="0"/>
              <w:spacing w:after="0"/>
              <w:rPr>
                <w:del w:id="3497" w:author="Jose Eduardo VIU" w:date="2023-04-01T20:51:00Z"/>
              </w:rPr>
            </w:pPr>
            <w:del w:id="3498" w:author="Jose Eduardo VIU" w:date="2023-04-01T20:51:00Z">
              <w:r w:rsidDel="009E4857">
                <w:rPr>
                  <w:rFonts w:ascii="Courier New" w:eastAsia="Courier New" w:hAnsi="Courier New" w:cs="Courier New"/>
                </w:rPr>
                <w:delText>1</w:delText>
              </w:r>
            </w:del>
          </w:p>
        </w:tc>
        <w:tc>
          <w:tcPr>
            <w:tcW w:w="916" w:type="dxa"/>
          </w:tcPr>
          <w:p w14:paraId="30003086" w14:textId="1F1AF685" w:rsidR="00CB7E31" w:rsidDel="009E4857" w:rsidRDefault="00000000">
            <w:pPr>
              <w:suppressAutoHyphens w:val="0"/>
              <w:spacing w:after="0"/>
              <w:rPr>
                <w:del w:id="3499" w:author="Jose Eduardo VIU" w:date="2023-04-01T20:51:00Z"/>
              </w:rPr>
            </w:pPr>
            <w:del w:id="3500" w:author="Jose Eduardo VIU" w:date="2023-04-01T20:51:00Z">
              <w:r w:rsidDel="009E4857">
                <w:rPr>
                  <w:rFonts w:ascii="Courier New" w:eastAsia="Courier New" w:hAnsi="Courier New" w:cs="Courier New"/>
                </w:rPr>
                <w:delText>2</w:delText>
              </w:r>
            </w:del>
          </w:p>
        </w:tc>
        <w:tc>
          <w:tcPr>
            <w:tcW w:w="1145" w:type="dxa"/>
          </w:tcPr>
          <w:p w14:paraId="1252408D" w14:textId="2C36519A" w:rsidR="00CB7E31" w:rsidDel="009E4857" w:rsidRDefault="00000000">
            <w:pPr>
              <w:suppressAutoHyphens w:val="0"/>
              <w:spacing w:after="0"/>
              <w:rPr>
                <w:del w:id="3501" w:author="Jose Eduardo VIU" w:date="2023-04-01T20:51:00Z"/>
              </w:rPr>
            </w:pPr>
            <w:del w:id="3502" w:author="Jose Eduardo VIU" w:date="2023-04-01T20:51:00Z">
              <w:r w:rsidDel="009E4857">
                <w:rPr>
                  <w:rFonts w:ascii="Courier New" w:eastAsia="Courier New" w:hAnsi="Courier New" w:cs="Courier New"/>
                </w:rPr>
                <w:delText>81</w:delText>
              </w:r>
            </w:del>
          </w:p>
        </w:tc>
        <w:tc>
          <w:tcPr>
            <w:tcW w:w="1031" w:type="dxa"/>
            <w:gridSpan w:val="2"/>
          </w:tcPr>
          <w:p w14:paraId="788319B7" w14:textId="0B5FE820" w:rsidR="00CB7E31" w:rsidDel="009E4857" w:rsidRDefault="00000000">
            <w:pPr>
              <w:suppressAutoHyphens w:val="0"/>
              <w:spacing w:after="0"/>
              <w:rPr>
                <w:del w:id="3503" w:author="Jose Eduardo VIU" w:date="2023-04-01T20:51:00Z"/>
              </w:rPr>
            </w:pPr>
            <w:del w:id="3504" w:author="Jose Eduardo VIU" w:date="2023-04-01T20:51:00Z">
              <w:r w:rsidDel="009E4857">
                <w:rPr>
                  <w:rFonts w:ascii="Courier New" w:eastAsia="Courier New" w:hAnsi="Courier New" w:cs="Courier New"/>
                </w:rPr>
                <w:delText>2</w:delText>
              </w:r>
            </w:del>
          </w:p>
        </w:tc>
        <w:tc>
          <w:tcPr>
            <w:tcW w:w="1488" w:type="dxa"/>
          </w:tcPr>
          <w:p w14:paraId="587E8008" w14:textId="60BAE102" w:rsidR="00CB7E31" w:rsidDel="009E4857" w:rsidRDefault="00000000">
            <w:pPr>
              <w:suppressAutoHyphens w:val="0"/>
              <w:spacing w:after="0"/>
              <w:rPr>
                <w:del w:id="3505" w:author="Jose Eduardo VIU" w:date="2023-04-01T20:51:00Z"/>
              </w:rPr>
            </w:pPr>
            <w:del w:id="3506" w:author="Jose Eduardo VIU" w:date="2023-04-01T20:51:00Z">
              <w:r w:rsidDel="009E4857">
                <w:rPr>
                  <w:rFonts w:ascii="Courier New" w:eastAsia="Courier New" w:hAnsi="Courier New" w:cs="Courier New"/>
                </w:rPr>
                <w:delText>8 103.925923</w:delText>
              </w:r>
            </w:del>
          </w:p>
        </w:tc>
      </w:tr>
      <w:tr w:rsidR="00CB7E31" w:rsidDel="009E4857" w14:paraId="5121E277" w14:textId="45FEA534">
        <w:trPr>
          <w:trHeight w:val="271"/>
          <w:del w:id="3507" w:author="Jose Eduardo VIU" w:date="2023-04-01T20:51:00Z"/>
        </w:trPr>
        <w:tc>
          <w:tcPr>
            <w:tcW w:w="584" w:type="dxa"/>
          </w:tcPr>
          <w:p w14:paraId="696D588D" w14:textId="478E8351" w:rsidR="00CB7E31" w:rsidDel="009E4857" w:rsidRDefault="00000000">
            <w:pPr>
              <w:suppressAutoHyphens w:val="0"/>
              <w:spacing w:after="0"/>
              <w:rPr>
                <w:del w:id="3508" w:author="Jose Eduardo VIU" w:date="2023-04-01T20:51:00Z"/>
              </w:rPr>
            </w:pPr>
            <w:del w:id="3509" w:author="Jose Eduardo VIU" w:date="2023-04-01T20:51:00Z">
              <w:r w:rsidDel="009E4857">
                <w:rPr>
                  <w:rFonts w:ascii="Courier New" w:eastAsia="Courier New" w:hAnsi="Courier New" w:cs="Courier New"/>
                </w:rPr>
                <w:delText>191</w:delText>
              </w:r>
            </w:del>
          </w:p>
        </w:tc>
        <w:tc>
          <w:tcPr>
            <w:tcW w:w="2395" w:type="dxa"/>
            <w:gridSpan w:val="3"/>
          </w:tcPr>
          <w:p w14:paraId="22EB0173" w14:textId="4E5443D8" w:rsidR="00CB7E31" w:rsidDel="009E4857" w:rsidRDefault="00000000">
            <w:pPr>
              <w:suppressAutoHyphens w:val="0"/>
              <w:spacing w:after="0"/>
              <w:ind w:left="563"/>
              <w:rPr>
                <w:del w:id="3510" w:author="Jose Eduardo VIU" w:date="2023-04-01T20:51:00Z"/>
              </w:rPr>
            </w:pPr>
            <w:del w:id="3511" w:author="Jose Eduardo VIU" w:date="2023-04-01T20:51:00Z">
              <w:r w:rsidDel="009E4857">
                <w:rPr>
                  <w:rFonts w:ascii="Courier New" w:eastAsia="Courier New" w:hAnsi="Courier New" w:cs="Courier New"/>
                </w:rPr>
                <w:delText>16535</w:delText>
              </w:r>
            </w:del>
          </w:p>
        </w:tc>
        <w:tc>
          <w:tcPr>
            <w:tcW w:w="1031" w:type="dxa"/>
            <w:gridSpan w:val="2"/>
          </w:tcPr>
          <w:p w14:paraId="2CA365A8" w14:textId="6538E711" w:rsidR="00CB7E31" w:rsidDel="009E4857" w:rsidRDefault="00000000">
            <w:pPr>
              <w:suppressAutoHyphens w:val="0"/>
              <w:spacing w:after="0"/>
              <w:rPr>
                <w:del w:id="3512" w:author="Jose Eduardo VIU" w:date="2023-04-01T20:51:00Z"/>
              </w:rPr>
            </w:pPr>
            <w:del w:id="3513" w:author="Jose Eduardo VIU" w:date="2023-04-01T20:51:00Z">
              <w:r w:rsidDel="009E4857">
                <w:rPr>
                  <w:rFonts w:ascii="Courier New" w:eastAsia="Courier New" w:hAnsi="Courier New" w:cs="Courier New"/>
                </w:rPr>
                <w:delText>1</w:delText>
              </w:r>
            </w:del>
          </w:p>
        </w:tc>
        <w:tc>
          <w:tcPr>
            <w:tcW w:w="916" w:type="dxa"/>
          </w:tcPr>
          <w:p w14:paraId="137F9F72" w14:textId="0EB6EFFB" w:rsidR="00CB7E31" w:rsidDel="009E4857" w:rsidRDefault="00000000">
            <w:pPr>
              <w:suppressAutoHyphens w:val="0"/>
              <w:spacing w:after="0"/>
              <w:rPr>
                <w:del w:id="3514" w:author="Jose Eduardo VIU" w:date="2023-04-01T20:51:00Z"/>
              </w:rPr>
            </w:pPr>
            <w:del w:id="3515" w:author="Jose Eduardo VIU" w:date="2023-04-01T20:51:00Z">
              <w:r w:rsidDel="009E4857">
                <w:rPr>
                  <w:rFonts w:ascii="Courier New" w:eastAsia="Courier New" w:hAnsi="Courier New" w:cs="Courier New"/>
                </w:rPr>
                <w:delText>2</w:delText>
              </w:r>
            </w:del>
          </w:p>
        </w:tc>
        <w:tc>
          <w:tcPr>
            <w:tcW w:w="1145" w:type="dxa"/>
          </w:tcPr>
          <w:p w14:paraId="2214A1D9" w14:textId="62A6AD73" w:rsidR="00CB7E31" w:rsidDel="009E4857" w:rsidRDefault="00000000">
            <w:pPr>
              <w:suppressAutoHyphens w:val="0"/>
              <w:spacing w:after="0"/>
              <w:rPr>
                <w:del w:id="3516" w:author="Jose Eduardo VIU" w:date="2023-04-01T20:51:00Z"/>
              </w:rPr>
            </w:pPr>
            <w:del w:id="3517" w:author="Jose Eduardo VIU" w:date="2023-04-01T20:51:00Z">
              <w:r w:rsidDel="009E4857">
                <w:rPr>
                  <w:rFonts w:ascii="Courier New" w:eastAsia="Courier New" w:hAnsi="Courier New" w:cs="Courier New"/>
                </w:rPr>
                <w:delText>69</w:delText>
              </w:r>
            </w:del>
          </w:p>
        </w:tc>
        <w:tc>
          <w:tcPr>
            <w:tcW w:w="1031" w:type="dxa"/>
            <w:gridSpan w:val="2"/>
          </w:tcPr>
          <w:p w14:paraId="0C91B59C" w14:textId="06A95CD1" w:rsidR="00CB7E31" w:rsidDel="009E4857" w:rsidRDefault="00000000">
            <w:pPr>
              <w:suppressAutoHyphens w:val="0"/>
              <w:spacing w:after="0"/>
              <w:rPr>
                <w:del w:id="3518" w:author="Jose Eduardo VIU" w:date="2023-04-01T20:51:00Z"/>
              </w:rPr>
            </w:pPr>
            <w:del w:id="3519" w:author="Jose Eduardo VIU" w:date="2023-04-01T20:51:00Z">
              <w:r w:rsidDel="009E4857">
                <w:rPr>
                  <w:rFonts w:ascii="Courier New" w:eastAsia="Courier New" w:hAnsi="Courier New" w:cs="Courier New"/>
                </w:rPr>
                <w:delText>2</w:delText>
              </w:r>
            </w:del>
          </w:p>
        </w:tc>
        <w:tc>
          <w:tcPr>
            <w:tcW w:w="1488" w:type="dxa"/>
          </w:tcPr>
          <w:p w14:paraId="4CF0E8DA" w14:textId="6C3B9CE3" w:rsidR="00CB7E31" w:rsidDel="009E4857" w:rsidRDefault="00000000">
            <w:pPr>
              <w:suppressAutoHyphens w:val="0"/>
              <w:spacing w:after="0"/>
              <w:rPr>
                <w:del w:id="3520" w:author="Jose Eduardo VIU" w:date="2023-04-01T20:51:00Z"/>
              </w:rPr>
            </w:pPr>
            <w:del w:id="3521" w:author="Jose Eduardo VIU" w:date="2023-04-01T20:51:00Z">
              <w:r w:rsidDel="009E4857">
                <w:rPr>
                  <w:rFonts w:ascii="Courier New" w:eastAsia="Courier New" w:hAnsi="Courier New" w:cs="Courier New"/>
                </w:rPr>
                <w:delText>8 42.597701</w:delText>
              </w:r>
            </w:del>
          </w:p>
        </w:tc>
      </w:tr>
      <w:tr w:rsidR="00CB7E31" w:rsidDel="009E4857" w14:paraId="13825978" w14:textId="0B04A9CD">
        <w:trPr>
          <w:trHeight w:val="271"/>
          <w:del w:id="3522" w:author="Jose Eduardo VIU" w:date="2023-04-01T20:51:00Z"/>
        </w:trPr>
        <w:tc>
          <w:tcPr>
            <w:tcW w:w="584" w:type="dxa"/>
          </w:tcPr>
          <w:p w14:paraId="1BF9BEF5" w14:textId="11C0F89C" w:rsidR="00CB7E31" w:rsidDel="009E4857" w:rsidRDefault="00000000">
            <w:pPr>
              <w:suppressAutoHyphens w:val="0"/>
              <w:spacing w:after="0"/>
              <w:rPr>
                <w:del w:id="3523" w:author="Jose Eduardo VIU" w:date="2023-04-01T20:51:00Z"/>
              </w:rPr>
            </w:pPr>
            <w:del w:id="3524" w:author="Jose Eduardo VIU" w:date="2023-04-01T20:51:00Z">
              <w:r w:rsidDel="009E4857">
                <w:rPr>
                  <w:rFonts w:ascii="Courier New" w:eastAsia="Courier New" w:hAnsi="Courier New" w:cs="Courier New"/>
                </w:rPr>
                <w:delText>211</w:delText>
              </w:r>
            </w:del>
          </w:p>
        </w:tc>
        <w:tc>
          <w:tcPr>
            <w:tcW w:w="2395" w:type="dxa"/>
            <w:gridSpan w:val="3"/>
          </w:tcPr>
          <w:p w14:paraId="571F7AAB" w14:textId="41AF4041" w:rsidR="00CB7E31" w:rsidDel="009E4857" w:rsidRDefault="00000000">
            <w:pPr>
              <w:suppressAutoHyphens w:val="0"/>
              <w:spacing w:after="0"/>
              <w:ind w:left="563"/>
              <w:rPr>
                <w:del w:id="3525" w:author="Jose Eduardo VIU" w:date="2023-04-01T20:51:00Z"/>
              </w:rPr>
            </w:pPr>
            <w:del w:id="3526" w:author="Jose Eduardo VIU" w:date="2023-04-01T20:51:00Z">
              <w:r w:rsidDel="009E4857">
                <w:rPr>
                  <w:rFonts w:ascii="Courier New" w:eastAsia="Courier New" w:hAnsi="Courier New" w:cs="Courier New"/>
                </w:rPr>
                <w:delText>14942</w:delText>
              </w:r>
            </w:del>
          </w:p>
        </w:tc>
        <w:tc>
          <w:tcPr>
            <w:tcW w:w="1031" w:type="dxa"/>
            <w:gridSpan w:val="2"/>
          </w:tcPr>
          <w:p w14:paraId="6DB1DEC4" w14:textId="7F79E71F" w:rsidR="00CB7E31" w:rsidDel="009E4857" w:rsidRDefault="00000000">
            <w:pPr>
              <w:suppressAutoHyphens w:val="0"/>
              <w:spacing w:after="0"/>
              <w:rPr>
                <w:del w:id="3527" w:author="Jose Eduardo VIU" w:date="2023-04-01T20:51:00Z"/>
              </w:rPr>
            </w:pPr>
            <w:del w:id="3528" w:author="Jose Eduardo VIU" w:date="2023-04-01T20:51:00Z">
              <w:r w:rsidDel="009E4857">
                <w:rPr>
                  <w:rFonts w:ascii="Courier New" w:eastAsia="Courier New" w:hAnsi="Courier New" w:cs="Courier New"/>
                </w:rPr>
                <w:delText>1</w:delText>
              </w:r>
            </w:del>
          </w:p>
        </w:tc>
        <w:tc>
          <w:tcPr>
            <w:tcW w:w="916" w:type="dxa"/>
          </w:tcPr>
          <w:p w14:paraId="5BBBED94" w14:textId="7F5AEA8F" w:rsidR="00CB7E31" w:rsidDel="009E4857" w:rsidRDefault="00000000">
            <w:pPr>
              <w:suppressAutoHyphens w:val="0"/>
              <w:spacing w:after="0"/>
              <w:rPr>
                <w:del w:id="3529" w:author="Jose Eduardo VIU" w:date="2023-04-01T20:51:00Z"/>
              </w:rPr>
            </w:pPr>
            <w:del w:id="3530" w:author="Jose Eduardo VIU" w:date="2023-04-01T20:51:00Z">
              <w:r w:rsidDel="009E4857">
                <w:rPr>
                  <w:rFonts w:ascii="Courier New" w:eastAsia="Courier New" w:hAnsi="Courier New" w:cs="Courier New"/>
                </w:rPr>
                <w:delText>2</w:delText>
              </w:r>
            </w:del>
          </w:p>
        </w:tc>
        <w:tc>
          <w:tcPr>
            <w:tcW w:w="1145" w:type="dxa"/>
          </w:tcPr>
          <w:p w14:paraId="539621A7" w14:textId="453A9A5C" w:rsidR="00CB7E31" w:rsidDel="009E4857" w:rsidRDefault="00000000">
            <w:pPr>
              <w:suppressAutoHyphens w:val="0"/>
              <w:spacing w:after="0"/>
              <w:rPr>
                <w:del w:id="3531" w:author="Jose Eduardo VIU" w:date="2023-04-01T20:51:00Z"/>
              </w:rPr>
            </w:pPr>
            <w:del w:id="3532" w:author="Jose Eduardo VIU" w:date="2023-04-01T20:51:00Z">
              <w:r w:rsidDel="009E4857">
                <w:rPr>
                  <w:rFonts w:ascii="Courier New" w:eastAsia="Courier New" w:hAnsi="Courier New" w:cs="Courier New"/>
                </w:rPr>
                <w:delText>69</w:delText>
              </w:r>
            </w:del>
          </w:p>
        </w:tc>
        <w:tc>
          <w:tcPr>
            <w:tcW w:w="1031" w:type="dxa"/>
            <w:gridSpan w:val="2"/>
          </w:tcPr>
          <w:p w14:paraId="4195EA2C" w14:textId="6B606BE2" w:rsidR="00CB7E31" w:rsidDel="009E4857" w:rsidRDefault="00000000">
            <w:pPr>
              <w:suppressAutoHyphens w:val="0"/>
              <w:spacing w:after="0"/>
              <w:rPr>
                <w:del w:id="3533" w:author="Jose Eduardo VIU" w:date="2023-04-01T20:51:00Z"/>
              </w:rPr>
            </w:pPr>
            <w:del w:id="3534" w:author="Jose Eduardo VIU" w:date="2023-04-01T20:51:00Z">
              <w:r w:rsidDel="009E4857">
                <w:rPr>
                  <w:rFonts w:ascii="Courier New" w:eastAsia="Courier New" w:hAnsi="Courier New" w:cs="Courier New"/>
                </w:rPr>
                <w:delText>2</w:delText>
              </w:r>
            </w:del>
          </w:p>
        </w:tc>
        <w:tc>
          <w:tcPr>
            <w:tcW w:w="1488" w:type="dxa"/>
          </w:tcPr>
          <w:p w14:paraId="2F45600B" w14:textId="3F005689" w:rsidR="00CB7E31" w:rsidDel="009E4857" w:rsidRDefault="00000000">
            <w:pPr>
              <w:suppressAutoHyphens w:val="0"/>
              <w:spacing w:after="0"/>
              <w:rPr>
                <w:del w:id="3535" w:author="Jose Eduardo VIU" w:date="2023-04-01T20:51:00Z"/>
              </w:rPr>
            </w:pPr>
            <w:del w:id="3536" w:author="Jose Eduardo VIU" w:date="2023-04-01T20:51:00Z">
              <w:r w:rsidDel="009E4857">
                <w:rPr>
                  <w:rFonts w:ascii="Courier New" w:eastAsia="Courier New" w:hAnsi="Courier New" w:cs="Courier New"/>
                </w:rPr>
                <w:delText>8 12.610404</w:delText>
              </w:r>
            </w:del>
          </w:p>
        </w:tc>
      </w:tr>
      <w:tr w:rsidR="00CB7E31" w:rsidDel="009E4857" w14:paraId="626074C4" w14:textId="36DB28C6">
        <w:trPr>
          <w:trHeight w:val="245"/>
          <w:del w:id="3537" w:author="Jose Eduardo VIU" w:date="2023-04-01T20:51:00Z"/>
        </w:trPr>
        <w:tc>
          <w:tcPr>
            <w:tcW w:w="584" w:type="dxa"/>
          </w:tcPr>
          <w:p w14:paraId="0AAF1169" w14:textId="1D184B7E" w:rsidR="00CB7E31" w:rsidDel="009E4857" w:rsidRDefault="00000000">
            <w:pPr>
              <w:suppressAutoHyphens w:val="0"/>
              <w:spacing w:after="0"/>
              <w:rPr>
                <w:del w:id="3538" w:author="Jose Eduardo VIU" w:date="2023-04-01T20:51:00Z"/>
              </w:rPr>
            </w:pPr>
            <w:del w:id="3539" w:author="Jose Eduardo VIU" w:date="2023-04-01T20:51:00Z">
              <w:r w:rsidDel="009E4857">
                <w:rPr>
                  <w:rFonts w:ascii="Courier New" w:eastAsia="Courier New" w:hAnsi="Courier New" w:cs="Courier New"/>
                </w:rPr>
                <w:delText>212</w:delText>
              </w:r>
            </w:del>
          </w:p>
        </w:tc>
        <w:tc>
          <w:tcPr>
            <w:tcW w:w="2395" w:type="dxa"/>
            <w:gridSpan w:val="3"/>
          </w:tcPr>
          <w:p w14:paraId="793BA130" w14:textId="6244CB3D" w:rsidR="00CB7E31" w:rsidDel="009E4857" w:rsidRDefault="00000000">
            <w:pPr>
              <w:suppressAutoHyphens w:val="0"/>
              <w:spacing w:after="0"/>
              <w:ind w:left="563"/>
              <w:rPr>
                <w:del w:id="3540" w:author="Jose Eduardo VIU" w:date="2023-04-01T20:51:00Z"/>
              </w:rPr>
            </w:pPr>
            <w:del w:id="3541" w:author="Jose Eduardo VIU" w:date="2023-04-01T20:51:00Z">
              <w:r w:rsidDel="009E4857">
                <w:rPr>
                  <w:rFonts w:ascii="Courier New" w:eastAsia="Courier New" w:hAnsi="Courier New" w:cs="Courier New"/>
                </w:rPr>
                <w:delText>13545</w:delText>
              </w:r>
            </w:del>
          </w:p>
        </w:tc>
        <w:tc>
          <w:tcPr>
            <w:tcW w:w="1031" w:type="dxa"/>
            <w:gridSpan w:val="2"/>
          </w:tcPr>
          <w:p w14:paraId="7FA3A98B" w14:textId="2007737D" w:rsidR="00CB7E31" w:rsidDel="009E4857" w:rsidRDefault="00000000">
            <w:pPr>
              <w:suppressAutoHyphens w:val="0"/>
              <w:spacing w:after="0"/>
              <w:rPr>
                <w:del w:id="3542" w:author="Jose Eduardo VIU" w:date="2023-04-01T20:51:00Z"/>
              </w:rPr>
            </w:pPr>
            <w:del w:id="3543" w:author="Jose Eduardo VIU" w:date="2023-04-01T20:51:00Z">
              <w:r w:rsidDel="009E4857">
                <w:rPr>
                  <w:rFonts w:ascii="Courier New" w:eastAsia="Courier New" w:hAnsi="Courier New" w:cs="Courier New"/>
                </w:rPr>
                <w:delText>1</w:delText>
              </w:r>
            </w:del>
          </w:p>
        </w:tc>
        <w:tc>
          <w:tcPr>
            <w:tcW w:w="916" w:type="dxa"/>
          </w:tcPr>
          <w:p w14:paraId="44AC241E" w14:textId="1534DA0B" w:rsidR="00CB7E31" w:rsidDel="009E4857" w:rsidRDefault="00000000">
            <w:pPr>
              <w:suppressAutoHyphens w:val="0"/>
              <w:spacing w:after="0"/>
              <w:rPr>
                <w:del w:id="3544" w:author="Jose Eduardo VIU" w:date="2023-04-01T20:51:00Z"/>
              </w:rPr>
            </w:pPr>
            <w:del w:id="3545" w:author="Jose Eduardo VIU" w:date="2023-04-01T20:51:00Z">
              <w:r w:rsidDel="009E4857">
                <w:rPr>
                  <w:rFonts w:ascii="Courier New" w:eastAsia="Courier New" w:hAnsi="Courier New" w:cs="Courier New"/>
                </w:rPr>
                <w:delText>2</w:delText>
              </w:r>
            </w:del>
          </w:p>
        </w:tc>
        <w:tc>
          <w:tcPr>
            <w:tcW w:w="1145" w:type="dxa"/>
          </w:tcPr>
          <w:p w14:paraId="1AF27F06" w14:textId="60F11EA8" w:rsidR="00CB7E31" w:rsidDel="009E4857" w:rsidRDefault="00000000">
            <w:pPr>
              <w:suppressAutoHyphens w:val="0"/>
              <w:spacing w:after="0"/>
              <w:rPr>
                <w:del w:id="3546" w:author="Jose Eduardo VIU" w:date="2023-04-01T20:51:00Z"/>
              </w:rPr>
            </w:pPr>
            <w:del w:id="3547" w:author="Jose Eduardo VIU" w:date="2023-04-01T20:51:00Z">
              <w:r w:rsidDel="009E4857">
                <w:rPr>
                  <w:rFonts w:ascii="Courier New" w:eastAsia="Courier New" w:hAnsi="Courier New" w:cs="Courier New"/>
                </w:rPr>
                <w:delText>69</w:delText>
              </w:r>
            </w:del>
          </w:p>
        </w:tc>
        <w:tc>
          <w:tcPr>
            <w:tcW w:w="1031" w:type="dxa"/>
            <w:gridSpan w:val="2"/>
          </w:tcPr>
          <w:p w14:paraId="63FFC0C6" w14:textId="1F395A1C" w:rsidR="00CB7E31" w:rsidDel="009E4857" w:rsidRDefault="00000000">
            <w:pPr>
              <w:suppressAutoHyphens w:val="0"/>
              <w:spacing w:after="0"/>
              <w:rPr>
                <w:del w:id="3548" w:author="Jose Eduardo VIU" w:date="2023-04-01T20:51:00Z"/>
              </w:rPr>
            </w:pPr>
            <w:del w:id="3549" w:author="Jose Eduardo VIU" w:date="2023-04-01T20:51:00Z">
              <w:r w:rsidDel="009E4857">
                <w:rPr>
                  <w:rFonts w:ascii="Courier New" w:eastAsia="Courier New" w:hAnsi="Courier New" w:cs="Courier New"/>
                </w:rPr>
                <w:delText>2</w:delText>
              </w:r>
            </w:del>
          </w:p>
        </w:tc>
        <w:tc>
          <w:tcPr>
            <w:tcW w:w="1488" w:type="dxa"/>
          </w:tcPr>
          <w:p w14:paraId="65936397" w14:textId="74BAA1B9" w:rsidR="00CB7E31" w:rsidDel="009E4857" w:rsidRDefault="00000000">
            <w:pPr>
              <w:suppressAutoHyphens w:val="0"/>
              <w:spacing w:after="0"/>
              <w:rPr>
                <w:del w:id="3550" w:author="Jose Eduardo VIU" w:date="2023-04-01T20:51:00Z"/>
              </w:rPr>
            </w:pPr>
            <w:del w:id="3551" w:author="Jose Eduardo VIU" w:date="2023-04-01T20:51:00Z">
              <w:r w:rsidDel="009E4857">
                <w:rPr>
                  <w:rFonts w:ascii="Courier New" w:eastAsia="Courier New" w:hAnsi="Courier New" w:cs="Courier New"/>
                </w:rPr>
                <w:delText>8 38.733761</w:delText>
              </w:r>
            </w:del>
          </w:p>
        </w:tc>
      </w:tr>
      <w:tr w:rsidR="00CB7E31" w:rsidDel="009E4857" w14:paraId="28634315" w14:textId="7CD306B3">
        <w:trPr>
          <w:trHeight w:val="245"/>
          <w:del w:id="3552" w:author="Jose Eduardo VIU" w:date="2023-04-01T20:51:00Z"/>
        </w:trPr>
        <w:tc>
          <w:tcPr>
            <w:tcW w:w="688" w:type="dxa"/>
            <w:gridSpan w:val="2"/>
          </w:tcPr>
          <w:p w14:paraId="296C6609" w14:textId="7E686215" w:rsidR="00CB7E31" w:rsidDel="009E4857" w:rsidRDefault="00000000">
            <w:pPr>
              <w:suppressAutoHyphens w:val="0"/>
              <w:spacing w:after="0"/>
              <w:rPr>
                <w:del w:id="3553" w:author="Jose Eduardo VIU" w:date="2023-04-01T20:51:00Z"/>
              </w:rPr>
            </w:pPr>
            <w:del w:id="3554" w:author="Jose Eduardo VIU" w:date="2023-04-01T20:51:00Z">
              <w:r w:rsidDel="009E4857">
                <w:rPr>
                  <w:rFonts w:ascii="Courier New" w:eastAsia="Courier New" w:hAnsi="Courier New" w:cs="Courier New"/>
                </w:rPr>
                <w:delText>255</w:delText>
              </w:r>
            </w:del>
          </w:p>
        </w:tc>
        <w:tc>
          <w:tcPr>
            <w:tcW w:w="1946" w:type="dxa"/>
          </w:tcPr>
          <w:p w14:paraId="3E933126" w14:textId="42C32C8B" w:rsidR="00CB7E31" w:rsidDel="009E4857" w:rsidRDefault="00000000">
            <w:pPr>
              <w:suppressAutoHyphens w:val="0"/>
              <w:spacing w:after="0"/>
              <w:ind w:left="458"/>
              <w:rPr>
                <w:del w:id="3555" w:author="Jose Eduardo VIU" w:date="2023-04-01T20:51:00Z"/>
              </w:rPr>
            </w:pPr>
            <w:del w:id="3556" w:author="Jose Eduardo VIU" w:date="2023-04-01T20:51:00Z">
              <w:r w:rsidDel="009E4857">
                <w:rPr>
                  <w:rFonts w:ascii="Courier New" w:eastAsia="Courier New" w:hAnsi="Courier New" w:cs="Courier New"/>
                </w:rPr>
                <w:delText>15378</w:delText>
              </w:r>
            </w:del>
          </w:p>
        </w:tc>
        <w:tc>
          <w:tcPr>
            <w:tcW w:w="1376" w:type="dxa"/>
            <w:gridSpan w:val="3"/>
          </w:tcPr>
          <w:p w14:paraId="2FD15C64" w14:textId="49E9B92F" w:rsidR="00CB7E31" w:rsidDel="009E4857" w:rsidRDefault="00000000">
            <w:pPr>
              <w:suppressAutoHyphens w:val="0"/>
              <w:spacing w:after="0"/>
              <w:ind w:left="344"/>
              <w:rPr>
                <w:del w:id="3557" w:author="Jose Eduardo VIU" w:date="2023-04-01T20:51:00Z"/>
              </w:rPr>
            </w:pPr>
            <w:del w:id="3558" w:author="Jose Eduardo VIU" w:date="2023-04-01T20:51:00Z">
              <w:r w:rsidDel="009E4857">
                <w:rPr>
                  <w:rFonts w:ascii="Courier New" w:eastAsia="Courier New" w:hAnsi="Courier New" w:cs="Courier New"/>
                </w:rPr>
                <w:delText>1</w:delText>
              </w:r>
            </w:del>
          </w:p>
        </w:tc>
        <w:tc>
          <w:tcPr>
            <w:tcW w:w="916" w:type="dxa"/>
          </w:tcPr>
          <w:p w14:paraId="0DD23D26" w14:textId="04F6B98D" w:rsidR="00CB7E31" w:rsidDel="009E4857" w:rsidRDefault="00000000">
            <w:pPr>
              <w:suppressAutoHyphens w:val="0"/>
              <w:spacing w:after="0"/>
              <w:rPr>
                <w:del w:id="3559" w:author="Jose Eduardo VIU" w:date="2023-04-01T20:51:00Z"/>
              </w:rPr>
            </w:pPr>
            <w:del w:id="3560" w:author="Jose Eduardo VIU" w:date="2023-04-01T20:51:00Z">
              <w:r w:rsidDel="009E4857">
                <w:rPr>
                  <w:rFonts w:ascii="Courier New" w:eastAsia="Courier New" w:hAnsi="Courier New" w:cs="Courier New"/>
                </w:rPr>
                <w:delText>2</w:delText>
              </w:r>
            </w:del>
          </w:p>
        </w:tc>
        <w:tc>
          <w:tcPr>
            <w:tcW w:w="1145" w:type="dxa"/>
          </w:tcPr>
          <w:p w14:paraId="5580A5F5" w14:textId="0EF98C6B" w:rsidR="00CB7E31" w:rsidDel="009E4857" w:rsidRDefault="00000000">
            <w:pPr>
              <w:suppressAutoHyphens w:val="0"/>
              <w:spacing w:after="0"/>
              <w:rPr>
                <w:del w:id="3561" w:author="Jose Eduardo VIU" w:date="2023-04-01T20:51:00Z"/>
              </w:rPr>
            </w:pPr>
            <w:del w:id="3562" w:author="Jose Eduardo VIU" w:date="2023-04-01T20:51:00Z">
              <w:r w:rsidDel="009E4857">
                <w:rPr>
                  <w:rFonts w:ascii="Courier New" w:eastAsia="Courier New" w:hAnsi="Courier New" w:cs="Courier New"/>
                </w:rPr>
                <w:delText>81</w:delText>
              </w:r>
            </w:del>
          </w:p>
        </w:tc>
        <w:tc>
          <w:tcPr>
            <w:tcW w:w="1031" w:type="dxa"/>
            <w:gridSpan w:val="2"/>
          </w:tcPr>
          <w:p w14:paraId="436B88F6" w14:textId="2C24AFD7" w:rsidR="00CB7E31" w:rsidDel="009E4857" w:rsidRDefault="00000000">
            <w:pPr>
              <w:suppressAutoHyphens w:val="0"/>
              <w:spacing w:after="0"/>
              <w:rPr>
                <w:del w:id="3563" w:author="Jose Eduardo VIU" w:date="2023-04-01T20:51:00Z"/>
              </w:rPr>
            </w:pPr>
            <w:del w:id="3564" w:author="Jose Eduardo VIU" w:date="2023-04-01T20:51:00Z">
              <w:r w:rsidDel="009E4857">
                <w:rPr>
                  <w:rFonts w:ascii="Courier New" w:eastAsia="Courier New" w:hAnsi="Courier New" w:cs="Courier New"/>
                </w:rPr>
                <w:delText>2</w:delText>
              </w:r>
            </w:del>
          </w:p>
        </w:tc>
        <w:tc>
          <w:tcPr>
            <w:tcW w:w="1488" w:type="dxa"/>
          </w:tcPr>
          <w:p w14:paraId="0F7220DC" w14:textId="6691A77B" w:rsidR="00CB7E31" w:rsidDel="009E4857" w:rsidRDefault="00000000">
            <w:pPr>
              <w:suppressAutoHyphens w:val="0"/>
              <w:spacing w:after="0"/>
              <w:rPr>
                <w:del w:id="3565" w:author="Jose Eduardo VIU" w:date="2023-04-01T20:51:00Z"/>
              </w:rPr>
            </w:pPr>
            <w:del w:id="3566" w:author="Jose Eduardo VIU" w:date="2023-04-01T20:51:00Z">
              <w:r w:rsidDel="009E4857">
                <w:rPr>
                  <w:rFonts w:ascii="Courier New" w:eastAsia="Courier New" w:hAnsi="Courier New" w:cs="Courier New"/>
                </w:rPr>
                <w:delText>8 109.862490</w:delText>
              </w:r>
            </w:del>
          </w:p>
        </w:tc>
      </w:tr>
      <w:tr w:rsidR="00CB7E31" w:rsidDel="009E4857" w14:paraId="0F2EC22B" w14:textId="0EAB7B18">
        <w:trPr>
          <w:trHeight w:val="271"/>
          <w:del w:id="3567" w:author="Jose Eduardo VIU" w:date="2023-04-01T20:51:00Z"/>
        </w:trPr>
        <w:tc>
          <w:tcPr>
            <w:tcW w:w="688" w:type="dxa"/>
            <w:gridSpan w:val="2"/>
          </w:tcPr>
          <w:p w14:paraId="03114816" w14:textId="2AA3933F" w:rsidR="00CB7E31" w:rsidDel="009E4857" w:rsidRDefault="00000000">
            <w:pPr>
              <w:suppressAutoHyphens w:val="0"/>
              <w:spacing w:after="0"/>
              <w:rPr>
                <w:del w:id="3568" w:author="Jose Eduardo VIU" w:date="2023-04-01T20:51:00Z"/>
              </w:rPr>
            </w:pPr>
            <w:del w:id="3569" w:author="Jose Eduardo VIU" w:date="2023-04-01T20:51:00Z">
              <w:r w:rsidDel="009E4857">
                <w:rPr>
                  <w:rFonts w:ascii="Courier New" w:eastAsia="Courier New" w:hAnsi="Courier New" w:cs="Courier New"/>
                </w:rPr>
                <w:delText>261</w:delText>
              </w:r>
            </w:del>
          </w:p>
        </w:tc>
        <w:tc>
          <w:tcPr>
            <w:tcW w:w="1946" w:type="dxa"/>
          </w:tcPr>
          <w:p w14:paraId="49072419" w14:textId="29AC3B58" w:rsidR="00CB7E31" w:rsidDel="009E4857" w:rsidRDefault="00000000">
            <w:pPr>
              <w:suppressAutoHyphens w:val="0"/>
              <w:spacing w:after="0"/>
              <w:ind w:left="458"/>
              <w:rPr>
                <w:del w:id="3570" w:author="Jose Eduardo VIU" w:date="2023-04-01T20:51:00Z"/>
              </w:rPr>
            </w:pPr>
            <w:del w:id="3571" w:author="Jose Eduardo VIU" w:date="2023-04-01T20:51:00Z">
              <w:r w:rsidDel="009E4857">
                <w:rPr>
                  <w:rFonts w:ascii="Courier New" w:eastAsia="Courier New" w:hAnsi="Courier New" w:cs="Courier New"/>
                </w:rPr>
                <w:delText>15779</w:delText>
              </w:r>
            </w:del>
          </w:p>
        </w:tc>
        <w:tc>
          <w:tcPr>
            <w:tcW w:w="1376" w:type="dxa"/>
            <w:gridSpan w:val="3"/>
          </w:tcPr>
          <w:p w14:paraId="32009E17" w14:textId="30E9869D" w:rsidR="00CB7E31" w:rsidDel="009E4857" w:rsidRDefault="00000000">
            <w:pPr>
              <w:suppressAutoHyphens w:val="0"/>
              <w:spacing w:after="0"/>
              <w:ind w:left="344"/>
              <w:rPr>
                <w:del w:id="3572" w:author="Jose Eduardo VIU" w:date="2023-04-01T20:51:00Z"/>
              </w:rPr>
            </w:pPr>
            <w:del w:id="3573" w:author="Jose Eduardo VIU" w:date="2023-04-01T20:51:00Z">
              <w:r w:rsidDel="009E4857">
                <w:rPr>
                  <w:rFonts w:ascii="Courier New" w:eastAsia="Courier New" w:hAnsi="Courier New" w:cs="Courier New"/>
                </w:rPr>
                <w:delText>1</w:delText>
              </w:r>
            </w:del>
          </w:p>
        </w:tc>
        <w:tc>
          <w:tcPr>
            <w:tcW w:w="916" w:type="dxa"/>
          </w:tcPr>
          <w:p w14:paraId="5CBD9C04" w14:textId="22D44841" w:rsidR="00CB7E31" w:rsidDel="009E4857" w:rsidRDefault="00000000">
            <w:pPr>
              <w:suppressAutoHyphens w:val="0"/>
              <w:spacing w:after="0"/>
              <w:rPr>
                <w:del w:id="3574" w:author="Jose Eduardo VIU" w:date="2023-04-01T20:51:00Z"/>
              </w:rPr>
            </w:pPr>
            <w:del w:id="3575" w:author="Jose Eduardo VIU" w:date="2023-04-01T20:51:00Z">
              <w:r w:rsidDel="009E4857">
                <w:rPr>
                  <w:rFonts w:ascii="Courier New" w:eastAsia="Courier New" w:hAnsi="Courier New" w:cs="Courier New"/>
                </w:rPr>
                <w:delText>2</w:delText>
              </w:r>
            </w:del>
          </w:p>
        </w:tc>
        <w:tc>
          <w:tcPr>
            <w:tcW w:w="1145" w:type="dxa"/>
          </w:tcPr>
          <w:p w14:paraId="7117201D" w14:textId="11F42BF8" w:rsidR="00CB7E31" w:rsidDel="009E4857" w:rsidRDefault="00000000">
            <w:pPr>
              <w:suppressAutoHyphens w:val="0"/>
              <w:spacing w:after="0"/>
              <w:rPr>
                <w:del w:id="3576" w:author="Jose Eduardo VIU" w:date="2023-04-01T20:51:00Z"/>
              </w:rPr>
            </w:pPr>
            <w:del w:id="3577" w:author="Jose Eduardo VIU" w:date="2023-04-01T20:51:00Z">
              <w:r w:rsidDel="009E4857">
                <w:rPr>
                  <w:rFonts w:ascii="Courier New" w:eastAsia="Courier New" w:hAnsi="Courier New" w:cs="Courier New"/>
                </w:rPr>
                <w:delText>81</w:delText>
              </w:r>
            </w:del>
          </w:p>
        </w:tc>
        <w:tc>
          <w:tcPr>
            <w:tcW w:w="1031" w:type="dxa"/>
            <w:gridSpan w:val="2"/>
          </w:tcPr>
          <w:p w14:paraId="1F37F07F" w14:textId="554ED587" w:rsidR="00CB7E31" w:rsidDel="009E4857" w:rsidRDefault="00000000">
            <w:pPr>
              <w:suppressAutoHyphens w:val="0"/>
              <w:spacing w:after="0"/>
              <w:rPr>
                <w:del w:id="3578" w:author="Jose Eduardo VIU" w:date="2023-04-01T20:51:00Z"/>
              </w:rPr>
            </w:pPr>
            <w:del w:id="3579" w:author="Jose Eduardo VIU" w:date="2023-04-01T20:51:00Z">
              <w:r w:rsidDel="009E4857">
                <w:rPr>
                  <w:rFonts w:ascii="Courier New" w:eastAsia="Courier New" w:hAnsi="Courier New" w:cs="Courier New"/>
                </w:rPr>
                <w:delText>2</w:delText>
              </w:r>
            </w:del>
          </w:p>
        </w:tc>
        <w:tc>
          <w:tcPr>
            <w:tcW w:w="1488" w:type="dxa"/>
          </w:tcPr>
          <w:p w14:paraId="40120AA2" w14:textId="7A64F8D8" w:rsidR="00CB7E31" w:rsidDel="009E4857" w:rsidRDefault="00000000">
            <w:pPr>
              <w:suppressAutoHyphens w:val="0"/>
              <w:spacing w:after="0"/>
              <w:rPr>
                <w:del w:id="3580" w:author="Jose Eduardo VIU" w:date="2023-04-01T20:51:00Z"/>
              </w:rPr>
            </w:pPr>
            <w:del w:id="3581" w:author="Jose Eduardo VIU" w:date="2023-04-01T20:51:00Z">
              <w:r w:rsidDel="009E4857">
                <w:rPr>
                  <w:rFonts w:ascii="Courier New" w:eastAsia="Courier New" w:hAnsi="Courier New" w:cs="Courier New"/>
                </w:rPr>
                <w:delText>8 100.088941</w:delText>
              </w:r>
            </w:del>
          </w:p>
        </w:tc>
      </w:tr>
      <w:tr w:rsidR="00CB7E31" w:rsidDel="009E4857" w14:paraId="69581C86" w14:textId="3EA4E98B">
        <w:trPr>
          <w:trHeight w:val="271"/>
          <w:del w:id="3582" w:author="Jose Eduardo VIU" w:date="2023-04-01T20:51:00Z"/>
        </w:trPr>
        <w:tc>
          <w:tcPr>
            <w:tcW w:w="688" w:type="dxa"/>
            <w:gridSpan w:val="2"/>
          </w:tcPr>
          <w:p w14:paraId="0FDBB2E2" w14:textId="41A5DD36" w:rsidR="00CB7E31" w:rsidDel="009E4857" w:rsidRDefault="00000000">
            <w:pPr>
              <w:suppressAutoHyphens w:val="0"/>
              <w:spacing w:after="0"/>
              <w:rPr>
                <w:del w:id="3583" w:author="Jose Eduardo VIU" w:date="2023-04-01T20:51:00Z"/>
              </w:rPr>
            </w:pPr>
            <w:del w:id="3584" w:author="Jose Eduardo VIU" w:date="2023-04-01T20:51:00Z">
              <w:r w:rsidDel="009E4857">
                <w:rPr>
                  <w:rFonts w:ascii="Courier New" w:eastAsia="Courier New" w:hAnsi="Courier New" w:cs="Courier New"/>
                </w:rPr>
                <w:delText>267</w:delText>
              </w:r>
            </w:del>
          </w:p>
        </w:tc>
        <w:tc>
          <w:tcPr>
            <w:tcW w:w="1946" w:type="dxa"/>
          </w:tcPr>
          <w:p w14:paraId="7A6A319C" w14:textId="7039A84B" w:rsidR="00CB7E31" w:rsidDel="009E4857" w:rsidRDefault="00000000">
            <w:pPr>
              <w:suppressAutoHyphens w:val="0"/>
              <w:spacing w:after="0"/>
              <w:ind w:left="458"/>
              <w:rPr>
                <w:del w:id="3585" w:author="Jose Eduardo VIU" w:date="2023-04-01T20:51:00Z"/>
              </w:rPr>
            </w:pPr>
            <w:del w:id="3586" w:author="Jose Eduardo VIU" w:date="2023-04-01T20:51:00Z">
              <w:r w:rsidDel="009E4857">
                <w:rPr>
                  <w:rFonts w:ascii="Courier New" w:eastAsia="Courier New" w:hAnsi="Courier New" w:cs="Courier New"/>
                </w:rPr>
                <w:delText>15272</w:delText>
              </w:r>
            </w:del>
          </w:p>
        </w:tc>
        <w:tc>
          <w:tcPr>
            <w:tcW w:w="1376" w:type="dxa"/>
            <w:gridSpan w:val="3"/>
          </w:tcPr>
          <w:p w14:paraId="56FE1FA3" w14:textId="10EE2E0C" w:rsidR="00CB7E31" w:rsidDel="009E4857" w:rsidRDefault="00000000">
            <w:pPr>
              <w:suppressAutoHyphens w:val="0"/>
              <w:spacing w:after="0"/>
              <w:ind w:left="344"/>
              <w:rPr>
                <w:del w:id="3587" w:author="Jose Eduardo VIU" w:date="2023-04-01T20:51:00Z"/>
              </w:rPr>
            </w:pPr>
            <w:del w:id="3588" w:author="Jose Eduardo VIU" w:date="2023-04-01T20:51:00Z">
              <w:r w:rsidDel="009E4857">
                <w:rPr>
                  <w:rFonts w:ascii="Courier New" w:eastAsia="Courier New" w:hAnsi="Courier New" w:cs="Courier New"/>
                </w:rPr>
                <w:delText>1</w:delText>
              </w:r>
            </w:del>
          </w:p>
        </w:tc>
        <w:tc>
          <w:tcPr>
            <w:tcW w:w="916" w:type="dxa"/>
          </w:tcPr>
          <w:p w14:paraId="6E1094B1" w14:textId="0B9F2047" w:rsidR="00CB7E31" w:rsidDel="009E4857" w:rsidRDefault="00000000">
            <w:pPr>
              <w:suppressAutoHyphens w:val="0"/>
              <w:spacing w:after="0"/>
              <w:rPr>
                <w:del w:id="3589" w:author="Jose Eduardo VIU" w:date="2023-04-01T20:51:00Z"/>
              </w:rPr>
            </w:pPr>
            <w:del w:id="3590" w:author="Jose Eduardo VIU" w:date="2023-04-01T20:51:00Z">
              <w:r w:rsidDel="009E4857">
                <w:rPr>
                  <w:rFonts w:ascii="Courier New" w:eastAsia="Courier New" w:hAnsi="Courier New" w:cs="Courier New"/>
                </w:rPr>
                <w:delText>2</w:delText>
              </w:r>
            </w:del>
          </w:p>
        </w:tc>
        <w:tc>
          <w:tcPr>
            <w:tcW w:w="1145" w:type="dxa"/>
          </w:tcPr>
          <w:p w14:paraId="0D253A66" w14:textId="67367F44" w:rsidR="00CB7E31" w:rsidDel="009E4857" w:rsidRDefault="00000000">
            <w:pPr>
              <w:suppressAutoHyphens w:val="0"/>
              <w:spacing w:after="0"/>
              <w:rPr>
                <w:del w:id="3591" w:author="Jose Eduardo VIU" w:date="2023-04-01T20:51:00Z"/>
              </w:rPr>
            </w:pPr>
            <w:del w:id="3592" w:author="Jose Eduardo VIU" w:date="2023-04-01T20:51:00Z">
              <w:r w:rsidDel="009E4857">
                <w:rPr>
                  <w:rFonts w:ascii="Courier New" w:eastAsia="Courier New" w:hAnsi="Courier New" w:cs="Courier New"/>
                </w:rPr>
                <w:delText>81</w:delText>
              </w:r>
            </w:del>
          </w:p>
        </w:tc>
        <w:tc>
          <w:tcPr>
            <w:tcW w:w="1031" w:type="dxa"/>
            <w:gridSpan w:val="2"/>
          </w:tcPr>
          <w:p w14:paraId="683E0457" w14:textId="68885120" w:rsidR="00CB7E31" w:rsidDel="009E4857" w:rsidRDefault="00000000">
            <w:pPr>
              <w:suppressAutoHyphens w:val="0"/>
              <w:spacing w:after="0"/>
              <w:rPr>
                <w:del w:id="3593" w:author="Jose Eduardo VIU" w:date="2023-04-01T20:51:00Z"/>
              </w:rPr>
            </w:pPr>
            <w:del w:id="3594" w:author="Jose Eduardo VIU" w:date="2023-04-01T20:51:00Z">
              <w:r w:rsidDel="009E4857">
                <w:rPr>
                  <w:rFonts w:ascii="Courier New" w:eastAsia="Courier New" w:hAnsi="Courier New" w:cs="Courier New"/>
                </w:rPr>
                <w:delText>2</w:delText>
              </w:r>
            </w:del>
          </w:p>
        </w:tc>
        <w:tc>
          <w:tcPr>
            <w:tcW w:w="1488" w:type="dxa"/>
          </w:tcPr>
          <w:p w14:paraId="2E395AAB" w14:textId="39243F80" w:rsidR="00CB7E31" w:rsidDel="009E4857" w:rsidRDefault="00000000">
            <w:pPr>
              <w:suppressAutoHyphens w:val="0"/>
              <w:spacing w:after="0"/>
              <w:rPr>
                <w:del w:id="3595" w:author="Jose Eduardo VIU" w:date="2023-04-01T20:51:00Z"/>
              </w:rPr>
            </w:pPr>
            <w:del w:id="3596" w:author="Jose Eduardo VIU" w:date="2023-04-01T20:51:00Z">
              <w:r w:rsidDel="009E4857">
                <w:rPr>
                  <w:rFonts w:ascii="Courier New" w:eastAsia="Courier New" w:hAnsi="Courier New" w:cs="Courier New"/>
                </w:rPr>
                <w:delText>8 104.465732</w:delText>
              </w:r>
            </w:del>
          </w:p>
        </w:tc>
      </w:tr>
      <w:tr w:rsidR="00CB7E31" w:rsidDel="009E4857" w14:paraId="48458117" w14:textId="32A62439">
        <w:trPr>
          <w:trHeight w:val="271"/>
          <w:del w:id="3597" w:author="Jose Eduardo VIU" w:date="2023-04-01T20:51:00Z"/>
        </w:trPr>
        <w:tc>
          <w:tcPr>
            <w:tcW w:w="688" w:type="dxa"/>
            <w:gridSpan w:val="2"/>
          </w:tcPr>
          <w:p w14:paraId="744B28AD" w14:textId="395FA1CF" w:rsidR="00CB7E31" w:rsidDel="009E4857" w:rsidRDefault="00000000">
            <w:pPr>
              <w:suppressAutoHyphens w:val="0"/>
              <w:spacing w:after="0"/>
              <w:rPr>
                <w:del w:id="3598" w:author="Jose Eduardo VIU" w:date="2023-04-01T20:51:00Z"/>
              </w:rPr>
            </w:pPr>
            <w:del w:id="3599" w:author="Jose Eduardo VIU" w:date="2023-04-01T20:51:00Z">
              <w:r w:rsidDel="009E4857">
                <w:rPr>
                  <w:rFonts w:ascii="Courier New" w:eastAsia="Courier New" w:hAnsi="Courier New" w:cs="Courier New"/>
                </w:rPr>
                <w:delText>277</w:delText>
              </w:r>
            </w:del>
          </w:p>
        </w:tc>
        <w:tc>
          <w:tcPr>
            <w:tcW w:w="1946" w:type="dxa"/>
          </w:tcPr>
          <w:p w14:paraId="0264798D" w14:textId="3EF440DF" w:rsidR="00CB7E31" w:rsidDel="009E4857" w:rsidRDefault="00000000">
            <w:pPr>
              <w:suppressAutoHyphens w:val="0"/>
              <w:spacing w:after="0"/>
              <w:ind w:left="458"/>
              <w:rPr>
                <w:del w:id="3600" w:author="Jose Eduardo VIU" w:date="2023-04-01T20:51:00Z"/>
              </w:rPr>
            </w:pPr>
            <w:del w:id="3601" w:author="Jose Eduardo VIU" w:date="2023-04-01T20:51:00Z">
              <w:r w:rsidDel="009E4857">
                <w:rPr>
                  <w:rFonts w:ascii="Courier New" w:eastAsia="Courier New" w:hAnsi="Courier New" w:cs="Courier New"/>
                </w:rPr>
                <w:delText>23802</w:delText>
              </w:r>
            </w:del>
          </w:p>
        </w:tc>
        <w:tc>
          <w:tcPr>
            <w:tcW w:w="1376" w:type="dxa"/>
            <w:gridSpan w:val="3"/>
          </w:tcPr>
          <w:p w14:paraId="6397BDB5" w14:textId="5765B009" w:rsidR="00CB7E31" w:rsidDel="009E4857" w:rsidRDefault="00000000">
            <w:pPr>
              <w:suppressAutoHyphens w:val="0"/>
              <w:spacing w:after="0"/>
              <w:ind w:left="344"/>
              <w:rPr>
                <w:del w:id="3602" w:author="Jose Eduardo VIU" w:date="2023-04-01T20:51:00Z"/>
              </w:rPr>
            </w:pPr>
            <w:del w:id="3603" w:author="Jose Eduardo VIU" w:date="2023-04-01T20:51:00Z">
              <w:r w:rsidDel="009E4857">
                <w:rPr>
                  <w:rFonts w:ascii="Courier New" w:eastAsia="Courier New" w:hAnsi="Courier New" w:cs="Courier New"/>
                </w:rPr>
                <w:delText>1</w:delText>
              </w:r>
            </w:del>
          </w:p>
        </w:tc>
        <w:tc>
          <w:tcPr>
            <w:tcW w:w="916" w:type="dxa"/>
          </w:tcPr>
          <w:p w14:paraId="4F55BE65" w14:textId="0BDDA2FF" w:rsidR="00CB7E31" w:rsidDel="009E4857" w:rsidRDefault="00000000">
            <w:pPr>
              <w:suppressAutoHyphens w:val="0"/>
              <w:spacing w:after="0"/>
              <w:rPr>
                <w:del w:id="3604" w:author="Jose Eduardo VIU" w:date="2023-04-01T20:51:00Z"/>
              </w:rPr>
            </w:pPr>
            <w:del w:id="3605" w:author="Jose Eduardo VIU" w:date="2023-04-01T20:51:00Z">
              <w:r w:rsidDel="009E4857">
                <w:rPr>
                  <w:rFonts w:ascii="Courier New" w:eastAsia="Courier New" w:hAnsi="Courier New" w:cs="Courier New"/>
                </w:rPr>
                <w:delText>2</w:delText>
              </w:r>
            </w:del>
          </w:p>
        </w:tc>
        <w:tc>
          <w:tcPr>
            <w:tcW w:w="1145" w:type="dxa"/>
          </w:tcPr>
          <w:p w14:paraId="2775F9EA" w14:textId="5985EE3E" w:rsidR="00CB7E31" w:rsidDel="009E4857" w:rsidRDefault="00000000">
            <w:pPr>
              <w:suppressAutoHyphens w:val="0"/>
              <w:spacing w:after="0"/>
              <w:rPr>
                <w:del w:id="3606" w:author="Jose Eduardo VIU" w:date="2023-04-01T20:51:00Z"/>
              </w:rPr>
            </w:pPr>
            <w:del w:id="3607" w:author="Jose Eduardo VIU" w:date="2023-04-01T20:51:00Z">
              <w:r w:rsidDel="009E4857">
                <w:rPr>
                  <w:rFonts w:ascii="Courier New" w:eastAsia="Courier New" w:hAnsi="Courier New" w:cs="Courier New"/>
                </w:rPr>
                <w:delText>69</w:delText>
              </w:r>
            </w:del>
          </w:p>
        </w:tc>
        <w:tc>
          <w:tcPr>
            <w:tcW w:w="1031" w:type="dxa"/>
            <w:gridSpan w:val="2"/>
          </w:tcPr>
          <w:p w14:paraId="74015BF3" w14:textId="7A21DF05" w:rsidR="00CB7E31" w:rsidDel="009E4857" w:rsidRDefault="00000000">
            <w:pPr>
              <w:suppressAutoHyphens w:val="0"/>
              <w:spacing w:after="0"/>
              <w:rPr>
                <w:del w:id="3608" w:author="Jose Eduardo VIU" w:date="2023-04-01T20:51:00Z"/>
              </w:rPr>
            </w:pPr>
            <w:del w:id="3609" w:author="Jose Eduardo VIU" w:date="2023-04-01T20:51:00Z">
              <w:r w:rsidDel="009E4857">
                <w:rPr>
                  <w:rFonts w:ascii="Courier New" w:eastAsia="Courier New" w:hAnsi="Courier New" w:cs="Courier New"/>
                </w:rPr>
                <w:delText>2</w:delText>
              </w:r>
            </w:del>
          </w:p>
        </w:tc>
        <w:tc>
          <w:tcPr>
            <w:tcW w:w="1488" w:type="dxa"/>
          </w:tcPr>
          <w:p w14:paraId="7331603A" w14:textId="40DE7E75" w:rsidR="00CB7E31" w:rsidDel="009E4857" w:rsidRDefault="00000000">
            <w:pPr>
              <w:suppressAutoHyphens w:val="0"/>
              <w:spacing w:after="0"/>
              <w:rPr>
                <w:del w:id="3610" w:author="Jose Eduardo VIU" w:date="2023-04-01T20:51:00Z"/>
              </w:rPr>
            </w:pPr>
            <w:del w:id="3611" w:author="Jose Eduardo VIU" w:date="2023-04-01T20:51:00Z">
              <w:r w:rsidDel="009E4857">
                <w:rPr>
                  <w:rFonts w:ascii="Courier New" w:eastAsia="Courier New" w:hAnsi="Courier New" w:cs="Courier New"/>
                </w:rPr>
                <w:delText>8 38.650325</w:delText>
              </w:r>
            </w:del>
          </w:p>
        </w:tc>
      </w:tr>
      <w:tr w:rsidR="00CB7E31" w:rsidDel="009E4857" w14:paraId="4C61FA1D" w14:textId="14C13444">
        <w:trPr>
          <w:trHeight w:val="271"/>
          <w:del w:id="3612" w:author="Jose Eduardo VIU" w:date="2023-04-01T20:51:00Z"/>
        </w:trPr>
        <w:tc>
          <w:tcPr>
            <w:tcW w:w="688" w:type="dxa"/>
            <w:gridSpan w:val="2"/>
          </w:tcPr>
          <w:p w14:paraId="2D76181D" w14:textId="68523E31" w:rsidR="00CB7E31" w:rsidDel="009E4857" w:rsidRDefault="00000000">
            <w:pPr>
              <w:suppressAutoHyphens w:val="0"/>
              <w:spacing w:after="0"/>
              <w:rPr>
                <w:del w:id="3613" w:author="Jose Eduardo VIU" w:date="2023-04-01T20:51:00Z"/>
              </w:rPr>
            </w:pPr>
            <w:del w:id="3614" w:author="Jose Eduardo VIU" w:date="2023-04-01T20:51:00Z">
              <w:r w:rsidDel="009E4857">
                <w:rPr>
                  <w:rFonts w:ascii="Courier New" w:eastAsia="Courier New" w:hAnsi="Courier New" w:cs="Courier New"/>
                </w:rPr>
                <w:delText>903</w:delText>
              </w:r>
            </w:del>
          </w:p>
        </w:tc>
        <w:tc>
          <w:tcPr>
            <w:tcW w:w="1946" w:type="dxa"/>
          </w:tcPr>
          <w:p w14:paraId="2687D253" w14:textId="57445045" w:rsidR="00CB7E31" w:rsidDel="009E4857" w:rsidRDefault="00000000">
            <w:pPr>
              <w:suppressAutoHyphens w:val="0"/>
              <w:spacing w:after="0"/>
              <w:ind w:left="573"/>
              <w:rPr>
                <w:del w:id="3615" w:author="Jose Eduardo VIU" w:date="2023-04-01T20:51:00Z"/>
              </w:rPr>
            </w:pPr>
            <w:del w:id="3616" w:author="Jose Eduardo VIU" w:date="2023-04-01T20:51:00Z">
              <w:r w:rsidDel="009E4857">
                <w:rPr>
                  <w:rFonts w:ascii="Courier New" w:eastAsia="Courier New" w:hAnsi="Courier New" w:cs="Courier New"/>
                </w:rPr>
                <w:delText>2609</w:delText>
              </w:r>
            </w:del>
          </w:p>
        </w:tc>
        <w:tc>
          <w:tcPr>
            <w:tcW w:w="1376" w:type="dxa"/>
            <w:gridSpan w:val="3"/>
          </w:tcPr>
          <w:p w14:paraId="439C8010" w14:textId="08352D09" w:rsidR="00CB7E31" w:rsidDel="009E4857" w:rsidRDefault="00000000">
            <w:pPr>
              <w:suppressAutoHyphens w:val="0"/>
              <w:spacing w:after="0"/>
              <w:ind w:left="115"/>
              <w:rPr>
                <w:del w:id="3617" w:author="Jose Eduardo VIU" w:date="2023-04-01T20:51:00Z"/>
              </w:rPr>
            </w:pPr>
            <w:del w:id="3618" w:author="Jose Eduardo VIU" w:date="2023-04-01T20:51:00Z">
              <w:r w:rsidDel="009E4857">
                <w:rPr>
                  <w:rFonts w:ascii="Courier New" w:eastAsia="Courier New" w:hAnsi="Courier New" w:cs="Courier New"/>
                </w:rPr>
                <w:delText>160</w:delText>
              </w:r>
            </w:del>
          </w:p>
        </w:tc>
        <w:tc>
          <w:tcPr>
            <w:tcW w:w="916" w:type="dxa"/>
          </w:tcPr>
          <w:p w14:paraId="65E9AB58" w14:textId="49983DFE" w:rsidR="00CB7E31" w:rsidDel="009E4857" w:rsidRDefault="00000000">
            <w:pPr>
              <w:suppressAutoHyphens w:val="0"/>
              <w:spacing w:after="0"/>
              <w:rPr>
                <w:del w:id="3619" w:author="Jose Eduardo VIU" w:date="2023-04-01T20:51:00Z"/>
              </w:rPr>
            </w:pPr>
            <w:del w:id="3620" w:author="Jose Eduardo VIU" w:date="2023-04-01T20:51:00Z">
              <w:r w:rsidDel="009E4857">
                <w:rPr>
                  <w:rFonts w:ascii="Courier New" w:eastAsia="Courier New" w:hAnsi="Courier New" w:cs="Courier New"/>
                </w:rPr>
                <w:delText>2</w:delText>
              </w:r>
            </w:del>
          </w:p>
        </w:tc>
        <w:tc>
          <w:tcPr>
            <w:tcW w:w="1145" w:type="dxa"/>
          </w:tcPr>
          <w:p w14:paraId="505F3E63" w14:textId="3CFC8446" w:rsidR="00CB7E31" w:rsidDel="009E4857" w:rsidRDefault="00000000">
            <w:pPr>
              <w:suppressAutoHyphens w:val="0"/>
              <w:spacing w:after="0"/>
              <w:rPr>
                <w:del w:id="3621" w:author="Jose Eduardo VIU" w:date="2023-04-01T20:51:00Z"/>
              </w:rPr>
            </w:pPr>
            <w:del w:id="3622" w:author="Jose Eduardo VIU" w:date="2023-04-01T20:51:00Z">
              <w:r w:rsidDel="009E4857">
                <w:rPr>
                  <w:rFonts w:ascii="Courier New" w:eastAsia="Courier New" w:hAnsi="Courier New" w:cs="Courier New"/>
                </w:rPr>
                <w:delText>69</w:delText>
              </w:r>
            </w:del>
          </w:p>
        </w:tc>
        <w:tc>
          <w:tcPr>
            <w:tcW w:w="1031" w:type="dxa"/>
            <w:gridSpan w:val="2"/>
          </w:tcPr>
          <w:p w14:paraId="70E9399F" w14:textId="36A3572F" w:rsidR="00CB7E31" w:rsidDel="009E4857" w:rsidRDefault="00000000">
            <w:pPr>
              <w:suppressAutoHyphens w:val="0"/>
              <w:spacing w:after="0"/>
              <w:rPr>
                <w:del w:id="3623" w:author="Jose Eduardo VIU" w:date="2023-04-01T20:51:00Z"/>
              </w:rPr>
            </w:pPr>
            <w:del w:id="3624" w:author="Jose Eduardo VIU" w:date="2023-04-01T20:51:00Z">
              <w:r w:rsidDel="009E4857">
                <w:rPr>
                  <w:rFonts w:ascii="Courier New" w:eastAsia="Courier New" w:hAnsi="Courier New" w:cs="Courier New"/>
                </w:rPr>
                <w:delText>2</w:delText>
              </w:r>
            </w:del>
          </w:p>
        </w:tc>
        <w:tc>
          <w:tcPr>
            <w:tcW w:w="1488" w:type="dxa"/>
          </w:tcPr>
          <w:p w14:paraId="3E548AEA" w14:textId="4D1AB5E7" w:rsidR="00CB7E31" w:rsidDel="009E4857" w:rsidRDefault="00000000">
            <w:pPr>
              <w:suppressAutoHyphens w:val="0"/>
              <w:spacing w:after="0"/>
              <w:rPr>
                <w:del w:id="3625" w:author="Jose Eduardo VIU" w:date="2023-04-01T20:51:00Z"/>
              </w:rPr>
            </w:pPr>
            <w:del w:id="3626" w:author="Jose Eduardo VIU" w:date="2023-04-01T20:51:00Z">
              <w:r w:rsidDel="009E4857">
                <w:rPr>
                  <w:rFonts w:ascii="Courier New" w:eastAsia="Courier New" w:hAnsi="Courier New" w:cs="Courier New"/>
                </w:rPr>
                <w:delText>8 72.207439</w:delText>
              </w:r>
            </w:del>
          </w:p>
        </w:tc>
      </w:tr>
      <w:tr w:rsidR="00CB7E31" w:rsidDel="009E4857" w14:paraId="2990D7A5" w14:textId="08CFBC3B">
        <w:trPr>
          <w:trHeight w:val="271"/>
          <w:del w:id="3627" w:author="Jose Eduardo VIU" w:date="2023-04-01T20:51:00Z"/>
        </w:trPr>
        <w:tc>
          <w:tcPr>
            <w:tcW w:w="688" w:type="dxa"/>
            <w:gridSpan w:val="2"/>
          </w:tcPr>
          <w:p w14:paraId="65C512D5" w14:textId="12AE85C2" w:rsidR="00CB7E31" w:rsidDel="009E4857" w:rsidRDefault="00000000">
            <w:pPr>
              <w:suppressAutoHyphens w:val="0"/>
              <w:spacing w:after="0"/>
              <w:rPr>
                <w:del w:id="3628" w:author="Jose Eduardo VIU" w:date="2023-04-01T20:51:00Z"/>
              </w:rPr>
            </w:pPr>
            <w:del w:id="3629" w:author="Jose Eduardo VIU" w:date="2023-04-01T20:51:00Z">
              <w:r w:rsidDel="009E4857">
                <w:rPr>
                  <w:rFonts w:ascii="Courier New" w:eastAsia="Courier New" w:hAnsi="Courier New" w:cs="Courier New"/>
                </w:rPr>
                <w:delText>2771</w:delText>
              </w:r>
            </w:del>
          </w:p>
        </w:tc>
        <w:tc>
          <w:tcPr>
            <w:tcW w:w="1946" w:type="dxa"/>
          </w:tcPr>
          <w:p w14:paraId="54706F96" w14:textId="6B7738F0" w:rsidR="00CB7E31" w:rsidDel="009E4857" w:rsidRDefault="00000000">
            <w:pPr>
              <w:suppressAutoHyphens w:val="0"/>
              <w:spacing w:after="0"/>
              <w:ind w:left="344"/>
              <w:rPr>
                <w:del w:id="3630" w:author="Jose Eduardo VIU" w:date="2023-04-01T20:51:00Z"/>
              </w:rPr>
            </w:pPr>
            <w:del w:id="3631" w:author="Jose Eduardo VIU" w:date="2023-04-01T20:51:00Z">
              <w:r w:rsidDel="009E4857">
                <w:rPr>
                  <w:rFonts w:ascii="Courier New" w:eastAsia="Courier New" w:hAnsi="Courier New" w:cs="Courier New"/>
                </w:rPr>
                <w:delText>205463</w:delText>
              </w:r>
            </w:del>
          </w:p>
        </w:tc>
        <w:tc>
          <w:tcPr>
            <w:tcW w:w="1376" w:type="dxa"/>
            <w:gridSpan w:val="3"/>
          </w:tcPr>
          <w:p w14:paraId="7875B125" w14:textId="6CBC2A12" w:rsidR="00CB7E31" w:rsidDel="009E4857" w:rsidRDefault="00000000">
            <w:pPr>
              <w:suppressAutoHyphens w:val="0"/>
              <w:spacing w:after="0"/>
              <w:ind w:left="115"/>
              <w:rPr>
                <w:del w:id="3632" w:author="Jose Eduardo VIU" w:date="2023-04-01T20:51:00Z"/>
              </w:rPr>
            </w:pPr>
            <w:del w:id="3633" w:author="Jose Eduardo VIU" w:date="2023-04-01T20:51:00Z">
              <w:r w:rsidDel="009E4857">
                <w:rPr>
                  <w:rFonts w:ascii="Courier New" w:eastAsia="Courier New" w:hAnsi="Courier New" w:cs="Courier New"/>
                </w:rPr>
                <w:delText>398</w:delText>
              </w:r>
            </w:del>
          </w:p>
        </w:tc>
        <w:tc>
          <w:tcPr>
            <w:tcW w:w="916" w:type="dxa"/>
          </w:tcPr>
          <w:p w14:paraId="5619C89C" w14:textId="63AC1E7E" w:rsidR="00CB7E31" w:rsidDel="009E4857" w:rsidRDefault="00000000">
            <w:pPr>
              <w:suppressAutoHyphens w:val="0"/>
              <w:spacing w:after="0"/>
              <w:rPr>
                <w:del w:id="3634" w:author="Jose Eduardo VIU" w:date="2023-04-01T20:51:00Z"/>
              </w:rPr>
            </w:pPr>
            <w:del w:id="3635" w:author="Jose Eduardo VIU" w:date="2023-04-01T20:51:00Z">
              <w:r w:rsidDel="009E4857">
                <w:rPr>
                  <w:rFonts w:ascii="Courier New" w:eastAsia="Courier New" w:hAnsi="Courier New" w:cs="Courier New"/>
                </w:rPr>
                <w:delText>2</w:delText>
              </w:r>
            </w:del>
          </w:p>
        </w:tc>
        <w:tc>
          <w:tcPr>
            <w:tcW w:w="1145" w:type="dxa"/>
          </w:tcPr>
          <w:p w14:paraId="3631DF5D" w14:textId="63B95E8E" w:rsidR="00CB7E31" w:rsidDel="009E4857" w:rsidRDefault="00000000">
            <w:pPr>
              <w:suppressAutoHyphens w:val="0"/>
              <w:spacing w:after="0"/>
              <w:rPr>
                <w:del w:id="3636" w:author="Jose Eduardo VIU" w:date="2023-04-01T20:51:00Z"/>
              </w:rPr>
            </w:pPr>
            <w:del w:id="3637" w:author="Jose Eduardo VIU" w:date="2023-04-01T20:51:00Z">
              <w:r w:rsidDel="009E4857">
                <w:rPr>
                  <w:rFonts w:ascii="Courier New" w:eastAsia="Courier New" w:hAnsi="Courier New" w:cs="Courier New"/>
                </w:rPr>
                <w:delText>69</w:delText>
              </w:r>
            </w:del>
          </w:p>
        </w:tc>
        <w:tc>
          <w:tcPr>
            <w:tcW w:w="1031" w:type="dxa"/>
            <w:gridSpan w:val="2"/>
          </w:tcPr>
          <w:p w14:paraId="3252D2B2" w14:textId="54B81FF6" w:rsidR="00CB7E31" w:rsidDel="009E4857" w:rsidRDefault="00000000">
            <w:pPr>
              <w:suppressAutoHyphens w:val="0"/>
              <w:spacing w:after="0"/>
              <w:rPr>
                <w:del w:id="3638" w:author="Jose Eduardo VIU" w:date="2023-04-01T20:51:00Z"/>
              </w:rPr>
            </w:pPr>
            <w:del w:id="3639" w:author="Jose Eduardo VIU" w:date="2023-04-01T20:51:00Z">
              <w:r w:rsidDel="009E4857">
                <w:rPr>
                  <w:rFonts w:ascii="Courier New" w:eastAsia="Courier New" w:hAnsi="Courier New" w:cs="Courier New"/>
                </w:rPr>
                <w:delText>2</w:delText>
              </w:r>
            </w:del>
          </w:p>
        </w:tc>
        <w:tc>
          <w:tcPr>
            <w:tcW w:w="1488" w:type="dxa"/>
          </w:tcPr>
          <w:p w14:paraId="2E69BD53" w14:textId="72E9A79A" w:rsidR="00CB7E31" w:rsidDel="009E4857" w:rsidRDefault="00000000">
            <w:pPr>
              <w:suppressAutoHyphens w:val="0"/>
              <w:spacing w:after="0"/>
              <w:rPr>
                <w:del w:id="3640" w:author="Jose Eduardo VIU" w:date="2023-04-01T20:51:00Z"/>
              </w:rPr>
            </w:pPr>
            <w:del w:id="3641" w:author="Jose Eduardo VIU" w:date="2023-04-01T20:51:00Z">
              <w:r w:rsidDel="009E4857">
                <w:rPr>
                  <w:rFonts w:ascii="Courier New" w:eastAsia="Courier New" w:hAnsi="Courier New" w:cs="Courier New"/>
                </w:rPr>
                <w:delText>8 18.250000</w:delText>
              </w:r>
            </w:del>
          </w:p>
        </w:tc>
      </w:tr>
      <w:tr w:rsidR="00CB7E31" w:rsidDel="009E4857" w14:paraId="53987035" w14:textId="043BC5DA">
        <w:trPr>
          <w:trHeight w:val="271"/>
          <w:del w:id="3642" w:author="Jose Eduardo VIU" w:date="2023-04-01T20:51:00Z"/>
        </w:trPr>
        <w:tc>
          <w:tcPr>
            <w:tcW w:w="688" w:type="dxa"/>
            <w:gridSpan w:val="2"/>
          </w:tcPr>
          <w:p w14:paraId="34AD9B26" w14:textId="2FB08DFA" w:rsidR="00CB7E31" w:rsidDel="009E4857" w:rsidRDefault="00000000">
            <w:pPr>
              <w:suppressAutoHyphens w:val="0"/>
              <w:spacing w:after="0"/>
              <w:rPr>
                <w:del w:id="3643" w:author="Jose Eduardo VIU" w:date="2023-04-01T20:51:00Z"/>
              </w:rPr>
            </w:pPr>
            <w:del w:id="3644" w:author="Jose Eduardo VIU" w:date="2023-04-01T20:51:00Z">
              <w:r w:rsidDel="009E4857">
                <w:rPr>
                  <w:rFonts w:ascii="Courier New" w:eastAsia="Courier New" w:hAnsi="Courier New" w:cs="Courier New"/>
                </w:rPr>
                <w:delText>4142</w:delText>
              </w:r>
            </w:del>
          </w:p>
        </w:tc>
        <w:tc>
          <w:tcPr>
            <w:tcW w:w="1946" w:type="dxa"/>
          </w:tcPr>
          <w:p w14:paraId="0325E237" w14:textId="6D16D754" w:rsidR="00CB7E31" w:rsidDel="009E4857" w:rsidRDefault="00000000">
            <w:pPr>
              <w:suppressAutoHyphens w:val="0"/>
              <w:spacing w:after="0"/>
              <w:ind w:left="344"/>
              <w:rPr>
                <w:del w:id="3645" w:author="Jose Eduardo VIU" w:date="2023-04-01T20:51:00Z"/>
              </w:rPr>
            </w:pPr>
            <w:del w:id="3646" w:author="Jose Eduardo VIU" w:date="2023-04-01T20:51:00Z">
              <w:r w:rsidDel="009E4857">
                <w:rPr>
                  <w:rFonts w:ascii="Courier New" w:eastAsia="Courier New" w:hAnsi="Courier New" w:cs="Courier New"/>
                </w:rPr>
                <w:delText>200881</w:delText>
              </w:r>
            </w:del>
          </w:p>
        </w:tc>
        <w:tc>
          <w:tcPr>
            <w:tcW w:w="1376" w:type="dxa"/>
            <w:gridSpan w:val="3"/>
          </w:tcPr>
          <w:p w14:paraId="5F64108D" w14:textId="2A004D02" w:rsidR="00CB7E31" w:rsidDel="009E4857" w:rsidRDefault="00000000">
            <w:pPr>
              <w:suppressAutoHyphens w:val="0"/>
              <w:spacing w:after="0"/>
              <w:ind w:left="115"/>
              <w:rPr>
                <w:del w:id="3647" w:author="Jose Eduardo VIU" w:date="2023-04-01T20:51:00Z"/>
              </w:rPr>
            </w:pPr>
            <w:del w:id="3648" w:author="Jose Eduardo VIU" w:date="2023-04-01T20:51:00Z">
              <w:r w:rsidDel="009E4857">
                <w:rPr>
                  <w:rFonts w:ascii="Courier New" w:eastAsia="Courier New" w:hAnsi="Courier New" w:cs="Courier New"/>
                </w:rPr>
                <w:delText>504</w:delText>
              </w:r>
            </w:del>
          </w:p>
        </w:tc>
        <w:tc>
          <w:tcPr>
            <w:tcW w:w="916" w:type="dxa"/>
          </w:tcPr>
          <w:p w14:paraId="1CDBD063" w14:textId="084F731A" w:rsidR="00CB7E31" w:rsidDel="009E4857" w:rsidRDefault="00000000">
            <w:pPr>
              <w:suppressAutoHyphens w:val="0"/>
              <w:spacing w:after="0"/>
              <w:rPr>
                <w:del w:id="3649" w:author="Jose Eduardo VIU" w:date="2023-04-01T20:51:00Z"/>
              </w:rPr>
            </w:pPr>
            <w:del w:id="3650" w:author="Jose Eduardo VIU" w:date="2023-04-01T20:51:00Z">
              <w:r w:rsidDel="009E4857">
                <w:rPr>
                  <w:rFonts w:ascii="Courier New" w:eastAsia="Courier New" w:hAnsi="Courier New" w:cs="Courier New"/>
                </w:rPr>
                <w:delText>1</w:delText>
              </w:r>
            </w:del>
          </w:p>
        </w:tc>
        <w:tc>
          <w:tcPr>
            <w:tcW w:w="1145" w:type="dxa"/>
          </w:tcPr>
          <w:p w14:paraId="37D6244E" w14:textId="62A80B8D" w:rsidR="00CB7E31" w:rsidDel="009E4857" w:rsidRDefault="00000000">
            <w:pPr>
              <w:suppressAutoHyphens w:val="0"/>
              <w:spacing w:after="0"/>
              <w:ind w:left="115"/>
              <w:rPr>
                <w:del w:id="3651" w:author="Jose Eduardo VIU" w:date="2023-04-01T20:51:00Z"/>
              </w:rPr>
            </w:pPr>
            <w:del w:id="3652" w:author="Jose Eduardo VIU" w:date="2023-04-01T20:51:00Z">
              <w:r w:rsidDel="009E4857">
                <w:rPr>
                  <w:rFonts w:ascii="Courier New" w:eastAsia="Courier New" w:hAnsi="Courier New" w:cs="Courier New"/>
                </w:rPr>
                <w:delText>0</w:delText>
              </w:r>
            </w:del>
          </w:p>
        </w:tc>
        <w:tc>
          <w:tcPr>
            <w:tcW w:w="1031" w:type="dxa"/>
            <w:gridSpan w:val="2"/>
          </w:tcPr>
          <w:p w14:paraId="2D3BA2F9" w14:textId="3E6DF5D4" w:rsidR="00CB7E31" w:rsidDel="009E4857" w:rsidRDefault="00000000">
            <w:pPr>
              <w:suppressAutoHyphens w:val="0"/>
              <w:spacing w:after="0"/>
              <w:rPr>
                <w:del w:id="3653" w:author="Jose Eduardo VIU" w:date="2023-04-01T20:51:00Z"/>
              </w:rPr>
            </w:pPr>
            <w:del w:id="3654" w:author="Jose Eduardo VIU" w:date="2023-04-01T20:51:00Z">
              <w:r w:rsidDel="009E4857">
                <w:rPr>
                  <w:rFonts w:ascii="Courier New" w:eastAsia="Courier New" w:hAnsi="Courier New" w:cs="Courier New"/>
                </w:rPr>
                <w:delText>2</w:delText>
              </w:r>
            </w:del>
          </w:p>
        </w:tc>
        <w:tc>
          <w:tcPr>
            <w:tcW w:w="1488" w:type="dxa"/>
          </w:tcPr>
          <w:p w14:paraId="63E7EDBE" w14:textId="15193CBC" w:rsidR="00CB7E31" w:rsidDel="009E4857" w:rsidRDefault="00000000">
            <w:pPr>
              <w:suppressAutoHyphens w:val="0"/>
              <w:spacing w:after="0"/>
              <w:rPr>
                <w:del w:id="3655" w:author="Jose Eduardo VIU" w:date="2023-04-01T20:51:00Z"/>
              </w:rPr>
            </w:pPr>
            <w:del w:id="3656" w:author="Jose Eduardo VIU" w:date="2023-04-01T20:51:00Z">
              <w:r w:rsidDel="009E4857">
                <w:rPr>
                  <w:rFonts w:ascii="Courier New" w:eastAsia="Courier New" w:hAnsi="Courier New" w:cs="Courier New"/>
                </w:rPr>
                <w:delText>2 15.000000</w:delText>
              </w:r>
            </w:del>
          </w:p>
        </w:tc>
      </w:tr>
      <w:tr w:rsidR="00CB7E31" w:rsidDel="009E4857" w14:paraId="63CA22AF" w14:textId="02411233">
        <w:trPr>
          <w:trHeight w:val="271"/>
          <w:del w:id="3657" w:author="Jose Eduardo VIU" w:date="2023-04-01T20:51:00Z"/>
        </w:trPr>
        <w:tc>
          <w:tcPr>
            <w:tcW w:w="688" w:type="dxa"/>
            <w:gridSpan w:val="2"/>
          </w:tcPr>
          <w:p w14:paraId="1A158775" w14:textId="24F18B4A" w:rsidR="00CB7E31" w:rsidDel="009E4857" w:rsidRDefault="00000000">
            <w:pPr>
              <w:suppressAutoHyphens w:val="0"/>
              <w:spacing w:after="0"/>
              <w:rPr>
                <w:del w:id="3658" w:author="Jose Eduardo VIU" w:date="2023-04-01T20:51:00Z"/>
              </w:rPr>
            </w:pPr>
            <w:del w:id="3659" w:author="Jose Eduardo VIU" w:date="2023-04-01T20:51:00Z">
              <w:r w:rsidDel="009E4857">
                <w:rPr>
                  <w:rFonts w:ascii="Courier New" w:eastAsia="Courier New" w:hAnsi="Courier New" w:cs="Courier New"/>
                </w:rPr>
                <w:delText>4167</w:delText>
              </w:r>
            </w:del>
          </w:p>
        </w:tc>
        <w:tc>
          <w:tcPr>
            <w:tcW w:w="1946" w:type="dxa"/>
          </w:tcPr>
          <w:p w14:paraId="46FA640D" w14:textId="058CF9C3" w:rsidR="00CB7E31" w:rsidDel="009E4857" w:rsidRDefault="00000000">
            <w:pPr>
              <w:suppressAutoHyphens w:val="0"/>
              <w:spacing w:after="0"/>
              <w:ind w:left="344"/>
              <w:rPr>
                <w:del w:id="3660" w:author="Jose Eduardo VIU" w:date="2023-04-01T20:51:00Z"/>
              </w:rPr>
            </w:pPr>
            <w:del w:id="3661" w:author="Jose Eduardo VIU" w:date="2023-04-01T20:51:00Z">
              <w:r w:rsidDel="009E4857">
                <w:rPr>
                  <w:rFonts w:ascii="Courier New" w:eastAsia="Courier New" w:hAnsi="Courier New" w:cs="Courier New"/>
                </w:rPr>
                <w:delText>200954</w:delText>
              </w:r>
            </w:del>
          </w:p>
        </w:tc>
        <w:tc>
          <w:tcPr>
            <w:tcW w:w="1376" w:type="dxa"/>
            <w:gridSpan w:val="3"/>
          </w:tcPr>
          <w:p w14:paraId="0EDD2AAE" w14:textId="674AE455" w:rsidR="00CB7E31" w:rsidDel="009E4857" w:rsidRDefault="00000000">
            <w:pPr>
              <w:suppressAutoHyphens w:val="0"/>
              <w:spacing w:after="0"/>
              <w:ind w:left="115"/>
              <w:rPr>
                <w:del w:id="3662" w:author="Jose Eduardo VIU" w:date="2023-04-01T20:51:00Z"/>
              </w:rPr>
            </w:pPr>
            <w:del w:id="3663" w:author="Jose Eduardo VIU" w:date="2023-04-01T20:51:00Z">
              <w:r w:rsidDel="009E4857">
                <w:rPr>
                  <w:rFonts w:ascii="Courier New" w:eastAsia="Courier New" w:hAnsi="Courier New" w:cs="Courier New"/>
                </w:rPr>
                <w:delText>504</w:delText>
              </w:r>
            </w:del>
          </w:p>
        </w:tc>
        <w:tc>
          <w:tcPr>
            <w:tcW w:w="916" w:type="dxa"/>
          </w:tcPr>
          <w:p w14:paraId="55BB1486" w14:textId="409F3D98" w:rsidR="00CB7E31" w:rsidDel="009E4857" w:rsidRDefault="00000000">
            <w:pPr>
              <w:suppressAutoHyphens w:val="0"/>
              <w:spacing w:after="0"/>
              <w:rPr>
                <w:del w:id="3664" w:author="Jose Eduardo VIU" w:date="2023-04-01T20:51:00Z"/>
              </w:rPr>
            </w:pPr>
            <w:del w:id="3665" w:author="Jose Eduardo VIU" w:date="2023-04-01T20:51:00Z">
              <w:r w:rsidDel="009E4857">
                <w:rPr>
                  <w:rFonts w:ascii="Courier New" w:eastAsia="Courier New" w:hAnsi="Courier New" w:cs="Courier New"/>
                </w:rPr>
                <w:delText>1</w:delText>
              </w:r>
            </w:del>
          </w:p>
        </w:tc>
        <w:tc>
          <w:tcPr>
            <w:tcW w:w="1145" w:type="dxa"/>
          </w:tcPr>
          <w:p w14:paraId="050F452E" w14:textId="0E86AF30" w:rsidR="00CB7E31" w:rsidDel="009E4857" w:rsidRDefault="00000000">
            <w:pPr>
              <w:suppressAutoHyphens w:val="0"/>
              <w:spacing w:after="0"/>
              <w:ind w:left="115"/>
              <w:rPr>
                <w:del w:id="3666" w:author="Jose Eduardo VIU" w:date="2023-04-01T20:51:00Z"/>
              </w:rPr>
            </w:pPr>
            <w:del w:id="3667" w:author="Jose Eduardo VIU" w:date="2023-04-01T20:51:00Z">
              <w:r w:rsidDel="009E4857">
                <w:rPr>
                  <w:rFonts w:ascii="Courier New" w:eastAsia="Courier New" w:hAnsi="Courier New" w:cs="Courier New"/>
                </w:rPr>
                <w:delText>0</w:delText>
              </w:r>
            </w:del>
          </w:p>
        </w:tc>
        <w:tc>
          <w:tcPr>
            <w:tcW w:w="1031" w:type="dxa"/>
            <w:gridSpan w:val="2"/>
          </w:tcPr>
          <w:p w14:paraId="35DDA9C9" w14:textId="4EEBE9E4" w:rsidR="00CB7E31" w:rsidDel="009E4857" w:rsidRDefault="00000000">
            <w:pPr>
              <w:suppressAutoHyphens w:val="0"/>
              <w:spacing w:after="0"/>
              <w:rPr>
                <w:del w:id="3668" w:author="Jose Eduardo VIU" w:date="2023-04-01T20:51:00Z"/>
              </w:rPr>
            </w:pPr>
            <w:del w:id="3669" w:author="Jose Eduardo VIU" w:date="2023-04-01T20:51:00Z">
              <w:r w:rsidDel="009E4857">
                <w:rPr>
                  <w:rFonts w:ascii="Courier New" w:eastAsia="Courier New" w:hAnsi="Courier New" w:cs="Courier New"/>
                </w:rPr>
                <w:delText>2</w:delText>
              </w:r>
            </w:del>
          </w:p>
        </w:tc>
        <w:tc>
          <w:tcPr>
            <w:tcW w:w="1488" w:type="dxa"/>
          </w:tcPr>
          <w:p w14:paraId="13C76714" w14:textId="723F5231" w:rsidR="00CB7E31" w:rsidDel="009E4857" w:rsidRDefault="00000000">
            <w:pPr>
              <w:tabs>
                <w:tab w:val="right" w:pos="1489"/>
              </w:tabs>
              <w:suppressAutoHyphens w:val="0"/>
              <w:spacing w:after="0"/>
              <w:rPr>
                <w:del w:id="3670" w:author="Jose Eduardo VIU" w:date="2023-04-01T20:51:00Z"/>
              </w:rPr>
            </w:pPr>
            <w:del w:id="3671" w:author="Jose Eduardo VIU" w:date="2023-04-01T20:51:00Z">
              <w:r w:rsidDel="009E4857">
                <w:rPr>
                  <w:rFonts w:ascii="Courier New" w:eastAsia="Courier New" w:hAnsi="Courier New" w:cs="Courier New"/>
                </w:rPr>
                <w:delText>2</w:delText>
              </w:r>
              <w:r w:rsidDel="009E4857">
                <w:rPr>
                  <w:rFonts w:ascii="Courier New" w:eastAsia="Courier New" w:hAnsi="Courier New" w:cs="Courier New"/>
                </w:rPr>
                <w:tab/>
                <w:delText>8.902439</w:delText>
              </w:r>
            </w:del>
          </w:p>
        </w:tc>
      </w:tr>
      <w:tr w:rsidR="00CB7E31" w:rsidDel="009E4857" w14:paraId="5D8D57C6" w14:textId="48954211">
        <w:trPr>
          <w:trHeight w:val="271"/>
          <w:del w:id="3672" w:author="Jose Eduardo VIU" w:date="2023-04-01T20:51:00Z"/>
        </w:trPr>
        <w:tc>
          <w:tcPr>
            <w:tcW w:w="688" w:type="dxa"/>
            <w:gridSpan w:val="2"/>
          </w:tcPr>
          <w:p w14:paraId="5CA18B29" w14:textId="30C8B5BC" w:rsidR="00CB7E31" w:rsidDel="009E4857" w:rsidRDefault="00000000">
            <w:pPr>
              <w:suppressAutoHyphens w:val="0"/>
              <w:spacing w:after="0"/>
              <w:rPr>
                <w:del w:id="3673" w:author="Jose Eduardo VIU" w:date="2023-04-01T20:51:00Z"/>
              </w:rPr>
            </w:pPr>
            <w:del w:id="3674" w:author="Jose Eduardo VIU" w:date="2023-04-01T20:51:00Z">
              <w:r w:rsidDel="009E4857">
                <w:rPr>
                  <w:rFonts w:ascii="Courier New" w:eastAsia="Courier New" w:hAnsi="Courier New" w:cs="Courier New"/>
                </w:rPr>
                <w:delText>4168</w:delText>
              </w:r>
            </w:del>
          </w:p>
        </w:tc>
        <w:tc>
          <w:tcPr>
            <w:tcW w:w="1946" w:type="dxa"/>
          </w:tcPr>
          <w:p w14:paraId="3C6479D6" w14:textId="11B06DF5" w:rsidR="00CB7E31" w:rsidDel="009E4857" w:rsidRDefault="00000000">
            <w:pPr>
              <w:suppressAutoHyphens w:val="0"/>
              <w:spacing w:after="0"/>
              <w:ind w:left="573"/>
              <w:rPr>
                <w:del w:id="3675" w:author="Jose Eduardo VIU" w:date="2023-04-01T20:51:00Z"/>
              </w:rPr>
            </w:pPr>
            <w:del w:id="3676" w:author="Jose Eduardo VIU" w:date="2023-04-01T20:51:00Z">
              <w:r w:rsidDel="009E4857">
                <w:rPr>
                  <w:rFonts w:ascii="Courier New" w:eastAsia="Courier New" w:hAnsi="Courier New" w:cs="Courier New"/>
                </w:rPr>
                <w:delText>3164</w:delText>
              </w:r>
            </w:del>
          </w:p>
        </w:tc>
        <w:tc>
          <w:tcPr>
            <w:tcW w:w="1376" w:type="dxa"/>
            <w:gridSpan w:val="3"/>
          </w:tcPr>
          <w:p w14:paraId="75A2EDB1" w14:textId="48BEF800" w:rsidR="00CB7E31" w:rsidDel="009E4857" w:rsidRDefault="00000000">
            <w:pPr>
              <w:suppressAutoHyphens w:val="0"/>
              <w:spacing w:after="0"/>
              <w:ind w:left="115"/>
              <w:rPr>
                <w:del w:id="3677" w:author="Jose Eduardo VIU" w:date="2023-04-01T20:51:00Z"/>
              </w:rPr>
            </w:pPr>
            <w:del w:id="3678" w:author="Jose Eduardo VIU" w:date="2023-04-01T20:51:00Z">
              <w:r w:rsidDel="009E4857">
                <w:rPr>
                  <w:rFonts w:ascii="Courier New" w:eastAsia="Courier New" w:hAnsi="Courier New" w:cs="Courier New"/>
                </w:rPr>
                <w:delText>504</w:delText>
              </w:r>
            </w:del>
          </w:p>
        </w:tc>
        <w:tc>
          <w:tcPr>
            <w:tcW w:w="916" w:type="dxa"/>
          </w:tcPr>
          <w:p w14:paraId="06858F2C" w14:textId="7D1BD3FC" w:rsidR="00CB7E31" w:rsidDel="009E4857" w:rsidRDefault="00000000">
            <w:pPr>
              <w:suppressAutoHyphens w:val="0"/>
              <w:spacing w:after="0"/>
              <w:rPr>
                <w:del w:id="3679" w:author="Jose Eduardo VIU" w:date="2023-04-01T20:51:00Z"/>
              </w:rPr>
            </w:pPr>
            <w:del w:id="3680" w:author="Jose Eduardo VIU" w:date="2023-04-01T20:51:00Z">
              <w:r w:rsidDel="009E4857">
                <w:rPr>
                  <w:rFonts w:ascii="Courier New" w:eastAsia="Courier New" w:hAnsi="Courier New" w:cs="Courier New"/>
                </w:rPr>
                <w:delText>1</w:delText>
              </w:r>
            </w:del>
          </w:p>
        </w:tc>
        <w:tc>
          <w:tcPr>
            <w:tcW w:w="1145" w:type="dxa"/>
          </w:tcPr>
          <w:p w14:paraId="4CD245CD" w14:textId="38B3337F" w:rsidR="00CB7E31" w:rsidDel="009E4857" w:rsidRDefault="00000000">
            <w:pPr>
              <w:suppressAutoHyphens w:val="0"/>
              <w:spacing w:after="0"/>
              <w:ind w:left="115"/>
              <w:rPr>
                <w:del w:id="3681" w:author="Jose Eduardo VIU" w:date="2023-04-01T20:51:00Z"/>
              </w:rPr>
            </w:pPr>
            <w:del w:id="3682" w:author="Jose Eduardo VIU" w:date="2023-04-01T20:51:00Z">
              <w:r w:rsidDel="009E4857">
                <w:rPr>
                  <w:rFonts w:ascii="Courier New" w:eastAsia="Courier New" w:hAnsi="Courier New" w:cs="Courier New"/>
                </w:rPr>
                <w:delText>0</w:delText>
              </w:r>
            </w:del>
          </w:p>
        </w:tc>
        <w:tc>
          <w:tcPr>
            <w:tcW w:w="1031" w:type="dxa"/>
            <w:gridSpan w:val="2"/>
          </w:tcPr>
          <w:p w14:paraId="39CCB9DE" w14:textId="0B84DEAA" w:rsidR="00CB7E31" w:rsidDel="009E4857" w:rsidRDefault="00000000">
            <w:pPr>
              <w:suppressAutoHyphens w:val="0"/>
              <w:spacing w:after="0"/>
              <w:rPr>
                <w:del w:id="3683" w:author="Jose Eduardo VIU" w:date="2023-04-01T20:51:00Z"/>
              </w:rPr>
            </w:pPr>
            <w:del w:id="3684" w:author="Jose Eduardo VIU" w:date="2023-04-01T20:51:00Z">
              <w:r w:rsidDel="009E4857">
                <w:rPr>
                  <w:rFonts w:ascii="Courier New" w:eastAsia="Courier New" w:hAnsi="Courier New" w:cs="Courier New"/>
                </w:rPr>
                <w:delText>2</w:delText>
              </w:r>
            </w:del>
          </w:p>
        </w:tc>
        <w:tc>
          <w:tcPr>
            <w:tcW w:w="1488" w:type="dxa"/>
          </w:tcPr>
          <w:p w14:paraId="7E033ECE" w14:textId="69CBC018" w:rsidR="00CB7E31" w:rsidDel="009E4857" w:rsidRDefault="00000000">
            <w:pPr>
              <w:suppressAutoHyphens w:val="0"/>
              <w:spacing w:after="0"/>
              <w:rPr>
                <w:del w:id="3685" w:author="Jose Eduardo VIU" w:date="2023-04-01T20:51:00Z"/>
              </w:rPr>
            </w:pPr>
            <w:del w:id="3686" w:author="Jose Eduardo VIU" w:date="2023-04-01T20:51:00Z">
              <w:r w:rsidDel="009E4857">
                <w:rPr>
                  <w:rFonts w:ascii="Courier New" w:eastAsia="Courier New" w:hAnsi="Courier New" w:cs="Courier New"/>
                </w:rPr>
                <w:delText>2 47.162162</w:delText>
              </w:r>
            </w:del>
          </w:p>
        </w:tc>
      </w:tr>
      <w:tr w:rsidR="00CB7E31" w:rsidDel="009E4857" w14:paraId="0BAD1FB1" w14:textId="14E72EBD">
        <w:trPr>
          <w:trHeight w:val="271"/>
          <w:del w:id="3687" w:author="Jose Eduardo VIU" w:date="2023-04-01T20:51:00Z"/>
        </w:trPr>
        <w:tc>
          <w:tcPr>
            <w:tcW w:w="688" w:type="dxa"/>
            <w:gridSpan w:val="2"/>
          </w:tcPr>
          <w:p w14:paraId="126D3959" w14:textId="27ED7185" w:rsidR="00CB7E31" w:rsidDel="009E4857" w:rsidRDefault="00000000">
            <w:pPr>
              <w:suppressAutoHyphens w:val="0"/>
              <w:spacing w:after="0"/>
              <w:rPr>
                <w:del w:id="3688" w:author="Jose Eduardo VIU" w:date="2023-04-01T20:51:00Z"/>
              </w:rPr>
            </w:pPr>
            <w:del w:id="3689" w:author="Jose Eduardo VIU" w:date="2023-04-01T20:51:00Z">
              <w:r w:rsidDel="009E4857">
                <w:rPr>
                  <w:rFonts w:ascii="Courier New" w:eastAsia="Courier New" w:hAnsi="Courier New" w:cs="Courier New"/>
                </w:rPr>
                <w:delText>4203</w:delText>
              </w:r>
            </w:del>
          </w:p>
        </w:tc>
        <w:tc>
          <w:tcPr>
            <w:tcW w:w="1946" w:type="dxa"/>
          </w:tcPr>
          <w:p w14:paraId="033DCCD3" w14:textId="46E843D3" w:rsidR="00CB7E31" w:rsidDel="009E4857" w:rsidRDefault="00000000">
            <w:pPr>
              <w:suppressAutoHyphens w:val="0"/>
              <w:spacing w:after="0"/>
              <w:ind w:left="344"/>
              <w:rPr>
                <w:del w:id="3690" w:author="Jose Eduardo VIU" w:date="2023-04-01T20:51:00Z"/>
              </w:rPr>
            </w:pPr>
            <w:del w:id="3691" w:author="Jose Eduardo VIU" w:date="2023-04-01T20:51:00Z">
              <w:r w:rsidDel="009E4857">
                <w:rPr>
                  <w:rFonts w:ascii="Courier New" w:eastAsia="Courier New" w:hAnsi="Courier New" w:cs="Courier New"/>
                </w:rPr>
                <w:delText>201029</w:delText>
              </w:r>
            </w:del>
          </w:p>
        </w:tc>
        <w:tc>
          <w:tcPr>
            <w:tcW w:w="1376" w:type="dxa"/>
            <w:gridSpan w:val="3"/>
          </w:tcPr>
          <w:p w14:paraId="74E764AF" w14:textId="398B882F" w:rsidR="00CB7E31" w:rsidDel="009E4857" w:rsidRDefault="00000000">
            <w:pPr>
              <w:suppressAutoHyphens w:val="0"/>
              <w:spacing w:after="0"/>
              <w:ind w:left="115"/>
              <w:rPr>
                <w:del w:id="3692" w:author="Jose Eduardo VIU" w:date="2023-04-01T20:51:00Z"/>
              </w:rPr>
            </w:pPr>
            <w:del w:id="3693" w:author="Jose Eduardo VIU" w:date="2023-04-01T20:51:00Z">
              <w:r w:rsidDel="009E4857">
                <w:rPr>
                  <w:rFonts w:ascii="Courier New" w:eastAsia="Courier New" w:hAnsi="Courier New" w:cs="Courier New"/>
                </w:rPr>
                <w:delText>504</w:delText>
              </w:r>
            </w:del>
          </w:p>
        </w:tc>
        <w:tc>
          <w:tcPr>
            <w:tcW w:w="916" w:type="dxa"/>
          </w:tcPr>
          <w:p w14:paraId="6C0E89F5" w14:textId="0E5D0883" w:rsidR="00CB7E31" w:rsidDel="009E4857" w:rsidRDefault="00000000">
            <w:pPr>
              <w:suppressAutoHyphens w:val="0"/>
              <w:spacing w:after="0"/>
              <w:rPr>
                <w:del w:id="3694" w:author="Jose Eduardo VIU" w:date="2023-04-01T20:51:00Z"/>
              </w:rPr>
            </w:pPr>
            <w:del w:id="3695" w:author="Jose Eduardo VIU" w:date="2023-04-01T20:51:00Z">
              <w:r w:rsidDel="009E4857">
                <w:rPr>
                  <w:rFonts w:ascii="Courier New" w:eastAsia="Courier New" w:hAnsi="Courier New" w:cs="Courier New"/>
                </w:rPr>
                <w:delText>2</w:delText>
              </w:r>
            </w:del>
          </w:p>
        </w:tc>
        <w:tc>
          <w:tcPr>
            <w:tcW w:w="1145" w:type="dxa"/>
          </w:tcPr>
          <w:p w14:paraId="04CF5AA4" w14:textId="313FBCC3" w:rsidR="00CB7E31" w:rsidDel="009E4857" w:rsidRDefault="00000000">
            <w:pPr>
              <w:suppressAutoHyphens w:val="0"/>
              <w:spacing w:after="0"/>
              <w:rPr>
                <w:del w:id="3696" w:author="Jose Eduardo VIU" w:date="2023-04-01T20:51:00Z"/>
              </w:rPr>
            </w:pPr>
            <w:del w:id="3697" w:author="Jose Eduardo VIU" w:date="2023-04-01T20:51:00Z">
              <w:r w:rsidDel="009E4857">
                <w:rPr>
                  <w:rFonts w:ascii="Courier New" w:eastAsia="Courier New" w:hAnsi="Courier New" w:cs="Courier New"/>
                </w:rPr>
                <w:delText>69</w:delText>
              </w:r>
            </w:del>
          </w:p>
        </w:tc>
        <w:tc>
          <w:tcPr>
            <w:tcW w:w="1031" w:type="dxa"/>
            <w:gridSpan w:val="2"/>
          </w:tcPr>
          <w:p w14:paraId="21D508F1" w14:textId="32B324C0" w:rsidR="00CB7E31" w:rsidDel="009E4857" w:rsidRDefault="00000000">
            <w:pPr>
              <w:suppressAutoHyphens w:val="0"/>
              <w:spacing w:after="0"/>
              <w:rPr>
                <w:del w:id="3698" w:author="Jose Eduardo VIU" w:date="2023-04-01T20:51:00Z"/>
              </w:rPr>
            </w:pPr>
            <w:del w:id="3699" w:author="Jose Eduardo VIU" w:date="2023-04-01T20:51:00Z">
              <w:r w:rsidDel="009E4857">
                <w:rPr>
                  <w:rFonts w:ascii="Courier New" w:eastAsia="Courier New" w:hAnsi="Courier New" w:cs="Courier New"/>
                </w:rPr>
                <w:delText>2</w:delText>
              </w:r>
            </w:del>
          </w:p>
        </w:tc>
        <w:tc>
          <w:tcPr>
            <w:tcW w:w="1488" w:type="dxa"/>
          </w:tcPr>
          <w:p w14:paraId="04C4C458" w14:textId="10151C31" w:rsidR="00CB7E31" w:rsidDel="009E4857" w:rsidRDefault="00000000">
            <w:pPr>
              <w:tabs>
                <w:tab w:val="right" w:pos="1489"/>
              </w:tabs>
              <w:suppressAutoHyphens w:val="0"/>
              <w:spacing w:after="0"/>
              <w:rPr>
                <w:del w:id="3700" w:author="Jose Eduardo VIU" w:date="2023-04-01T20:51:00Z"/>
              </w:rPr>
            </w:pPr>
            <w:del w:id="3701" w:author="Jose Eduardo VIU" w:date="2023-04-01T20:51:00Z">
              <w:r w:rsidDel="009E4857">
                <w:rPr>
                  <w:rFonts w:ascii="Courier New" w:eastAsia="Courier New" w:hAnsi="Courier New" w:cs="Courier New"/>
                </w:rPr>
                <w:delText>8</w:delText>
              </w:r>
              <w:r w:rsidDel="009E4857">
                <w:rPr>
                  <w:rFonts w:ascii="Courier New" w:eastAsia="Courier New" w:hAnsi="Courier New" w:cs="Courier New"/>
                </w:rPr>
                <w:tab/>
                <w:delText>2.007362</w:delText>
              </w:r>
            </w:del>
          </w:p>
        </w:tc>
      </w:tr>
      <w:tr w:rsidR="00CB7E31" w:rsidDel="009E4857" w14:paraId="3E3B70E2" w14:textId="5EF7B385">
        <w:trPr>
          <w:trHeight w:val="406"/>
          <w:del w:id="3702" w:author="Jose Eduardo VIU" w:date="2023-04-01T20:51:00Z"/>
        </w:trPr>
        <w:tc>
          <w:tcPr>
            <w:tcW w:w="688" w:type="dxa"/>
            <w:gridSpan w:val="2"/>
          </w:tcPr>
          <w:p w14:paraId="0BA573DD" w14:textId="78CC3715" w:rsidR="00CB7E31" w:rsidDel="009E4857" w:rsidRDefault="00000000">
            <w:pPr>
              <w:suppressAutoHyphens w:val="0"/>
              <w:spacing w:after="0"/>
              <w:rPr>
                <w:del w:id="3703" w:author="Jose Eduardo VIU" w:date="2023-04-01T20:51:00Z"/>
              </w:rPr>
            </w:pPr>
            <w:del w:id="3704" w:author="Jose Eduardo VIU" w:date="2023-04-01T20:51:00Z">
              <w:r w:rsidDel="009E4857">
                <w:rPr>
                  <w:rFonts w:ascii="Courier New" w:eastAsia="Courier New" w:hAnsi="Courier New" w:cs="Courier New"/>
                </w:rPr>
                <w:delText>4242</w:delText>
              </w:r>
            </w:del>
          </w:p>
        </w:tc>
        <w:tc>
          <w:tcPr>
            <w:tcW w:w="1946" w:type="dxa"/>
          </w:tcPr>
          <w:p w14:paraId="655A9F5A" w14:textId="791618BE" w:rsidR="00CB7E31" w:rsidDel="009E4857" w:rsidRDefault="00000000">
            <w:pPr>
              <w:suppressAutoHyphens w:val="0"/>
              <w:spacing w:after="0"/>
              <w:ind w:left="344"/>
              <w:rPr>
                <w:del w:id="3705" w:author="Jose Eduardo VIU" w:date="2023-04-01T20:51:00Z"/>
              </w:rPr>
            </w:pPr>
            <w:del w:id="3706" w:author="Jose Eduardo VIU" w:date="2023-04-01T20:51:00Z">
              <w:r w:rsidDel="009E4857">
                <w:rPr>
                  <w:rFonts w:ascii="Courier New" w:eastAsia="Courier New" w:hAnsi="Courier New" w:cs="Courier New"/>
                </w:rPr>
                <w:delText>201031</w:delText>
              </w:r>
            </w:del>
          </w:p>
        </w:tc>
        <w:tc>
          <w:tcPr>
            <w:tcW w:w="1376" w:type="dxa"/>
            <w:gridSpan w:val="3"/>
          </w:tcPr>
          <w:p w14:paraId="60A03721" w14:textId="6C836080" w:rsidR="00CB7E31" w:rsidDel="009E4857" w:rsidRDefault="00000000">
            <w:pPr>
              <w:suppressAutoHyphens w:val="0"/>
              <w:spacing w:after="0"/>
              <w:ind w:left="115"/>
              <w:rPr>
                <w:del w:id="3707" w:author="Jose Eduardo VIU" w:date="2023-04-01T20:51:00Z"/>
              </w:rPr>
            </w:pPr>
            <w:del w:id="3708" w:author="Jose Eduardo VIU" w:date="2023-04-01T20:51:00Z">
              <w:r w:rsidDel="009E4857">
                <w:rPr>
                  <w:rFonts w:ascii="Courier New" w:eastAsia="Courier New" w:hAnsi="Courier New" w:cs="Courier New"/>
                </w:rPr>
                <w:delText>504</w:delText>
              </w:r>
            </w:del>
          </w:p>
        </w:tc>
        <w:tc>
          <w:tcPr>
            <w:tcW w:w="916" w:type="dxa"/>
          </w:tcPr>
          <w:p w14:paraId="7D6FDB5B" w14:textId="0B379DCC" w:rsidR="00CB7E31" w:rsidDel="009E4857" w:rsidRDefault="00000000">
            <w:pPr>
              <w:suppressAutoHyphens w:val="0"/>
              <w:spacing w:after="0"/>
              <w:rPr>
                <w:del w:id="3709" w:author="Jose Eduardo VIU" w:date="2023-04-01T20:51:00Z"/>
              </w:rPr>
            </w:pPr>
            <w:del w:id="3710" w:author="Jose Eduardo VIU" w:date="2023-04-01T20:51:00Z">
              <w:r w:rsidDel="009E4857">
                <w:rPr>
                  <w:rFonts w:ascii="Courier New" w:eastAsia="Courier New" w:hAnsi="Courier New" w:cs="Courier New"/>
                </w:rPr>
                <w:delText>1</w:delText>
              </w:r>
            </w:del>
          </w:p>
        </w:tc>
        <w:tc>
          <w:tcPr>
            <w:tcW w:w="1145" w:type="dxa"/>
          </w:tcPr>
          <w:p w14:paraId="473F2141" w14:textId="6733BC15" w:rsidR="00CB7E31" w:rsidDel="009E4857" w:rsidRDefault="00000000">
            <w:pPr>
              <w:suppressAutoHyphens w:val="0"/>
              <w:spacing w:after="0"/>
              <w:ind w:left="115"/>
              <w:rPr>
                <w:del w:id="3711" w:author="Jose Eduardo VIU" w:date="2023-04-01T20:51:00Z"/>
              </w:rPr>
            </w:pPr>
            <w:del w:id="3712" w:author="Jose Eduardo VIU" w:date="2023-04-01T20:51:00Z">
              <w:r w:rsidDel="009E4857">
                <w:rPr>
                  <w:rFonts w:ascii="Courier New" w:eastAsia="Courier New" w:hAnsi="Courier New" w:cs="Courier New"/>
                </w:rPr>
                <w:delText>0</w:delText>
              </w:r>
            </w:del>
          </w:p>
        </w:tc>
        <w:tc>
          <w:tcPr>
            <w:tcW w:w="1031" w:type="dxa"/>
            <w:gridSpan w:val="2"/>
          </w:tcPr>
          <w:p w14:paraId="5BEB835E" w14:textId="529C8DEE" w:rsidR="00CB7E31" w:rsidDel="009E4857" w:rsidRDefault="00000000">
            <w:pPr>
              <w:suppressAutoHyphens w:val="0"/>
              <w:spacing w:after="0"/>
              <w:rPr>
                <w:del w:id="3713" w:author="Jose Eduardo VIU" w:date="2023-04-01T20:51:00Z"/>
              </w:rPr>
            </w:pPr>
            <w:del w:id="3714" w:author="Jose Eduardo VIU" w:date="2023-04-01T20:51:00Z">
              <w:r w:rsidDel="009E4857">
                <w:rPr>
                  <w:rFonts w:ascii="Courier New" w:eastAsia="Courier New" w:hAnsi="Courier New" w:cs="Courier New"/>
                </w:rPr>
                <w:delText>2</w:delText>
              </w:r>
            </w:del>
          </w:p>
        </w:tc>
        <w:tc>
          <w:tcPr>
            <w:tcW w:w="1488" w:type="dxa"/>
          </w:tcPr>
          <w:p w14:paraId="751B954C" w14:textId="548A76AD" w:rsidR="00CB7E31" w:rsidDel="009E4857" w:rsidRDefault="00000000">
            <w:pPr>
              <w:suppressAutoHyphens w:val="0"/>
              <w:spacing w:after="0"/>
              <w:rPr>
                <w:del w:id="3715" w:author="Jose Eduardo VIU" w:date="2023-04-01T20:51:00Z"/>
              </w:rPr>
            </w:pPr>
            <w:del w:id="3716" w:author="Jose Eduardo VIU" w:date="2023-04-01T20:51:00Z">
              <w:r w:rsidDel="009E4857">
                <w:rPr>
                  <w:rFonts w:ascii="Courier New" w:eastAsia="Courier New" w:hAnsi="Courier New" w:cs="Courier New"/>
                </w:rPr>
                <w:delText>2 12.290951</w:delText>
              </w:r>
            </w:del>
          </w:p>
        </w:tc>
      </w:tr>
      <w:tr w:rsidR="00CB7E31" w:rsidDel="009E4857" w14:paraId="11BDFBD3" w14:textId="03C79316">
        <w:trPr>
          <w:trHeight w:val="380"/>
          <w:del w:id="3717" w:author="Jose Eduardo VIU" w:date="2023-04-01T20:51:00Z"/>
        </w:trPr>
        <w:tc>
          <w:tcPr>
            <w:tcW w:w="688" w:type="dxa"/>
            <w:gridSpan w:val="2"/>
          </w:tcPr>
          <w:p w14:paraId="096653B7" w14:textId="5FAEEC00" w:rsidR="00CB7E31" w:rsidDel="009E4857" w:rsidRDefault="00CB7E31">
            <w:pPr>
              <w:suppressAutoHyphens w:val="0"/>
              <w:rPr>
                <w:del w:id="3718" w:author="Jose Eduardo VIU" w:date="2023-04-01T20:51:00Z"/>
              </w:rPr>
            </w:pPr>
          </w:p>
        </w:tc>
        <w:tc>
          <w:tcPr>
            <w:tcW w:w="1946" w:type="dxa"/>
            <w:vAlign w:val="bottom"/>
          </w:tcPr>
          <w:p w14:paraId="35A63D24" w14:textId="33C2FB30" w:rsidR="00CB7E31" w:rsidDel="009E4857" w:rsidRDefault="00000000">
            <w:pPr>
              <w:suppressAutoHyphens w:val="0"/>
              <w:spacing w:after="0"/>
              <w:rPr>
                <w:del w:id="3719" w:author="Jose Eduardo VIU" w:date="2023-04-01T20:51:00Z"/>
              </w:rPr>
            </w:pPr>
            <w:del w:id="3720" w:author="Jose Eduardo VIU" w:date="2023-04-01T20:51:00Z">
              <w:r w:rsidDel="009E4857">
                <w:rPr>
                  <w:rFonts w:ascii="Courier New" w:eastAsia="Courier New" w:hAnsi="Courier New" w:cs="Courier New"/>
                </w:rPr>
                <w:delText>DiasMedios</w:delText>
              </w:r>
            </w:del>
          </w:p>
        </w:tc>
        <w:tc>
          <w:tcPr>
            <w:tcW w:w="3437" w:type="dxa"/>
            <w:gridSpan w:val="5"/>
            <w:vAlign w:val="bottom"/>
          </w:tcPr>
          <w:p w14:paraId="4584679E" w14:textId="44486B6B" w:rsidR="00CB7E31" w:rsidDel="009E4857" w:rsidRDefault="00000000">
            <w:pPr>
              <w:suppressAutoHyphens w:val="0"/>
              <w:spacing w:after="0"/>
              <w:rPr>
                <w:del w:id="3721" w:author="Jose Eduardo VIU" w:date="2023-04-01T20:51:00Z"/>
              </w:rPr>
            </w:pPr>
            <w:del w:id="3722" w:author="Jose Eduardo VIU" w:date="2023-04-01T20:51:00Z">
              <w:r w:rsidDel="009E4857">
                <w:rPr>
                  <w:rFonts w:ascii="Courier New" w:eastAsia="Courier New" w:hAnsi="Courier New" w:cs="Courier New"/>
                </w:rPr>
                <w:delText>GMD EntradaInicial …</w:delText>
              </w:r>
            </w:del>
          </w:p>
        </w:tc>
        <w:tc>
          <w:tcPr>
            <w:tcW w:w="2519" w:type="dxa"/>
            <w:gridSpan w:val="3"/>
            <w:vAlign w:val="bottom"/>
          </w:tcPr>
          <w:p w14:paraId="0387F490" w14:textId="2632BE9F" w:rsidR="00CB7E31" w:rsidDel="009E4857" w:rsidRDefault="00000000">
            <w:pPr>
              <w:suppressAutoHyphens w:val="0"/>
              <w:spacing w:after="0"/>
              <w:rPr>
                <w:del w:id="3723" w:author="Jose Eduardo VIU" w:date="2023-04-01T20:51:00Z"/>
              </w:rPr>
            </w:pPr>
            <w:del w:id="3724" w:author="Jose Eduardo VIU" w:date="2023-04-01T20:51:00Z">
              <w:r w:rsidDel="009E4857">
                <w:rPr>
                  <w:rFonts w:ascii="Courier New" w:eastAsia="Courier New" w:hAnsi="Courier New" w:cs="Courier New"/>
                </w:rPr>
                <w:delText>na_rega \</w:delText>
              </w:r>
            </w:del>
          </w:p>
        </w:tc>
      </w:tr>
      <w:tr w:rsidR="00CB7E31" w:rsidDel="009E4857" w14:paraId="561F84FD" w14:textId="002B5D6B">
        <w:trPr>
          <w:trHeight w:val="245"/>
          <w:del w:id="3725" w:author="Jose Eduardo VIU" w:date="2023-04-01T20:51:00Z"/>
        </w:trPr>
        <w:tc>
          <w:tcPr>
            <w:tcW w:w="3552" w:type="dxa"/>
            <w:gridSpan w:val="5"/>
          </w:tcPr>
          <w:p w14:paraId="40729A61" w14:textId="4BBFBE3D" w:rsidR="00CB7E31" w:rsidDel="009E4857" w:rsidRDefault="00000000">
            <w:pPr>
              <w:tabs>
                <w:tab w:val="center" w:pos="1833"/>
              </w:tabs>
              <w:suppressAutoHyphens w:val="0"/>
              <w:spacing w:after="0"/>
              <w:rPr>
                <w:del w:id="3726" w:author="Jose Eduardo VIU" w:date="2023-04-01T20:51:00Z"/>
              </w:rPr>
            </w:pPr>
            <w:del w:id="3727" w:author="Jose Eduardo VIU" w:date="2023-04-01T20:51:00Z">
              <w:r w:rsidDel="009E4857">
                <w:rPr>
                  <w:rFonts w:ascii="Courier New" w:eastAsia="Courier New" w:hAnsi="Courier New" w:cs="Courier New"/>
                </w:rPr>
                <w:delText>39</w:delText>
              </w:r>
              <w:r w:rsidDel="009E4857">
                <w:rPr>
                  <w:rFonts w:ascii="Courier New" w:eastAsia="Courier New" w:hAnsi="Courier New" w:cs="Courier New"/>
                </w:rPr>
                <w:tab/>
                <w:delText>162.320802 0.492388</w:delText>
              </w:r>
            </w:del>
          </w:p>
        </w:tc>
        <w:tc>
          <w:tcPr>
            <w:tcW w:w="3321" w:type="dxa"/>
            <w:gridSpan w:val="4"/>
          </w:tcPr>
          <w:p w14:paraId="07995515" w14:textId="0333C749" w:rsidR="00CB7E31" w:rsidDel="009E4857" w:rsidRDefault="00000000">
            <w:pPr>
              <w:suppressAutoHyphens w:val="0"/>
              <w:spacing w:after="0"/>
              <w:rPr>
                <w:del w:id="3728" w:author="Jose Eduardo VIU" w:date="2023-04-01T20:51:00Z"/>
              </w:rPr>
            </w:pPr>
            <w:del w:id="3729" w:author="Jose Eduardo VIU" w:date="2023-04-01T20:51:00Z">
              <w:r w:rsidDel="009E4857">
                <w:rPr>
                  <w:rFonts w:ascii="Courier New" w:eastAsia="Courier New" w:hAnsi="Courier New" w:cs="Courier New"/>
                </w:rPr>
                <w:delText>2019-08-09 … ES020370000205</w:delText>
              </w:r>
            </w:del>
          </w:p>
        </w:tc>
        <w:tc>
          <w:tcPr>
            <w:tcW w:w="229" w:type="dxa"/>
          </w:tcPr>
          <w:p w14:paraId="2061B1F1" w14:textId="7470E52D" w:rsidR="00CB7E31" w:rsidDel="009E4857" w:rsidRDefault="00CB7E31">
            <w:pPr>
              <w:suppressAutoHyphens w:val="0"/>
              <w:rPr>
                <w:del w:id="3730" w:author="Jose Eduardo VIU" w:date="2023-04-01T20:51:00Z"/>
              </w:rPr>
            </w:pPr>
          </w:p>
        </w:tc>
        <w:tc>
          <w:tcPr>
            <w:tcW w:w="1488" w:type="dxa"/>
          </w:tcPr>
          <w:p w14:paraId="5EF41D93" w14:textId="2A14EF41" w:rsidR="00CB7E31" w:rsidDel="009E4857" w:rsidRDefault="00CB7E31">
            <w:pPr>
              <w:suppressAutoHyphens w:val="0"/>
              <w:rPr>
                <w:del w:id="3731" w:author="Jose Eduardo VIU" w:date="2023-04-01T20:51:00Z"/>
              </w:rPr>
            </w:pPr>
          </w:p>
        </w:tc>
      </w:tr>
      <w:tr w:rsidR="00CB7E31" w:rsidDel="009E4857" w14:paraId="15362601" w14:textId="669B39B5">
        <w:trPr>
          <w:trHeight w:val="271"/>
          <w:del w:id="3732" w:author="Jose Eduardo VIU" w:date="2023-04-01T20:51:00Z"/>
        </w:trPr>
        <w:tc>
          <w:tcPr>
            <w:tcW w:w="3552" w:type="dxa"/>
            <w:gridSpan w:val="5"/>
          </w:tcPr>
          <w:p w14:paraId="123DD007" w14:textId="4232CCFA" w:rsidR="00CB7E31" w:rsidDel="009E4857" w:rsidRDefault="00000000">
            <w:pPr>
              <w:suppressAutoHyphens w:val="0"/>
              <w:spacing w:after="0"/>
              <w:rPr>
                <w:del w:id="3733" w:author="Jose Eduardo VIU" w:date="2023-04-01T20:51:00Z"/>
              </w:rPr>
            </w:pPr>
            <w:del w:id="3734" w:author="Jose Eduardo VIU" w:date="2023-04-01T20:51:00Z">
              <w:r w:rsidDel="009E4857">
                <w:rPr>
                  <w:rFonts w:ascii="Courier New" w:eastAsia="Courier New" w:hAnsi="Courier New" w:cs="Courier New"/>
                </w:rPr>
                <w:delText>100 131.341684 0.495552</w:delText>
              </w:r>
            </w:del>
          </w:p>
        </w:tc>
        <w:tc>
          <w:tcPr>
            <w:tcW w:w="3321" w:type="dxa"/>
            <w:gridSpan w:val="4"/>
          </w:tcPr>
          <w:p w14:paraId="68626885" w14:textId="1A4FC12E" w:rsidR="00CB7E31" w:rsidDel="009E4857" w:rsidRDefault="00000000">
            <w:pPr>
              <w:suppressAutoHyphens w:val="0"/>
              <w:spacing w:after="0"/>
              <w:rPr>
                <w:del w:id="3735" w:author="Jose Eduardo VIU" w:date="2023-04-01T20:51:00Z"/>
              </w:rPr>
            </w:pPr>
            <w:del w:id="3736" w:author="Jose Eduardo VIU" w:date="2023-04-01T20:51:00Z">
              <w:r w:rsidDel="009E4857">
                <w:rPr>
                  <w:rFonts w:ascii="Courier New" w:eastAsia="Courier New" w:hAnsi="Courier New" w:cs="Courier New"/>
                </w:rPr>
                <w:delText>2017-12-05 … ES180890000206</w:delText>
              </w:r>
            </w:del>
          </w:p>
        </w:tc>
        <w:tc>
          <w:tcPr>
            <w:tcW w:w="229" w:type="dxa"/>
          </w:tcPr>
          <w:p w14:paraId="22509733" w14:textId="00B2C00E" w:rsidR="00CB7E31" w:rsidDel="009E4857" w:rsidRDefault="00CB7E31">
            <w:pPr>
              <w:suppressAutoHyphens w:val="0"/>
              <w:rPr>
                <w:del w:id="3737" w:author="Jose Eduardo VIU" w:date="2023-04-01T20:51:00Z"/>
              </w:rPr>
            </w:pPr>
          </w:p>
        </w:tc>
        <w:tc>
          <w:tcPr>
            <w:tcW w:w="1488" w:type="dxa"/>
          </w:tcPr>
          <w:p w14:paraId="08C5540D" w14:textId="647E915B" w:rsidR="00CB7E31" w:rsidDel="009E4857" w:rsidRDefault="00CB7E31">
            <w:pPr>
              <w:suppressAutoHyphens w:val="0"/>
              <w:rPr>
                <w:del w:id="3738" w:author="Jose Eduardo VIU" w:date="2023-04-01T20:51:00Z"/>
              </w:rPr>
            </w:pPr>
          </w:p>
        </w:tc>
      </w:tr>
      <w:tr w:rsidR="00CB7E31" w:rsidDel="009E4857" w14:paraId="12C9D776" w14:textId="6544F23B">
        <w:trPr>
          <w:trHeight w:val="271"/>
          <w:del w:id="3739" w:author="Jose Eduardo VIU" w:date="2023-04-01T20:51:00Z"/>
        </w:trPr>
        <w:tc>
          <w:tcPr>
            <w:tcW w:w="3552" w:type="dxa"/>
            <w:gridSpan w:val="5"/>
          </w:tcPr>
          <w:p w14:paraId="595CBF71" w14:textId="19F2539B" w:rsidR="00CB7E31" w:rsidDel="009E4857" w:rsidRDefault="00000000">
            <w:pPr>
              <w:tabs>
                <w:tab w:val="center" w:pos="1890"/>
              </w:tabs>
              <w:suppressAutoHyphens w:val="0"/>
              <w:spacing w:after="0"/>
              <w:rPr>
                <w:del w:id="3740" w:author="Jose Eduardo VIU" w:date="2023-04-01T20:51:00Z"/>
              </w:rPr>
            </w:pPr>
            <w:del w:id="3741" w:author="Jose Eduardo VIU" w:date="2023-04-01T20:51:00Z">
              <w:r w:rsidDel="009E4857">
                <w:rPr>
                  <w:rFonts w:ascii="Courier New" w:eastAsia="Courier New" w:hAnsi="Courier New" w:cs="Courier New"/>
                </w:rPr>
                <w:delText>129</w:delText>
              </w:r>
              <w:r w:rsidDel="009E4857">
                <w:rPr>
                  <w:rFonts w:ascii="Courier New" w:eastAsia="Courier New" w:hAnsi="Courier New" w:cs="Courier New"/>
                </w:rPr>
                <w:tab/>
                <w:delText>58.274132 0.333855</w:delText>
              </w:r>
            </w:del>
          </w:p>
        </w:tc>
        <w:tc>
          <w:tcPr>
            <w:tcW w:w="3321" w:type="dxa"/>
            <w:gridSpan w:val="4"/>
          </w:tcPr>
          <w:p w14:paraId="56292C0A" w14:textId="01CD5F3A" w:rsidR="00CB7E31" w:rsidDel="009E4857" w:rsidRDefault="00000000">
            <w:pPr>
              <w:suppressAutoHyphens w:val="0"/>
              <w:spacing w:after="0"/>
              <w:rPr>
                <w:del w:id="3742" w:author="Jose Eduardo VIU" w:date="2023-04-01T20:51:00Z"/>
              </w:rPr>
            </w:pPr>
            <w:del w:id="3743" w:author="Jose Eduardo VIU" w:date="2023-04-01T20:51:00Z">
              <w:r w:rsidDel="009E4857">
                <w:rPr>
                  <w:rFonts w:ascii="Courier New" w:eastAsia="Courier New" w:hAnsi="Courier New" w:cs="Courier New"/>
                </w:rPr>
                <w:delText>2018-03-31 … ES300302340012</w:delText>
              </w:r>
            </w:del>
          </w:p>
        </w:tc>
        <w:tc>
          <w:tcPr>
            <w:tcW w:w="229" w:type="dxa"/>
          </w:tcPr>
          <w:p w14:paraId="048B5B3F" w14:textId="3ECAED8B" w:rsidR="00CB7E31" w:rsidDel="009E4857" w:rsidRDefault="00CB7E31">
            <w:pPr>
              <w:suppressAutoHyphens w:val="0"/>
              <w:rPr>
                <w:del w:id="3744" w:author="Jose Eduardo VIU" w:date="2023-04-01T20:51:00Z"/>
              </w:rPr>
            </w:pPr>
          </w:p>
        </w:tc>
        <w:tc>
          <w:tcPr>
            <w:tcW w:w="1488" w:type="dxa"/>
          </w:tcPr>
          <w:p w14:paraId="71382AAB" w14:textId="0A07B8B0" w:rsidR="00CB7E31" w:rsidDel="009E4857" w:rsidRDefault="00CB7E31">
            <w:pPr>
              <w:suppressAutoHyphens w:val="0"/>
              <w:rPr>
                <w:del w:id="3745" w:author="Jose Eduardo VIU" w:date="2023-04-01T20:51:00Z"/>
              </w:rPr>
            </w:pPr>
          </w:p>
        </w:tc>
      </w:tr>
      <w:tr w:rsidR="00CB7E31" w:rsidDel="009E4857" w14:paraId="77373925" w14:textId="4AD28AF9">
        <w:trPr>
          <w:trHeight w:val="271"/>
          <w:del w:id="3746" w:author="Jose Eduardo VIU" w:date="2023-04-01T20:51:00Z"/>
        </w:trPr>
        <w:tc>
          <w:tcPr>
            <w:tcW w:w="3552" w:type="dxa"/>
            <w:gridSpan w:val="5"/>
          </w:tcPr>
          <w:p w14:paraId="645B8EB9" w14:textId="23DC4927" w:rsidR="00CB7E31" w:rsidDel="009E4857" w:rsidRDefault="00000000">
            <w:pPr>
              <w:tabs>
                <w:tab w:val="center" w:pos="1890"/>
              </w:tabs>
              <w:suppressAutoHyphens w:val="0"/>
              <w:spacing w:after="0"/>
              <w:rPr>
                <w:del w:id="3747" w:author="Jose Eduardo VIU" w:date="2023-04-01T20:51:00Z"/>
              </w:rPr>
            </w:pPr>
            <w:del w:id="3748" w:author="Jose Eduardo VIU" w:date="2023-04-01T20:51:00Z">
              <w:r w:rsidDel="009E4857">
                <w:rPr>
                  <w:rFonts w:ascii="Courier New" w:eastAsia="Courier New" w:hAnsi="Courier New" w:cs="Courier New"/>
                </w:rPr>
                <w:delText>160</w:delText>
              </w:r>
              <w:r w:rsidDel="009E4857">
                <w:rPr>
                  <w:rFonts w:ascii="Courier New" w:eastAsia="Courier New" w:hAnsi="Courier New" w:cs="Courier New"/>
                </w:rPr>
                <w:tab/>
                <w:delText>26.587501 0.482604</w:delText>
              </w:r>
            </w:del>
          </w:p>
        </w:tc>
        <w:tc>
          <w:tcPr>
            <w:tcW w:w="3321" w:type="dxa"/>
            <w:gridSpan w:val="4"/>
          </w:tcPr>
          <w:p w14:paraId="277F4CA4" w14:textId="75BCB4D0" w:rsidR="00CB7E31" w:rsidDel="009E4857" w:rsidRDefault="00000000">
            <w:pPr>
              <w:suppressAutoHyphens w:val="0"/>
              <w:spacing w:after="0"/>
              <w:rPr>
                <w:del w:id="3749" w:author="Jose Eduardo VIU" w:date="2023-04-01T20:51:00Z"/>
              </w:rPr>
            </w:pPr>
            <w:del w:id="3750" w:author="Jose Eduardo VIU" w:date="2023-04-01T20:51:00Z">
              <w:r w:rsidDel="009E4857">
                <w:rPr>
                  <w:rFonts w:ascii="Courier New" w:eastAsia="Courier New" w:hAnsi="Courier New" w:cs="Courier New"/>
                </w:rPr>
                <w:delText>2018-10-09 … ES020370000167</w:delText>
              </w:r>
            </w:del>
          </w:p>
        </w:tc>
        <w:tc>
          <w:tcPr>
            <w:tcW w:w="229" w:type="dxa"/>
          </w:tcPr>
          <w:p w14:paraId="59ABE59A" w14:textId="6371869F" w:rsidR="00CB7E31" w:rsidDel="009E4857" w:rsidRDefault="00CB7E31">
            <w:pPr>
              <w:suppressAutoHyphens w:val="0"/>
              <w:rPr>
                <w:del w:id="3751" w:author="Jose Eduardo VIU" w:date="2023-04-01T20:51:00Z"/>
              </w:rPr>
            </w:pPr>
          </w:p>
        </w:tc>
        <w:tc>
          <w:tcPr>
            <w:tcW w:w="1488" w:type="dxa"/>
          </w:tcPr>
          <w:p w14:paraId="32941D5D" w14:textId="154673BB" w:rsidR="00CB7E31" w:rsidDel="009E4857" w:rsidRDefault="00CB7E31">
            <w:pPr>
              <w:suppressAutoHyphens w:val="0"/>
              <w:rPr>
                <w:del w:id="3752" w:author="Jose Eduardo VIU" w:date="2023-04-01T20:51:00Z"/>
              </w:rPr>
            </w:pPr>
          </w:p>
        </w:tc>
      </w:tr>
      <w:tr w:rsidR="00CB7E31" w:rsidDel="009E4857" w14:paraId="03C8B759" w14:textId="4FF75B2D">
        <w:trPr>
          <w:trHeight w:val="271"/>
          <w:del w:id="3753" w:author="Jose Eduardo VIU" w:date="2023-04-01T20:51:00Z"/>
        </w:trPr>
        <w:tc>
          <w:tcPr>
            <w:tcW w:w="3552" w:type="dxa"/>
            <w:gridSpan w:val="5"/>
          </w:tcPr>
          <w:p w14:paraId="1C9841C5" w14:textId="160836E7" w:rsidR="00CB7E31" w:rsidDel="009E4857" w:rsidRDefault="00000000">
            <w:pPr>
              <w:suppressAutoHyphens w:val="0"/>
              <w:spacing w:after="0"/>
              <w:rPr>
                <w:del w:id="3754" w:author="Jose Eduardo VIU" w:date="2023-04-01T20:51:00Z"/>
              </w:rPr>
            </w:pPr>
            <w:del w:id="3755" w:author="Jose Eduardo VIU" w:date="2023-04-01T20:51:00Z">
              <w:r w:rsidDel="009E4857">
                <w:rPr>
                  <w:rFonts w:ascii="Courier New" w:eastAsia="Courier New" w:hAnsi="Courier New" w:cs="Courier New"/>
                </w:rPr>
                <w:delText>181 216.645332 0.479705</w:delText>
              </w:r>
            </w:del>
          </w:p>
        </w:tc>
        <w:tc>
          <w:tcPr>
            <w:tcW w:w="3321" w:type="dxa"/>
            <w:gridSpan w:val="4"/>
          </w:tcPr>
          <w:p w14:paraId="181FE9D3" w14:textId="28100273" w:rsidR="00CB7E31" w:rsidDel="009E4857" w:rsidRDefault="00000000">
            <w:pPr>
              <w:suppressAutoHyphens w:val="0"/>
              <w:spacing w:after="0"/>
              <w:rPr>
                <w:del w:id="3756" w:author="Jose Eduardo VIU" w:date="2023-04-01T20:51:00Z"/>
              </w:rPr>
            </w:pPr>
            <w:del w:id="3757" w:author="Jose Eduardo VIU" w:date="2023-04-01T20:51:00Z">
              <w:r w:rsidDel="009E4857">
                <w:rPr>
                  <w:rFonts w:ascii="Courier New" w:eastAsia="Courier New" w:hAnsi="Courier New" w:cs="Courier New"/>
                </w:rPr>
                <w:delText>2020-12-02 … ES020370000167</w:delText>
              </w:r>
            </w:del>
          </w:p>
        </w:tc>
        <w:tc>
          <w:tcPr>
            <w:tcW w:w="229" w:type="dxa"/>
          </w:tcPr>
          <w:p w14:paraId="1B5A1387" w14:textId="093ACC06" w:rsidR="00CB7E31" w:rsidDel="009E4857" w:rsidRDefault="00CB7E31">
            <w:pPr>
              <w:suppressAutoHyphens w:val="0"/>
              <w:rPr>
                <w:del w:id="3758" w:author="Jose Eduardo VIU" w:date="2023-04-01T20:51:00Z"/>
              </w:rPr>
            </w:pPr>
          </w:p>
        </w:tc>
        <w:tc>
          <w:tcPr>
            <w:tcW w:w="1488" w:type="dxa"/>
          </w:tcPr>
          <w:p w14:paraId="69ABEDA5" w14:textId="2FB1B847" w:rsidR="00CB7E31" w:rsidDel="009E4857" w:rsidRDefault="00CB7E31">
            <w:pPr>
              <w:suppressAutoHyphens w:val="0"/>
              <w:rPr>
                <w:del w:id="3759" w:author="Jose Eduardo VIU" w:date="2023-04-01T20:51:00Z"/>
              </w:rPr>
            </w:pPr>
          </w:p>
        </w:tc>
      </w:tr>
      <w:tr w:rsidR="00CB7E31" w:rsidDel="009E4857" w14:paraId="5549A3F8" w14:textId="322F2E01">
        <w:trPr>
          <w:trHeight w:val="271"/>
          <w:del w:id="3760" w:author="Jose Eduardo VIU" w:date="2023-04-01T20:51:00Z"/>
        </w:trPr>
        <w:tc>
          <w:tcPr>
            <w:tcW w:w="3552" w:type="dxa"/>
            <w:gridSpan w:val="5"/>
          </w:tcPr>
          <w:p w14:paraId="462E9418" w14:textId="2777FEFB" w:rsidR="00CB7E31" w:rsidDel="009E4857" w:rsidRDefault="00000000">
            <w:pPr>
              <w:tabs>
                <w:tab w:val="center" w:pos="1890"/>
              </w:tabs>
              <w:suppressAutoHyphens w:val="0"/>
              <w:spacing w:after="0"/>
              <w:rPr>
                <w:del w:id="3761" w:author="Jose Eduardo VIU" w:date="2023-04-01T20:51:00Z"/>
              </w:rPr>
            </w:pPr>
            <w:del w:id="3762" w:author="Jose Eduardo VIU" w:date="2023-04-01T20:51:00Z">
              <w:r w:rsidDel="009E4857">
                <w:rPr>
                  <w:rFonts w:ascii="Courier New" w:eastAsia="Courier New" w:hAnsi="Courier New" w:cs="Courier New"/>
                </w:rPr>
                <w:delText>191</w:delText>
              </w:r>
              <w:r w:rsidDel="009E4857">
                <w:rPr>
                  <w:rFonts w:ascii="Courier New" w:eastAsia="Courier New" w:hAnsi="Courier New" w:cs="Courier New"/>
                </w:rPr>
                <w:tab/>
                <w:delText>85.784223 0.496568</w:delText>
              </w:r>
            </w:del>
          </w:p>
        </w:tc>
        <w:tc>
          <w:tcPr>
            <w:tcW w:w="3321" w:type="dxa"/>
            <w:gridSpan w:val="4"/>
          </w:tcPr>
          <w:p w14:paraId="03F4307E" w14:textId="0C73A744" w:rsidR="00CB7E31" w:rsidDel="009E4857" w:rsidRDefault="00000000">
            <w:pPr>
              <w:suppressAutoHyphens w:val="0"/>
              <w:spacing w:after="0"/>
              <w:rPr>
                <w:del w:id="3763" w:author="Jose Eduardo VIU" w:date="2023-04-01T20:51:00Z"/>
              </w:rPr>
            </w:pPr>
            <w:del w:id="3764" w:author="Jose Eduardo VIU" w:date="2023-04-01T20:51:00Z">
              <w:r w:rsidDel="009E4857">
                <w:rPr>
                  <w:rFonts w:ascii="Courier New" w:eastAsia="Courier New" w:hAnsi="Courier New" w:cs="Courier New"/>
                </w:rPr>
                <w:delText>2018-07-26 … ES020370000233</w:delText>
              </w:r>
            </w:del>
          </w:p>
        </w:tc>
        <w:tc>
          <w:tcPr>
            <w:tcW w:w="229" w:type="dxa"/>
          </w:tcPr>
          <w:p w14:paraId="49F50819" w14:textId="4BE48B0F" w:rsidR="00CB7E31" w:rsidDel="009E4857" w:rsidRDefault="00CB7E31">
            <w:pPr>
              <w:suppressAutoHyphens w:val="0"/>
              <w:rPr>
                <w:del w:id="3765" w:author="Jose Eduardo VIU" w:date="2023-04-01T20:51:00Z"/>
              </w:rPr>
            </w:pPr>
          </w:p>
        </w:tc>
        <w:tc>
          <w:tcPr>
            <w:tcW w:w="1488" w:type="dxa"/>
          </w:tcPr>
          <w:p w14:paraId="58447502" w14:textId="19B79080" w:rsidR="00CB7E31" w:rsidDel="009E4857" w:rsidRDefault="00CB7E31">
            <w:pPr>
              <w:suppressAutoHyphens w:val="0"/>
              <w:rPr>
                <w:del w:id="3766" w:author="Jose Eduardo VIU" w:date="2023-04-01T20:51:00Z"/>
              </w:rPr>
            </w:pPr>
          </w:p>
        </w:tc>
      </w:tr>
      <w:tr w:rsidR="00CB7E31" w:rsidDel="009E4857" w14:paraId="0BFC06BD" w14:textId="7136469A">
        <w:trPr>
          <w:trHeight w:val="271"/>
          <w:del w:id="3767" w:author="Jose Eduardo VIU" w:date="2023-04-01T20:51:00Z"/>
        </w:trPr>
        <w:tc>
          <w:tcPr>
            <w:tcW w:w="3552" w:type="dxa"/>
            <w:gridSpan w:val="5"/>
          </w:tcPr>
          <w:p w14:paraId="05243D8F" w14:textId="6A65EABC" w:rsidR="00CB7E31" w:rsidDel="009E4857" w:rsidRDefault="00000000">
            <w:pPr>
              <w:tabs>
                <w:tab w:val="center" w:pos="1890"/>
              </w:tabs>
              <w:suppressAutoHyphens w:val="0"/>
              <w:spacing w:after="0"/>
              <w:rPr>
                <w:del w:id="3768" w:author="Jose Eduardo VIU" w:date="2023-04-01T20:51:00Z"/>
              </w:rPr>
            </w:pPr>
            <w:del w:id="3769" w:author="Jose Eduardo VIU" w:date="2023-04-01T20:51:00Z">
              <w:r w:rsidDel="009E4857">
                <w:rPr>
                  <w:rFonts w:ascii="Courier New" w:eastAsia="Courier New" w:hAnsi="Courier New" w:cs="Courier New"/>
                </w:rPr>
                <w:delText>211</w:delText>
              </w:r>
              <w:r w:rsidDel="009E4857">
                <w:rPr>
                  <w:rFonts w:ascii="Courier New" w:eastAsia="Courier New" w:hAnsi="Courier New" w:cs="Courier New"/>
                </w:rPr>
                <w:tab/>
                <w:delText>27.701812 0.455219</w:delText>
              </w:r>
            </w:del>
          </w:p>
        </w:tc>
        <w:tc>
          <w:tcPr>
            <w:tcW w:w="3321" w:type="dxa"/>
            <w:gridSpan w:val="4"/>
          </w:tcPr>
          <w:p w14:paraId="5A5A4FF8" w14:textId="7083D747" w:rsidR="00CB7E31" w:rsidDel="009E4857" w:rsidRDefault="00000000">
            <w:pPr>
              <w:suppressAutoHyphens w:val="0"/>
              <w:spacing w:after="0"/>
              <w:rPr>
                <w:del w:id="3770" w:author="Jose Eduardo VIU" w:date="2023-04-01T20:51:00Z"/>
              </w:rPr>
            </w:pPr>
            <w:del w:id="3771" w:author="Jose Eduardo VIU" w:date="2023-04-01T20:51:00Z">
              <w:r w:rsidDel="009E4857">
                <w:rPr>
                  <w:rFonts w:ascii="Courier New" w:eastAsia="Courier New" w:hAnsi="Courier New" w:cs="Courier New"/>
                </w:rPr>
                <w:delText>2019-03-29 … ES020370000167</w:delText>
              </w:r>
            </w:del>
          </w:p>
        </w:tc>
        <w:tc>
          <w:tcPr>
            <w:tcW w:w="229" w:type="dxa"/>
          </w:tcPr>
          <w:p w14:paraId="55BABFB3" w14:textId="0CE6AB5E" w:rsidR="00CB7E31" w:rsidDel="009E4857" w:rsidRDefault="00CB7E31">
            <w:pPr>
              <w:suppressAutoHyphens w:val="0"/>
              <w:rPr>
                <w:del w:id="3772" w:author="Jose Eduardo VIU" w:date="2023-04-01T20:51:00Z"/>
              </w:rPr>
            </w:pPr>
          </w:p>
        </w:tc>
        <w:tc>
          <w:tcPr>
            <w:tcW w:w="1488" w:type="dxa"/>
          </w:tcPr>
          <w:p w14:paraId="7859115D" w14:textId="0848F045" w:rsidR="00CB7E31" w:rsidDel="009E4857" w:rsidRDefault="00CB7E31">
            <w:pPr>
              <w:suppressAutoHyphens w:val="0"/>
              <w:rPr>
                <w:del w:id="3773" w:author="Jose Eduardo VIU" w:date="2023-04-01T20:51:00Z"/>
              </w:rPr>
            </w:pPr>
          </w:p>
        </w:tc>
      </w:tr>
      <w:tr w:rsidR="00CB7E31" w:rsidDel="009E4857" w14:paraId="1AA0BDC2" w14:textId="4D4B2C9B">
        <w:trPr>
          <w:trHeight w:val="271"/>
          <w:del w:id="3774" w:author="Jose Eduardo VIU" w:date="2023-04-01T20:51:00Z"/>
        </w:trPr>
        <w:tc>
          <w:tcPr>
            <w:tcW w:w="3552" w:type="dxa"/>
            <w:gridSpan w:val="5"/>
          </w:tcPr>
          <w:p w14:paraId="5E9B2E24" w14:textId="019EBB7D" w:rsidR="00CB7E31" w:rsidDel="009E4857" w:rsidRDefault="00000000">
            <w:pPr>
              <w:tabs>
                <w:tab w:val="center" w:pos="1890"/>
              </w:tabs>
              <w:suppressAutoHyphens w:val="0"/>
              <w:spacing w:after="0"/>
              <w:rPr>
                <w:del w:id="3775" w:author="Jose Eduardo VIU" w:date="2023-04-01T20:51:00Z"/>
              </w:rPr>
            </w:pPr>
            <w:del w:id="3776" w:author="Jose Eduardo VIU" w:date="2023-04-01T20:51:00Z">
              <w:r w:rsidDel="009E4857">
                <w:rPr>
                  <w:rFonts w:ascii="Courier New" w:eastAsia="Courier New" w:hAnsi="Courier New" w:cs="Courier New"/>
                </w:rPr>
                <w:delText>212</w:delText>
              </w:r>
              <w:r w:rsidDel="009E4857">
                <w:rPr>
                  <w:rFonts w:ascii="Courier New" w:eastAsia="Courier New" w:hAnsi="Courier New" w:cs="Courier New"/>
                </w:rPr>
                <w:tab/>
                <w:delText>81.158613 0.477260</w:delText>
              </w:r>
            </w:del>
          </w:p>
        </w:tc>
        <w:tc>
          <w:tcPr>
            <w:tcW w:w="3321" w:type="dxa"/>
            <w:gridSpan w:val="4"/>
          </w:tcPr>
          <w:p w14:paraId="0245FEBD" w14:textId="1775E37B" w:rsidR="00CB7E31" w:rsidDel="009E4857" w:rsidRDefault="00000000">
            <w:pPr>
              <w:suppressAutoHyphens w:val="0"/>
              <w:spacing w:after="0"/>
              <w:rPr>
                <w:del w:id="3777" w:author="Jose Eduardo VIU" w:date="2023-04-01T20:51:00Z"/>
              </w:rPr>
            </w:pPr>
            <w:del w:id="3778" w:author="Jose Eduardo VIU" w:date="2023-04-01T20:51:00Z">
              <w:r w:rsidDel="009E4857">
                <w:rPr>
                  <w:rFonts w:ascii="Courier New" w:eastAsia="Courier New" w:hAnsi="Courier New" w:cs="Courier New"/>
                </w:rPr>
                <w:delText>2017-09-01 … ES020370000167</w:delText>
              </w:r>
            </w:del>
          </w:p>
        </w:tc>
        <w:tc>
          <w:tcPr>
            <w:tcW w:w="229" w:type="dxa"/>
          </w:tcPr>
          <w:p w14:paraId="524A3C1A" w14:textId="20A4AB4B" w:rsidR="00CB7E31" w:rsidDel="009E4857" w:rsidRDefault="00CB7E31">
            <w:pPr>
              <w:suppressAutoHyphens w:val="0"/>
              <w:rPr>
                <w:del w:id="3779" w:author="Jose Eduardo VIU" w:date="2023-04-01T20:51:00Z"/>
              </w:rPr>
            </w:pPr>
          </w:p>
        </w:tc>
        <w:tc>
          <w:tcPr>
            <w:tcW w:w="1488" w:type="dxa"/>
          </w:tcPr>
          <w:p w14:paraId="04F08812" w14:textId="684C2C44" w:rsidR="00CB7E31" w:rsidDel="009E4857" w:rsidRDefault="00CB7E31">
            <w:pPr>
              <w:suppressAutoHyphens w:val="0"/>
              <w:rPr>
                <w:del w:id="3780" w:author="Jose Eduardo VIU" w:date="2023-04-01T20:51:00Z"/>
              </w:rPr>
            </w:pPr>
          </w:p>
        </w:tc>
      </w:tr>
      <w:tr w:rsidR="00CB7E31" w:rsidDel="009E4857" w14:paraId="478EE803" w14:textId="53B7C0D2">
        <w:trPr>
          <w:trHeight w:val="271"/>
          <w:del w:id="3781" w:author="Jose Eduardo VIU" w:date="2023-04-01T20:51:00Z"/>
        </w:trPr>
        <w:tc>
          <w:tcPr>
            <w:tcW w:w="3552" w:type="dxa"/>
            <w:gridSpan w:val="5"/>
          </w:tcPr>
          <w:p w14:paraId="239C7D31" w14:textId="56006F77" w:rsidR="00CB7E31" w:rsidDel="009E4857" w:rsidRDefault="00000000">
            <w:pPr>
              <w:suppressAutoHyphens w:val="0"/>
              <w:spacing w:after="0"/>
              <w:rPr>
                <w:del w:id="3782" w:author="Jose Eduardo VIU" w:date="2023-04-01T20:51:00Z"/>
              </w:rPr>
            </w:pPr>
            <w:del w:id="3783" w:author="Jose Eduardo VIU" w:date="2023-04-01T20:51:00Z">
              <w:r w:rsidDel="009E4857">
                <w:rPr>
                  <w:rFonts w:ascii="Courier New" w:eastAsia="Courier New" w:hAnsi="Courier New" w:cs="Courier New"/>
                </w:rPr>
                <w:delText>255 235.240870 0.467021</w:delText>
              </w:r>
            </w:del>
          </w:p>
        </w:tc>
        <w:tc>
          <w:tcPr>
            <w:tcW w:w="3321" w:type="dxa"/>
            <w:gridSpan w:val="4"/>
          </w:tcPr>
          <w:p w14:paraId="457B7FBE" w14:textId="3041F2A1" w:rsidR="00CB7E31" w:rsidDel="009E4857" w:rsidRDefault="00000000">
            <w:pPr>
              <w:suppressAutoHyphens w:val="0"/>
              <w:spacing w:after="0"/>
              <w:rPr>
                <w:del w:id="3784" w:author="Jose Eduardo VIU" w:date="2023-04-01T20:51:00Z"/>
              </w:rPr>
            </w:pPr>
            <w:del w:id="3785" w:author="Jose Eduardo VIU" w:date="2023-04-01T20:51:00Z">
              <w:r w:rsidDel="009E4857">
                <w:rPr>
                  <w:rFonts w:ascii="Courier New" w:eastAsia="Courier New" w:hAnsi="Courier New" w:cs="Courier New"/>
                </w:rPr>
                <w:delText>2020-09-16 … ES020370000167</w:delText>
              </w:r>
            </w:del>
          </w:p>
        </w:tc>
        <w:tc>
          <w:tcPr>
            <w:tcW w:w="229" w:type="dxa"/>
          </w:tcPr>
          <w:p w14:paraId="2DE065AE" w14:textId="6D05DC28" w:rsidR="00CB7E31" w:rsidDel="009E4857" w:rsidRDefault="00CB7E31">
            <w:pPr>
              <w:suppressAutoHyphens w:val="0"/>
              <w:rPr>
                <w:del w:id="3786" w:author="Jose Eduardo VIU" w:date="2023-04-01T20:51:00Z"/>
              </w:rPr>
            </w:pPr>
          </w:p>
        </w:tc>
        <w:tc>
          <w:tcPr>
            <w:tcW w:w="1488" w:type="dxa"/>
          </w:tcPr>
          <w:p w14:paraId="14A98CE5" w14:textId="14DBEA49" w:rsidR="00CB7E31" w:rsidDel="009E4857" w:rsidRDefault="00CB7E31">
            <w:pPr>
              <w:suppressAutoHyphens w:val="0"/>
              <w:rPr>
                <w:del w:id="3787" w:author="Jose Eduardo VIU" w:date="2023-04-01T20:51:00Z"/>
              </w:rPr>
            </w:pPr>
          </w:p>
        </w:tc>
      </w:tr>
      <w:tr w:rsidR="00CB7E31" w:rsidDel="009E4857" w14:paraId="5FFF2425" w14:textId="32A64ECC">
        <w:trPr>
          <w:trHeight w:val="271"/>
          <w:del w:id="3788" w:author="Jose Eduardo VIU" w:date="2023-04-01T20:51:00Z"/>
        </w:trPr>
        <w:tc>
          <w:tcPr>
            <w:tcW w:w="3552" w:type="dxa"/>
            <w:gridSpan w:val="5"/>
          </w:tcPr>
          <w:p w14:paraId="5067851E" w14:textId="314C39F3" w:rsidR="00CB7E31" w:rsidDel="009E4857" w:rsidRDefault="00000000">
            <w:pPr>
              <w:suppressAutoHyphens w:val="0"/>
              <w:spacing w:after="0"/>
              <w:rPr>
                <w:del w:id="3789" w:author="Jose Eduardo VIU" w:date="2023-04-01T20:51:00Z"/>
              </w:rPr>
            </w:pPr>
            <w:del w:id="3790" w:author="Jose Eduardo VIU" w:date="2023-04-01T20:51:00Z">
              <w:r w:rsidDel="009E4857">
                <w:rPr>
                  <w:rFonts w:ascii="Courier New" w:eastAsia="Courier New" w:hAnsi="Courier New" w:cs="Courier New"/>
                </w:rPr>
                <w:delText>261 214.815845 0.465929</w:delText>
              </w:r>
            </w:del>
          </w:p>
        </w:tc>
        <w:tc>
          <w:tcPr>
            <w:tcW w:w="3321" w:type="dxa"/>
            <w:gridSpan w:val="4"/>
          </w:tcPr>
          <w:p w14:paraId="2E6ABB6C" w14:textId="49599AFB" w:rsidR="00CB7E31" w:rsidDel="009E4857" w:rsidRDefault="00000000">
            <w:pPr>
              <w:suppressAutoHyphens w:val="0"/>
              <w:spacing w:after="0"/>
              <w:rPr>
                <w:del w:id="3791" w:author="Jose Eduardo VIU" w:date="2023-04-01T20:51:00Z"/>
              </w:rPr>
            </w:pPr>
            <w:del w:id="3792" w:author="Jose Eduardo VIU" w:date="2023-04-01T20:51:00Z">
              <w:r w:rsidDel="009E4857">
                <w:rPr>
                  <w:rFonts w:ascii="Courier New" w:eastAsia="Courier New" w:hAnsi="Courier New" w:cs="Courier New"/>
                </w:rPr>
                <w:delText>2020-06-18 … ES020370000167</w:delText>
              </w:r>
            </w:del>
          </w:p>
        </w:tc>
        <w:tc>
          <w:tcPr>
            <w:tcW w:w="229" w:type="dxa"/>
          </w:tcPr>
          <w:p w14:paraId="4FA4EACF" w14:textId="0D9B7697" w:rsidR="00CB7E31" w:rsidDel="009E4857" w:rsidRDefault="00CB7E31">
            <w:pPr>
              <w:suppressAutoHyphens w:val="0"/>
              <w:rPr>
                <w:del w:id="3793" w:author="Jose Eduardo VIU" w:date="2023-04-01T20:51:00Z"/>
              </w:rPr>
            </w:pPr>
          </w:p>
        </w:tc>
        <w:tc>
          <w:tcPr>
            <w:tcW w:w="1488" w:type="dxa"/>
          </w:tcPr>
          <w:p w14:paraId="04D0F978" w14:textId="20212572" w:rsidR="00CB7E31" w:rsidDel="009E4857" w:rsidRDefault="00CB7E31">
            <w:pPr>
              <w:suppressAutoHyphens w:val="0"/>
              <w:rPr>
                <w:del w:id="3794" w:author="Jose Eduardo VIU" w:date="2023-04-01T20:51:00Z"/>
              </w:rPr>
            </w:pPr>
          </w:p>
        </w:tc>
      </w:tr>
      <w:tr w:rsidR="00CB7E31" w:rsidDel="009E4857" w14:paraId="79AFD492" w14:textId="1185BEA8">
        <w:trPr>
          <w:trHeight w:val="271"/>
          <w:del w:id="3795" w:author="Jose Eduardo VIU" w:date="2023-04-01T20:51:00Z"/>
        </w:trPr>
        <w:tc>
          <w:tcPr>
            <w:tcW w:w="3552" w:type="dxa"/>
            <w:gridSpan w:val="5"/>
          </w:tcPr>
          <w:p w14:paraId="5A1A7815" w14:textId="26EEBC63" w:rsidR="00CB7E31" w:rsidDel="009E4857" w:rsidRDefault="00000000">
            <w:pPr>
              <w:suppressAutoHyphens w:val="0"/>
              <w:spacing w:after="0"/>
              <w:rPr>
                <w:del w:id="3796" w:author="Jose Eduardo VIU" w:date="2023-04-01T20:51:00Z"/>
              </w:rPr>
            </w:pPr>
            <w:del w:id="3797" w:author="Jose Eduardo VIU" w:date="2023-04-01T20:51:00Z">
              <w:r w:rsidDel="009E4857">
                <w:rPr>
                  <w:rFonts w:ascii="Courier New" w:eastAsia="Courier New" w:hAnsi="Courier New" w:cs="Courier New"/>
                </w:rPr>
                <w:delText>267 225.736246 0.462778</w:delText>
              </w:r>
            </w:del>
          </w:p>
        </w:tc>
        <w:tc>
          <w:tcPr>
            <w:tcW w:w="3321" w:type="dxa"/>
            <w:gridSpan w:val="4"/>
          </w:tcPr>
          <w:p w14:paraId="447D92E6" w14:textId="231F05CA" w:rsidR="00CB7E31" w:rsidDel="009E4857" w:rsidRDefault="00000000">
            <w:pPr>
              <w:suppressAutoHyphens w:val="0"/>
              <w:spacing w:after="0"/>
              <w:rPr>
                <w:del w:id="3798" w:author="Jose Eduardo VIU" w:date="2023-04-01T20:51:00Z"/>
              </w:rPr>
            </w:pPr>
            <w:del w:id="3799" w:author="Jose Eduardo VIU" w:date="2023-04-01T20:51:00Z">
              <w:r w:rsidDel="009E4857">
                <w:rPr>
                  <w:rFonts w:ascii="Courier New" w:eastAsia="Courier New" w:hAnsi="Courier New" w:cs="Courier New"/>
                </w:rPr>
                <w:delText>2020-08-24 … ES020370000167</w:delText>
              </w:r>
            </w:del>
          </w:p>
        </w:tc>
        <w:tc>
          <w:tcPr>
            <w:tcW w:w="229" w:type="dxa"/>
          </w:tcPr>
          <w:p w14:paraId="20795028" w14:textId="782DE7FA" w:rsidR="00CB7E31" w:rsidDel="009E4857" w:rsidRDefault="00CB7E31">
            <w:pPr>
              <w:suppressAutoHyphens w:val="0"/>
              <w:rPr>
                <w:del w:id="3800" w:author="Jose Eduardo VIU" w:date="2023-04-01T20:51:00Z"/>
              </w:rPr>
            </w:pPr>
          </w:p>
        </w:tc>
        <w:tc>
          <w:tcPr>
            <w:tcW w:w="1488" w:type="dxa"/>
          </w:tcPr>
          <w:p w14:paraId="6904D6C3" w14:textId="14295A9C" w:rsidR="00CB7E31" w:rsidDel="009E4857" w:rsidRDefault="00CB7E31">
            <w:pPr>
              <w:suppressAutoHyphens w:val="0"/>
              <w:rPr>
                <w:del w:id="3801" w:author="Jose Eduardo VIU" w:date="2023-04-01T20:51:00Z"/>
              </w:rPr>
            </w:pPr>
          </w:p>
        </w:tc>
      </w:tr>
      <w:tr w:rsidR="00CB7E31" w:rsidDel="009E4857" w14:paraId="620225A1" w14:textId="6B16CB6E">
        <w:trPr>
          <w:trHeight w:val="271"/>
          <w:del w:id="3802" w:author="Jose Eduardo VIU" w:date="2023-04-01T20:51:00Z"/>
        </w:trPr>
        <w:tc>
          <w:tcPr>
            <w:tcW w:w="3552" w:type="dxa"/>
            <w:gridSpan w:val="5"/>
          </w:tcPr>
          <w:p w14:paraId="697AEE28" w14:textId="5BFFD1A4" w:rsidR="00CB7E31" w:rsidDel="009E4857" w:rsidRDefault="00000000">
            <w:pPr>
              <w:tabs>
                <w:tab w:val="center" w:pos="1890"/>
              </w:tabs>
              <w:suppressAutoHyphens w:val="0"/>
              <w:spacing w:after="0"/>
              <w:rPr>
                <w:del w:id="3803" w:author="Jose Eduardo VIU" w:date="2023-04-01T20:51:00Z"/>
              </w:rPr>
            </w:pPr>
            <w:del w:id="3804" w:author="Jose Eduardo VIU" w:date="2023-04-01T20:51:00Z">
              <w:r w:rsidDel="009E4857">
                <w:rPr>
                  <w:rFonts w:ascii="Courier New" w:eastAsia="Courier New" w:hAnsi="Courier New" w:cs="Courier New"/>
                </w:rPr>
                <w:delText>277</w:delText>
              </w:r>
              <w:r w:rsidDel="009E4857">
                <w:rPr>
                  <w:rFonts w:ascii="Courier New" w:eastAsia="Courier New" w:hAnsi="Courier New" w:cs="Courier New"/>
                </w:rPr>
                <w:tab/>
                <w:delText>95.991323 0.402644</w:delText>
              </w:r>
            </w:del>
          </w:p>
        </w:tc>
        <w:tc>
          <w:tcPr>
            <w:tcW w:w="3321" w:type="dxa"/>
            <w:gridSpan w:val="4"/>
          </w:tcPr>
          <w:p w14:paraId="2C0F5DF5" w14:textId="12303CD3" w:rsidR="00CB7E31" w:rsidDel="009E4857" w:rsidRDefault="00000000">
            <w:pPr>
              <w:suppressAutoHyphens w:val="0"/>
              <w:spacing w:after="0"/>
              <w:rPr>
                <w:del w:id="3805" w:author="Jose Eduardo VIU" w:date="2023-04-01T20:51:00Z"/>
              </w:rPr>
            </w:pPr>
            <w:del w:id="3806" w:author="Jose Eduardo VIU" w:date="2023-04-01T20:51:00Z">
              <w:r w:rsidDel="009E4857">
                <w:rPr>
                  <w:rFonts w:ascii="Courier New" w:eastAsia="Courier New" w:hAnsi="Courier New" w:cs="Courier New"/>
                </w:rPr>
                <w:delText>2019-01-17 … ES451570000015</w:delText>
              </w:r>
            </w:del>
          </w:p>
        </w:tc>
        <w:tc>
          <w:tcPr>
            <w:tcW w:w="229" w:type="dxa"/>
          </w:tcPr>
          <w:p w14:paraId="64944948" w14:textId="5F9A2B8A" w:rsidR="00CB7E31" w:rsidDel="009E4857" w:rsidRDefault="00CB7E31">
            <w:pPr>
              <w:suppressAutoHyphens w:val="0"/>
              <w:rPr>
                <w:del w:id="3807" w:author="Jose Eduardo VIU" w:date="2023-04-01T20:51:00Z"/>
              </w:rPr>
            </w:pPr>
          </w:p>
        </w:tc>
        <w:tc>
          <w:tcPr>
            <w:tcW w:w="1488" w:type="dxa"/>
          </w:tcPr>
          <w:p w14:paraId="27CC41B9" w14:textId="388540E1" w:rsidR="00CB7E31" w:rsidDel="009E4857" w:rsidRDefault="00CB7E31">
            <w:pPr>
              <w:suppressAutoHyphens w:val="0"/>
              <w:rPr>
                <w:del w:id="3808" w:author="Jose Eduardo VIU" w:date="2023-04-01T20:51:00Z"/>
              </w:rPr>
            </w:pPr>
          </w:p>
        </w:tc>
      </w:tr>
      <w:tr w:rsidR="00CB7E31" w:rsidDel="009E4857" w14:paraId="194CEC1F" w14:textId="2076A6DB">
        <w:trPr>
          <w:trHeight w:val="271"/>
          <w:del w:id="3809" w:author="Jose Eduardo VIU" w:date="2023-04-01T20:51:00Z"/>
        </w:trPr>
        <w:tc>
          <w:tcPr>
            <w:tcW w:w="3552" w:type="dxa"/>
            <w:gridSpan w:val="5"/>
          </w:tcPr>
          <w:p w14:paraId="076A8003" w14:textId="3257730B" w:rsidR="00CB7E31" w:rsidDel="009E4857" w:rsidRDefault="00000000">
            <w:pPr>
              <w:suppressAutoHyphens w:val="0"/>
              <w:spacing w:after="0"/>
              <w:rPr>
                <w:del w:id="3810" w:author="Jose Eduardo VIU" w:date="2023-04-01T20:51:00Z"/>
              </w:rPr>
            </w:pPr>
            <w:del w:id="3811" w:author="Jose Eduardo VIU" w:date="2023-04-01T20:51:00Z">
              <w:r w:rsidDel="009E4857">
                <w:rPr>
                  <w:rFonts w:ascii="Courier New" w:eastAsia="Courier New" w:hAnsi="Courier New" w:cs="Courier New"/>
                </w:rPr>
                <w:delText>903 155.919403 0.463107</w:delText>
              </w:r>
            </w:del>
          </w:p>
        </w:tc>
        <w:tc>
          <w:tcPr>
            <w:tcW w:w="3321" w:type="dxa"/>
            <w:gridSpan w:val="4"/>
          </w:tcPr>
          <w:p w14:paraId="1BBDA37F" w14:textId="7942F844" w:rsidR="00CB7E31" w:rsidDel="009E4857" w:rsidRDefault="00000000">
            <w:pPr>
              <w:suppressAutoHyphens w:val="0"/>
              <w:spacing w:after="0"/>
              <w:rPr>
                <w:del w:id="3812" w:author="Jose Eduardo VIU" w:date="2023-04-01T20:51:00Z"/>
              </w:rPr>
            </w:pPr>
            <w:del w:id="3813" w:author="Jose Eduardo VIU" w:date="2023-04-01T20:51:00Z">
              <w:r w:rsidDel="009E4857">
                <w:rPr>
                  <w:rFonts w:ascii="Courier New" w:eastAsia="Courier New" w:hAnsi="Courier New" w:cs="Courier New"/>
                </w:rPr>
                <w:delText>2017-06-29 … ES300243440013</w:delText>
              </w:r>
            </w:del>
          </w:p>
        </w:tc>
        <w:tc>
          <w:tcPr>
            <w:tcW w:w="229" w:type="dxa"/>
          </w:tcPr>
          <w:p w14:paraId="5535FFA6" w14:textId="193B3CB2" w:rsidR="00CB7E31" w:rsidDel="009E4857" w:rsidRDefault="00CB7E31">
            <w:pPr>
              <w:suppressAutoHyphens w:val="0"/>
              <w:rPr>
                <w:del w:id="3814" w:author="Jose Eduardo VIU" w:date="2023-04-01T20:51:00Z"/>
              </w:rPr>
            </w:pPr>
          </w:p>
        </w:tc>
        <w:tc>
          <w:tcPr>
            <w:tcW w:w="1488" w:type="dxa"/>
          </w:tcPr>
          <w:p w14:paraId="139D6C35" w14:textId="10943309" w:rsidR="00CB7E31" w:rsidDel="009E4857" w:rsidRDefault="00CB7E31">
            <w:pPr>
              <w:suppressAutoHyphens w:val="0"/>
              <w:rPr>
                <w:del w:id="3815" w:author="Jose Eduardo VIU" w:date="2023-04-01T20:51:00Z"/>
              </w:rPr>
            </w:pPr>
          </w:p>
        </w:tc>
      </w:tr>
      <w:tr w:rsidR="00CB7E31" w:rsidDel="009E4857" w14:paraId="75630FE7" w14:textId="4AE3AAB7">
        <w:trPr>
          <w:trHeight w:val="271"/>
          <w:del w:id="3816" w:author="Jose Eduardo VIU" w:date="2023-04-01T20:51:00Z"/>
        </w:trPr>
        <w:tc>
          <w:tcPr>
            <w:tcW w:w="3552" w:type="dxa"/>
            <w:gridSpan w:val="5"/>
          </w:tcPr>
          <w:p w14:paraId="370B23F3" w14:textId="2CA70AF6" w:rsidR="00CB7E31" w:rsidDel="009E4857" w:rsidRDefault="00000000">
            <w:pPr>
              <w:tabs>
                <w:tab w:val="center" w:pos="1890"/>
              </w:tabs>
              <w:suppressAutoHyphens w:val="0"/>
              <w:spacing w:after="0"/>
              <w:rPr>
                <w:del w:id="3817" w:author="Jose Eduardo VIU" w:date="2023-04-01T20:51:00Z"/>
              </w:rPr>
            </w:pPr>
            <w:del w:id="3818" w:author="Jose Eduardo VIU" w:date="2023-04-01T20:51:00Z">
              <w:r w:rsidDel="009E4857">
                <w:rPr>
                  <w:rFonts w:ascii="Courier New" w:eastAsia="Courier New" w:hAnsi="Courier New" w:cs="Courier New"/>
                </w:rPr>
                <w:delText>2771</w:delText>
              </w:r>
              <w:r w:rsidDel="009E4857">
                <w:rPr>
                  <w:rFonts w:ascii="Courier New" w:eastAsia="Courier New" w:hAnsi="Courier New" w:cs="Courier New"/>
                </w:rPr>
                <w:tab/>
                <w:delText>61.000000 0.299180</w:delText>
              </w:r>
            </w:del>
          </w:p>
        </w:tc>
        <w:tc>
          <w:tcPr>
            <w:tcW w:w="3321" w:type="dxa"/>
            <w:gridSpan w:val="4"/>
          </w:tcPr>
          <w:p w14:paraId="416EEE14" w14:textId="302B64BB" w:rsidR="00CB7E31" w:rsidDel="009E4857" w:rsidRDefault="00000000">
            <w:pPr>
              <w:suppressAutoHyphens w:val="0"/>
              <w:spacing w:after="0"/>
              <w:rPr>
                <w:del w:id="3819" w:author="Jose Eduardo VIU" w:date="2023-04-01T20:51:00Z"/>
              </w:rPr>
            </w:pPr>
            <w:del w:id="3820" w:author="Jose Eduardo VIU" w:date="2023-04-01T20:51:00Z">
              <w:r w:rsidDel="009E4857">
                <w:rPr>
                  <w:rFonts w:ascii="Courier New" w:eastAsia="Courier New" w:hAnsi="Courier New" w:cs="Courier New"/>
                </w:rPr>
                <w:delText>2021-09-15 … ES300011440001</w:delText>
              </w:r>
            </w:del>
          </w:p>
        </w:tc>
        <w:tc>
          <w:tcPr>
            <w:tcW w:w="229" w:type="dxa"/>
          </w:tcPr>
          <w:p w14:paraId="57B05612" w14:textId="0BC41E46" w:rsidR="00CB7E31" w:rsidDel="009E4857" w:rsidRDefault="00CB7E31">
            <w:pPr>
              <w:suppressAutoHyphens w:val="0"/>
              <w:rPr>
                <w:del w:id="3821" w:author="Jose Eduardo VIU" w:date="2023-04-01T20:51:00Z"/>
              </w:rPr>
            </w:pPr>
          </w:p>
        </w:tc>
        <w:tc>
          <w:tcPr>
            <w:tcW w:w="1488" w:type="dxa"/>
          </w:tcPr>
          <w:p w14:paraId="22E2E475" w14:textId="7DCA09B7" w:rsidR="00CB7E31" w:rsidDel="009E4857" w:rsidRDefault="00CB7E31">
            <w:pPr>
              <w:suppressAutoHyphens w:val="0"/>
              <w:rPr>
                <w:del w:id="3822" w:author="Jose Eduardo VIU" w:date="2023-04-01T20:51:00Z"/>
              </w:rPr>
            </w:pPr>
          </w:p>
        </w:tc>
      </w:tr>
      <w:tr w:rsidR="00CB7E31" w:rsidDel="009E4857" w14:paraId="0A948B91" w14:textId="1D022730">
        <w:trPr>
          <w:trHeight w:val="271"/>
          <w:del w:id="3823" w:author="Jose Eduardo VIU" w:date="2023-04-01T20:51:00Z"/>
        </w:trPr>
        <w:tc>
          <w:tcPr>
            <w:tcW w:w="3552" w:type="dxa"/>
            <w:gridSpan w:val="5"/>
          </w:tcPr>
          <w:p w14:paraId="746601FB" w14:textId="29CB8A30" w:rsidR="00CB7E31" w:rsidDel="009E4857" w:rsidRDefault="00000000">
            <w:pPr>
              <w:tabs>
                <w:tab w:val="center" w:pos="1890"/>
              </w:tabs>
              <w:suppressAutoHyphens w:val="0"/>
              <w:spacing w:after="0"/>
              <w:rPr>
                <w:del w:id="3824" w:author="Jose Eduardo VIU" w:date="2023-04-01T20:51:00Z"/>
              </w:rPr>
            </w:pPr>
            <w:del w:id="3825" w:author="Jose Eduardo VIU" w:date="2023-04-01T20:51:00Z">
              <w:r w:rsidDel="009E4857">
                <w:rPr>
                  <w:rFonts w:ascii="Courier New" w:eastAsia="Courier New" w:hAnsi="Courier New" w:cs="Courier New"/>
                </w:rPr>
                <w:delText>4142</w:delText>
              </w:r>
              <w:r w:rsidDel="009E4857">
                <w:rPr>
                  <w:rFonts w:ascii="Courier New" w:eastAsia="Courier New" w:hAnsi="Courier New" w:cs="Courier New"/>
                </w:rPr>
                <w:tab/>
                <w:delText>48.000000 0.312500</w:delText>
              </w:r>
            </w:del>
          </w:p>
        </w:tc>
        <w:tc>
          <w:tcPr>
            <w:tcW w:w="3321" w:type="dxa"/>
            <w:gridSpan w:val="4"/>
          </w:tcPr>
          <w:p w14:paraId="0866FE23" w14:textId="5CB15875" w:rsidR="00CB7E31" w:rsidDel="009E4857" w:rsidRDefault="00000000">
            <w:pPr>
              <w:suppressAutoHyphens w:val="0"/>
              <w:spacing w:after="0"/>
              <w:rPr>
                <w:del w:id="3826" w:author="Jose Eduardo VIU" w:date="2023-04-01T20:51:00Z"/>
              </w:rPr>
            </w:pPr>
            <w:del w:id="3827" w:author="Jose Eduardo VIU" w:date="2023-04-01T20:51:00Z">
              <w:r w:rsidDel="009E4857">
                <w:rPr>
                  <w:rFonts w:ascii="Courier New" w:eastAsia="Courier New" w:hAnsi="Courier New" w:cs="Courier New"/>
                </w:rPr>
                <w:delText>2018-08-09 … ES300261140006</w:delText>
              </w:r>
            </w:del>
          </w:p>
        </w:tc>
        <w:tc>
          <w:tcPr>
            <w:tcW w:w="229" w:type="dxa"/>
          </w:tcPr>
          <w:p w14:paraId="7230333E" w14:textId="1A9B5566" w:rsidR="00CB7E31" w:rsidDel="009E4857" w:rsidRDefault="00CB7E31">
            <w:pPr>
              <w:suppressAutoHyphens w:val="0"/>
              <w:rPr>
                <w:del w:id="3828" w:author="Jose Eduardo VIU" w:date="2023-04-01T20:51:00Z"/>
              </w:rPr>
            </w:pPr>
          </w:p>
        </w:tc>
        <w:tc>
          <w:tcPr>
            <w:tcW w:w="1488" w:type="dxa"/>
          </w:tcPr>
          <w:p w14:paraId="3E2ACA02" w14:textId="5427FC2D" w:rsidR="00CB7E31" w:rsidDel="009E4857" w:rsidRDefault="00CB7E31">
            <w:pPr>
              <w:suppressAutoHyphens w:val="0"/>
              <w:rPr>
                <w:del w:id="3829" w:author="Jose Eduardo VIU" w:date="2023-04-01T20:51:00Z"/>
              </w:rPr>
            </w:pPr>
          </w:p>
        </w:tc>
      </w:tr>
      <w:tr w:rsidR="00CB7E31" w:rsidDel="009E4857" w14:paraId="1EF7BD65" w14:textId="6D5BD1A2">
        <w:trPr>
          <w:trHeight w:val="271"/>
          <w:del w:id="3830" w:author="Jose Eduardo VIU" w:date="2023-04-01T20:51:00Z"/>
        </w:trPr>
        <w:tc>
          <w:tcPr>
            <w:tcW w:w="3552" w:type="dxa"/>
            <w:gridSpan w:val="5"/>
          </w:tcPr>
          <w:p w14:paraId="7FBAEF2C" w14:textId="5C0AF230" w:rsidR="00CB7E31" w:rsidDel="009E4857" w:rsidRDefault="00000000">
            <w:pPr>
              <w:tabs>
                <w:tab w:val="center" w:pos="1890"/>
              </w:tabs>
              <w:suppressAutoHyphens w:val="0"/>
              <w:spacing w:after="0"/>
              <w:rPr>
                <w:del w:id="3831" w:author="Jose Eduardo VIU" w:date="2023-04-01T20:51:00Z"/>
              </w:rPr>
            </w:pPr>
            <w:del w:id="3832" w:author="Jose Eduardo VIU" w:date="2023-04-01T20:51:00Z">
              <w:r w:rsidDel="009E4857">
                <w:rPr>
                  <w:rFonts w:ascii="Courier New" w:eastAsia="Courier New" w:hAnsi="Courier New" w:cs="Courier New"/>
                </w:rPr>
                <w:delText>4167</w:delText>
              </w:r>
              <w:r w:rsidDel="009E4857">
                <w:rPr>
                  <w:rFonts w:ascii="Courier New" w:eastAsia="Courier New" w:hAnsi="Courier New" w:cs="Courier New"/>
                </w:rPr>
                <w:tab/>
                <w:delText>26.000000 0.342402</w:delText>
              </w:r>
            </w:del>
          </w:p>
        </w:tc>
        <w:tc>
          <w:tcPr>
            <w:tcW w:w="3321" w:type="dxa"/>
            <w:gridSpan w:val="4"/>
          </w:tcPr>
          <w:p w14:paraId="41765F59" w14:textId="52C7B084" w:rsidR="00CB7E31" w:rsidDel="009E4857" w:rsidRDefault="00000000">
            <w:pPr>
              <w:suppressAutoHyphens w:val="0"/>
              <w:spacing w:after="0"/>
              <w:rPr>
                <w:del w:id="3833" w:author="Jose Eduardo VIU" w:date="2023-04-01T20:51:00Z"/>
              </w:rPr>
            </w:pPr>
            <w:del w:id="3834" w:author="Jose Eduardo VIU" w:date="2023-04-01T20:51:00Z">
              <w:r w:rsidDel="009E4857">
                <w:rPr>
                  <w:rFonts w:ascii="Courier New" w:eastAsia="Courier New" w:hAnsi="Courier New" w:cs="Courier New"/>
                </w:rPr>
                <w:delText>2018-08-31 … ES300261140006</w:delText>
              </w:r>
            </w:del>
          </w:p>
        </w:tc>
        <w:tc>
          <w:tcPr>
            <w:tcW w:w="229" w:type="dxa"/>
          </w:tcPr>
          <w:p w14:paraId="7534B69D" w14:textId="51CB9397" w:rsidR="00CB7E31" w:rsidDel="009E4857" w:rsidRDefault="00CB7E31">
            <w:pPr>
              <w:suppressAutoHyphens w:val="0"/>
              <w:rPr>
                <w:del w:id="3835" w:author="Jose Eduardo VIU" w:date="2023-04-01T20:51:00Z"/>
              </w:rPr>
            </w:pPr>
          </w:p>
        </w:tc>
        <w:tc>
          <w:tcPr>
            <w:tcW w:w="1488" w:type="dxa"/>
          </w:tcPr>
          <w:p w14:paraId="024EAAB6" w14:textId="09E9E751" w:rsidR="00CB7E31" w:rsidDel="009E4857" w:rsidRDefault="00CB7E31">
            <w:pPr>
              <w:suppressAutoHyphens w:val="0"/>
              <w:rPr>
                <w:del w:id="3836" w:author="Jose Eduardo VIU" w:date="2023-04-01T20:51:00Z"/>
              </w:rPr>
            </w:pPr>
          </w:p>
        </w:tc>
      </w:tr>
      <w:tr w:rsidR="00CB7E31" w:rsidDel="009E4857" w14:paraId="4DE2B4BA" w14:textId="32BC87E0">
        <w:trPr>
          <w:trHeight w:val="271"/>
          <w:del w:id="3837" w:author="Jose Eduardo VIU" w:date="2023-04-01T20:51:00Z"/>
        </w:trPr>
        <w:tc>
          <w:tcPr>
            <w:tcW w:w="3552" w:type="dxa"/>
            <w:gridSpan w:val="5"/>
          </w:tcPr>
          <w:p w14:paraId="212984CB" w14:textId="1523334A" w:rsidR="00CB7E31" w:rsidDel="009E4857" w:rsidRDefault="00000000">
            <w:pPr>
              <w:suppressAutoHyphens w:val="0"/>
              <w:spacing w:after="0"/>
              <w:rPr>
                <w:del w:id="3838" w:author="Jose Eduardo VIU" w:date="2023-04-01T20:51:00Z"/>
              </w:rPr>
            </w:pPr>
            <w:del w:id="3839" w:author="Jose Eduardo VIU" w:date="2023-04-01T20:51:00Z">
              <w:r w:rsidDel="009E4857">
                <w:rPr>
                  <w:rFonts w:ascii="Courier New" w:eastAsia="Courier New" w:hAnsi="Courier New" w:cs="Courier New"/>
                </w:rPr>
                <w:delText>4168 125.216216 0.376646</w:delText>
              </w:r>
            </w:del>
          </w:p>
        </w:tc>
        <w:tc>
          <w:tcPr>
            <w:tcW w:w="3321" w:type="dxa"/>
            <w:gridSpan w:val="4"/>
          </w:tcPr>
          <w:p w14:paraId="50D81399" w14:textId="1B9518A6" w:rsidR="00CB7E31" w:rsidDel="009E4857" w:rsidRDefault="00000000">
            <w:pPr>
              <w:suppressAutoHyphens w:val="0"/>
              <w:spacing w:after="0"/>
              <w:rPr>
                <w:del w:id="3840" w:author="Jose Eduardo VIU" w:date="2023-04-01T20:51:00Z"/>
              </w:rPr>
            </w:pPr>
            <w:del w:id="3841" w:author="Jose Eduardo VIU" w:date="2023-04-01T20:51:00Z">
              <w:r w:rsidDel="009E4857">
                <w:rPr>
                  <w:rFonts w:ascii="Courier New" w:eastAsia="Courier New" w:hAnsi="Courier New" w:cs="Courier New"/>
                </w:rPr>
                <w:delText>2017-11-24 … ES300261140006</w:delText>
              </w:r>
            </w:del>
          </w:p>
        </w:tc>
        <w:tc>
          <w:tcPr>
            <w:tcW w:w="229" w:type="dxa"/>
          </w:tcPr>
          <w:p w14:paraId="0C74A2BC" w14:textId="41DF681B" w:rsidR="00CB7E31" w:rsidDel="009E4857" w:rsidRDefault="00CB7E31">
            <w:pPr>
              <w:suppressAutoHyphens w:val="0"/>
              <w:rPr>
                <w:del w:id="3842" w:author="Jose Eduardo VIU" w:date="2023-04-01T20:51:00Z"/>
              </w:rPr>
            </w:pPr>
          </w:p>
        </w:tc>
        <w:tc>
          <w:tcPr>
            <w:tcW w:w="1488" w:type="dxa"/>
          </w:tcPr>
          <w:p w14:paraId="7193CB14" w14:textId="32A9AF72" w:rsidR="00CB7E31" w:rsidDel="009E4857" w:rsidRDefault="00CB7E31">
            <w:pPr>
              <w:suppressAutoHyphens w:val="0"/>
              <w:rPr>
                <w:del w:id="3843" w:author="Jose Eduardo VIU" w:date="2023-04-01T20:51:00Z"/>
              </w:rPr>
            </w:pPr>
          </w:p>
        </w:tc>
      </w:tr>
      <w:tr w:rsidR="00CB7E31" w:rsidDel="009E4857" w14:paraId="2C6947A2" w14:textId="133D68C1">
        <w:trPr>
          <w:trHeight w:val="271"/>
          <w:del w:id="3844" w:author="Jose Eduardo VIU" w:date="2023-04-01T20:51:00Z"/>
        </w:trPr>
        <w:tc>
          <w:tcPr>
            <w:tcW w:w="3552" w:type="dxa"/>
            <w:gridSpan w:val="5"/>
          </w:tcPr>
          <w:p w14:paraId="0D3C2428" w14:textId="1A20D4B6" w:rsidR="00CB7E31" w:rsidDel="009E4857" w:rsidRDefault="00000000">
            <w:pPr>
              <w:tabs>
                <w:tab w:val="center" w:pos="1890"/>
              </w:tabs>
              <w:suppressAutoHyphens w:val="0"/>
              <w:spacing w:after="0"/>
              <w:rPr>
                <w:del w:id="3845" w:author="Jose Eduardo VIU" w:date="2023-04-01T20:51:00Z"/>
              </w:rPr>
            </w:pPr>
            <w:del w:id="3846" w:author="Jose Eduardo VIU" w:date="2023-04-01T20:51:00Z">
              <w:r w:rsidDel="009E4857">
                <w:rPr>
                  <w:rFonts w:ascii="Courier New" w:eastAsia="Courier New" w:hAnsi="Courier New" w:cs="Courier New"/>
                </w:rPr>
                <w:delText>4203</w:delText>
              </w:r>
              <w:r w:rsidDel="009E4857">
                <w:rPr>
                  <w:rFonts w:ascii="Courier New" w:eastAsia="Courier New" w:hAnsi="Courier New" w:cs="Courier New"/>
                </w:rPr>
                <w:tab/>
                <w:delText>22.074118 0.090937</w:delText>
              </w:r>
            </w:del>
          </w:p>
        </w:tc>
        <w:tc>
          <w:tcPr>
            <w:tcW w:w="3321" w:type="dxa"/>
            <w:gridSpan w:val="4"/>
          </w:tcPr>
          <w:p w14:paraId="5743CB2D" w14:textId="5661E570" w:rsidR="00CB7E31" w:rsidDel="009E4857" w:rsidRDefault="00000000">
            <w:pPr>
              <w:suppressAutoHyphens w:val="0"/>
              <w:spacing w:after="0"/>
              <w:rPr>
                <w:del w:id="3847" w:author="Jose Eduardo VIU" w:date="2023-04-01T20:51:00Z"/>
              </w:rPr>
            </w:pPr>
            <w:del w:id="3848" w:author="Jose Eduardo VIU" w:date="2023-04-01T20:51:00Z">
              <w:r w:rsidDel="009E4857">
                <w:rPr>
                  <w:rFonts w:ascii="Courier New" w:eastAsia="Courier New" w:hAnsi="Courier New" w:cs="Courier New"/>
                </w:rPr>
                <w:delText>2018-09-26 … ES300210540165</w:delText>
              </w:r>
            </w:del>
          </w:p>
        </w:tc>
        <w:tc>
          <w:tcPr>
            <w:tcW w:w="229" w:type="dxa"/>
          </w:tcPr>
          <w:p w14:paraId="5ED66379" w14:textId="04ABE151" w:rsidR="00CB7E31" w:rsidDel="009E4857" w:rsidRDefault="00CB7E31">
            <w:pPr>
              <w:suppressAutoHyphens w:val="0"/>
              <w:rPr>
                <w:del w:id="3849" w:author="Jose Eduardo VIU" w:date="2023-04-01T20:51:00Z"/>
              </w:rPr>
            </w:pPr>
          </w:p>
        </w:tc>
        <w:tc>
          <w:tcPr>
            <w:tcW w:w="1488" w:type="dxa"/>
          </w:tcPr>
          <w:p w14:paraId="61B308E6" w14:textId="50EF9BEB" w:rsidR="00CB7E31" w:rsidDel="009E4857" w:rsidRDefault="00CB7E31">
            <w:pPr>
              <w:suppressAutoHyphens w:val="0"/>
              <w:rPr>
                <w:del w:id="3850" w:author="Jose Eduardo VIU" w:date="2023-04-01T20:51:00Z"/>
              </w:rPr>
            </w:pPr>
          </w:p>
        </w:tc>
      </w:tr>
      <w:tr w:rsidR="00CB7E31" w:rsidDel="009E4857" w14:paraId="2477EBBC" w14:textId="7AEB26F5">
        <w:trPr>
          <w:trHeight w:val="245"/>
          <w:del w:id="3851" w:author="Jose Eduardo VIU" w:date="2023-04-01T20:51:00Z"/>
        </w:trPr>
        <w:tc>
          <w:tcPr>
            <w:tcW w:w="3552" w:type="dxa"/>
            <w:gridSpan w:val="5"/>
          </w:tcPr>
          <w:p w14:paraId="5DEDD0CA" w14:textId="32B21CCF" w:rsidR="00CB7E31" w:rsidDel="009E4857" w:rsidRDefault="00000000">
            <w:pPr>
              <w:tabs>
                <w:tab w:val="center" w:pos="1890"/>
              </w:tabs>
              <w:suppressAutoHyphens w:val="0"/>
              <w:spacing w:after="0"/>
              <w:rPr>
                <w:del w:id="3852" w:author="Jose Eduardo VIU" w:date="2023-04-01T20:51:00Z"/>
              </w:rPr>
            </w:pPr>
            <w:del w:id="3853" w:author="Jose Eduardo VIU" w:date="2023-04-01T20:51:00Z">
              <w:r w:rsidDel="009E4857">
                <w:rPr>
                  <w:rFonts w:ascii="Courier New" w:eastAsia="Courier New" w:hAnsi="Courier New" w:cs="Courier New"/>
                </w:rPr>
                <w:delText>4242</w:delText>
              </w:r>
              <w:r w:rsidDel="009E4857">
                <w:rPr>
                  <w:rFonts w:ascii="Courier New" w:eastAsia="Courier New" w:hAnsi="Courier New" w:cs="Courier New"/>
                </w:rPr>
                <w:tab/>
                <w:delText>31.819588 0.386270</w:delText>
              </w:r>
            </w:del>
          </w:p>
        </w:tc>
        <w:tc>
          <w:tcPr>
            <w:tcW w:w="3321" w:type="dxa"/>
            <w:gridSpan w:val="4"/>
          </w:tcPr>
          <w:p w14:paraId="076FC568" w14:textId="2C857CDA" w:rsidR="00CB7E31" w:rsidDel="009E4857" w:rsidRDefault="00000000">
            <w:pPr>
              <w:suppressAutoHyphens w:val="0"/>
              <w:spacing w:after="0"/>
              <w:rPr>
                <w:del w:id="3854" w:author="Jose Eduardo VIU" w:date="2023-04-01T20:51:00Z"/>
              </w:rPr>
            </w:pPr>
            <w:del w:id="3855" w:author="Jose Eduardo VIU" w:date="2023-04-01T20:51:00Z">
              <w:r w:rsidDel="009E4857">
                <w:rPr>
                  <w:rFonts w:ascii="Courier New" w:eastAsia="Courier New" w:hAnsi="Courier New" w:cs="Courier New"/>
                </w:rPr>
                <w:delText>2018-09-26 … ES300390540029</w:delText>
              </w:r>
            </w:del>
          </w:p>
        </w:tc>
        <w:tc>
          <w:tcPr>
            <w:tcW w:w="229" w:type="dxa"/>
          </w:tcPr>
          <w:p w14:paraId="65F4C919" w14:textId="18137A69" w:rsidR="00CB7E31" w:rsidDel="009E4857" w:rsidRDefault="00CB7E31">
            <w:pPr>
              <w:suppressAutoHyphens w:val="0"/>
              <w:rPr>
                <w:del w:id="3856" w:author="Jose Eduardo VIU" w:date="2023-04-01T20:51:00Z"/>
              </w:rPr>
            </w:pPr>
          </w:p>
        </w:tc>
        <w:tc>
          <w:tcPr>
            <w:tcW w:w="1488" w:type="dxa"/>
          </w:tcPr>
          <w:p w14:paraId="7AD3A543" w14:textId="3E4BBF00" w:rsidR="00CB7E31" w:rsidDel="009E4857" w:rsidRDefault="00CB7E31">
            <w:pPr>
              <w:suppressAutoHyphens w:val="0"/>
              <w:rPr>
                <w:del w:id="3857" w:author="Jose Eduardo VIU" w:date="2023-04-01T20:51:00Z"/>
              </w:rPr>
            </w:pPr>
          </w:p>
        </w:tc>
      </w:tr>
    </w:tbl>
    <w:p w14:paraId="279B5075" w14:textId="538A44C2" w:rsidR="00CB7E31" w:rsidDel="009E4857" w:rsidRDefault="00000000">
      <w:pPr>
        <w:spacing w:after="0"/>
        <w:ind w:left="10" w:right="799" w:hanging="10"/>
        <w:jc w:val="right"/>
        <w:rPr>
          <w:del w:id="3858" w:author="Jose Eduardo VIU" w:date="2023-04-01T20:51:00Z"/>
        </w:rPr>
      </w:pPr>
      <w:del w:id="3859" w:author="Jose Eduardo VIU" w:date="2023-04-01T20:51:00Z">
        <w:r w:rsidDel="009E4857">
          <w:rPr>
            <w:rFonts w:ascii="Courier New" w:eastAsia="Courier New" w:hAnsi="Courier New" w:cs="Courier New"/>
          </w:rPr>
          <w:delText>se_nombre PesoEntMedio PesoRecMedio NumBajas \</w:delText>
        </w:r>
      </w:del>
    </w:p>
    <w:tbl>
      <w:tblPr>
        <w:tblStyle w:val="TableGrid"/>
        <w:tblW w:w="8133" w:type="dxa"/>
        <w:tblInd w:w="588" w:type="dxa"/>
        <w:tblLayout w:type="fixed"/>
        <w:tblLook w:val="04A0" w:firstRow="1" w:lastRow="0" w:firstColumn="1" w:lastColumn="0" w:noHBand="0" w:noVBand="1"/>
      </w:tblPr>
      <w:tblGrid>
        <w:gridCol w:w="661"/>
        <w:gridCol w:w="1791"/>
        <w:gridCol w:w="1320"/>
        <w:gridCol w:w="400"/>
        <w:gridCol w:w="802"/>
        <w:gridCol w:w="658"/>
        <w:gridCol w:w="1555"/>
        <w:gridCol w:w="661"/>
        <w:gridCol w:w="285"/>
      </w:tblGrid>
      <w:tr w:rsidR="00CB7E31" w:rsidDel="009E4857" w14:paraId="08FF0DE8" w14:textId="6D51D804">
        <w:trPr>
          <w:trHeight w:val="245"/>
          <w:del w:id="3860" w:author="Jose Eduardo VIU" w:date="2023-04-01T20:51:00Z"/>
        </w:trPr>
        <w:tc>
          <w:tcPr>
            <w:tcW w:w="4172" w:type="dxa"/>
            <w:gridSpan w:val="4"/>
          </w:tcPr>
          <w:p w14:paraId="0C6A6516" w14:textId="1B52A743" w:rsidR="00CB7E31" w:rsidDel="009E4857" w:rsidRDefault="00000000">
            <w:pPr>
              <w:tabs>
                <w:tab w:val="center" w:pos="2921"/>
              </w:tabs>
              <w:suppressAutoHyphens w:val="0"/>
              <w:spacing w:after="0"/>
              <w:rPr>
                <w:del w:id="3861" w:author="Jose Eduardo VIU" w:date="2023-04-01T20:51:00Z"/>
              </w:rPr>
            </w:pPr>
            <w:del w:id="3862" w:author="Jose Eduardo VIU" w:date="2023-04-01T20:51:00Z">
              <w:r w:rsidDel="009E4857">
                <w:rPr>
                  <w:rFonts w:ascii="Courier New" w:eastAsia="Courier New" w:hAnsi="Courier New" w:cs="Courier New"/>
                </w:rPr>
                <w:delText>39</w:delText>
              </w:r>
              <w:r w:rsidDel="009E4857">
                <w:rPr>
                  <w:rFonts w:ascii="Courier New" w:eastAsia="Courier New" w:hAnsi="Courier New" w:cs="Courier New"/>
                </w:rPr>
                <w:tab/>
                <w:delText>MACHO ENTERO + HEMBRA</w:delText>
              </w:r>
            </w:del>
          </w:p>
        </w:tc>
        <w:tc>
          <w:tcPr>
            <w:tcW w:w="1460" w:type="dxa"/>
            <w:gridSpan w:val="2"/>
          </w:tcPr>
          <w:p w14:paraId="68B4A287" w14:textId="67870ABF" w:rsidR="00CB7E31" w:rsidDel="009E4857" w:rsidRDefault="00000000">
            <w:pPr>
              <w:suppressAutoHyphens w:val="0"/>
              <w:spacing w:after="0"/>
              <w:ind w:left="115"/>
              <w:rPr>
                <w:del w:id="3863" w:author="Jose Eduardo VIU" w:date="2023-04-01T20:51:00Z"/>
              </w:rPr>
            </w:pPr>
            <w:del w:id="3864" w:author="Jose Eduardo VIU" w:date="2023-04-01T20:51:00Z">
              <w:r w:rsidDel="009E4857">
                <w:rPr>
                  <w:rFonts w:ascii="Courier New" w:eastAsia="Courier New" w:hAnsi="Courier New" w:cs="Courier New"/>
                </w:rPr>
                <w:delText>30.000000</w:delText>
              </w:r>
            </w:del>
          </w:p>
        </w:tc>
        <w:tc>
          <w:tcPr>
            <w:tcW w:w="1555" w:type="dxa"/>
          </w:tcPr>
          <w:p w14:paraId="74CC1551" w14:textId="16902330" w:rsidR="00CB7E31" w:rsidDel="009E4857" w:rsidRDefault="00000000">
            <w:pPr>
              <w:suppressAutoHyphens w:val="0"/>
              <w:spacing w:after="0"/>
              <w:rPr>
                <w:del w:id="3865" w:author="Jose Eduardo VIU" w:date="2023-04-01T20:51:00Z"/>
              </w:rPr>
            </w:pPr>
            <w:del w:id="3866" w:author="Jose Eduardo VIU" w:date="2023-04-01T20:51:00Z">
              <w:r w:rsidDel="009E4857">
                <w:rPr>
                  <w:rFonts w:ascii="Courier New" w:eastAsia="Courier New" w:hAnsi="Courier New" w:cs="Courier New"/>
                </w:rPr>
                <w:delText>109.924812</w:delText>
              </w:r>
            </w:del>
          </w:p>
        </w:tc>
        <w:tc>
          <w:tcPr>
            <w:tcW w:w="661" w:type="dxa"/>
          </w:tcPr>
          <w:p w14:paraId="545AC36E" w14:textId="2515DCBB" w:rsidR="00CB7E31" w:rsidDel="009E4857" w:rsidRDefault="00000000">
            <w:pPr>
              <w:suppressAutoHyphens w:val="0"/>
              <w:spacing w:after="0"/>
              <w:ind w:left="115"/>
              <w:rPr>
                <w:del w:id="3867" w:author="Jose Eduardo VIU" w:date="2023-04-01T20:51:00Z"/>
              </w:rPr>
            </w:pPr>
            <w:del w:id="3868" w:author="Jose Eduardo VIU" w:date="2023-04-01T20:51:00Z">
              <w:r w:rsidDel="009E4857">
                <w:rPr>
                  <w:rFonts w:ascii="Courier New" w:eastAsia="Courier New" w:hAnsi="Courier New" w:cs="Courier New"/>
                </w:rPr>
                <w:delText>31.0</w:delText>
              </w:r>
            </w:del>
          </w:p>
        </w:tc>
        <w:tc>
          <w:tcPr>
            <w:tcW w:w="285" w:type="dxa"/>
          </w:tcPr>
          <w:p w14:paraId="3908284E" w14:textId="52C1BBE3" w:rsidR="00CB7E31" w:rsidDel="009E4857" w:rsidRDefault="00CB7E31">
            <w:pPr>
              <w:suppressAutoHyphens w:val="0"/>
              <w:rPr>
                <w:del w:id="3869" w:author="Jose Eduardo VIU" w:date="2023-04-01T20:51:00Z"/>
              </w:rPr>
            </w:pPr>
          </w:p>
        </w:tc>
      </w:tr>
      <w:tr w:rsidR="00CB7E31" w:rsidDel="009E4857" w14:paraId="314295D6" w14:textId="38C61E31">
        <w:trPr>
          <w:trHeight w:val="271"/>
          <w:del w:id="3870" w:author="Jose Eduardo VIU" w:date="2023-04-01T20:51:00Z"/>
        </w:trPr>
        <w:tc>
          <w:tcPr>
            <w:tcW w:w="4172" w:type="dxa"/>
            <w:gridSpan w:val="4"/>
          </w:tcPr>
          <w:p w14:paraId="3BC54164" w14:textId="5C287B8E" w:rsidR="00CB7E31" w:rsidDel="009E4857" w:rsidRDefault="00000000">
            <w:pPr>
              <w:suppressAutoHyphens w:val="0"/>
              <w:spacing w:after="0"/>
              <w:rPr>
                <w:del w:id="3871" w:author="Jose Eduardo VIU" w:date="2023-04-01T20:51:00Z"/>
              </w:rPr>
            </w:pPr>
            <w:del w:id="3872" w:author="Jose Eduardo VIU" w:date="2023-04-01T20:51:00Z">
              <w:r w:rsidDel="009E4857">
                <w:rPr>
                  <w:rFonts w:ascii="Courier New" w:eastAsia="Courier New" w:hAnsi="Courier New" w:cs="Courier New"/>
                </w:rPr>
                <w:delText>100 MACHO ENTERO + CATRADO+ HEMBRA</w:delText>
              </w:r>
            </w:del>
          </w:p>
        </w:tc>
        <w:tc>
          <w:tcPr>
            <w:tcW w:w="1460" w:type="dxa"/>
            <w:gridSpan w:val="2"/>
          </w:tcPr>
          <w:p w14:paraId="196A7771" w14:textId="0C98E4E9" w:rsidR="00CB7E31" w:rsidDel="009E4857" w:rsidRDefault="00000000">
            <w:pPr>
              <w:suppressAutoHyphens w:val="0"/>
              <w:spacing w:after="0"/>
              <w:ind w:left="115"/>
              <w:rPr>
                <w:del w:id="3873" w:author="Jose Eduardo VIU" w:date="2023-04-01T20:51:00Z"/>
              </w:rPr>
            </w:pPr>
            <w:del w:id="3874" w:author="Jose Eduardo VIU" w:date="2023-04-01T20:51:00Z">
              <w:r w:rsidDel="009E4857">
                <w:rPr>
                  <w:rFonts w:ascii="Courier New" w:eastAsia="Courier New" w:hAnsi="Courier New" w:cs="Courier New"/>
                </w:rPr>
                <w:delText>39.859739</w:delText>
              </w:r>
            </w:del>
          </w:p>
        </w:tc>
        <w:tc>
          <w:tcPr>
            <w:tcW w:w="1555" w:type="dxa"/>
          </w:tcPr>
          <w:p w14:paraId="2474E2EC" w14:textId="6BA9F285" w:rsidR="00CB7E31" w:rsidDel="009E4857" w:rsidRDefault="00000000">
            <w:pPr>
              <w:suppressAutoHyphens w:val="0"/>
              <w:spacing w:after="0"/>
              <w:rPr>
                <w:del w:id="3875" w:author="Jose Eduardo VIU" w:date="2023-04-01T20:51:00Z"/>
              </w:rPr>
            </w:pPr>
            <w:del w:id="3876" w:author="Jose Eduardo VIU" w:date="2023-04-01T20:51:00Z">
              <w:r w:rsidDel="009E4857">
                <w:rPr>
                  <w:rFonts w:ascii="Courier New" w:eastAsia="Courier New" w:hAnsi="Courier New" w:cs="Courier New"/>
                </w:rPr>
                <w:delText>104.946315</w:delText>
              </w:r>
            </w:del>
          </w:p>
        </w:tc>
        <w:tc>
          <w:tcPr>
            <w:tcW w:w="661" w:type="dxa"/>
          </w:tcPr>
          <w:p w14:paraId="33324C68" w14:textId="653412B4" w:rsidR="00CB7E31" w:rsidDel="009E4857" w:rsidRDefault="00000000">
            <w:pPr>
              <w:suppressAutoHyphens w:val="0"/>
              <w:spacing w:after="0"/>
              <w:rPr>
                <w:del w:id="3877" w:author="Jose Eduardo VIU" w:date="2023-04-01T20:51:00Z"/>
              </w:rPr>
            </w:pPr>
            <w:del w:id="3878" w:author="Jose Eduardo VIU" w:date="2023-04-01T20:51:00Z">
              <w:r w:rsidDel="009E4857">
                <w:rPr>
                  <w:rFonts w:ascii="Courier New" w:eastAsia="Courier New" w:hAnsi="Courier New" w:cs="Courier New"/>
                </w:rPr>
                <w:delText>276.0</w:delText>
              </w:r>
            </w:del>
          </w:p>
        </w:tc>
        <w:tc>
          <w:tcPr>
            <w:tcW w:w="285" w:type="dxa"/>
          </w:tcPr>
          <w:p w14:paraId="2BA9EF00" w14:textId="19BE68C5" w:rsidR="00CB7E31" w:rsidDel="009E4857" w:rsidRDefault="00CB7E31">
            <w:pPr>
              <w:suppressAutoHyphens w:val="0"/>
              <w:rPr>
                <w:del w:id="3879" w:author="Jose Eduardo VIU" w:date="2023-04-01T20:51:00Z"/>
              </w:rPr>
            </w:pPr>
          </w:p>
        </w:tc>
      </w:tr>
      <w:tr w:rsidR="00CB7E31" w:rsidDel="009E4857" w14:paraId="2D9529D3" w14:textId="13AEB280">
        <w:trPr>
          <w:trHeight w:val="271"/>
          <w:del w:id="3880" w:author="Jose Eduardo VIU" w:date="2023-04-01T20:51:00Z"/>
        </w:trPr>
        <w:tc>
          <w:tcPr>
            <w:tcW w:w="4172" w:type="dxa"/>
            <w:gridSpan w:val="4"/>
          </w:tcPr>
          <w:p w14:paraId="627B0D7B" w14:textId="274464FB" w:rsidR="00CB7E31" w:rsidDel="009E4857" w:rsidRDefault="00000000">
            <w:pPr>
              <w:tabs>
                <w:tab w:val="center" w:pos="2921"/>
              </w:tabs>
              <w:suppressAutoHyphens w:val="0"/>
              <w:spacing w:after="0"/>
              <w:rPr>
                <w:del w:id="3881" w:author="Jose Eduardo VIU" w:date="2023-04-01T20:51:00Z"/>
              </w:rPr>
            </w:pPr>
            <w:del w:id="3882" w:author="Jose Eduardo VIU" w:date="2023-04-01T20:51:00Z">
              <w:r w:rsidDel="009E4857">
                <w:rPr>
                  <w:rFonts w:ascii="Courier New" w:eastAsia="Courier New" w:hAnsi="Courier New" w:cs="Courier New"/>
                </w:rPr>
                <w:delText>129</w:delText>
              </w:r>
              <w:r w:rsidDel="009E4857">
                <w:rPr>
                  <w:rFonts w:ascii="Courier New" w:eastAsia="Courier New" w:hAnsi="Courier New" w:cs="Courier New"/>
                </w:rPr>
                <w:tab/>
                <w:delText>MACHO ENTERO + HEMBRA</w:delText>
              </w:r>
            </w:del>
          </w:p>
        </w:tc>
        <w:tc>
          <w:tcPr>
            <w:tcW w:w="1460" w:type="dxa"/>
            <w:gridSpan w:val="2"/>
          </w:tcPr>
          <w:p w14:paraId="25C10040" w14:textId="65ADD837" w:rsidR="00CB7E31" w:rsidDel="009E4857" w:rsidRDefault="00000000">
            <w:pPr>
              <w:suppressAutoHyphens w:val="0"/>
              <w:spacing w:after="0"/>
              <w:ind w:left="115"/>
              <w:rPr>
                <w:del w:id="3883" w:author="Jose Eduardo VIU" w:date="2023-04-01T20:51:00Z"/>
              </w:rPr>
            </w:pPr>
            <w:del w:id="3884" w:author="Jose Eduardo VIU" w:date="2023-04-01T20:51:00Z">
              <w:r w:rsidDel="009E4857">
                <w:rPr>
                  <w:rFonts w:ascii="Courier New" w:eastAsia="Courier New" w:hAnsi="Courier New" w:cs="Courier New"/>
                </w:rPr>
                <w:delText>40.956072</w:delText>
              </w:r>
            </w:del>
          </w:p>
        </w:tc>
        <w:tc>
          <w:tcPr>
            <w:tcW w:w="1555" w:type="dxa"/>
          </w:tcPr>
          <w:p w14:paraId="7833658C" w14:textId="6D410E67" w:rsidR="00CB7E31" w:rsidDel="009E4857" w:rsidRDefault="00000000">
            <w:pPr>
              <w:suppressAutoHyphens w:val="0"/>
              <w:spacing w:after="0"/>
              <w:ind w:left="115"/>
              <w:rPr>
                <w:del w:id="3885" w:author="Jose Eduardo VIU" w:date="2023-04-01T20:51:00Z"/>
              </w:rPr>
            </w:pPr>
            <w:del w:id="3886" w:author="Jose Eduardo VIU" w:date="2023-04-01T20:51:00Z">
              <w:r w:rsidDel="009E4857">
                <w:rPr>
                  <w:rFonts w:ascii="Courier New" w:eastAsia="Courier New" w:hAnsi="Courier New" w:cs="Courier New"/>
                </w:rPr>
                <w:delText>60.411166</w:delText>
              </w:r>
            </w:del>
          </w:p>
        </w:tc>
        <w:tc>
          <w:tcPr>
            <w:tcW w:w="661" w:type="dxa"/>
          </w:tcPr>
          <w:p w14:paraId="66CBA4F1" w14:textId="6A6EE3C5" w:rsidR="00CB7E31" w:rsidDel="009E4857" w:rsidRDefault="00000000">
            <w:pPr>
              <w:suppressAutoHyphens w:val="0"/>
              <w:spacing w:after="0"/>
              <w:ind w:left="115"/>
              <w:rPr>
                <w:del w:id="3887" w:author="Jose Eduardo VIU" w:date="2023-04-01T20:51:00Z"/>
              </w:rPr>
            </w:pPr>
            <w:del w:id="3888" w:author="Jose Eduardo VIU" w:date="2023-04-01T20:51:00Z">
              <w:r w:rsidDel="009E4857">
                <w:rPr>
                  <w:rFonts w:ascii="Courier New" w:eastAsia="Courier New" w:hAnsi="Courier New" w:cs="Courier New"/>
                </w:rPr>
                <w:delText>58.0</w:delText>
              </w:r>
            </w:del>
          </w:p>
        </w:tc>
        <w:tc>
          <w:tcPr>
            <w:tcW w:w="285" w:type="dxa"/>
          </w:tcPr>
          <w:p w14:paraId="2D839FC6" w14:textId="3B24F3EE" w:rsidR="00CB7E31" w:rsidDel="009E4857" w:rsidRDefault="00CB7E31">
            <w:pPr>
              <w:suppressAutoHyphens w:val="0"/>
              <w:rPr>
                <w:del w:id="3889" w:author="Jose Eduardo VIU" w:date="2023-04-01T20:51:00Z"/>
              </w:rPr>
            </w:pPr>
          </w:p>
        </w:tc>
      </w:tr>
      <w:tr w:rsidR="00CB7E31" w:rsidDel="009E4857" w14:paraId="246633B2" w14:textId="263EE564">
        <w:trPr>
          <w:trHeight w:val="271"/>
          <w:del w:id="3890" w:author="Jose Eduardo VIU" w:date="2023-04-01T20:51:00Z"/>
        </w:trPr>
        <w:tc>
          <w:tcPr>
            <w:tcW w:w="4172" w:type="dxa"/>
            <w:gridSpan w:val="4"/>
          </w:tcPr>
          <w:p w14:paraId="4E7254A6" w14:textId="3036A8FD" w:rsidR="00CB7E31" w:rsidDel="009E4857" w:rsidRDefault="00000000">
            <w:pPr>
              <w:suppressAutoHyphens w:val="0"/>
              <w:spacing w:after="0"/>
              <w:rPr>
                <w:del w:id="3891" w:author="Jose Eduardo VIU" w:date="2023-04-01T20:51:00Z"/>
              </w:rPr>
            </w:pPr>
            <w:del w:id="3892" w:author="Jose Eduardo VIU" w:date="2023-04-01T20:51:00Z">
              <w:r w:rsidDel="009E4857">
                <w:rPr>
                  <w:rFonts w:ascii="Courier New" w:eastAsia="Courier New" w:hAnsi="Courier New" w:cs="Courier New"/>
                </w:rPr>
                <w:delText>160 MACHO ENTERO + CATRADO+ HEMBRA</w:delText>
              </w:r>
            </w:del>
          </w:p>
        </w:tc>
        <w:tc>
          <w:tcPr>
            <w:tcW w:w="1460" w:type="dxa"/>
            <w:gridSpan w:val="2"/>
          </w:tcPr>
          <w:p w14:paraId="13264BB5" w14:textId="129B1522" w:rsidR="00CB7E31" w:rsidDel="009E4857" w:rsidRDefault="00000000">
            <w:pPr>
              <w:suppressAutoHyphens w:val="0"/>
              <w:spacing w:after="0"/>
              <w:rPr>
                <w:del w:id="3893" w:author="Jose Eduardo VIU" w:date="2023-04-01T20:51:00Z"/>
              </w:rPr>
            </w:pPr>
            <w:del w:id="3894" w:author="Jose Eduardo VIU" w:date="2023-04-01T20:51:00Z">
              <w:r w:rsidDel="009E4857">
                <w:rPr>
                  <w:rFonts w:ascii="Courier New" w:eastAsia="Courier New" w:hAnsi="Courier New" w:cs="Courier New"/>
                </w:rPr>
                <w:delText>140.249220</w:delText>
              </w:r>
            </w:del>
          </w:p>
        </w:tc>
        <w:tc>
          <w:tcPr>
            <w:tcW w:w="1555" w:type="dxa"/>
          </w:tcPr>
          <w:p w14:paraId="3F332BB5" w14:textId="598B5860" w:rsidR="00CB7E31" w:rsidDel="009E4857" w:rsidRDefault="00000000">
            <w:pPr>
              <w:suppressAutoHyphens w:val="0"/>
              <w:spacing w:after="0"/>
              <w:rPr>
                <w:del w:id="3895" w:author="Jose Eduardo VIU" w:date="2023-04-01T20:51:00Z"/>
              </w:rPr>
            </w:pPr>
            <w:del w:id="3896" w:author="Jose Eduardo VIU" w:date="2023-04-01T20:51:00Z">
              <w:r w:rsidDel="009E4857">
                <w:rPr>
                  <w:rFonts w:ascii="Courier New" w:eastAsia="Courier New" w:hAnsi="Courier New" w:cs="Courier New"/>
                </w:rPr>
                <w:delText>153.080443</w:delText>
              </w:r>
            </w:del>
          </w:p>
        </w:tc>
        <w:tc>
          <w:tcPr>
            <w:tcW w:w="661" w:type="dxa"/>
          </w:tcPr>
          <w:p w14:paraId="29208723" w14:textId="597132D1" w:rsidR="00CB7E31" w:rsidDel="009E4857" w:rsidRDefault="00000000">
            <w:pPr>
              <w:suppressAutoHyphens w:val="0"/>
              <w:spacing w:after="0"/>
              <w:ind w:left="229"/>
              <w:rPr>
                <w:del w:id="3897" w:author="Jose Eduardo VIU" w:date="2023-04-01T20:51:00Z"/>
              </w:rPr>
            </w:pPr>
            <w:del w:id="3898" w:author="Jose Eduardo VIU" w:date="2023-04-01T20:51:00Z">
              <w:r w:rsidDel="009E4857">
                <w:rPr>
                  <w:rFonts w:ascii="Courier New" w:eastAsia="Courier New" w:hAnsi="Courier New" w:cs="Courier New"/>
                </w:rPr>
                <w:delText>9.0</w:delText>
              </w:r>
            </w:del>
          </w:p>
        </w:tc>
        <w:tc>
          <w:tcPr>
            <w:tcW w:w="285" w:type="dxa"/>
          </w:tcPr>
          <w:p w14:paraId="5FED0F06" w14:textId="66B76F8A" w:rsidR="00CB7E31" w:rsidDel="009E4857" w:rsidRDefault="00CB7E31">
            <w:pPr>
              <w:suppressAutoHyphens w:val="0"/>
              <w:rPr>
                <w:del w:id="3899" w:author="Jose Eduardo VIU" w:date="2023-04-01T20:51:00Z"/>
              </w:rPr>
            </w:pPr>
          </w:p>
        </w:tc>
      </w:tr>
      <w:tr w:rsidR="00CB7E31" w:rsidDel="009E4857" w14:paraId="1B2E7588" w14:textId="089FB845">
        <w:trPr>
          <w:trHeight w:val="271"/>
          <w:del w:id="3900" w:author="Jose Eduardo VIU" w:date="2023-04-01T20:51:00Z"/>
        </w:trPr>
        <w:tc>
          <w:tcPr>
            <w:tcW w:w="4172" w:type="dxa"/>
            <w:gridSpan w:val="4"/>
          </w:tcPr>
          <w:p w14:paraId="7FD9F752" w14:textId="61DACE2E" w:rsidR="00CB7E31" w:rsidDel="009E4857" w:rsidRDefault="00000000">
            <w:pPr>
              <w:suppressAutoHyphens w:val="0"/>
              <w:spacing w:after="0"/>
              <w:rPr>
                <w:del w:id="3901" w:author="Jose Eduardo VIU" w:date="2023-04-01T20:51:00Z"/>
              </w:rPr>
            </w:pPr>
            <w:del w:id="3902" w:author="Jose Eduardo VIU" w:date="2023-04-01T20:51:00Z">
              <w:r w:rsidDel="009E4857">
                <w:rPr>
                  <w:rFonts w:ascii="Courier New" w:eastAsia="Courier New" w:hAnsi="Courier New" w:cs="Courier New"/>
                </w:rPr>
                <w:delText>181 MACHO ENTERO + CATRADO+ HEMBRA</w:delText>
              </w:r>
            </w:del>
          </w:p>
        </w:tc>
        <w:tc>
          <w:tcPr>
            <w:tcW w:w="1460" w:type="dxa"/>
            <w:gridSpan w:val="2"/>
          </w:tcPr>
          <w:p w14:paraId="67F205D0" w14:textId="70B43345" w:rsidR="00CB7E31" w:rsidDel="009E4857" w:rsidRDefault="00000000">
            <w:pPr>
              <w:suppressAutoHyphens w:val="0"/>
              <w:spacing w:after="0"/>
              <w:ind w:left="115"/>
              <w:rPr>
                <w:del w:id="3903" w:author="Jose Eduardo VIU" w:date="2023-04-01T20:51:00Z"/>
              </w:rPr>
            </w:pPr>
            <w:del w:id="3904" w:author="Jose Eduardo VIU" w:date="2023-04-01T20:51:00Z">
              <w:r w:rsidDel="009E4857">
                <w:rPr>
                  <w:rFonts w:ascii="Courier New" w:eastAsia="Courier New" w:hAnsi="Courier New" w:cs="Courier New"/>
                </w:rPr>
                <w:delText>41.455078</w:delText>
              </w:r>
            </w:del>
          </w:p>
        </w:tc>
        <w:tc>
          <w:tcPr>
            <w:tcW w:w="1555" w:type="dxa"/>
          </w:tcPr>
          <w:p w14:paraId="4AD5F4AC" w14:textId="7D82101A" w:rsidR="00CB7E31" w:rsidDel="009E4857" w:rsidRDefault="00000000">
            <w:pPr>
              <w:suppressAutoHyphens w:val="0"/>
              <w:spacing w:after="0"/>
              <w:rPr>
                <w:del w:id="3905" w:author="Jose Eduardo VIU" w:date="2023-04-01T20:51:00Z"/>
              </w:rPr>
            </w:pPr>
            <w:del w:id="3906" w:author="Jose Eduardo VIU" w:date="2023-04-01T20:51:00Z">
              <w:r w:rsidDel="009E4857">
                <w:rPr>
                  <w:rFonts w:ascii="Courier New" w:eastAsia="Courier New" w:hAnsi="Courier New" w:cs="Courier New"/>
                </w:rPr>
                <w:delText>145.381001</w:delText>
              </w:r>
            </w:del>
          </w:p>
        </w:tc>
        <w:tc>
          <w:tcPr>
            <w:tcW w:w="661" w:type="dxa"/>
          </w:tcPr>
          <w:p w14:paraId="0D184AD8" w14:textId="749CC2CF" w:rsidR="00CB7E31" w:rsidDel="009E4857" w:rsidRDefault="00000000">
            <w:pPr>
              <w:suppressAutoHyphens w:val="0"/>
              <w:spacing w:after="0"/>
              <w:ind w:left="115"/>
              <w:rPr>
                <w:del w:id="3907" w:author="Jose Eduardo VIU" w:date="2023-04-01T20:51:00Z"/>
              </w:rPr>
            </w:pPr>
            <w:del w:id="3908" w:author="Jose Eduardo VIU" w:date="2023-04-01T20:51:00Z">
              <w:r w:rsidDel="009E4857">
                <w:rPr>
                  <w:rFonts w:ascii="Courier New" w:eastAsia="Courier New" w:hAnsi="Courier New" w:cs="Courier New"/>
                </w:rPr>
                <w:delText>45.0</w:delText>
              </w:r>
            </w:del>
          </w:p>
        </w:tc>
        <w:tc>
          <w:tcPr>
            <w:tcW w:w="285" w:type="dxa"/>
          </w:tcPr>
          <w:p w14:paraId="77FC0A92" w14:textId="3CEA6E8C" w:rsidR="00CB7E31" w:rsidDel="009E4857" w:rsidRDefault="00CB7E31">
            <w:pPr>
              <w:suppressAutoHyphens w:val="0"/>
              <w:rPr>
                <w:del w:id="3909" w:author="Jose Eduardo VIU" w:date="2023-04-01T20:51:00Z"/>
              </w:rPr>
            </w:pPr>
          </w:p>
        </w:tc>
      </w:tr>
      <w:tr w:rsidR="00CB7E31" w:rsidDel="009E4857" w14:paraId="3960DD09" w14:textId="02957CAC">
        <w:trPr>
          <w:trHeight w:val="271"/>
          <w:del w:id="3910" w:author="Jose Eduardo VIU" w:date="2023-04-01T20:51:00Z"/>
        </w:trPr>
        <w:tc>
          <w:tcPr>
            <w:tcW w:w="4172" w:type="dxa"/>
            <w:gridSpan w:val="4"/>
          </w:tcPr>
          <w:p w14:paraId="605FAADC" w14:textId="56D41950" w:rsidR="00CB7E31" w:rsidDel="009E4857" w:rsidRDefault="00000000">
            <w:pPr>
              <w:suppressAutoHyphens w:val="0"/>
              <w:spacing w:after="0"/>
              <w:rPr>
                <w:del w:id="3911" w:author="Jose Eduardo VIU" w:date="2023-04-01T20:51:00Z"/>
              </w:rPr>
            </w:pPr>
            <w:del w:id="3912" w:author="Jose Eduardo VIU" w:date="2023-04-01T20:51:00Z">
              <w:r w:rsidDel="009E4857">
                <w:rPr>
                  <w:rFonts w:ascii="Courier New" w:eastAsia="Courier New" w:hAnsi="Courier New" w:cs="Courier New"/>
                </w:rPr>
                <w:delText>191 MACHO ENTERO + CATRADO+ HEMBRA</w:delText>
              </w:r>
            </w:del>
          </w:p>
        </w:tc>
        <w:tc>
          <w:tcPr>
            <w:tcW w:w="1460" w:type="dxa"/>
            <w:gridSpan w:val="2"/>
          </w:tcPr>
          <w:p w14:paraId="512AAC90" w14:textId="0EAABAF0" w:rsidR="00CB7E31" w:rsidDel="009E4857" w:rsidRDefault="00000000">
            <w:pPr>
              <w:suppressAutoHyphens w:val="0"/>
              <w:spacing w:after="0"/>
              <w:ind w:left="115"/>
              <w:rPr>
                <w:del w:id="3913" w:author="Jose Eduardo VIU" w:date="2023-04-01T20:51:00Z"/>
              </w:rPr>
            </w:pPr>
            <w:del w:id="3914" w:author="Jose Eduardo VIU" w:date="2023-04-01T20:51:00Z">
              <w:r w:rsidDel="009E4857">
                <w:rPr>
                  <w:rFonts w:ascii="Courier New" w:eastAsia="Courier New" w:hAnsi="Courier New" w:cs="Courier New"/>
                </w:rPr>
                <w:delText>33.658855</w:delText>
              </w:r>
            </w:del>
          </w:p>
        </w:tc>
        <w:tc>
          <w:tcPr>
            <w:tcW w:w="1555" w:type="dxa"/>
          </w:tcPr>
          <w:p w14:paraId="6D2AE6B4" w14:textId="0879EDF0" w:rsidR="00CB7E31" w:rsidDel="009E4857" w:rsidRDefault="00000000">
            <w:pPr>
              <w:suppressAutoHyphens w:val="0"/>
              <w:spacing w:after="0"/>
              <w:ind w:left="115"/>
              <w:rPr>
                <w:del w:id="3915" w:author="Jose Eduardo VIU" w:date="2023-04-01T20:51:00Z"/>
              </w:rPr>
            </w:pPr>
            <w:del w:id="3916" w:author="Jose Eduardo VIU" w:date="2023-04-01T20:51:00Z">
              <w:r w:rsidDel="009E4857">
                <w:rPr>
                  <w:rFonts w:ascii="Courier New" w:eastAsia="Courier New" w:hAnsi="Courier New" w:cs="Courier New"/>
                </w:rPr>
                <w:delText>76.256556</w:delText>
              </w:r>
            </w:del>
          </w:p>
        </w:tc>
        <w:tc>
          <w:tcPr>
            <w:tcW w:w="661" w:type="dxa"/>
          </w:tcPr>
          <w:p w14:paraId="21E171CA" w14:textId="31ECB7A4" w:rsidR="00CB7E31" w:rsidDel="009E4857" w:rsidRDefault="00000000">
            <w:pPr>
              <w:suppressAutoHyphens w:val="0"/>
              <w:spacing w:after="0"/>
              <w:rPr>
                <w:del w:id="3917" w:author="Jose Eduardo VIU" w:date="2023-04-01T20:51:00Z"/>
              </w:rPr>
            </w:pPr>
            <w:del w:id="3918" w:author="Jose Eduardo VIU" w:date="2023-04-01T20:51:00Z">
              <w:r w:rsidDel="009E4857">
                <w:rPr>
                  <w:rFonts w:ascii="Courier New" w:eastAsia="Courier New" w:hAnsi="Courier New" w:cs="Courier New"/>
                </w:rPr>
                <w:delText>219.0</w:delText>
              </w:r>
            </w:del>
          </w:p>
        </w:tc>
        <w:tc>
          <w:tcPr>
            <w:tcW w:w="285" w:type="dxa"/>
          </w:tcPr>
          <w:p w14:paraId="60D72986" w14:textId="614DD948" w:rsidR="00CB7E31" w:rsidDel="009E4857" w:rsidRDefault="00CB7E31">
            <w:pPr>
              <w:suppressAutoHyphens w:val="0"/>
              <w:rPr>
                <w:del w:id="3919" w:author="Jose Eduardo VIU" w:date="2023-04-01T20:51:00Z"/>
              </w:rPr>
            </w:pPr>
          </w:p>
        </w:tc>
      </w:tr>
      <w:tr w:rsidR="00CB7E31" w:rsidDel="009E4857" w14:paraId="4FCE7DBD" w14:textId="29810DEB">
        <w:trPr>
          <w:trHeight w:val="271"/>
          <w:del w:id="3920" w:author="Jose Eduardo VIU" w:date="2023-04-01T20:51:00Z"/>
        </w:trPr>
        <w:tc>
          <w:tcPr>
            <w:tcW w:w="4172" w:type="dxa"/>
            <w:gridSpan w:val="4"/>
          </w:tcPr>
          <w:p w14:paraId="540C7690" w14:textId="144014BD" w:rsidR="00CB7E31" w:rsidDel="009E4857" w:rsidRDefault="00000000">
            <w:pPr>
              <w:suppressAutoHyphens w:val="0"/>
              <w:spacing w:after="0"/>
              <w:rPr>
                <w:del w:id="3921" w:author="Jose Eduardo VIU" w:date="2023-04-01T20:51:00Z"/>
              </w:rPr>
            </w:pPr>
            <w:del w:id="3922" w:author="Jose Eduardo VIU" w:date="2023-04-01T20:51:00Z">
              <w:r w:rsidDel="009E4857">
                <w:rPr>
                  <w:rFonts w:ascii="Courier New" w:eastAsia="Courier New" w:hAnsi="Courier New" w:cs="Courier New"/>
                </w:rPr>
                <w:delText>211 MACHO ENTERO + CATRADO+ HEMBRA</w:delText>
              </w:r>
            </w:del>
          </w:p>
        </w:tc>
        <w:tc>
          <w:tcPr>
            <w:tcW w:w="1460" w:type="dxa"/>
            <w:gridSpan w:val="2"/>
          </w:tcPr>
          <w:p w14:paraId="7D2D5969" w14:textId="2FA66143" w:rsidR="00CB7E31" w:rsidDel="009E4857" w:rsidRDefault="00000000">
            <w:pPr>
              <w:suppressAutoHyphens w:val="0"/>
              <w:spacing w:after="0"/>
              <w:rPr>
                <w:del w:id="3923" w:author="Jose Eduardo VIU" w:date="2023-04-01T20:51:00Z"/>
              </w:rPr>
            </w:pPr>
            <w:del w:id="3924" w:author="Jose Eduardo VIU" w:date="2023-04-01T20:51:00Z">
              <w:r w:rsidDel="009E4857">
                <w:rPr>
                  <w:rFonts w:ascii="Courier New" w:eastAsia="Courier New" w:hAnsi="Courier New" w:cs="Courier New"/>
                </w:rPr>
                <w:delText>142.085176</w:delText>
              </w:r>
            </w:del>
          </w:p>
        </w:tc>
        <w:tc>
          <w:tcPr>
            <w:tcW w:w="1555" w:type="dxa"/>
          </w:tcPr>
          <w:p w14:paraId="4FCC0EF3" w14:textId="72B5DED5" w:rsidR="00CB7E31" w:rsidDel="009E4857" w:rsidRDefault="00000000">
            <w:pPr>
              <w:suppressAutoHyphens w:val="0"/>
              <w:spacing w:after="0"/>
              <w:rPr>
                <w:del w:id="3925" w:author="Jose Eduardo VIU" w:date="2023-04-01T20:51:00Z"/>
              </w:rPr>
            </w:pPr>
            <w:del w:id="3926" w:author="Jose Eduardo VIU" w:date="2023-04-01T20:51:00Z">
              <w:r w:rsidDel="009E4857">
                <w:rPr>
                  <w:rFonts w:ascii="Courier New" w:eastAsia="Courier New" w:hAnsi="Courier New" w:cs="Courier New"/>
                </w:rPr>
                <w:delText>154.695580</w:delText>
              </w:r>
            </w:del>
          </w:p>
        </w:tc>
        <w:tc>
          <w:tcPr>
            <w:tcW w:w="661" w:type="dxa"/>
          </w:tcPr>
          <w:p w14:paraId="62665937" w14:textId="1D808D72" w:rsidR="00CB7E31" w:rsidDel="009E4857" w:rsidRDefault="00000000">
            <w:pPr>
              <w:suppressAutoHyphens w:val="0"/>
              <w:spacing w:after="0"/>
              <w:ind w:left="115"/>
              <w:rPr>
                <w:del w:id="3927" w:author="Jose Eduardo VIU" w:date="2023-04-01T20:51:00Z"/>
              </w:rPr>
            </w:pPr>
            <w:del w:id="3928" w:author="Jose Eduardo VIU" w:date="2023-04-01T20:51:00Z">
              <w:r w:rsidDel="009E4857">
                <w:rPr>
                  <w:rFonts w:ascii="Courier New" w:eastAsia="Courier New" w:hAnsi="Courier New" w:cs="Courier New"/>
                </w:rPr>
                <w:delText>44.0</w:delText>
              </w:r>
            </w:del>
          </w:p>
        </w:tc>
        <w:tc>
          <w:tcPr>
            <w:tcW w:w="285" w:type="dxa"/>
          </w:tcPr>
          <w:p w14:paraId="0B798420" w14:textId="67BF1B23" w:rsidR="00CB7E31" w:rsidDel="009E4857" w:rsidRDefault="00CB7E31">
            <w:pPr>
              <w:suppressAutoHyphens w:val="0"/>
              <w:rPr>
                <w:del w:id="3929" w:author="Jose Eduardo VIU" w:date="2023-04-01T20:51:00Z"/>
              </w:rPr>
            </w:pPr>
          </w:p>
        </w:tc>
      </w:tr>
      <w:tr w:rsidR="00CB7E31" w:rsidDel="009E4857" w14:paraId="5B12CF7F" w14:textId="4CC6579F">
        <w:trPr>
          <w:trHeight w:val="271"/>
          <w:del w:id="3930" w:author="Jose Eduardo VIU" w:date="2023-04-01T20:51:00Z"/>
        </w:trPr>
        <w:tc>
          <w:tcPr>
            <w:tcW w:w="4172" w:type="dxa"/>
            <w:gridSpan w:val="4"/>
          </w:tcPr>
          <w:p w14:paraId="3FBAABC1" w14:textId="75431930" w:rsidR="00CB7E31" w:rsidDel="009E4857" w:rsidRDefault="00000000">
            <w:pPr>
              <w:suppressAutoHyphens w:val="0"/>
              <w:spacing w:after="0"/>
              <w:rPr>
                <w:del w:id="3931" w:author="Jose Eduardo VIU" w:date="2023-04-01T20:51:00Z"/>
              </w:rPr>
            </w:pPr>
            <w:del w:id="3932" w:author="Jose Eduardo VIU" w:date="2023-04-01T20:51:00Z">
              <w:r w:rsidDel="009E4857">
                <w:rPr>
                  <w:rFonts w:ascii="Courier New" w:eastAsia="Courier New" w:hAnsi="Courier New" w:cs="Courier New"/>
                </w:rPr>
                <w:delText>212 MACHO ENTERO + CATRADO+ HEMBRA</w:delText>
              </w:r>
            </w:del>
          </w:p>
        </w:tc>
        <w:tc>
          <w:tcPr>
            <w:tcW w:w="1460" w:type="dxa"/>
            <w:gridSpan w:val="2"/>
          </w:tcPr>
          <w:p w14:paraId="775BDAC2" w14:textId="30C86BA4" w:rsidR="00CB7E31" w:rsidDel="009E4857" w:rsidRDefault="00000000">
            <w:pPr>
              <w:suppressAutoHyphens w:val="0"/>
              <w:spacing w:after="0"/>
              <w:rPr>
                <w:del w:id="3933" w:author="Jose Eduardo VIU" w:date="2023-04-01T20:51:00Z"/>
              </w:rPr>
            </w:pPr>
            <w:del w:id="3934" w:author="Jose Eduardo VIU" w:date="2023-04-01T20:51:00Z">
              <w:r w:rsidDel="009E4857">
                <w:rPr>
                  <w:rFonts w:ascii="Courier New" w:eastAsia="Courier New" w:hAnsi="Courier New" w:cs="Courier New"/>
                </w:rPr>
                <w:delText>108.032249</w:delText>
              </w:r>
            </w:del>
          </w:p>
        </w:tc>
        <w:tc>
          <w:tcPr>
            <w:tcW w:w="1555" w:type="dxa"/>
          </w:tcPr>
          <w:p w14:paraId="19E447E7" w14:textId="1B984094" w:rsidR="00CB7E31" w:rsidDel="009E4857" w:rsidRDefault="00000000">
            <w:pPr>
              <w:suppressAutoHyphens w:val="0"/>
              <w:spacing w:after="0"/>
              <w:rPr>
                <w:del w:id="3935" w:author="Jose Eduardo VIU" w:date="2023-04-01T20:51:00Z"/>
              </w:rPr>
            </w:pPr>
            <w:del w:id="3936" w:author="Jose Eduardo VIU" w:date="2023-04-01T20:51:00Z">
              <w:r w:rsidDel="009E4857">
                <w:rPr>
                  <w:rFonts w:ascii="Courier New" w:eastAsia="Courier New" w:hAnsi="Courier New" w:cs="Courier New"/>
                </w:rPr>
                <w:delText>146.766011</w:delText>
              </w:r>
            </w:del>
          </w:p>
        </w:tc>
        <w:tc>
          <w:tcPr>
            <w:tcW w:w="661" w:type="dxa"/>
          </w:tcPr>
          <w:p w14:paraId="65A73378" w14:textId="755F7FCA" w:rsidR="00CB7E31" w:rsidDel="009E4857" w:rsidRDefault="00000000">
            <w:pPr>
              <w:suppressAutoHyphens w:val="0"/>
              <w:spacing w:after="0"/>
              <w:ind w:left="115"/>
              <w:rPr>
                <w:del w:id="3937" w:author="Jose Eduardo VIU" w:date="2023-04-01T20:51:00Z"/>
              </w:rPr>
            </w:pPr>
            <w:del w:id="3938" w:author="Jose Eduardo VIU" w:date="2023-04-01T20:51:00Z">
              <w:r w:rsidDel="009E4857">
                <w:rPr>
                  <w:rFonts w:ascii="Courier New" w:eastAsia="Courier New" w:hAnsi="Courier New" w:cs="Courier New"/>
                </w:rPr>
                <w:delText>52.0</w:delText>
              </w:r>
            </w:del>
          </w:p>
        </w:tc>
        <w:tc>
          <w:tcPr>
            <w:tcW w:w="285" w:type="dxa"/>
          </w:tcPr>
          <w:p w14:paraId="5A6E7888" w14:textId="6BB65421" w:rsidR="00CB7E31" w:rsidDel="009E4857" w:rsidRDefault="00CB7E31">
            <w:pPr>
              <w:suppressAutoHyphens w:val="0"/>
              <w:rPr>
                <w:del w:id="3939" w:author="Jose Eduardo VIU" w:date="2023-04-01T20:51:00Z"/>
              </w:rPr>
            </w:pPr>
          </w:p>
        </w:tc>
      </w:tr>
      <w:tr w:rsidR="00CB7E31" w:rsidDel="009E4857" w14:paraId="4946A1E1" w14:textId="307793C0">
        <w:trPr>
          <w:trHeight w:val="271"/>
          <w:del w:id="3940" w:author="Jose Eduardo VIU" w:date="2023-04-01T20:51:00Z"/>
        </w:trPr>
        <w:tc>
          <w:tcPr>
            <w:tcW w:w="4172" w:type="dxa"/>
            <w:gridSpan w:val="4"/>
          </w:tcPr>
          <w:p w14:paraId="7BAF3006" w14:textId="0642A2D5" w:rsidR="00CB7E31" w:rsidDel="009E4857" w:rsidRDefault="00000000">
            <w:pPr>
              <w:suppressAutoHyphens w:val="0"/>
              <w:spacing w:after="0"/>
              <w:rPr>
                <w:del w:id="3941" w:author="Jose Eduardo VIU" w:date="2023-04-01T20:51:00Z"/>
              </w:rPr>
            </w:pPr>
            <w:del w:id="3942" w:author="Jose Eduardo VIU" w:date="2023-04-01T20:51:00Z">
              <w:r w:rsidDel="009E4857">
                <w:rPr>
                  <w:rFonts w:ascii="Courier New" w:eastAsia="Courier New" w:hAnsi="Courier New" w:cs="Courier New"/>
                </w:rPr>
                <w:delText>255 MACHO ENTERO + CATRADO+ HEMBRA</w:delText>
              </w:r>
            </w:del>
          </w:p>
        </w:tc>
        <w:tc>
          <w:tcPr>
            <w:tcW w:w="1460" w:type="dxa"/>
            <w:gridSpan w:val="2"/>
          </w:tcPr>
          <w:p w14:paraId="0AD23DCF" w14:textId="11835519" w:rsidR="00CB7E31" w:rsidDel="009E4857" w:rsidRDefault="00000000">
            <w:pPr>
              <w:suppressAutoHyphens w:val="0"/>
              <w:spacing w:after="0"/>
              <w:ind w:left="115"/>
              <w:rPr>
                <w:del w:id="3943" w:author="Jose Eduardo VIU" w:date="2023-04-01T20:51:00Z"/>
              </w:rPr>
            </w:pPr>
            <w:del w:id="3944" w:author="Jose Eduardo VIU" w:date="2023-04-01T20:51:00Z">
              <w:r w:rsidDel="009E4857">
                <w:rPr>
                  <w:rFonts w:ascii="Courier New" w:eastAsia="Courier New" w:hAnsi="Courier New" w:cs="Courier New"/>
                </w:rPr>
                <w:delText>36.068333</w:delText>
              </w:r>
            </w:del>
          </w:p>
        </w:tc>
        <w:tc>
          <w:tcPr>
            <w:tcW w:w="1555" w:type="dxa"/>
          </w:tcPr>
          <w:p w14:paraId="3E99E9C5" w14:textId="049E0754" w:rsidR="00CB7E31" w:rsidDel="009E4857" w:rsidRDefault="00000000">
            <w:pPr>
              <w:suppressAutoHyphens w:val="0"/>
              <w:spacing w:after="0"/>
              <w:rPr>
                <w:del w:id="3945" w:author="Jose Eduardo VIU" w:date="2023-04-01T20:51:00Z"/>
              </w:rPr>
            </w:pPr>
            <w:del w:id="3946" w:author="Jose Eduardo VIU" w:date="2023-04-01T20:51:00Z">
              <w:r w:rsidDel="009E4857">
                <w:rPr>
                  <w:rFonts w:ascii="Courier New" w:eastAsia="Courier New" w:hAnsi="Courier New" w:cs="Courier New"/>
                </w:rPr>
                <w:delText>145.930823</w:delText>
              </w:r>
            </w:del>
          </w:p>
        </w:tc>
        <w:tc>
          <w:tcPr>
            <w:tcW w:w="661" w:type="dxa"/>
          </w:tcPr>
          <w:p w14:paraId="31A9ED8E" w14:textId="386B6677" w:rsidR="00CB7E31" w:rsidDel="009E4857" w:rsidRDefault="00000000">
            <w:pPr>
              <w:suppressAutoHyphens w:val="0"/>
              <w:spacing w:after="0"/>
              <w:ind w:left="115"/>
              <w:rPr>
                <w:del w:id="3947" w:author="Jose Eduardo VIU" w:date="2023-04-01T20:51:00Z"/>
              </w:rPr>
            </w:pPr>
            <w:del w:id="3948" w:author="Jose Eduardo VIU" w:date="2023-04-01T20:51:00Z">
              <w:r w:rsidDel="009E4857">
                <w:rPr>
                  <w:rFonts w:ascii="Courier New" w:eastAsia="Courier New" w:hAnsi="Courier New" w:cs="Courier New"/>
                </w:rPr>
                <w:delText>58.0</w:delText>
              </w:r>
            </w:del>
          </w:p>
        </w:tc>
        <w:tc>
          <w:tcPr>
            <w:tcW w:w="285" w:type="dxa"/>
          </w:tcPr>
          <w:p w14:paraId="5F0B22E5" w14:textId="0B46A6BF" w:rsidR="00CB7E31" w:rsidDel="009E4857" w:rsidRDefault="00CB7E31">
            <w:pPr>
              <w:suppressAutoHyphens w:val="0"/>
              <w:rPr>
                <w:del w:id="3949" w:author="Jose Eduardo VIU" w:date="2023-04-01T20:51:00Z"/>
              </w:rPr>
            </w:pPr>
          </w:p>
        </w:tc>
      </w:tr>
      <w:tr w:rsidR="00CB7E31" w:rsidDel="009E4857" w14:paraId="3729817E" w14:textId="24701424">
        <w:trPr>
          <w:trHeight w:val="271"/>
          <w:del w:id="3950" w:author="Jose Eduardo VIU" w:date="2023-04-01T20:51:00Z"/>
        </w:trPr>
        <w:tc>
          <w:tcPr>
            <w:tcW w:w="4172" w:type="dxa"/>
            <w:gridSpan w:val="4"/>
          </w:tcPr>
          <w:p w14:paraId="35BD03CA" w14:textId="2945A087" w:rsidR="00CB7E31" w:rsidDel="009E4857" w:rsidRDefault="00000000">
            <w:pPr>
              <w:suppressAutoHyphens w:val="0"/>
              <w:spacing w:after="0"/>
              <w:rPr>
                <w:del w:id="3951" w:author="Jose Eduardo VIU" w:date="2023-04-01T20:51:00Z"/>
              </w:rPr>
            </w:pPr>
            <w:del w:id="3952" w:author="Jose Eduardo VIU" w:date="2023-04-01T20:51:00Z">
              <w:r w:rsidDel="009E4857">
                <w:rPr>
                  <w:rFonts w:ascii="Courier New" w:eastAsia="Courier New" w:hAnsi="Courier New" w:cs="Courier New"/>
                </w:rPr>
                <w:delText>261 MACHO ENTERO + CATRADO+ HEMBRA</w:delText>
              </w:r>
            </w:del>
          </w:p>
        </w:tc>
        <w:tc>
          <w:tcPr>
            <w:tcW w:w="1460" w:type="dxa"/>
            <w:gridSpan w:val="2"/>
          </w:tcPr>
          <w:p w14:paraId="2F472810" w14:textId="0DEA144B" w:rsidR="00CB7E31" w:rsidDel="009E4857" w:rsidRDefault="00000000">
            <w:pPr>
              <w:suppressAutoHyphens w:val="0"/>
              <w:spacing w:after="0"/>
              <w:ind w:left="115"/>
              <w:rPr>
                <w:del w:id="3953" w:author="Jose Eduardo VIU" w:date="2023-04-01T20:51:00Z"/>
              </w:rPr>
            </w:pPr>
            <w:del w:id="3954" w:author="Jose Eduardo VIU" w:date="2023-04-01T20:51:00Z">
              <w:r w:rsidDel="009E4857">
                <w:rPr>
                  <w:rFonts w:ascii="Courier New" w:eastAsia="Courier New" w:hAnsi="Courier New" w:cs="Courier New"/>
                </w:rPr>
                <w:delText>41.032900</w:delText>
              </w:r>
            </w:del>
          </w:p>
        </w:tc>
        <w:tc>
          <w:tcPr>
            <w:tcW w:w="1555" w:type="dxa"/>
          </w:tcPr>
          <w:p w14:paraId="57D8B2D2" w14:textId="2C7552F2" w:rsidR="00CB7E31" w:rsidDel="009E4857" w:rsidRDefault="00000000">
            <w:pPr>
              <w:suppressAutoHyphens w:val="0"/>
              <w:spacing w:after="0"/>
              <w:rPr>
                <w:del w:id="3955" w:author="Jose Eduardo VIU" w:date="2023-04-01T20:51:00Z"/>
              </w:rPr>
            </w:pPr>
            <w:del w:id="3956" w:author="Jose Eduardo VIU" w:date="2023-04-01T20:51:00Z">
              <w:r w:rsidDel="009E4857">
                <w:rPr>
                  <w:rFonts w:ascii="Courier New" w:eastAsia="Courier New" w:hAnsi="Courier New" w:cs="Courier New"/>
                </w:rPr>
                <w:delText>141.121841</w:delText>
              </w:r>
            </w:del>
          </w:p>
        </w:tc>
        <w:tc>
          <w:tcPr>
            <w:tcW w:w="661" w:type="dxa"/>
          </w:tcPr>
          <w:p w14:paraId="2F51074B" w14:textId="78BA7702" w:rsidR="00CB7E31" w:rsidDel="009E4857" w:rsidRDefault="00000000">
            <w:pPr>
              <w:suppressAutoHyphens w:val="0"/>
              <w:spacing w:after="0"/>
              <w:ind w:left="115"/>
              <w:rPr>
                <w:del w:id="3957" w:author="Jose Eduardo VIU" w:date="2023-04-01T20:51:00Z"/>
              </w:rPr>
            </w:pPr>
            <w:del w:id="3958" w:author="Jose Eduardo VIU" w:date="2023-04-01T20:51:00Z">
              <w:r w:rsidDel="009E4857">
                <w:rPr>
                  <w:rFonts w:ascii="Courier New" w:eastAsia="Courier New" w:hAnsi="Courier New" w:cs="Courier New"/>
                </w:rPr>
                <w:delText>47.0</w:delText>
              </w:r>
            </w:del>
          </w:p>
        </w:tc>
        <w:tc>
          <w:tcPr>
            <w:tcW w:w="285" w:type="dxa"/>
          </w:tcPr>
          <w:p w14:paraId="52919C64" w14:textId="24748070" w:rsidR="00CB7E31" w:rsidDel="009E4857" w:rsidRDefault="00CB7E31">
            <w:pPr>
              <w:suppressAutoHyphens w:val="0"/>
              <w:rPr>
                <w:del w:id="3959" w:author="Jose Eduardo VIU" w:date="2023-04-01T20:51:00Z"/>
              </w:rPr>
            </w:pPr>
          </w:p>
        </w:tc>
      </w:tr>
      <w:tr w:rsidR="00CB7E31" w:rsidDel="009E4857" w14:paraId="593FED0E" w14:textId="56DDFD5E">
        <w:trPr>
          <w:trHeight w:val="271"/>
          <w:del w:id="3960" w:author="Jose Eduardo VIU" w:date="2023-04-01T20:51:00Z"/>
        </w:trPr>
        <w:tc>
          <w:tcPr>
            <w:tcW w:w="4172" w:type="dxa"/>
            <w:gridSpan w:val="4"/>
          </w:tcPr>
          <w:p w14:paraId="4E599E75" w14:textId="6C46E8DC" w:rsidR="00CB7E31" w:rsidDel="009E4857" w:rsidRDefault="00000000">
            <w:pPr>
              <w:suppressAutoHyphens w:val="0"/>
              <w:spacing w:after="0"/>
              <w:rPr>
                <w:del w:id="3961" w:author="Jose Eduardo VIU" w:date="2023-04-01T20:51:00Z"/>
              </w:rPr>
            </w:pPr>
            <w:del w:id="3962" w:author="Jose Eduardo VIU" w:date="2023-04-01T20:51:00Z">
              <w:r w:rsidDel="009E4857">
                <w:rPr>
                  <w:rFonts w:ascii="Courier New" w:eastAsia="Courier New" w:hAnsi="Courier New" w:cs="Courier New"/>
                </w:rPr>
                <w:delText>267 MACHO ENTERO + CATRADO+ HEMBRA</w:delText>
              </w:r>
            </w:del>
          </w:p>
        </w:tc>
        <w:tc>
          <w:tcPr>
            <w:tcW w:w="1460" w:type="dxa"/>
            <w:gridSpan w:val="2"/>
          </w:tcPr>
          <w:p w14:paraId="5F20C69E" w14:textId="41862903" w:rsidR="00CB7E31" w:rsidDel="009E4857" w:rsidRDefault="00000000">
            <w:pPr>
              <w:suppressAutoHyphens w:val="0"/>
              <w:spacing w:after="0"/>
              <w:ind w:left="115"/>
              <w:rPr>
                <w:del w:id="3963" w:author="Jose Eduardo VIU" w:date="2023-04-01T20:51:00Z"/>
              </w:rPr>
            </w:pPr>
            <w:del w:id="3964" w:author="Jose Eduardo VIU" w:date="2023-04-01T20:51:00Z">
              <w:r w:rsidDel="009E4857">
                <w:rPr>
                  <w:rFonts w:ascii="Courier New" w:eastAsia="Courier New" w:hAnsi="Courier New" w:cs="Courier New"/>
                </w:rPr>
                <w:delText>40.269841</w:delText>
              </w:r>
            </w:del>
          </w:p>
        </w:tc>
        <w:tc>
          <w:tcPr>
            <w:tcW w:w="1555" w:type="dxa"/>
          </w:tcPr>
          <w:p w14:paraId="07708C9E" w14:textId="7CFC93BC" w:rsidR="00CB7E31" w:rsidDel="009E4857" w:rsidRDefault="00000000">
            <w:pPr>
              <w:suppressAutoHyphens w:val="0"/>
              <w:spacing w:after="0"/>
              <w:rPr>
                <w:del w:id="3965" w:author="Jose Eduardo VIU" w:date="2023-04-01T20:51:00Z"/>
              </w:rPr>
            </w:pPr>
            <w:del w:id="3966" w:author="Jose Eduardo VIU" w:date="2023-04-01T20:51:00Z">
              <w:r w:rsidDel="009E4857">
                <w:rPr>
                  <w:rFonts w:ascii="Courier New" w:eastAsia="Courier New" w:hAnsi="Courier New" w:cs="Courier New"/>
                </w:rPr>
                <w:delText>144.735573</w:delText>
              </w:r>
            </w:del>
          </w:p>
        </w:tc>
        <w:tc>
          <w:tcPr>
            <w:tcW w:w="661" w:type="dxa"/>
          </w:tcPr>
          <w:p w14:paraId="03CF4E7C" w14:textId="5C4874B2" w:rsidR="00CB7E31" w:rsidDel="009E4857" w:rsidRDefault="00000000">
            <w:pPr>
              <w:suppressAutoHyphens w:val="0"/>
              <w:spacing w:after="0"/>
              <w:ind w:left="115"/>
              <w:rPr>
                <w:del w:id="3967" w:author="Jose Eduardo VIU" w:date="2023-04-01T20:51:00Z"/>
              </w:rPr>
            </w:pPr>
            <w:del w:id="3968" w:author="Jose Eduardo VIU" w:date="2023-04-01T20:51:00Z">
              <w:r w:rsidDel="009E4857">
                <w:rPr>
                  <w:rFonts w:ascii="Courier New" w:eastAsia="Courier New" w:hAnsi="Courier New" w:cs="Courier New"/>
                </w:rPr>
                <w:delText>36.0</w:delText>
              </w:r>
            </w:del>
          </w:p>
        </w:tc>
        <w:tc>
          <w:tcPr>
            <w:tcW w:w="285" w:type="dxa"/>
          </w:tcPr>
          <w:p w14:paraId="4302B0A8" w14:textId="62B1B79D" w:rsidR="00CB7E31" w:rsidDel="009E4857" w:rsidRDefault="00CB7E31">
            <w:pPr>
              <w:suppressAutoHyphens w:val="0"/>
              <w:rPr>
                <w:del w:id="3969" w:author="Jose Eduardo VIU" w:date="2023-04-01T20:51:00Z"/>
              </w:rPr>
            </w:pPr>
          </w:p>
        </w:tc>
      </w:tr>
      <w:tr w:rsidR="00CB7E31" w:rsidDel="009E4857" w14:paraId="55E3FFCA" w14:textId="6FBFF78B">
        <w:trPr>
          <w:trHeight w:val="271"/>
          <w:del w:id="3970" w:author="Jose Eduardo VIU" w:date="2023-04-01T20:51:00Z"/>
        </w:trPr>
        <w:tc>
          <w:tcPr>
            <w:tcW w:w="4172" w:type="dxa"/>
            <w:gridSpan w:val="4"/>
          </w:tcPr>
          <w:p w14:paraId="04760BA1" w14:textId="5829919C" w:rsidR="00CB7E31" w:rsidDel="009E4857" w:rsidRDefault="00000000">
            <w:pPr>
              <w:suppressAutoHyphens w:val="0"/>
              <w:spacing w:after="0"/>
              <w:rPr>
                <w:del w:id="3971" w:author="Jose Eduardo VIU" w:date="2023-04-01T20:51:00Z"/>
              </w:rPr>
            </w:pPr>
            <w:del w:id="3972" w:author="Jose Eduardo VIU" w:date="2023-04-01T20:51:00Z">
              <w:r w:rsidDel="009E4857">
                <w:rPr>
                  <w:rFonts w:ascii="Courier New" w:eastAsia="Courier New" w:hAnsi="Courier New" w:cs="Courier New"/>
                </w:rPr>
                <w:delText>277 MACHO ENTERO + CATRADO+ HEMBRA</w:delText>
              </w:r>
            </w:del>
          </w:p>
        </w:tc>
        <w:tc>
          <w:tcPr>
            <w:tcW w:w="1460" w:type="dxa"/>
            <w:gridSpan w:val="2"/>
          </w:tcPr>
          <w:p w14:paraId="3FA8D54A" w14:textId="7307D68E" w:rsidR="00CB7E31" w:rsidDel="009E4857" w:rsidRDefault="00000000">
            <w:pPr>
              <w:suppressAutoHyphens w:val="0"/>
              <w:spacing w:after="0"/>
              <w:ind w:left="115"/>
              <w:rPr>
                <w:del w:id="3973" w:author="Jose Eduardo VIU" w:date="2023-04-01T20:51:00Z"/>
              </w:rPr>
            </w:pPr>
            <w:del w:id="3974" w:author="Jose Eduardo VIU" w:date="2023-04-01T20:51:00Z">
              <w:r w:rsidDel="009E4857">
                <w:rPr>
                  <w:rFonts w:ascii="Courier New" w:eastAsia="Courier New" w:hAnsi="Courier New" w:cs="Courier New"/>
                </w:rPr>
                <w:delText>60.000000</w:delText>
              </w:r>
            </w:del>
          </w:p>
        </w:tc>
        <w:tc>
          <w:tcPr>
            <w:tcW w:w="1555" w:type="dxa"/>
          </w:tcPr>
          <w:p w14:paraId="4B0B3B65" w14:textId="515C4768" w:rsidR="00CB7E31" w:rsidDel="009E4857" w:rsidRDefault="00000000">
            <w:pPr>
              <w:suppressAutoHyphens w:val="0"/>
              <w:spacing w:after="0"/>
              <w:ind w:left="115"/>
              <w:rPr>
                <w:del w:id="3975" w:author="Jose Eduardo VIU" w:date="2023-04-01T20:51:00Z"/>
              </w:rPr>
            </w:pPr>
            <w:del w:id="3976" w:author="Jose Eduardo VIU" w:date="2023-04-01T20:51:00Z">
              <w:r w:rsidDel="009E4857">
                <w:rPr>
                  <w:rFonts w:ascii="Courier New" w:eastAsia="Courier New" w:hAnsi="Courier New" w:cs="Courier New"/>
                </w:rPr>
                <w:delText>98.650325</w:delText>
              </w:r>
            </w:del>
          </w:p>
        </w:tc>
        <w:tc>
          <w:tcPr>
            <w:tcW w:w="661" w:type="dxa"/>
          </w:tcPr>
          <w:p w14:paraId="08F25E6C" w14:textId="2A69B990" w:rsidR="00CB7E31" w:rsidDel="009E4857" w:rsidRDefault="00000000">
            <w:pPr>
              <w:suppressAutoHyphens w:val="0"/>
              <w:spacing w:after="0"/>
              <w:ind w:left="115"/>
              <w:rPr>
                <w:del w:id="3977" w:author="Jose Eduardo VIU" w:date="2023-04-01T20:51:00Z"/>
              </w:rPr>
            </w:pPr>
            <w:del w:id="3978" w:author="Jose Eduardo VIU" w:date="2023-04-01T20:51:00Z">
              <w:r w:rsidDel="009E4857">
                <w:rPr>
                  <w:rFonts w:ascii="Courier New" w:eastAsia="Courier New" w:hAnsi="Courier New" w:cs="Courier New"/>
                </w:rPr>
                <w:delText>23.0</w:delText>
              </w:r>
            </w:del>
          </w:p>
        </w:tc>
        <w:tc>
          <w:tcPr>
            <w:tcW w:w="285" w:type="dxa"/>
          </w:tcPr>
          <w:p w14:paraId="551D08B6" w14:textId="35008375" w:rsidR="00CB7E31" w:rsidDel="009E4857" w:rsidRDefault="00CB7E31">
            <w:pPr>
              <w:suppressAutoHyphens w:val="0"/>
              <w:rPr>
                <w:del w:id="3979" w:author="Jose Eduardo VIU" w:date="2023-04-01T20:51:00Z"/>
              </w:rPr>
            </w:pPr>
          </w:p>
        </w:tc>
      </w:tr>
      <w:tr w:rsidR="00CB7E31" w:rsidDel="009E4857" w14:paraId="4C020E56" w14:textId="64388B60">
        <w:trPr>
          <w:trHeight w:val="245"/>
          <w:del w:id="3980" w:author="Jose Eduardo VIU" w:date="2023-04-01T20:51:00Z"/>
        </w:trPr>
        <w:tc>
          <w:tcPr>
            <w:tcW w:w="4172" w:type="dxa"/>
            <w:gridSpan w:val="4"/>
          </w:tcPr>
          <w:p w14:paraId="26D8C1C6" w14:textId="38B35DBE" w:rsidR="00CB7E31" w:rsidDel="009E4857" w:rsidRDefault="00000000">
            <w:pPr>
              <w:suppressAutoHyphens w:val="0"/>
              <w:spacing w:after="0"/>
              <w:rPr>
                <w:del w:id="3981" w:author="Jose Eduardo VIU" w:date="2023-04-01T20:51:00Z"/>
              </w:rPr>
            </w:pPr>
            <w:del w:id="3982" w:author="Jose Eduardo VIU" w:date="2023-04-01T20:51:00Z">
              <w:r w:rsidDel="009E4857">
                <w:rPr>
                  <w:rFonts w:ascii="Courier New" w:eastAsia="Courier New" w:hAnsi="Courier New" w:cs="Courier New"/>
                </w:rPr>
                <w:delText>903 MACHO ENTERO + CATRADO+ HEMBRA</w:delText>
              </w:r>
            </w:del>
          </w:p>
        </w:tc>
        <w:tc>
          <w:tcPr>
            <w:tcW w:w="1460" w:type="dxa"/>
            <w:gridSpan w:val="2"/>
          </w:tcPr>
          <w:p w14:paraId="648E9727" w14:textId="6DD9EA77" w:rsidR="00CB7E31" w:rsidDel="009E4857" w:rsidRDefault="00000000">
            <w:pPr>
              <w:suppressAutoHyphens w:val="0"/>
              <w:spacing w:after="0"/>
              <w:ind w:left="115"/>
              <w:rPr>
                <w:del w:id="3983" w:author="Jose Eduardo VIU" w:date="2023-04-01T20:51:00Z"/>
              </w:rPr>
            </w:pPr>
            <w:del w:id="3984" w:author="Jose Eduardo VIU" w:date="2023-04-01T20:51:00Z">
              <w:r w:rsidDel="009E4857">
                <w:rPr>
                  <w:rFonts w:ascii="Courier New" w:eastAsia="Courier New" w:hAnsi="Courier New" w:cs="Courier New"/>
                </w:rPr>
                <w:delText>73.567164</w:delText>
              </w:r>
            </w:del>
          </w:p>
        </w:tc>
        <w:tc>
          <w:tcPr>
            <w:tcW w:w="1555" w:type="dxa"/>
          </w:tcPr>
          <w:p w14:paraId="4D49A549" w14:textId="3E318CDF" w:rsidR="00CB7E31" w:rsidDel="009E4857" w:rsidRDefault="00000000">
            <w:pPr>
              <w:suppressAutoHyphens w:val="0"/>
              <w:spacing w:after="0"/>
              <w:rPr>
                <w:del w:id="3985" w:author="Jose Eduardo VIU" w:date="2023-04-01T20:51:00Z"/>
              </w:rPr>
            </w:pPr>
            <w:del w:id="3986" w:author="Jose Eduardo VIU" w:date="2023-04-01T20:51:00Z">
              <w:r w:rsidDel="009E4857">
                <w:rPr>
                  <w:rFonts w:ascii="Courier New" w:eastAsia="Courier New" w:hAnsi="Courier New" w:cs="Courier New"/>
                </w:rPr>
                <w:delText>145.774603</w:delText>
              </w:r>
            </w:del>
          </w:p>
        </w:tc>
        <w:tc>
          <w:tcPr>
            <w:tcW w:w="661" w:type="dxa"/>
          </w:tcPr>
          <w:p w14:paraId="1D56AD80" w14:textId="3534C9EE" w:rsidR="00CB7E31" w:rsidDel="009E4857" w:rsidRDefault="00000000">
            <w:pPr>
              <w:suppressAutoHyphens w:val="0"/>
              <w:spacing w:after="0"/>
              <w:ind w:left="115"/>
              <w:rPr>
                <w:del w:id="3987" w:author="Jose Eduardo VIU" w:date="2023-04-01T20:51:00Z"/>
              </w:rPr>
            </w:pPr>
            <w:del w:id="3988" w:author="Jose Eduardo VIU" w:date="2023-04-01T20:51:00Z">
              <w:r w:rsidDel="009E4857">
                <w:rPr>
                  <w:rFonts w:ascii="Courier New" w:eastAsia="Courier New" w:hAnsi="Courier New" w:cs="Courier New"/>
                </w:rPr>
                <w:delText>20.0</w:delText>
              </w:r>
            </w:del>
          </w:p>
        </w:tc>
        <w:tc>
          <w:tcPr>
            <w:tcW w:w="285" w:type="dxa"/>
          </w:tcPr>
          <w:p w14:paraId="214AC205" w14:textId="45338315" w:rsidR="00CB7E31" w:rsidDel="009E4857" w:rsidRDefault="00CB7E31">
            <w:pPr>
              <w:suppressAutoHyphens w:val="0"/>
              <w:rPr>
                <w:del w:id="3989" w:author="Jose Eduardo VIU" w:date="2023-04-01T20:51:00Z"/>
              </w:rPr>
            </w:pPr>
          </w:p>
        </w:tc>
      </w:tr>
      <w:tr w:rsidR="00CB7E31" w:rsidDel="009E4857" w14:paraId="365337A8" w14:textId="7699CBD0">
        <w:trPr>
          <w:trHeight w:val="1355"/>
          <w:del w:id="3990" w:author="Jose Eduardo VIU" w:date="2023-04-01T20:51:00Z"/>
        </w:trPr>
        <w:tc>
          <w:tcPr>
            <w:tcW w:w="8133" w:type="dxa"/>
            <w:gridSpan w:val="9"/>
          </w:tcPr>
          <w:p w14:paraId="05ECCEE4" w14:textId="282C1147" w:rsidR="00CB7E31" w:rsidDel="009E4857" w:rsidRDefault="00000000">
            <w:pPr>
              <w:tabs>
                <w:tab w:val="center" w:pos="5040"/>
                <w:tab w:val="center" w:pos="6529"/>
                <w:tab w:val="center" w:pos="7961"/>
              </w:tabs>
              <w:suppressAutoHyphens w:val="0"/>
              <w:spacing w:after="17"/>
              <w:rPr>
                <w:del w:id="3991" w:author="Jose Eduardo VIU" w:date="2023-04-01T20:51:00Z"/>
              </w:rPr>
            </w:pPr>
            <w:del w:id="3992" w:author="Jose Eduardo VIU" w:date="2023-04-01T20:51:00Z">
              <w:r w:rsidDel="009E4857">
                <w:rPr>
                  <w:rFonts w:ascii="Courier New" w:eastAsia="Courier New" w:hAnsi="Courier New" w:cs="Courier New"/>
                </w:rPr>
                <w:delText>2771 MACHO ENTERO + CATRADO+ HEMBRA</w:delText>
              </w:r>
              <w:r w:rsidDel="009E4857">
                <w:rPr>
                  <w:rFonts w:ascii="Courier New" w:eastAsia="Courier New" w:hAnsi="Courier New" w:cs="Courier New"/>
                </w:rPr>
                <w:tab/>
                <w:delText>140.000000</w:delText>
              </w:r>
              <w:r w:rsidDel="009E4857">
                <w:rPr>
                  <w:rFonts w:ascii="Courier New" w:eastAsia="Courier New" w:hAnsi="Courier New" w:cs="Courier New"/>
                </w:rPr>
                <w:tab/>
                <w:delText>158.250000</w:delText>
              </w:r>
              <w:r w:rsidDel="009E4857">
                <w:rPr>
                  <w:rFonts w:ascii="Courier New" w:eastAsia="Courier New" w:hAnsi="Courier New" w:cs="Courier New"/>
                </w:rPr>
                <w:tab/>
                <w:delText>0.0</w:delText>
              </w:r>
            </w:del>
          </w:p>
          <w:p w14:paraId="68C9A58A" w14:textId="2D14EC0F" w:rsidR="00CB7E31" w:rsidDel="009E4857" w:rsidRDefault="00000000">
            <w:pPr>
              <w:tabs>
                <w:tab w:val="center" w:pos="2921"/>
                <w:tab w:val="center" w:pos="5097"/>
                <w:tab w:val="center" w:pos="6586"/>
                <w:tab w:val="center" w:pos="7961"/>
              </w:tabs>
              <w:suppressAutoHyphens w:val="0"/>
              <w:spacing w:after="17"/>
              <w:rPr>
                <w:del w:id="3993" w:author="Jose Eduardo VIU" w:date="2023-04-01T20:51:00Z"/>
              </w:rPr>
            </w:pPr>
            <w:del w:id="3994" w:author="Jose Eduardo VIU" w:date="2023-04-01T20:51:00Z">
              <w:r w:rsidDel="009E4857">
                <w:rPr>
                  <w:rFonts w:ascii="Courier New" w:eastAsia="Courier New" w:hAnsi="Courier New" w:cs="Courier New"/>
                </w:rPr>
                <w:delText>4142</w:delText>
              </w:r>
              <w:r w:rsidDel="009E4857">
                <w:rPr>
                  <w:rFonts w:ascii="Courier New" w:eastAsia="Courier New" w:hAnsi="Courier New" w:cs="Courier New"/>
                </w:rPr>
                <w:tab/>
                <w:delText>MACHO ENTERO + HEMBRA</w:delText>
              </w:r>
              <w:r w:rsidDel="009E4857">
                <w:rPr>
                  <w:rFonts w:ascii="Courier New" w:eastAsia="Courier New" w:hAnsi="Courier New" w:cs="Courier New"/>
                </w:rPr>
                <w:tab/>
                <w:delText>25.000000</w:delText>
              </w:r>
              <w:r w:rsidDel="009E4857">
                <w:rPr>
                  <w:rFonts w:ascii="Courier New" w:eastAsia="Courier New" w:hAnsi="Courier New" w:cs="Courier New"/>
                </w:rPr>
                <w:tab/>
                <w:delText>40.000000</w:delText>
              </w:r>
              <w:r w:rsidDel="009E4857">
                <w:rPr>
                  <w:rFonts w:ascii="Courier New" w:eastAsia="Courier New" w:hAnsi="Courier New" w:cs="Courier New"/>
                </w:rPr>
                <w:tab/>
                <w:delText>2.0</w:delText>
              </w:r>
            </w:del>
          </w:p>
          <w:p w14:paraId="1AE09F7D" w14:textId="17F394A2" w:rsidR="00CB7E31" w:rsidDel="009E4857" w:rsidRDefault="00000000">
            <w:pPr>
              <w:suppressAutoHyphens w:val="0"/>
              <w:spacing w:after="0"/>
              <w:ind w:right="344"/>
              <w:rPr>
                <w:del w:id="3995" w:author="Jose Eduardo VIU" w:date="2023-04-01T20:51:00Z"/>
              </w:rPr>
            </w:pPr>
            <w:del w:id="3996" w:author="Jose Eduardo VIU" w:date="2023-04-01T20:51:00Z">
              <w:r w:rsidDel="009E4857">
                <w:rPr>
                  <w:rFonts w:ascii="Courier New" w:eastAsia="Courier New" w:hAnsi="Courier New" w:cs="Courier New"/>
                </w:rPr>
                <w:delText>4167 MACHO ENTERO + HEMBRA 31.097561 40.000000 2.0 4168 MACHO ENTERO + HEMBRA 90.000000 137.162162 13.0 4203 MACHO ENTERO + CATRADO+ HEMBRA 145.122050 147.129412 37.0</w:delText>
              </w:r>
            </w:del>
          </w:p>
        </w:tc>
      </w:tr>
      <w:tr w:rsidR="00CB7E31" w:rsidDel="009E4857" w14:paraId="24D3ACA6" w14:textId="310E8456">
        <w:trPr>
          <w:trHeight w:val="787"/>
          <w:del w:id="3997" w:author="Jose Eduardo VIU" w:date="2023-04-01T20:51:00Z"/>
        </w:trPr>
        <w:tc>
          <w:tcPr>
            <w:tcW w:w="661" w:type="dxa"/>
          </w:tcPr>
          <w:p w14:paraId="318AF92E" w14:textId="243D754C" w:rsidR="00CB7E31" w:rsidDel="009E4857" w:rsidRDefault="00000000">
            <w:pPr>
              <w:suppressAutoHyphens w:val="0"/>
              <w:spacing w:after="0"/>
              <w:rPr>
                <w:del w:id="3998" w:author="Jose Eduardo VIU" w:date="2023-04-01T20:51:00Z"/>
              </w:rPr>
            </w:pPr>
            <w:del w:id="3999" w:author="Jose Eduardo VIU" w:date="2023-04-01T20:51:00Z">
              <w:r w:rsidDel="009E4857">
                <w:rPr>
                  <w:rFonts w:ascii="Courier New" w:eastAsia="Courier New" w:hAnsi="Courier New" w:cs="Courier New"/>
                </w:rPr>
                <w:delText>4242</w:delText>
              </w:r>
            </w:del>
          </w:p>
        </w:tc>
        <w:tc>
          <w:tcPr>
            <w:tcW w:w="7472" w:type="dxa"/>
            <w:gridSpan w:val="8"/>
          </w:tcPr>
          <w:p w14:paraId="3B8628B0" w14:textId="2990BF7A" w:rsidR="00CB7E31" w:rsidDel="009E4857" w:rsidRDefault="00000000">
            <w:pPr>
              <w:suppressAutoHyphens w:val="0"/>
              <w:spacing w:after="0"/>
              <w:ind w:firstLine="1031"/>
              <w:rPr>
                <w:del w:id="4000" w:author="Jose Eduardo VIU" w:date="2023-04-01T20:51:00Z"/>
              </w:rPr>
            </w:pPr>
            <w:del w:id="4001" w:author="Jose Eduardo VIU" w:date="2023-04-01T20:51:00Z">
              <w:r w:rsidDel="009E4857">
                <w:rPr>
                  <w:rFonts w:ascii="Courier New" w:eastAsia="Courier New" w:hAnsi="Courier New" w:cs="Courier New"/>
                </w:rPr>
                <w:delText>MACHO ENTERO + HEMBRA 100.000000 112.290951 31.0 GPS_Longitud GPS_Latitud gr_codpos gr_poblacion \</w:delText>
              </w:r>
            </w:del>
          </w:p>
        </w:tc>
      </w:tr>
      <w:tr w:rsidR="00CB7E31" w:rsidDel="009E4857" w14:paraId="7350CA9E" w14:textId="37BD2B60">
        <w:trPr>
          <w:trHeight w:val="271"/>
          <w:del w:id="4002" w:author="Jose Eduardo VIU" w:date="2023-04-01T20:51:00Z"/>
        </w:trPr>
        <w:tc>
          <w:tcPr>
            <w:tcW w:w="661" w:type="dxa"/>
          </w:tcPr>
          <w:p w14:paraId="6793256F" w14:textId="7C1AD244" w:rsidR="00CB7E31" w:rsidDel="009E4857" w:rsidRDefault="00000000">
            <w:pPr>
              <w:suppressAutoHyphens w:val="0"/>
              <w:spacing w:after="0"/>
              <w:rPr>
                <w:del w:id="4003" w:author="Jose Eduardo VIU" w:date="2023-04-01T20:51:00Z"/>
              </w:rPr>
            </w:pPr>
            <w:del w:id="4004" w:author="Jose Eduardo VIU" w:date="2023-04-01T20:51:00Z">
              <w:r w:rsidDel="009E4857">
                <w:rPr>
                  <w:rFonts w:ascii="Courier New" w:eastAsia="Courier New" w:hAnsi="Courier New" w:cs="Courier New"/>
                </w:rPr>
                <w:delText>39</w:delText>
              </w:r>
            </w:del>
          </w:p>
        </w:tc>
        <w:tc>
          <w:tcPr>
            <w:tcW w:w="1791" w:type="dxa"/>
          </w:tcPr>
          <w:p w14:paraId="130FF7F5" w14:textId="4D794330" w:rsidR="00CB7E31" w:rsidDel="009E4857" w:rsidRDefault="00000000">
            <w:pPr>
              <w:suppressAutoHyphens w:val="0"/>
              <w:spacing w:after="0"/>
              <w:ind w:right="114"/>
              <w:jc w:val="center"/>
              <w:rPr>
                <w:del w:id="4005" w:author="Jose Eduardo VIU" w:date="2023-04-01T20:51:00Z"/>
              </w:rPr>
            </w:pPr>
            <w:del w:id="4006" w:author="Jose Eduardo VIU" w:date="2023-04-01T20:51:00Z">
              <w:r w:rsidDel="009E4857">
                <w:rPr>
                  <w:rFonts w:ascii="Courier New" w:eastAsia="Courier New" w:hAnsi="Courier New" w:cs="Courier New"/>
                </w:rPr>
                <w:delText>-1.48801</w:delText>
              </w:r>
            </w:del>
          </w:p>
        </w:tc>
        <w:tc>
          <w:tcPr>
            <w:tcW w:w="1320" w:type="dxa"/>
          </w:tcPr>
          <w:p w14:paraId="66A8234E" w14:textId="411E8171" w:rsidR="00CB7E31" w:rsidDel="009E4857" w:rsidRDefault="00000000">
            <w:pPr>
              <w:suppressAutoHyphens w:val="0"/>
              <w:spacing w:after="0"/>
              <w:rPr>
                <w:del w:id="4007" w:author="Jose Eduardo VIU" w:date="2023-04-01T20:51:00Z"/>
              </w:rPr>
            </w:pPr>
            <w:del w:id="4008" w:author="Jose Eduardo VIU" w:date="2023-04-01T20:51:00Z">
              <w:r w:rsidDel="009E4857">
                <w:rPr>
                  <w:rFonts w:ascii="Courier New" w:eastAsia="Courier New" w:hAnsi="Courier New" w:cs="Courier New"/>
                </w:rPr>
                <w:delText>38.42037</w:delText>
              </w:r>
            </w:del>
          </w:p>
        </w:tc>
        <w:tc>
          <w:tcPr>
            <w:tcW w:w="4361" w:type="dxa"/>
            <w:gridSpan w:val="6"/>
          </w:tcPr>
          <w:p w14:paraId="5B5F551B" w14:textId="456B12CD" w:rsidR="00CB7E31" w:rsidDel="009E4857" w:rsidRDefault="00000000">
            <w:pPr>
              <w:suppressAutoHyphens w:val="0"/>
              <w:spacing w:after="0"/>
              <w:ind w:left="115"/>
              <w:rPr>
                <w:del w:id="4009" w:author="Jose Eduardo VIU" w:date="2023-04-01T20:51:00Z"/>
              </w:rPr>
            </w:pPr>
            <w:del w:id="4010" w:author="Jose Eduardo VIU" w:date="2023-04-01T20:51:00Z">
              <w:r w:rsidDel="009E4857">
                <w:rPr>
                  <w:rFonts w:ascii="Courier New" w:eastAsia="Courier New" w:hAnsi="Courier New" w:cs="Courier New"/>
                </w:rPr>
                <w:delText>2499.0 CANCARIX, HELLIN (ALBACETE)</w:delText>
              </w:r>
            </w:del>
          </w:p>
        </w:tc>
      </w:tr>
      <w:tr w:rsidR="00CB7E31" w:rsidDel="009E4857" w14:paraId="11943E38" w14:textId="3A856C34">
        <w:trPr>
          <w:trHeight w:val="271"/>
          <w:del w:id="4011" w:author="Jose Eduardo VIU" w:date="2023-04-01T20:51:00Z"/>
        </w:trPr>
        <w:tc>
          <w:tcPr>
            <w:tcW w:w="661" w:type="dxa"/>
          </w:tcPr>
          <w:p w14:paraId="7D79F91E" w14:textId="7C2FFBB5" w:rsidR="00CB7E31" w:rsidDel="009E4857" w:rsidRDefault="00000000">
            <w:pPr>
              <w:suppressAutoHyphens w:val="0"/>
              <w:spacing w:after="0"/>
              <w:rPr>
                <w:del w:id="4012" w:author="Jose Eduardo VIU" w:date="2023-04-01T20:51:00Z"/>
              </w:rPr>
            </w:pPr>
            <w:del w:id="4013" w:author="Jose Eduardo VIU" w:date="2023-04-01T20:51:00Z">
              <w:r w:rsidDel="009E4857">
                <w:rPr>
                  <w:rFonts w:ascii="Courier New" w:eastAsia="Courier New" w:hAnsi="Courier New" w:cs="Courier New"/>
                </w:rPr>
                <w:delText>100</w:delText>
              </w:r>
            </w:del>
          </w:p>
        </w:tc>
        <w:tc>
          <w:tcPr>
            <w:tcW w:w="1791" w:type="dxa"/>
          </w:tcPr>
          <w:p w14:paraId="4B56FF7D" w14:textId="1E6B74FF" w:rsidR="00CB7E31" w:rsidDel="009E4857" w:rsidRDefault="00000000">
            <w:pPr>
              <w:suppressAutoHyphens w:val="0"/>
              <w:spacing w:after="0"/>
              <w:ind w:right="114"/>
              <w:jc w:val="center"/>
              <w:rPr>
                <w:del w:id="4014" w:author="Jose Eduardo VIU" w:date="2023-04-01T20:51:00Z"/>
              </w:rPr>
            </w:pPr>
            <w:del w:id="4015" w:author="Jose Eduardo VIU" w:date="2023-04-01T20:51:00Z">
              <w:r w:rsidDel="009E4857">
                <w:rPr>
                  <w:rFonts w:ascii="Courier New" w:eastAsia="Courier New" w:hAnsi="Courier New" w:cs="Courier New"/>
                </w:rPr>
                <w:delText>-2.94016</w:delText>
              </w:r>
            </w:del>
          </w:p>
        </w:tc>
        <w:tc>
          <w:tcPr>
            <w:tcW w:w="1320" w:type="dxa"/>
          </w:tcPr>
          <w:p w14:paraId="63944788" w14:textId="5205B566" w:rsidR="00CB7E31" w:rsidDel="009E4857" w:rsidRDefault="00000000">
            <w:pPr>
              <w:suppressAutoHyphens w:val="0"/>
              <w:spacing w:after="0"/>
              <w:rPr>
                <w:del w:id="4016" w:author="Jose Eduardo VIU" w:date="2023-04-01T20:51:00Z"/>
              </w:rPr>
            </w:pPr>
            <w:del w:id="4017" w:author="Jose Eduardo VIU" w:date="2023-04-01T20:51:00Z">
              <w:r w:rsidDel="009E4857">
                <w:rPr>
                  <w:rFonts w:ascii="Courier New" w:eastAsia="Courier New" w:hAnsi="Courier New" w:cs="Courier New"/>
                </w:rPr>
                <w:delText>37.49124</w:delText>
              </w:r>
            </w:del>
          </w:p>
        </w:tc>
        <w:tc>
          <w:tcPr>
            <w:tcW w:w="1202" w:type="dxa"/>
            <w:gridSpan w:val="2"/>
          </w:tcPr>
          <w:p w14:paraId="4A89268A" w14:textId="4C0ADD48" w:rsidR="00CB7E31" w:rsidDel="009E4857" w:rsidRDefault="00000000">
            <w:pPr>
              <w:suppressAutoHyphens w:val="0"/>
              <w:spacing w:after="0"/>
              <w:rPr>
                <w:del w:id="4018" w:author="Jose Eduardo VIU" w:date="2023-04-01T20:51:00Z"/>
              </w:rPr>
            </w:pPr>
            <w:del w:id="4019" w:author="Jose Eduardo VIU" w:date="2023-04-01T20:51:00Z">
              <w:r w:rsidDel="009E4857">
                <w:rPr>
                  <w:rFonts w:ascii="Courier New" w:eastAsia="Courier New" w:hAnsi="Courier New" w:cs="Courier New"/>
                </w:rPr>
                <w:delText>18500.0</w:delText>
              </w:r>
            </w:del>
          </w:p>
        </w:tc>
        <w:tc>
          <w:tcPr>
            <w:tcW w:w="3159" w:type="dxa"/>
            <w:gridSpan w:val="4"/>
          </w:tcPr>
          <w:p w14:paraId="0A9858D3" w14:textId="1318D3E3" w:rsidR="00CB7E31" w:rsidDel="009E4857" w:rsidRDefault="00000000">
            <w:pPr>
              <w:suppressAutoHyphens w:val="0"/>
              <w:spacing w:after="0"/>
              <w:ind w:left="1031"/>
              <w:rPr>
                <w:del w:id="4020" w:author="Jose Eduardo VIU" w:date="2023-04-01T20:51:00Z"/>
              </w:rPr>
            </w:pPr>
            <w:del w:id="4021" w:author="Jose Eduardo VIU" w:date="2023-04-01T20:51:00Z">
              <w:r w:rsidDel="009E4857">
                <w:rPr>
                  <w:rFonts w:ascii="Courier New" w:eastAsia="Courier New" w:hAnsi="Courier New" w:cs="Courier New"/>
                </w:rPr>
                <w:delText>GUADIX (GRANADA)</w:delText>
              </w:r>
            </w:del>
          </w:p>
        </w:tc>
      </w:tr>
      <w:tr w:rsidR="00CB7E31" w:rsidDel="009E4857" w14:paraId="43635D64" w14:textId="29A84A89">
        <w:trPr>
          <w:trHeight w:val="271"/>
          <w:del w:id="4022" w:author="Jose Eduardo VIU" w:date="2023-04-01T20:51:00Z"/>
        </w:trPr>
        <w:tc>
          <w:tcPr>
            <w:tcW w:w="661" w:type="dxa"/>
          </w:tcPr>
          <w:p w14:paraId="7F239A38" w14:textId="09223BBF" w:rsidR="00CB7E31" w:rsidDel="009E4857" w:rsidRDefault="00000000">
            <w:pPr>
              <w:suppressAutoHyphens w:val="0"/>
              <w:spacing w:after="0"/>
              <w:rPr>
                <w:del w:id="4023" w:author="Jose Eduardo VIU" w:date="2023-04-01T20:51:00Z"/>
              </w:rPr>
            </w:pPr>
            <w:del w:id="4024" w:author="Jose Eduardo VIU" w:date="2023-04-01T20:51:00Z">
              <w:r w:rsidDel="009E4857">
                <w:rPr>
                  <w:rFonts w:ascii="Courier New" w:eastAsia="Courier New" w:hAnsi="Courier New" w:cs="Courier New"/>
                </w:rPr>
                <w:delText>129</w:delText>
              </w:r>
            </w:del>
          </w:p>
        </w:tc>
        <w:tc>
          <w:tcPr>
            <w:tcW w:w="1791" w:type="dxa"/>
          </w:tcPr>
          <w:p w14:paraId="13E0592C" w14:textId="143EB0C4" w:rsidR="00CB7E31" w:rsidDel="009E4857" w:rsidRDefault="00000000">
            <w:pPr>
              <w:suppressAutoHyphens w:val="0"/>
              <w:spacing w:after="0"/>
              <w:ind w:right="114"/>
              <w:jc w:val="center"/>
              <w:rPr>
                <w:del w:id="4025" w:author="Jose Eduardo VIU" w:date="2023-04-01T20:51:00Z"/>
              </w:rPr>
            </w:pPr>
            <w:del w:id="4026" w:author="Jose Eduardo VIU" w:date="2023-04-01T20:51:00Z">
              <w:r w:rsidDel="009E4857">
                <w:rPr>
                  <w:rFonts w:ascii="Courier New" w:eastAsia="Courier New" w:hAnsi="Courier New" w:cs="Courier New"/>
                </w:rPr>
                <w:delText>-1.17603</w:delText>
              </w:r>
            </w:del>
          </w:p>
        </w:tc>
        <w:tc>
          <w:tcPr>
            <w:tcW w:w="1320" w:type="dxa"/>
          </w:tcPr>
          <w:p w14:paraId="20C9A628" w14:textId="388B049F" w:rsidR="00CB7E31" w:rsidDel="009E4857" w:rsidRDefault="00000000">
            <w:pPr>
              <w:suppressAutoHyphens w:val="0"/>
              <w:spacing w:after="0"/>
              <w:rPr>
                <w:del w:id="4027" w:author="Jose Eduardo VIU" w:date="2023-04-01T20:51:00Z"/>
              </w:rPr>
            </w:pPr>
            <w:del w:id="4028" w:author="Jose Eduardo VIU" w:date="2023-04-01T20:51:00Z">
              <w:r w:rsidDel="009E4857">
                <w:rPr>
                  <w:rFonts w:ascii="Courier New" w:eastAsia="Courier New" w:hAnsi="Courier New" w:cs="Courier New"/>
                </w:rPr>
                <w:delText>38.00758</w:delText>
              </w:r>
            </w:del>
          </w:p>
        </w:tc>
        <w:tc>
          <w:tcPr>
            <w:tcW w:w="1202" w:type="dxa"/>
            <w:gridSpan w:val="2"/>
          </w:tcPr>
          <w:p w14:paraId="72F816B5" w14:textId="6C41C27C" w:rsidR="00CB7E31" w:rsidDel="009E4857" w:rsidRDefault="00000000">
            <w:pPr>
              <w:suppressAutoHyphens w:val="0"/>
              <w:spacing w:after="0"/>
              <w:rPr>
                <w:del w:id="4029" w:author="Jose Eduardo VIU" w:date="2023-04-01T20:51:00Z"/>
              </w:rPr>
            </w:pPr>
            <w:del w:id="4030" w:author="Jose Eduardo VIU" w:date="2023-04-01T20:51:00Z">
              <w:r w:rsidDel="009E4857">
                <w:rPr>
                  <w:rFonts w:ascii="Courier New" w:eastAsia="Courier New" w:hAnsi="Courier New" w:cs="Courier New"/>
                </w:rPr>
                <w:delText>30107.0</w:delText>
              </w:r>
            </w:del>
          </w:p>
        </w:tc>
        <w:tc>
          <w:tcPr>
            <w:tcW w:w="3159" w:type="dxa"/>
            <w:gridSpan w:val="4"/>
          </w:tcPr>
          <w:p w14:paraId="328C1737" w14:textId="6ED983F5" w:rsidR="00CB7E31" w:rsidDel="009E4857" w:rsidRDefault="00000000">
            <w:pPr>
              <w:suppressAutoHyphens w:val="0"/>
              <w:spacing w:after="0"/>
              <w:ind w:right="344"/>
              <w:jc w:val="right"/>
              <w:rPr>
                <w:del w:id="4031" w:author="Jose Eduardo VIU" w:date="2023-04-01T20:51:00Z"/>
              </w:rPr>
            </w:pPr>
            <w:del w:id="4032" w:author="Jose Eduardo VIU" w:date="2023-04-01T20:51:00Z">
              <w:r w:rsidDel="009E4857">
                <w:rPr>
                  <w:rFonts w:ascii="Courier New" w:eastAsia="Courier New" w:hAnsi="Courier New" w:cs="Courier New"/>
                </w:rPr>
                <w:delText>MURCIA</w:delText>
              </w:r>
            </w:del>
          </w:p>
        </w:tc>
      </w:tr>
      <w:tr w:rsidR="00CB7E31" w:rsidDel="009E4857" w14:paraId="0BBF3295" w14:textId="4CF6E462">
        <w:trPr>
          <w:trHeight w:val="271"/>
          <w:del w:id="4033" w:author="Jose Eduardo VIU" w:date="2023-04-01T20:51:00Z"/>
        </w:trPr>
        <w:tc>
          <w:tcPr>
            <w:tcW w:w="661" w:type="dxa"/>
          </w:tcPr>
          <w:p w14:paraId="560298F2" w14:textId="13CD9097" w:rsidR="00CB7E31" w:rsidDel="009E4857" w:rsidRDefault="00000000">
            <w:pPr>
              <w:suppressAutoHyphens w:val="0"/>
              <w:spacing w:after="0"/>
              <w:rPr>
                <w:del w:id="4034" w:author="Jose Eduardo VIU" w:date="2023-04-01T20:51:00Z"/>
              </w:rPr>
            </w:pPr>
            <w:del w:id="4035" w:author="Jose Eduardo VIU" w:date="2023-04-01T20:51:00Z">
              <w:r w:rsidDel="009E4857">
                <w:rPr>
                  <w:rFonts w:ascii="Courier New" w:eastAsia="Courier New" w:hAnsi="Courier New" w:cs="Courier New"/>
                </w:rPr>
                <w:delText>160</w:delText>
              </w:r>
            </w:del>
          </w:p>
        </w:tc>
        <w:tc>
          <w:tcPr>
            <w:tcW w:w="1791" w:type="dxa"/>
          </w:tcPr>
          <w:p w14:paraId="3CB27107" w14:textId="7522E24A" w:rsidR="00CB7E31" w:rsidDel="009E4857" w:rsidRDefault="00000000">
            <w:pPr>
              <w:suppressAutoHyphens w:val="0"/>
              <w:spacing w:after="0"/>
              <w:ind w:right="114"/>
              <w:jc w:val="center"/>
              <w:rPr>
                <w:del w:id="4036" w:author="Jose Eduardo VIU" w:date="2023-04-01T20:51:00Z"/>
              </w:rPr>
            </w:pPr>
            <w:del w:id="4037" w:author="Jose Eduardo VIU" w:date="2023-04-01T20:51:00Z">
              <w:r w:rsidDel="009E4857">
                <w:rPr>
                  <w:rFonts w:ascii="Courier New" w:eastAsia="Courier New" w:hAnsi="Courier New" w:cs="Courier New"/>
                </w:rPr>
                <w:delText>-1.52367</w:delText>
              </w:r>
            </w:del>
          </w:p>
        </w:tc>
        <w:tc>
          <w:tcPr>
            <w:tcW w:w="1320" w:type="dxa"/>
          </w:tcPr>
          <w:p w14:paraId="24A6EFB6" w14:textId="5C2A79BD" w:rsidR="00CB7E31" w:rsidDel="009E4857" w:rsidRDefault="00000000">
            <w:pPr>
              <w:suppressAutoHyphens w:val="0"/>
              <w:spacing w:after="0"/>
              <w:rPr>
                <w:del w:id="4038" w:author="Jose Eduardo VIU" w:date="2023-04-01T20:51:00Z"/>
              </w:rPr>
            </w:pPr>
            <w:del w:id="4039" w:author="Jose Eduardo VIU" w:date="2023-04-01T20:51:00Z">
              <w:r w:rsidDel="009E4857">
                <w:rPr>
                  <w:rFonts w:ascii="Courier New" w:eastAsia="Courier New" w:hAnsi="Courier New" w:cs="Courier New"/>
                </w:rPr>
                <w:delText>38.45461</w:delText>
              </w:r>
            </w:del>
          </w:p>
        </w:tc>
        <w:tc>
          <w:tcPr>
            <w:tcW w:w="1202" w:type="dxa"/>
            <w:gridSpan w:val="2"/>
          </w:tcPr>
          <w:p w14:paraId="3346EE9D" w14:textId="18EB7367" w:rsidR="00CB7E31" w:rsidDel="009E4857" w:rsidRDefault="00000000">
            <w:pPr>
              <w:suppressAutoHyphens w:val="0"/>
              <w:spacing w:after="0"/>
              <w:ind w:left="115"/>
              <w:rPr>
                <w:del w:id="4040" w:author="Jose Eduardo VIU" w:date="2023-04-01T20:51:00Z"/>
              </w:rPr>
            </w:pPr>
            <w:del w:id="4041" w:author="Jose Eduardo VIU" w:date="2023-04-01T20:51:00Z">
              <w:r w:rsidDel="009E4857">
                <w:rPr>
                  <w:rFonts w:ascii="Courier New" w:eastAsia="Courier New" w:hAnsi="Courier New" w:cs="Courier New"/>
                </w:rPr>
                <w:delText>2499.0</w:delText>
              </w:r>
            </w:del>
          </w:p>
        </w:tc>
        <w:tc>
          <w:tcPr>
            <w:tcW w:w="3159" w:type="dxa"/>
            <w:gridSpan w:val="4"/>
          </w:tcPr>
          <w:p w14:paraId="433CBA2D" w14:textId="54E41498" w:rsidR="00CB7E31" w:rsidDel="009E4857" w:rsidRDefault="00000000">
            <w:pPr>
              <w:suppressAutoHyphens w:val="0"/>
              <w:spacing w:after="0"/>
              <w:ind w:right="344"/>
              <w:jc w:val="right"/>
              <w:rPr>
                <w:del w:id="4042" w:author="Jose Eduardo VIU" w:date="2023-04-01T20:51:00Z"/>
              </w:rPr>
            </w:pPr>
            <w:del w:id="4043" w:author="Jose Eduardo VIU" w:date="2023-04-01T20:51:00Z">
              <w:r w:rsidDel="009E4857">
                <w:rPr>
                  <w:rFonts w:ascii="Courier New" w:eastAsia="Courier New" w:hAnsi="Courier New" w:cs="Courier New"/>
                </w:rPr>
                <w:delText>HELLIN</w:delText>
              </w:r>
            </w:del>
          </w:p>
        </w:tc>
      </w:tr>
      <w:tr w:rsidR="00CB7E31" w:rsidDel="009E4857" w14:paraId="27C9383C" w14:textId="01C94FDF">
        <w:trPr>
          <w:trHeight w:val="271"/>
          <w:del w:id="4044" w:author="Jose Eduardo VIU" w:date="2023-04-01T20:51:00Z"/>
        </w:trPr>
        <w:tc>
          <w:tcPr>
            <w:tcW w:w="661" w:type="dxa"/>
          </w:tcPr>
          <w:p w14:paraId="410436A0" w14:textId="5B81BFA2" w:rsidR="00CB7E31" w:rsidDel="009E4857" w:rsidRDefault="00000000">
            <w:pPr>
              <w:suppressAutoHyphens w:val="0"/>
              <w:spacing w:after="0"/>
              <w:rPr>
                <w:del w:id="4045" w:author="Jose Eduardo VIU" w:date="2023-04-01T20:51:00Z"/>
              </w:rPr>
            </w:pPr>
            <w:del w:id="4046" w:author="Jose Eduardo VIU" w:date="2023-04-01T20:51:00Z">
              <w:r w:rsidDel="009E4857">
                <w:rPr>
                  <w:rFonts w:ascii="Courier New" w:eastAsia="Courier New" w:hAnsi="Courier New" w:cs="Courier New"/>
                </w:rPr>
                <w:delText>181</w:delText>
              </w:r>
            </w:del>
          </w:p>
        </w:tc>
        <w:tc>
          <w:tcPr>
            <w:tcW w:w="1791" w:type="dxa"/>
          </w:tcPr>
          <w:p w14:paraId="59B07050" w14:textId="21C6C6A0" w:rsidR="00CB7E31" w:rsidDel="009E4857" w:rsidRDefault="00000000">
            <w:pPr>
              <w:suppressAutoHyphens w:val="0"/>
              <w:spacing w:after="0"/>
              <w:ind w:right="114"/>
              <w:jc w:val="center"/>
              <w:rPr>
                <w:del w:id="4047" w:author="Jose Eduardo VIU" w:date="2023-04-01T20:51:00Z"/>
              </w:rPr>
            </w:pPr>
            <w:del w:id="4048" w:author="Jose Eduardo VIU" w:date="2023-04-01T20:51:00Z">
              <w:r w:rsidDel="009E4857">
                <w:rPr>
                  <w:rFonts w:ascii="Courier New" w:eastAsia="Courier New" w:hAnsi="Courier New" w:cs="Courier New"/>
                </w:rPr>
                <w:delText>-1.52367</w:delText>
              </w:r>
            </w:del>
          </w:p>
        </w:tc>
        <w:tc>
          <w:tcPr>
            <w:tcW w:w="1320" w:type="dxa"/>
          </w:tcPr>
          <w:p w14:paraId="60D1A53F" w14:textId="6B1BD551" w:rsidR="00CB7E31" w:rsidDel="009E4857" w:rsidRDefault="00000000">
            <w:pPr>
              <w:suppressAutoHyphens w:val="0"/>
              <w:spacing w:after="0"/>
              <w:rPr>
                <w:del w:id="4049" w:author="Jose Eduardo VIU" w:date="2023-04-01T20:51:00Z"/>
              </w:rPr>
            </w:pPr>
            <w:del w:id="4050" w:author="Jose Eduardo VIU" w:date="2023-04-01T20:51:00Z">
              <w:r w:rsidDel="009E4857">
                <w:rPr>
                  <w:rFonts w:ascii="Courier New" w:eastAsia="Courier New" w:hAnsi="Courier New" w:cs="Courier New"/>
                </w:rPr>
                <w:delText>38.45461</w:delText>
              </w:r>
            </w:del>
          </w:p>
        </w:tc>
        <w:tc>
          <w:tcPr>
            <w:tcW w:w="1202" w:type="dxa"/>
            <w:gridSpan w:val="2"/>
          </w:tcPr>
          <w:p w14:paraId="65BD4936" w14:textId="3E8866C1" w:rsidR="00CB7E31" w:rsidDel="009E4857" w:rsidRDefault="00000000">
            <w:pPr>
              <w:suppressAutoHyphens w:val="0"/>
              <w:spacing w:after="0"/>
              <w:ind w:left="115"/>
              <w:rPr>
                <w:del w:id="4051" w:author="Jose Eduardo VIU" w:date="2023-04-01T20:51:00Z"/>
              </w:rPr>
            </w:pPr>
            <w:del w:id="4052" w:author="Jose Eduardo VIU" w:date="2023-04-01T20:51:00Z">
              <w:r w:rsidDel="009E4857">
                <w:rPr>
                  <w:rFonts w:ascii="Courier New" w:eastAsia="Courier New" w:hAnsi="Courier New" w:cs="Courier New"/>
                </w:rPr>
                <w:delText>2499.0</w:delText>
              </w:r>
            </w:del>
          </w:p>
        </w:tc>
        <w:tc>
          <w:tcPr>
            <w:tcW w:w="3159" w:type="dxa"/>
            <w:gridSpan w:val="4"/>
          </w:tcPr>
          <w:p w14:paraId="29AE88F7" w14:textId="10B4C3D4" w:rsidR="00CB7E31" w:rsidDel="009E4857" w:rsidRDefault="00000000">
            <w:pPr>
              <w:suppressAutoHyphens w:val="0"/>
              <w:spacing w:after="0"/>
              <w:ind w:right="344"/>
              <w:jc w:val="right"/>
              <w:rPr>
                <w:del w:id="4053" w:author="Jose Eduardo VIU" w:date="2023-04-01T20:51:00Z"/>
              </w:rPr>
            </w:pPr>
            <w:del w:id="4054" w:author="Jose Eduardo VIU" w:date="2023-04-01T20:51:00Z">
              <w:r w:rsidDel="009E4857">
                <w:rPr>
                  <w:rFonts w:ascii="Courier New" w:eastAsia="Courier New" w:hAnsi="Courier New" w:cs="Courier New"/>
                </w:rPr>
                <w:delText>HELLIN</w:delText>
              </w:r>
            </w:del>
          </w:p>
        </w:tc>
      </w:tr>
      <w:tr w:rsidR="00CB7E31" w:rsidDel="009E4857" w14:paraId="02BA2838" w14:textId="0D1F9F20">
        <w:trPr>
          <w:trHeight w:val="271"/>
          <w:del w:id="4055" w:author="Jose Eduardo VIU" w:date="2023-04-01T20:51:00Z"/>
        </w:trPr>
        <w:tc>
          <w:tcPr>
            <w:tcW w:w="661" w:type="dxa"/>
          </w:tcPr>
          <w:p w14:paraId="6D7F1ABA" w14:textId="48F60E42" w:rsidR="00CB7E31" w:rsidDel="009E4857" w:rsidRDefault="00000000">
            <w:pPr>
              <w:suppressAutoHyphens w:val="0"/>
              <w:spacing w:after="0"/>
              <w:rPr>
                <w:del w:id="4056" w:author="Jose Eduardo VIU" w:date="2023-04-01T20:51:00Z"/>
              </w:rPr>
            </w:pPr>
            <w:del w:id="4057" w:author="Jose Eduardo VIU" w:date="2023-04-01T20:51:00Z">
              <w:r w:rsidDel="009E4857">
                <w:rPr>
                  <w:rFonts w:ascii="Courier New" w:eastAsia="Courier New" w:hAnsi="Courier New" w:cs="Courier New"/>
                </w:rPr>
                <w:delText>191</w:delText>
              </w:r>
            </w:del>
          </w:p>
        </w:tc>
        <w:tc>
          <w:tcPr>
            <w:tcW w:w="1791" w:type="dxa"/>
          </w:tcPr>
          <w:p w14:paraId="403155F8" w14:textId="380093B5" w:rsidR="00CB7E31" w:rsidDel="009E4857" w:rsidRDefault="00000000">
            <w:pPr>
              <w:suppressAutoHyphens w:val="0"/>
              <w:spacing w:after="0"/>
              <w:ind w:right="114"/>
              <w:jc w:val="center"/>
              <w:rPr>
                <w:del w:id="4058" w:author="Jose Eduardo VIU" w:date="2023-04-01T20:51:00Z"/>
              </w:rPr>
            </w:pPr>
            <w:del w:id="4059" w:author="Jose Eduardo VIU" w:date="2023-04-01T20:51:00Z">
              <w:r w:rsidDel="009E4857">
                <w:rPr>
                  <w:rFonts w:ascii="Courier New" w:eastAsia="Courier New" w:hAnsi="Courier New" w:cs="Courier New"/>
                </w:rPr>
                <w:delText>-1.52367</w:delText>
              </w:r>
            </w:del>
          </w:p>
        </w:tc>
        <w:tc>
          <w:tcPr>
            <w:tcW w:w="1320" w:type="dxa"/>
          </w:tcPr>
          <w:p w14:paraId="3FBBE36F" w14:textId="79741A92" w:rsidR="00CB7E31" w:rsidDel="009E4857" w:rsidRDefault="00000000">
            <w:pPr>
              <w:suppressAutoHyphens w:val="0"/>
              <w:spacing w:after="0"/>
              <w:rPr>
                <w:del w:id="4060" w:author="Jose Eduardo VIU" w:date="2023-04-01T20:51:00Z"/>
              </w:rPr>
            </w:pPr>
            <w:del w:id="4061" w:author="Jose Eduardo VIU" w:date="2023-04-01T20:51:00Z">
              <w:r w:rsidDel="009E4857">
                <w:rPr>
                  <w:rFonts w:ascii="Courier New" w:eastAsia="Courier New" w:hAnsi="Courier New" w:cs="Courier New"/>
                </w:rPr>
                <w:delText>38.45461</w:delText>
              </w:r>
            </w:del>
          </w:p>
        </w:tc>
        <w:tc>
          <w:tcPr>
            <w:tcW w:w="1202" w:type="dxa"/>
            <w:gridSpan w:val="2"/>
          </w:tcPr>
          <w:p w14:paraId="2610F916" w14:textId="19F8CBF0" w:rsidR="00CB7E31" w:rsidDel="009E4857" w:rsidRDefault="00000000">
            <w:pPr>
              <w:suppressAutoHyphens w:val="0"/>
              <w:spacing w:after="0"/>
              <w:ind w:left="115"/>
              <w:rPr>
                <w:del w:id="4062" w:author="Jose Eduardo VIU" w:date="2023-04-01T20:51:00Z"/>
              </w:rPr>
            </w:pPr>
            <w:del w:id="4063" w:author="Jose Eduardo VIU" w:date="2023-04-01T20:51:00Z">
              <w:r w:rsidDel="009E4857">
                <w:rPr>
                  <w:rFonts w:ascii="Courier New" w:eastAsia="Courier New" w:hAnsi="Courier New" w:cs="Courier New"/>
                </w:rPr>
                <w:delText>2499.0</w:delText>
              </w:r>
            </w:del>
          </w:p>
        </w:tc>
        <w:tc>
          <w:tcPr>
            <w:tcW w:w="3159" w:type="dxa"/>
            <w:gridSpan w:val="4"/>
          </w:tcPr>
          <w:p w14:paraId="743079B6" w14:textId="3B497BD0" w:rsidR="00CB7E31" w:rsidDel="009E4857" w:rsidRDefault="00000000">
            <w:pPr>
              <w:suppressAutoHyphens w:val="0"/>
              <w:spacing w:after="0"/>
              <w:ind w:right="344"/>
              <w:jc w:val="right"/>
              <w:rPr>
                <w:del w:id="4064" w:author="Jose Eduardo VIU" w:date="2023-04-01T20:51:00Z"/>
              </w:rPr>
            </w:pPr>
            <w:del w:id="4065" w:author="Jose Eduardo VIU" w:date="2023-04-01T20:51:00Z">
              <w:r w:rsidDel="009E4857">
                <w:rPr>
                  <w:rFonts w:ascii="Courier New" w:eastAsia="Courier New" w:hAnsi="Courier New" w:cs="Courier New"/>
                </w:rPr>
                <w:delText>HELLIN</w:delText>
              </w:r>
            </w:del>
          </w:p>
        </w:tc>
      </w:tr>
      <w:tr w:rsidR="00CB7E31" w:rsidDel="009E4857" w14:paraId="44A83A44" w14:textId="37FDE522">
        <w:trPr>
          <w:trHeight w:val="271"/>
          <w:del w:id="4066" w:author="Jose Eduardo VIU" w:date="2023-04-01T20:51:00Z"/>
        </w:trPr>
        <w:tc>
          <w:tcPr>
            <w:tcW w:w="661" w:type="dxa"/>
          </w:tcPr>
          <w:p w14:paraId="3AA58B71" w14:textId="51A4C3CC" w:rsidR="00CB7E31" w:rsidDel="009E4857" w:rsidRDefault="00000000">
            <w:pPr>
              <w:suppressAutoHyphens w:val="0"/>
              <w:spacing w:after="0"/>
              <w:rPr>
                <w:del w:id="4067" w:author="Jose Eduardo VIU" w:date="2023-04-01T20:51:00Z"/>
              </w:rPr>
            </w:pPr>
            <w:del w:id="4068" w:author="Jose Eduardo VIU" w:date="2023-04-01T20:51:00Z">
              <w:r w:rsidDel="009E4857">
                <w:rPr>
                  <w:rFonts w:ascii="Courier New" w:eastAsia="Courier New" w:hAnsi="Courier New" w:cs="Courier New"/>
                </w:rPr>
                <w:delText>211</w:delText>
              </w:r>
            </w:del>
          </w:p>
        </w:tc>
        <w:tc>
          <w:tcPr>
            <w:tcW w:w="1791" w:type="dxa"/>
          </w:tcPr>
          <w:p w14:paraId="7BE33023" w14:textId="26BD1AFF" w:rsidR="00CB7E31" w:rsidDel="009E4857" w:rsidRDefault="00000000">
            <w:pPr>
              <w:suppressAutoHyphens w:val="0"/>
              <w:spacing w:after="0"/>
              <w:ind w:right="114"/>
              <w:jc w:val="center"/>
              <w:rPr>
                <w:del w:id="4069" w:author="Jose Eduardo VIU" w:date="2023-04-01T20:51:00Z"/>
              </w:rPr>
            </w:pPr>
            <w:del w:id="4070" w:author="Jose Eduardo VIU" w:date="2023-04-01T20:51:00Z">
              <w:r w:rsidDel="009E4857">
                <w:rPr>
                  <w:rFonts w:ascii="Courier New" w:eastAsia="Courier New" w:hAnsi="Courier New" w:cs="Courier New"/>
                </w:rPr>
                <w:delText>-1.52367</w:delText>
              </w:r>
            </w:del>
          </w:p>
        </w:tc>
        <w:tc>
          <w:tcPr>
            <w:tcW w:w="1320" w:type="dxa"/>
          </w:tcPr>
          <w:p w14:paraId="55BAA780" w14:textId="78FD2A6F" w:rsidR="00CB7E31" w:rsidDel="009E4857" w:rsidRDefault="00000000">
            <w:pPr>
              <w:suppressAutoHyphens w:val="0"/>
              <w:spacing w:after="0"/>
              <w:rPr>
                <w:del w:id="4071" w:author="Jose Eduardo VIU" w:date="2023-04-01T20:51:00Z"/>
              </w:rPr>
            </w:pPr>
            <w:del w:id="4072" w:author="Jose Eduardo VIU" w:date="2023-04-01T20:51:00Z">
              <w:r w:rsidDel="009E4857">
                <w:rPr>
                  <w:rFonts w:ascii="Courier New" w:eastAsia="Courier New" w:hAnsi="Courier New" w:cs="Courier New"/>
                </w:rPr>
                <w:delText>38.45461</w:delText>
              </w:r>
            </w:del>
          </w:p>
        </w:tc>
        <w:tc>
          <w:tcPr>
            <w:tcW w:w="1202" w:type="dxa"/>
            <w:gridSpan w:val="2"/>
          </w:tcPr>
          <w:p w14:paraId="74B8ABD8" w14:textId="18F2329F" w:rsidR="00CB7E31" w:rsidDel="009E4857" w:rsidRDefault="00000000">
            <w:pPr>
              <w:suppressAutoHyphens w:val="0"/>
              <w:spacing w:after="0"/>
              <w:ind w:left="115"/>
              <w:rPr>
                <w:del w:id="4073" w:author="Jose Eduardo VIU" w:date="2023-04-01T20:51:00Z"/>
              </w:rPr>
            </w:pPr>
            <w:del w:id="4074" w:author="Jose Eduardo VIU" w:date="2023-04-01T20:51:00Z">
              <w:r w:rsidDel="009E4857">
                <w:rPr>
                  <w:rFonts w:ascii="Courier New" w:eastAsia="Courier New" w:hAnsi="Courier New" w:cs="Courier New"/>
                </w:rPr>
                <w:delText>2499.0</w:delText>
              </w:r>
            </w:del>
          </w:p>
        </w:tc>
        <w:tc>
          <w:tcPr>
            <w:tcW w:w="3159" w:type="dxa"/>
            <w:gridSpan w:val="4"/>
          </w:tcPr>
          <w:p w14:paraId="6BA56F35" w14:textId="18135057" w:rsidR="00CB7E31" w:rsidDel="009E4857" w:rsidRDefault="00000000">
            <w:pPr>
              <w:suppressAutoHyphens w:val="0"/>
              <w:spacing w:after="0"/>
              <w:ind w:right="344"/>
              <w:jc w:val="right"/>
              <w:rPr>
                <w:del w:id="4075" w:author="Jose Eduardo VIU" w:date="2023-04-01T20:51:00Z"/>
              </w:rPr>
            </w:pPr>
            <w:del w:id="4076" w:author="Jose Eduardo VIU" w:date="2023-04-01T20:51:00Z">
              <w:r w:rsidDel="009E4857">
                <w:rPr>
                  <w:rFonts w:ascii="Courier New" w:eastAsia="Courier New" w:hAnsi="Courier New" w:cs="Courier New"/>
                </w:rPr>
                <w:delText>HELLIN</w:delText>
              </w:r>
            </w:del>
          </w:p>
        </w:tc>
      </w:tr>
      <w:tr w:rsidR="00CB7E31" w:rsidDel="009E4857" w14:paraId="4A09F592" w14:textId="7C4A3D81">
        <w:trPr>
          <w:trHeight w:val="271"/>
          <w:del w:id="4077" w:author="Jose Eduardo VIU" w:date="2023-04-01T20:51:00Z"/>
        </w:trPr>
        <w:tc>
          <w:tcPr>
            <w:tcW w:w="661" w:type="dxa"/>
          </w:tcPr>
          <w:p w14:paraId="04D01FD8" w14:textId="5E78DA43" w:rsidR="00CB7E31" w:rsidDel="009E4857" w:rsidRDefault="00000000">
            <w:pPr>
              <w:suppressAutoHyphens w:val="0"/>
              <w:spacing w:after="0"/>
              <w:rPr>
                <w:del w:id="4078" w:author="Jose Eduardo VIU" w:date="2023-04-01T20:51:00Z"/>
              </w:rPr>
            </w:pPr>
            <w:del w:id="4079" w:author="Jose Eduardo VIU" w:date="2023-04-01T20:51:00Z">
              <w:r w:rsidDel="009E4857">
                <w:rPr>
                  <w:rFonts w:ascii="Courier New" w:eastAsia="Courier New" w:hAnsi="Courier New" w:cs="Courier New"/>
                </w:rPr>
                <w:delText>212</w:delText>
              </w:r>
            </w:del>
          </w:p>
        </w:tc>
        <w:tc>
          <w:tcPr>
            <w:tcW w:w="1791" w:type="dxa"/>
          </w:tcPr>
          <w:p w14:paraId="3F624C7A" w14:textId="68DA3D4A" w:rsidR="00CB7E31" w:rsidDel="009E4857" w:rsidRDefault="00000000">
            <w:pPr>
              <w:suppressAutoHyphens w:val="0"/>
              <w:spacing w:after="0"/>
              <w:ind w:right="114"/>
              <w:jc w:val="center"/>
              <w:rPr>
                <w:del w:id="4080" w:author="Jose Eduardo VIU" w:date="2023-04-01T20:51:00Z"/>
              </w:rPr>
            </w:pPr>
            <w:del w:id="4081" w:author="Jose Eduardo VIU" w:date="2023-04-01T20:51:00Z">
              <w:r w:rsidDel="009E4857">
                <w:rPr>
                  <w:rFonts w:ascii="Courier New" w:eastAsia="Courier New" w:hAnsi="Courier New" w:cs="Courier New"/>
                </w:rPr>
                <w:delText>-1.52367</w:delText>
              </w:r>
            </w:del>
          </w:p>
        </w:tc>
        <w:tc>
          <w:tcPr>
            <w:tcW w:w="1320" w:type="dxa"/>
          </w:tcPr>
          <w:p w14:paraId="391CC833" w14:textId="772B10E0" w:rsidR="00CB7E31" w:rsidDel="009E4857" w:rsidRDefault="00000000">
            <w:pPr>
              <w:suppressAutoHyphens w:val="0"/>
              <w:spacing w:after="0"/>
              <w:rPr>
                <w:del w:id="4082" w:author="Jose Eduardo VIU" w:date="2023-04-01T20:51:00Z"/>
              </w:rPr>
            </w:pPr>
            <w:del w:id="4083" w:author="Jose Eduardo VIU" w:date="2023-04-01T20:51:00Z">
              <w:r w:rsidDel="009E4857">
                <w:rPr>
                  <w:rFonts w:ascii="Courier New" w:eastAsia="Courier New" w:hAnsi="Courier New" w:cs="Courier New"/>
                </w:rPr>
                <w:delText>38.45461</w:delText>
              </w:r>
            </w:del>
          </w:p>
        </w:tc>
        <w:tc>
          <w:tcPr>
            <w:tcW w:w="1202" w:type="dxa"/>
            <w:gridSpan w:val="2"/>
          </w:tcPr>
          <w:p w14:paraId="20392B3D" w14:textId="2D7B9BD0" w:rsidR="00CB7E31" w:rsidDel="009E4857" w:rsidRDefault="00000000">
            <w:pPr>
              <w:suppressAutoHyphens w:val="0"/>
              <w:spacing w:after="0"/>
              <w:ind w:left="115"/>
              <w:rPr>
                <w:del w:id="4084" w:author="Jose Eduardo VIU" w:date="2023-04-01T20:51:00Z"/>
              </w:rPr>
            </w:pPr>
            <w:del w:id="4085" w:author="Jose Eduardo VIU" w:date="2023-04-01T20:51:00Z">
              <w:r w:rsidDel="009E4857">
                <w:rPr>
                  <w:rFonts w:ascii="Courier New" w:eastAsia="Courier New" w:hAnsi="Courier New" w:cs="Courier New"/>
                </w:rPr>
                <w:delText>2499.0</w:delText>
              </w:r>
            </w:del>
          </w:p>
        </w:tc>
        <w:tc>
          <w:tcPr>
            <w:tcW w:w="3159" w:type="dxa"/>
            <w:gridSpan w:val="4"/>
          </w:tcPr>
          <w:p w14:paraId="4C3C8D6A" w14:textId="1A885C51" w:rsidR="00CB7E31" w:rsidDel="009E4857" w:rsidRDefault="00000000">
            <w:pPr>
              <w:suppressAutoHyphens w:val="0"/>
              <w:spacing w:after="0"/>
              <w:ind w:right="344"/>
              <w:jc w:val="right"/>
              <w:rPr>
                <w:del w:id="4086" w:author="Jose Eduardo VIU" w:date="2023-04-01T20:51:00Z"/>
              </w:rPr>
            </w:pPr>
            <w:del w:id="4087" w:author="Jose Eduardo VIU" w:date="2023-04-01T20:51:00Z">
              <w:r w:rsidDel="009E4857">
                <w:rPr>
                  <w:rFonts w:ascii="Courier New" w:eastAsia="Courier New" w:hAnsi="Courier New" w:cs="Courier New"/>
                </w:rPr>
                <w:delText>HELLIN</w:delText>
              </w:r>
            </w:del>
          </w:p>
        </w:tc>
      </w:tr>
      <w:tr w:rsidR="00CB7E31" w:rsidDel="009E4857" w14:paraId="52A54E24" w14:textId="139C8E54">
        <w:trPr>
          <w:trHeight w:val="271"/>
          <w:del w:id="4088" w:author="Jose Eduardo VIU" w:date="2023-04-01T20:51:00Z"/>
        </w:trPr>
        <w:tc>
          <w:tcPr>
            <w:tcW w:w="661" w:type="dxa"/>
          </w:tcPr>
          <w:p w14:paraId="7B1EC89D" w14:textId="2912D745" w:rsidR="00CB7E31" w:rsidDel="009E4857" w:rsidRDefault="00000000">
            <w:pPr>
              <w:suppressAutoHyphens w:val="0"/>
              <w:spacing w:after="0"/>
              <w:rPr>
                <w:del w:id="4089" w:author="Jose Eduardo VIU" w:date="2023-04-01T20:51:00Z"/>
              </w:rPr>
            </w:pPr>
            <w:del w:id="4090" w:author="Jose Eduardo VIU" w:date="2023-04-01T20:51:00Z">
              <w:r w:rsidDel="009E4857">
                <w:rPr>
                  <w:rFonts w:ascii="Courier New" w:eastAsia="Courier New" w:hAnsi="Courier New" w:cs="Courier New"/>
                </w:rPr>
                <w:delText>255</w:delText>
              </w:r>
            </w:del>
          </w:p>
        </w:tc>
        <w:tc>
          <w:tcPr>
            <w:tcW w:w="1791" w:type="dxa"/>
          </w:tcPr>
          <w:p w14:paraId="6703226C" w14:textId="71901F80" w:rsidR="00CB7E31" w:rsidDel="009E4857" w:rsidRDefault="00000000">
            <w:pPr>
              <w:suppressAutoHyphens w:val="0"/>
              <w:spacing w:after="0"/>
              <w:ind w:right="114"/>
              <w:jc w:val="center"/>
              <w:rPr>
                <w:del w:id="4091" w:author="Jose Eduardo VIU" w:date="2023-04-01T20:51:00Z"/>
              </w:rPr>
            </w:pPr>
            <w:del w:id="4092" w:author="Jose Eduardo VIU" w:date="2023-04-01T20:51:00Z">
              <w:r w:rsidDel="009E4857">
                <w:rPr>
                  <w:rFonts w:ascii="Courier New" w:eastAsia="Courier New" w:hAnsi="Courier New" w:cs="Courier New"/>
                </w:rPr>
                <w:delText>-1.52367</w:delText>
              </w:r>
            </w:del>
          </w:p>
        </w:tc>
        <w:tc>
          <w:tcPr>
            <w:tcW w:w="1320" w:type="dxa"/>
          </w:tcPr>
          <w:p w14:paraId="7E4C7EF1" w14:textId="6ADDE46B" w:rsidR="00CB7E31" w:rsidDel="009E4857" w:rsidRDefault="00000000">
            <w:pPr>
              <w:suppressAutoHyphens w:val="0"/>
              <w:spacing w:after="0"/>
              <w:rPr>
                <w:del w:id="4093" w:author="Jose Eduardo VIU" w:date="2023-04-01T20:51:00Z"/>
              </w:rPr>
            </w:pPr>
            <w:del w:id="4094" w:author="Jose Eduardo VIU" w:date="2023-04-01T20:51:00Z">
              <w:r w:rsidDel="009E4857">
                <w:rPr>
                  <w:rFonts w:ascii="Courier New" w:eastAsia="Courier New" w:hAnsi="Courier New" w:cs="Courier New"/>
                </w:rPr>
                <w:delText>38.45461</w:delText>
              </w:r>
            </w:del>
          </w:p>
        </w:tc>
        <w:tc>
          <w:tcPr>
            <w:tcW w:w="1202" w:type="dxa"/>
            <w:gridSpan w:val="2"/>
          </w:tcPr>
          <w:p w14:paraId="57AEF177" w14:textId="18899EB8" w:rsidR="00CB7E31" w:rsidDel="009E4857" w:rsidRDefault="00000000">
            <w:pPr>
              <w:suppressAutoHyphens w:val="0"/>
              <w:spacing w:after="0"/>
              <w:ind w:left="115"/>
              <w:rPr>
                <w:del w:id="4095" w:author="Jose Eduardo VIU" w:date="2023-04-01T20:51:00Z"/>
              </w:rPr>
            </w:pPr>
            <w:del w:id="4096" w:author="Jose Eduardo VIU" w:date="2023-04-01T20:51:00Z">
              <w:r w:rsidDel="009E4857">
                <w:rPr>
                  <w:rFonts w:ascii="Courier New" w:eastAsia="Courier New" w:hAnsi="Courier New" w:cs="Courier New"/>
                </w:rPr>
                <w:delText>2499.0</w:delText>
              </w:r>
            </w:del>
          </w:p>
        </w:tc>
        <w:tc>
          <w:tcPr>
            <w:tcW w:w="3159" w:type="dxa"/>
            <w:gridSpan w:val="4"/>
          </w:tcPr>
          <w:p w14:paraId="6D723D44" w14:textId="35979785" w:rsidR="00CB7E31" w:rsidDel="009E4857" w:rsidRDefault="00000000">
            <w:pPr>
              <w:suppressAutoHyphens w:val="0"/>
              <w:spacing w:after="0"/>
              <w:ind w:right="344"/>
              <w:jc w:val="right"/>
              <w:rPr>
                <w:del w:id="4097" w:author="Jose Eduardo VIU" w:date="2023-04-01T20:51:00Z"/>
              </w:rPr>
            </w:pPr>
            <w:del w:id="4098" w:author="Jose Eduardo VIU" w:date="2023-04-01T20:51:00Z">
              <w:r w:rsidDel="009E4857">
                <w:rPr>
                  <w:rFonts w:ascii="Courier New" w:eastAsia="Courier New" w:hAnsi="Courier New" w:cs="Courier New"/>
                </w:rPr>
                <w:delText>HELLIN</w:delText>
              </w:r>
            </w:del>
          </w:p>
        </w:tc>
      </w:tr>
      <w:tr w:rsidR="00CB7E31" w:rsidDel="009E4857" w14:paraId="419FFD77" w14:textId="4C98F7BB">
        <w:trPr>
          <w:trHeight w:val="271"/>
          <w:del w:id="4099" w:author="Jose Eduardo VIU" w:date="2023-04-01T20:51:00Z"/>
        </w:trPr>
        <w:tc>
          <w:tcPr>
            <w:tcW w:w="661" w:type="dxa"/>
          </w:tcPr>
          <w:p w14:paraId="2AB39F69" w14:textId="22A631AE" w:rsidR="00CB7E31" w:rsidDel="009E4857" w:rsidRDefault="00000000">
            <w:pPr>
              <w:suppressAutoHyphens w:val="0"/>
              <w:spacing w:after="0"/>
              <w:rPr>
                <w:del w:id="4100" w:author="Jose Eduardo VIU" w:date="2023-04-01T20:51:00Z"/>
              </w:rPr>
            </w:pPr>
            <w:del w:id="4101" w:author="Jose Eduardo VIU" w:date="2023-04-01T20:51:00Z">
              <w:r w:rsidDel="009E4857">
                <w:rPr>
                  <w:rFonts w:ascii="Courier New" w:eastAsia="Courier New" w:hAnsi="Courier New" w:cs="Courier New"/>
                </w:rPr>
                <w:delText>261</w:delText>
              </w:r>
            </w:del>
          </w:p>
        </w:tc>
        <w:tc>
          <w:tcPr>
            <w:tcW w:w="1791" w:type="dxa"/>
          </w:tcPr>
          <w:p w14:paraId="47F73AF0" w14:textId="2F3399A5" w:rsidR="00CB7E31" w:rsidDel="009E4857" w:rsidRDefault="00000000">
            <w:pPr>
              <w:suppressAutoHyphens w:val="0"/>
              <w:spacing w:after="0"/>
              <w:ind w:right="114"/>
              <w:jc w:val="center"/>
              <w:rPr>
                <w:del w:id="4102" w:author="Jose Eduardo VIU" w:date="2023-04-01T20:51:00Z"/>
              </w:rPr>
            </w:pPr>
            <w:del w:id="4103" w:author="Jose Eduardo VIU" w:date="2023-04-01T20:51:00Z">
              <w:r w:rsidDel="009E4857">
                <w:rPr>
                  <w:rFonts w:ascii="Courier New" w:eastAsia="Courier New" w:hAnsi="Courier New" w:cs="Courier New"/>
                </w:rPr>
                <w:delText>-1.52367</w:delText>
              </w:r>
            </w:del>
          </w:p>
        </w:tc>
        <w:tc>
          <w:tcPr>
            <w:tcW w:w="1320" w:type="dxa"/>
          </w:tcPr>
          <w:p w14:paraId="729CE113" w14:textId="593B1C6A" w:rsidR="00CB7E31" w:rsidDel="009E4857" w:rsidRDefault="00000000">
            <w:pPr>
              <w:suppressAutoHyphens w:val="0"/>
              <w:spacing w:after="0"/>
              <w:rPr>
                <w:del w:id="4104" w:author="Jose Eduardo VIU" w:date="2023-04-01T20:51:00Z"/>
              </w:rPr>
            </w:pPr>
            <w:del w:id="4105" w:author="Jose Eduardo VIU" w:date="2023-04-01T20:51:00Z">
              <w:r w:rsidDel="009E4857">
                <w:rPr>
                  <w:rFonts w:ascii="Courier New" w:eastAsia="Courier New" w:hAnsi="Courier New" w:cs="Courier New"/>
                </w:rPr>
                <w:delText>38.45461</w:delText>
              </w:r>
            </w:del>
          </w:p>
        </w:tc>
        <w:tc>
          <w:tcPr>
            <w:tcW w:w="1202" w:type="dxa"/>
            <w:gridSpan w:val="2"/>
          </w:tcPr>
          <w:p w14:paraId="07739895" w14:textId="51A3D7B1" w:rsidR="00CB7E31" w:rsidDel="009E4857" w:rsidRDefault="00000000">
            <w:pPr>
              <w:suppressAutoHyphens w:val="0"/>
              <w:spacing w:after="0"/>
              <w:ind w:left="115"/>
              <w:rPr>
                <w:del w:id="4106" w:author="Jose Eduardo VIU" w:date="2023-04-01T20:51:00Z"/>
              </w:rPr>
            </w:pPr>
            <w:del w:id="4107" w:author="Jose Eduardo VIU" w:date="2023-04-01T20:51:00Z">
              <w:r w:rsidDel="009E4857">
                <w:rPr>
                  <w:rFonts w:ascii="Courier New" w:eastAsia="Courier New" w:hAnsi="Courier New" w:cs="Courier New"/>
                </w:rPr>
                <w:delText>2499.0</w:delText>
              </w:r>
            </w:del>
          </w:p>
        </w:tc>
        <w:tc>
          <w:tcPr>
            <w:tcW w:w="3159" w:type="dxa"/>
            <w:gridSpan w:val="4"/>
          </w:tcPr>
          <w:p w14:paraId="78B13736" w14:textId="47CE3375" w:rsidR="00CB7E31" w:rsidDel="009E4857" w:rsidRDefault="00000000">
            <w:pPr>
              <w:suppressAutoHyphens w:val="0"/>
              <w:spacing w:after="0"/>
              <w:ind w:right="344"/>
              <w:jc w:val="right"/>
              <w:rPr>
                <w:del w:id="4108" w:author="Jose Eduardo VIU" w:date="2023-04-01T20:51:00Z"/>
              </w:rPr>
            </w:pPr>
            <w:del w:id="4109" w:author="Jose Eduardo VIU" w:date="2023-04-01T20:51:00Z">
              <w:r w:rsidDel="009E4857">
                <w:rPr>
                  <w:rFonts w:ascii="Courier New" w:eastAsia="Courier New" w:hAnsi="Courier New" w:cs="Courier New"/>
                </w:rPr>
                <w:delText>HELLIN</w:delText>
              </w:r>
            </w:del>
          </w:p>
        </w:tc>
      </w:tr>
      <w:tr w:rsidR="00CB7E31" w:rsidDel="009E4857" w14:paraId="4D8C188C" w14:textId="51AD91FC">
        <w:trPr>
          <w:trHeight w:val="271"/>
          <w:del w:id="4110" w:author="Jose Eduardo VIU" w:date="2023-04-01T20:51:00Z"/>
        </w:trPr>
        <w:tc>
          <w:tcPr>
            <w:tcW w:w="661" w:type="dxa"/>
          </w:tcPr>
          <w:p w14:paraId="31CB98F8" w14:textId="63A125F9" w:rsidR="00CB7E31" w:rsidDel="009E4857" w:rsidRDefault="00000000">
            <w:pPr>
              <w:suppressAutoHyphens w:val="0"/>
              <w:spacing w:after="0"/>
              <w:rPr>
                <w:del w:id="4111" w:author="Jose Eduardo VIU" w:date="2023-04-01T20:51:00Z"/>
              </w:rPr>
            </w:pPr>
            <w:del w:id="4112" w:author="Jose Eduardo VIU" w:date="2023-04-01T20:51:00Z">
              <w:r w:rsidDel="009E4857">
                <w:rPr>
                  <w:rFonts w:ascii="Courier New" w:eastAsia="Courier New" w:hAnsi="Courier New" w:cs="Courier New"/>
                </w:rPr>
                <w:delText>267</w:delText>
              </w:r>
            </w:del>
          </w:p>
        </w:tc>
        <w:tc>
          <w:tcPr>
            <w:tcW w:w="1791" w:type="dxa"/>
          </w:tcPr>
          <w:p w14:paraId="6AB83AA8" w14:textId="3EAEBE64" w:rsidR="00CB7E31" w:rsidDel="009E4857" w:rsidRDefault="00000000">
            <w:pPr>
              <w:suppressAutoHyphens w:val="0"/>
              <w:spacing w:after="0"/>
              <w:ind w:right="114"/>
              <w:jc w:val="center"/>
              <w:rPr>
                <w:del w:id="4113" w:author="Jose Eduardo VIU" w:date="2023-04-01T20:51:00Z"/>
              </w:rPr>
            </w:pPr>
            <w:del w:id="4114" w:author="Jose Eduardo VIU" w:date="2023-04-01T20:51:00Z">
              <w:r w:rsidDel="009E4857">
                <w:rPr>
                  <w:rFonts w:ascii="Courier New" w:eastAsia="Courier New" w:hAnsi="Courier New" w:cs="Courier New"/>
                </w:rPr>
                <w:delText>-1.52367</w:delText>
              </w:r>
            </w:del>
          </w:p>
        </w:tc>
        <w:tc>
          <w:tcPr>
            <w:tcW w:w="1320" w:type="dxa"/>
          </w:tcPr>
          <w:p w14:paraId="38AF33B2" w14:textId="0EA16F80" w:rsidR="00CB7E31" w:rsidDel="009E4857" w:rsidRDefault="00000000">
            <w:pPr>
              <w:suppressAutoHyphens w:val="0"/>
              <w:spacing w:after="0"/>
              <w:rPr>
                <w:del w:id="4115" w:author="Jose Eduardo VIU" w:date="2023-04-01T20:51:00Z"/>
              </w:rPr>
            </w:pPr>
            <w:del w:id="4116" w:author="Jose Eduardo VIU" w:date="2023-04-01T20:51:00Z">
              <w:r w:rsidDel="009E4857">
                <w:rPr>
                  <w:rFonts w:ascii="Courier New" w:eastAsia="Courier New" w:hAnsi="Courier New" w:cs="Courier New"/>
                </w:rPr>
                <w:delText>38.45461</w:delText>
              </w:r>
            </w:del>
          </w:p>
        </w:tc>
        <w:tc>
          <w:tcPr>
            <w:tcW w:w="1202" w:type="dxa"/>
            <w:gridSpan w:val="2"/>
          </w:tcPr>
          <w:p w14:paraId="345F0663" w14:textId="2C5C1DF4" w:rsidR="00CB7E31" w:rsidDel="009E4857" w:rsidRDefault="00000000">
            <w:pPr>
              <w:suppressAutoHyphens w:val="0"/>
              <w:spacing w:after="0"/>
              <w:ind w:left="115"/>
              <w:rPr>
                <w:del w:id="4117" w:author="Jose Eduardo VIU" w:date="2023-04-01T20:51:00Z"/>
              </w:rPr>
            </w:pPr>
            <w:del w:id="4118" w:author="Jose Eduardo VIU" w:date="2023-04-01T20:51:00Z">
              <w:r w:rsidDel="009E4857">
                <w:rPr>
                  <w:rFonts w:ascii="Courier New" w:eastAsia="Courier New" w:hAnsi="Courier New" w:cs="Courier New"/>
                </w:rPr>
                <w:delText>2499.0</w:delText>
              </w:r>
            </w:del>
          </w:p>
        </w:tc>
        <w:tc>
          <w:tcPr>
            <w:tcW w:w="3159" w:type="dxa"/>
            <w:gridSpan w:val="4"/>
          </w:tcPr>
          <w:p w14:paraId="3C84CBD2" w14:textId="479C491C" w:rsidR="00CB7E31" w:rsidDel="009E4857" w:rsidRDefault="00000000">
            <w:pPr>
              <w:suppressAutoHyphens w:val="0"/>
              <w:spacing w:after="0"/>
              <w:ind w:right="344"/>
              <w:jc w:val="right"/>
              <w:rPr>
                <w:del w:id="4119" w:author="Jose Eduardo VIU" w:date="2023-04-01T20:51:00Z"/>
              </w:rPr>
            </w:pPr>
            <w:del w:id="4120" w:author="Jose Eduardo VIU" w:date="2023-04-01T20:51:00Z">
              <w:r w:rsidDel="009E4857">
                <w:rPr>
                  <w:rFonts w:ascii="Courier New" w:eastAsia="Courier New" w:hAnsi="Courier New" w:cs="Courier New"/>
                </w:rPr>
                <w:delText>HELLIN</w:delText>
              </w:r>
            </w:del>
          </w:p>
        </w:tc>
      </w:tr>
      <w:tr w:rsidR="00CB7E31" w:rsidDel="009E4857" w14:paraId="5796D3C2" w14:textId="41D78AFB">
        <w:trPr>
          <w:trHeight w:val="271"/>
          <w:del w:id="4121" w:author="Jose Eduardo VIU" w:date="2023-04-01T20:51:00Z"/>
        </w:trPr>
        <w:tc>
          <w:tcPr>
            <w:tcW w:w="661" w:type="dxa"/>
          </w:tcPr>
          <w:p w14:paraId="129683DC" w14:textId="74FAFFCE" w:rsidR="00CB7E31" w:rsidDel="009E4857" w:rsidRDefault="00000000">
            <w:pPr>
              <w:suppressAutoHyphens w:val="0"/>
              <w:spacing w:after="0"/>
              <w:rPr>
                <w:del w:id="4122" w:author="Jose Eduardo VIU" w:date="2023-04-01T20:51:00Z"/>
              </w:rPr>
            </w:pPr>
            <w:del w:id="4123" w:author="Jose Eduardo VIU" w:date="2023-04-01T20:51:00Z">
              <w:r w:rsidDel="009E4857">
                <w:rPr>
                  <w:rFonts w:ascii="Courier New" w:eastAsia="Courier New" w:hAnsi="Courier New" w:cs="Courier New"/>
                </w:rPr>
                <w:delText>277</w:delText>
              </w:r>
            </w:del>
          </w:p>
        </w:tc>
        <w:tc>
          <w:tcPr>
            <w:tcW w:w="1791" w:type="dxa"/>
          </w:tcPr>
          <w:p w14:paraId="334D4FF6" w14:textId="646AD704" w:rsidR="00CB7E31" w:rsidDel="009E4857" w:rsidRDefault="00000000">
            <w:pPr>
              <w:suppressAutoHyphens w:val="0"/>
              <w:spacing w:after="0"/>
              <w:ind w:right="114"/>
              <w:jc w:val="center"/>
              <w:rPr>
                <w:del w:id="4124" w:author="Jose Eduardo VIU" w:date="2023-04-01T20:51:00Z"/>
              </w:rPr>
            </w:pPr>
            <w:del w:id="4125" w:author="Jose Eduardo VIU" w:date="2023-04-01T20:51:00Z">
              <w:r w:rsidDel="009E4857">
                <w:rPr>
                  <w:rFonts w:ascii="Courier New" w:eastAsia="Courier New" w:hAnsi="Courier New" w:cs="Courier New"/>
                </w:rPr>
                <w:delText>-4.26492</w:delText>
              </w:r>
            </w:del>
          </w:p>
        </w:tc>
        <w:tc>
          <w:tcPr>
            <w:tcW w:w="1320" w:type="dxa"/>
          </w:tcPr>
          <w:p w14:paraId="38015D52" w14:textId="147BCD71" w:rsidR="00CB7E31" w:rsidDel="009E4857" w:rsidRDefault="00000000">
            <w:pPr>
              <w:suppressAutoHyphens w:val="0"/>
              <w:spacing w:after="0"/>
              <w:rPr>
                <w:del w:id="4126" w:author="Jose Eduardo VIU" w:date="2023-04-01T20:51:00Z"/>
              </w:rPr>
            </w:pPr>
            <w:del w:id="4127" w:author="Jose Eduardo VIU" w:date="2023-04-01T20:51:00Z">
              <w:r w:rsidDel="009E4857">
                <w:rPr>
                  <w:rFonts w:ascii="Courier New" w:eastAsia="Courier New" w:hAnsi="Courier New" w:cs="Courier New"/>
                </w:rPr>
                <w:delText>40.15770</w:delText>
              </w:r>
            </w:del>
          </w:p>
        </w:tc>
        <w:tc>
          <w:tcPr>
            <w:tcW w:w="1202" w:type="dxa"/>
            <w:gridSpan w:val="2"/>
          </w:tcPr>
          <w:p w14:paraId="2765DB2C" w14:textId="48F3E1EC" w:rsidR="00CB7E31" w:rsidDel="009E4857" w:rsidRDefault="00000000">
            <w:pPr>
              <w:suppressAutoHyphens w:val="0"/>
              <w:spacing w:after="0"/>
              <w:rPr>
                <w:del w:id="4128" w:author="Jose Eduardo VIU" w:date="2023-04-01T20:51:00Z"/>
              </w:rPr>
            </w:pPr>
            <w:del w:id="4129" w:author="Jose Eduardo VIU" w:date="2023-04-01T20:51:00Z">
              <w:r w:rsidDel="009E4857">
                <w:rPr>
                  <w:rFonts w:ascii="Courier New" w:eastAsia="Courier New" w:hAnsi="Courier New" w:cs="Courier New"/>
                </w:rPr>
                <w:delText>45370.0</w:delText>
              </w:r>
            </w:del>
          </w:p>
        </w:tc>
        <w:tc>
          <w:tcPr>
            <w:tcW w:w="3159" w:type="dxa"/>
            <w:gridSpan w:val="4"/>
          </w:tcPr>
          <w:p w14:paraId="0995EC4C" w14:textId="5843F33F" w:rsidR="00CB7E31" w:rsidDel="009E4857" w:rsidRDefault="00000000">
            <w:pPr>
              <w:suppressAutoHyphens w:val="0"/>
              <w:spacing w:after="0"/>
              <w:ind w:right="344"/>
              <w:jc w:val="right"/>
              <w:rPr>
                <w:del w:id="4130" w:author="Jose Eduardo VIU" w:date="2023-04-01T20:51:00Z"/>
              </w:rPr>
            </w:pPr>
            <w:del w:id="4131" w:author="Jose Eduardo VIU" w:date="2023-04-01T20:51:00Z">
              <w:r w:rsidDel="009E4857">
                <w:rPr>
                  <w:rFonts w:ascii="Courier New" w:eastAsia="Courier New" w:hAnsi="Courier New" w:cs="Courier New"/>
                </w:rPr>
                <w:delText>TOLEDO</w:delText>
              </w:r>
            </w:del>
          </w:p>
        </w:tc>
      </w:tr>
      <w:tr w:rsidR="00CB7E31" w:rsidDel="009E4857" w14:paraId="4B385DC7" w14:textId="5A67D20C">
        <w:trPr>
          <w:trHeight w:val="271"/>
          <w:del w:id="4132" w:author="Jose Eduardo VIU" w:date="2023-04-01T20:51:00Z"/>
        </w:trPr>
        <w:tc>
          <w:tcPr>
            <w:tcW w:w="661" w:type="dxa"/>
          </w:tcPr>
          <w:p w14:paraId="5046A380" w14:textId="45B10FC1" w:rsidR="00CB7E31" w:rsidDel="009E4857" w:rsidRDefault="00000000">
            <w:pPr>
              <w:suppressAutoHyphens w:val="0"/>
              <w:spacing w:after="0"/>
              <w:rPr>
                <w:del w:id="4133" w:author="Jose Eduardo VIU" w:date="2023-04-01T20:51:00Z"/>
              </w:rPr>
            </w:pPr>
            <w:del w:id="4134" w:author="Jose Eduardo VIU" w:date="2023-04-01T20:51:00Z">
              <w:r w:rsidDel="009E4857">
                <w:rPr>
                  <w:rFonts w:ascii="Courier New" w:eastAsia="Courier New" w:hAnsi="Courier New" w:cs="Courier New"/>
                </w:rPr>
                <w:delText>903</w:delText>
              </w:r>
            </w:del>
          </w:p>
        </w:tc>
        <w:tc>
          <w:tcPr>
            <w:tcW w:w="1791" w:type="dxa"/>
          </w:tcPr>
          <w:p w14:paraId="40FB402A" w14:textId="4CA86657" w:rsidR="00CB7E31" w:rsidDel="009E4857" w:rsidRDefault="00000000">
            <w:pPr>
              <w:suppressAutoHyphens w:val="0"/>
              <w:spacing w:after="0"/>
              <w:ind w:right="114"/>
              <w:jc w:val="center"/>
              <w:rPr>
                <w:del w:id="4135" w:author="Jose Eduardo VIU" w:date="2023-04-01T20:51:00Z"/>
              </w:rPr>
            </w:pPr>
            <w:del w:id="4136" w:author="Jose Eduardo VIU" w:date="2023-04-01T20:51:00Z">
              <w:r w:rsidDel="009E4857">
                <w:rPr>
                  <w:rFonts w:ascii="Courier New" w:eastAsia="Courier New" w:hAnsi="Courier New" w:cs="Courier New"/>
                </w:rPr>
                <w:delText>-1.90272</w:delText>
              </w:r>
            </w:del>
          </w:p>
        </w:tc>
        <w:tc>
          <w:tcPr>
            <w:tcW w:w="1320" w:type="dxa"/>
          </w:tcPr>
          <w:p w14:paraId="01D95CDC" w14:textId="689DD582" w:rsidR="00CB7E31" w:rsidDel="009E4857" w:rsidRDefault="00000000">
            <w:pPr>
              <w:suppressAutoHyphens w:val="0"/>
              <w:spacing w:after="0"/>
              <w:rPr>
                <w:del w:id="4137" w:author="Jose Eduardo VIU" w:date="2023-04-01T20:51:00Z"/>
              </w:rPr>
            </w:pPr>
            <w:del w:id="4138" w:author="Jose Eduardo VIU" w:date="2023-04-01T20:51:00Z">
              <w:r w:rsidDel="009E4857">
                <w:rPr>
                  <w:rFonts w:ascii="Courier New" w:eastAsia="Courier New" w:hAnsi="Courier New" w:cs="Courier New"/>
                </w:rPr>
                <w:delText>37.82722</w:delText>
              </w:r>
            </w:del>
          </w:p>
        </w:tc>
        <w:tc>
          <w:tcPr>
            <w:tcW w:w="1202" w:type="dxa"/>
            <w:gridSpan w:val="2"/>
          </w:tcPr>
          <w:p w14:paraId="0ACC0FFC" w14:textId="58967077" w:rsidR="00CB7E31" w:rsidDel="009E4857" w:rsidRDefault="00000000">
            <w:pPr>
              <w:suppressAutoHyphens w:val="0"/>
              <w:spacing w:after="0"/>
              <w:rPr>
                <w:del w:id="4139" w:author="Jose Eduardo VIU" w:date="2023-04-01T20:51:00Z"/>
              </w:rPr>
            </w:pPr>
            <w:del w:id="4140" w:author="Jose Eduardo VIU" w:date="2023-04-01T20:51:00Z">
              <w:r w:rsidDel="009E4857">
                <w:rPr>
                  <w:rFonts w:ascii="Courier New" w:eastAsia="Courier New" w:hAnsi="Courier New" w:cs="Courier New"/>
                </w:rPr>
                <w:delText>30800.0</w:delText>
              </w:r>
            </w:del>
          </w:p>
        </w:tc>
        <w:tc>
          <w:tcPr>
            <w:tcW w:w="3159" w:type="dxa"/>
            <w:gridSpan w:val="4"/>
          </w:tcPr>
          <w:p w14:paraId="518DE288" w14:textId="3510A3C7" w:rsidR="00CB7E31" w:rsidDel="009E4857" w:rsidRDefault="00000000">
            <w:pPr>
              <w:suppressAutoHyphens w:val="0"/>
              <w:spacing w:after="0"/>
              <w:rPr>
                <w:del w:id="4141" w:author="Jose Eduardo VIU" w:date="2023-04-01T20:51:00Z"/>
              </w:rPr>
            </w:pPr>
            <w:del w:id="4142" w:author="Jose Eduardo VIU" w:date="2023-04-01T20:51:00Z">
              <w:r w:rsidDel="009E4857">
                <w:rPr>
                  <w:rFonts w:ascii="Courier New" w:eastAsia="Courier New" w:hAnsi="Courier New" w:cs="Courier New"/>
                </w:rPr>
                <w:delText>ZARCILLA DE RAMOS (LORCA)</w:delText>
              </w:r>
            </w:del>
          </w:p>
        </w:tc>
      </w:tr>
      <w:tr w:rsidR="00CB7E31" w:rsidDel="009E4857" w14:paraId="4C062BE5" w14:textId="0B8990A2">
        <w:trPr>
          <w:trHeight w:val="271"/>
          <w:del w:id="4143" w:author="Jose Eduardo VIU" w:date="2023-04-01T20:51:00Z"/>
        </w:trPr>
        <w:tc>
          <w:tcPr>
            <w:tcW w:w="661" w:type="dxa"/>
          </w:tcPr>
          <w:p w14:paraId="4C7278CE" w14:textId="6DBDAD7F" w:rsidR="00CB7E31" w:rsidDel="009E4857" w:rsidRDefault="00000000">
            <w:pPr>
              <w:suppressAutoHyphens w:val="0"/>
              <w:spacing w:after="0"/>
              <w:rPr>
                <w:del w:id="4144" w:author="Jose Eduardo VIU" w:date="2023-04-01T20:51:00Z"/>
              </w:rPr>
            </w:pPr>
            <w:del w:id="4145" w:author="Jose Eduardo VIU" w:date="2023-04-01T20:51:00Z">
              <w:r w:rsidDel="009E4857">
                <w:rPr>
                  <w:rFonts w:ascii="Courier New" w:eastAsia="Courier New" w:hAnsi="Courier New" w:cs="Courier New"/>
                </w:rPr>
                <w:delText>2771</w:delText>
              </w:r>
            </w:del>
          </w:p>
        </w:tc>
        <w:tc>
          <w:tcPr>
            <w:tcW w:w="1791" w:type="dxa"/>
          </w:tcPr>
          <w:p w14:paraId="5E9144AF" w14:textId="79879B52" w:rsidR="00CB7E31" w:rsidDel="009E4857" w:rsidRDefault="00000000">
            <w:pPr>
              <w:suppressAutoHyphens w:val="0"/>
              <w:spacing w:after="0"/>
              <w:ind w:right="114"/>
              <w:jc w:val="center"/>
              <w:rPr>
                <w:del w:id="4146" w:author="Jose Eduardo VIU" w:date="2023-04-01T20:51:00Z"/>
              </w:rPr>
            </w:pPr>
            <w:del w:id="4147" w:author="Jose Eduardo VIU" w:date="2023-04-01T20:51:00Z">
              <w:r w:rsidDel="009E4857">
                <w:rPr>
                  <w:rFonts w:ascii="Courier New" w:eastAsia="Courier New" w:hAnsi="Courier New" w:cs="Courier New"/>
                </w:rPr>
                <w:delText>-1.01195</w:delText>
              </w:r>
            </w:del>
          </w:p>
        </w:tc>
        <w:tc>
          <w:tcPr>
            <w:tcW w:w="1320" w:type="dxa"/>
          </w:tcPr>
          <w:p w14:paraId="0604E337" w14:textId="62B2B37F" w:rsidR="00CB7E31" w:rsidDel="009E4857" w:rsidRDefault="00000000">
            <w:pPr>
              <w:suppressAutoHyphens w:val="0"/>
              <w:spacing w:after="0"/>
              <w:rPr>
                <w:del w:id="4148" w:author="Jose Eduardo VIU" w:date="2023-04-01T20:51:00Z"/>
              </w:rPr>
            </w:pPr>
            <w:del w:id="4149" w:author="Jose Eduardo VIU" w:date="2023-04-01T20:51:00Z">
              <w:r w:rsidDel="009E4857">
                <w:rPr>
                  <w:rFonts w:ascii="Courier New" w:eastAsia="Courier New" w:hAnsi="Courier New" w:cs="Courier New"/>
                </w:rPr>
                <w:delText>38.16640</w:delText>
              </w:r>
            </w:del>
          </w:p>
        </w:tc>
        <w:tc>
          <w:tcPr>
            <w:tcW w:w="1202" w:type="dxa"/>
            <w:gridSpan w:val="2"/>
          </w:tcPr>
          <w:p w14:paraId="048D6F34" w14:textId="2FA776AF" w:rsidR="00CB7E31" w:rsidDel="009E4857" w:rsidRDefault="00000000">
            <w:pPr>
              <w:suppressAutoHyphens w:val="0"/>
              <w:spacing w:after="0"/>
              <w:rPr>
                <w:del w:id="4150" w:author="Jose Eduardo VIU" w:date="2023-04-01T20:51:00Z"/>
              </w:rPr>
            </w:pPr>
            <w:del w:id="4151" w:author="Jose Eduardo VIU" w:date="2023-04-01T20:51:00Z">
              <w:r w:rsidDel="009E4857">
                <w:rPr>
                  <w:rFonts w:ascii="Courier New" w:eastAsia="Courier New" w:hAnsi="Courier New" w:cs="Courier New"/>
                </w:rPr>
                <w:delText>30640.0</w:delText>
              </w:r>
            </w:del>
          </w:p>
        </w:tc>
        <w:tc>
          <w:tcPr>
            <w:tcW w:w="3159" w:type="dxa"/>
            <w:gridSpan w:val="4"/>
          </w:tcPr>
          <w:p w14:paraId="40EFD689" w14:textId="5B9202FD" w:rsidR="00CB7E31" w:rsidDel="009E4857" w:rsidRDefault="00000000">
            <w:pPr>
              <w:suppressAutoHyphens w:val="0"/>
              <w:spacing w:after="0"/>
              <w:ind w:right="344"/>
              <w:jc w:val="right"/>
              <w:rPr>
                <w:del w:id="4152" w:author="Jose Eduardo VIU" w:date="2023-04-01T20:51:00Z"/>
              </w:rPr>
            </w:pPr>
            <w:del w:id="4153" w:author="Jose Eduardo VIU" w:date="2023-04-01T20:51:00Z">
              <w:r w:rsidDel="009E4857">
                <w:rPr>
                  <w:rFonts w:ascii="Courier New" w:eastAsia="Courier New" w:hAnsi="Courier New" w:cs="Courier New"/>
                </w:rPr>
                <w:delText>ABANILLA</w:delText>
              </w:r>
            </w:del>
          </w:p>
        </w:tc>
      </w:tr>
      <w:tr w:rsidR="00CB7E31" w:rsidDel="009E4857" w14:paraId="2771F7D0" w14:textId="2D231C8F">
        <w:trPr>
          <w:trHeight w:val="271"/>
          <w:del w:id="4154" w:author="Jose Eduardo VIU" w:date="2023-04-01T20:51:00Z"/>
        </w:trPr>
        <w:tc>
          <w:tcPr>
            <w:tcW w:w="661" w:type="dxa"/>
          </w:tcPr>
          <w:p w14:paraId="23CEE023" w14:textId="062F4513" w:rsidR="00CB7E31" w:rsidDel="009E4857" w:rsidRDefault="00000000">
            <w:pPr>
              <w:suppressAutoHyphens w:val="0"/>
              <w:spacing w:after="0"/>
              <w:rPr>
                <w:del w:id="4155" w:author="Jose Eduardo VIU" w:date="2023-04-01T20:51:00Z"/>
              </w:rPr>
            </w:pPr>
            <w:del w:id="4156" w:author="Jose Eduardo VIU" w:date="2023-04-01T20:51:00Z">
              <w:r w:rsidDel="009E4857">
                <w:rPr>
                  <w:rFonts w:ascii="Courier New" w:eastAsia="Courier New" w:hAnsi="Courier New" w:cs="Courier New"/>
                </w:rPr>
                <w:delText>4142</w:delText>
              </w:r>
            </w:del>
          </w:p>
        </w:tc>
        <w:tc>
          <w:tcPr>
            <w:tcW w:w="1791" w:type="dxa"/>
          </w:tcPr>
          <w:p w14:paraId="5279606D" w14:textId="7B80396E" w:rsidR="00CB7E31" w:rsidDel="009E4857" w:rsidRDefault="00000000">
            <w:pPr>
              <w:suppressAutoHyphens w:val="0"/>
              <w:spacing w:after="0"/>
              <w:ind w:right="114"/>
              <w:jc w:val="center"/>
              <w:rPr>
                <w:del w:id="4157" w:author="Jose Eduardo VIU" w:date="2023-04-01T20:51:00Z"/>
              </w:rPr>
            </w:pPr>
            <w:del w:id="4158" w:author="Jose Eduardo VIU" w:date="2023-04-01T20:51:00Z">
              <w:r w:rsidDel="009E4857">
                <w:rPr>
                  <w:rFonts w:ascii="Courier New" w:eastAsia="Courier New" w:hAnsi="Courier New" w:cs="Courier New"/>
                </w:rPr>
                <w:delText>-1.29353</w:delText>
              </w:r>
            </w:del>
          </w:p>
        </w:tc>
        <w:tc>
          <w:tcPr>
            <w:tcW w:w="1320" w:type="dxa"/>
          </w:tcPr>
          <w:p w14:paraId="15751AE7" w14:textId="7F997711" w:rsidR="00CB7E31" w:rsidDel="009E4857" w:rsidRDefault="00000000">
            <w:pPr>
              <w:suppressAutoHyphens w:val="0"/>
              <w:spacing w:after="0"/>
              <w:rPr>
                <w:del w:id="4159" w:author="Jose Eduardo VIU" w:date="2023-04-01T20:51:00Z"/>
              </w:rPr>
            </w:pPr>
            <w:del w:id="4160" w:author="Jose Eduardo VIU" w:date="2023-04-01T20:51:00Z">
              <w:r w:rsidDel="009E4857">
                <w:rPr>
                  <w:rFonts w:ascii="Courier New" w:eastAsia="Courier New" w:hAnsi="Courier New" w:cs="Courier New"/>
                </w:rPr>
                <w:delText>37.60660</w:delText>
              </w:r>
            </w:del>
          </w:p>
        </w:tc>
        <w:tc>
          <w:tcPr>
            <w:tcW w:w="1202" w:type="dxa"/>
            <w:gridSpan w:val="2"/>
          </w:tcPr>
          <w:p w14:paraId="4895D993" w14:textId="015BEE8D" w:rsidR="00CB7E31" w:rsidDel="009E4857" w:rsidRDefault="00000000">
            <w:pPr>
              <w:suppressAutoHyphens w:val="0"/>
              <w:spacing w:after="0"/>
              <w:rPr>
                <w:del w:id="4161" w:author="Jose Eduardo VIU" w:date="2023-04-01T20:51:00Z"/>
              </w:rPr>
            </w:pPr>
            <w:del w:id="4162" w:author="Jose Eduardo VIU" w:date="2023-04-01T20:51:00Z">
              <w:r w:rsidDel="009E4857">
                <w:rPr>
                  <w:rFonts w:ascii="Courier New" w:eastAsia="Courier New" w:hAnsi="Courier New" w:cs="Courier New"/>
                </w:rPr>
                <w:delText>30870.0</w:delText>
              </w:r>
            </w:del>
          </w:p>
        </w:tc>
        <w:tc>
          <w:tcPr>
            <w:tcW w:w="3159" w:type="dxa"/>
            <w:gridSpan w:val="4"/>
          </w:tcPr>
          <w:p w14:paraId="37C8A515" w14:textId="7E8E1E08" w:rsidR="00CB7E31" w:rsidDel="009E4857" w:rsidRDefault="00000000">
            <w:pPr>
              <w:suppressAutoHyphens w:val="0"/>
              <w:spacing w:after="0"/>
              <w:ind w:left="916"/>
              <w:rPr>
                <w:del w:id="4163" w:author="Jose Eduardo VIU" w:date="2023-04-01T20:51:00Z"/>
              </w:rPr>
            </w:pPr>
            <w:del w:id="4164" w:author="Jose Eduardo VIU" w:date="2023-04-01T20:51:00Z">
              <w:r w:rsidDel="009E4857">
                <w:rPr>
                  <w:rFonts w:ascii="Courier New" w:eastAsia="Courier New" w:hAnsi="Courier New" w:cs="Courier New"/>
                </w:rPr>
                <w:delText>MAZARRON (MURCIA)</w:delText>
              </w:r>
            </w:del>
          </w:p>
        </w:tc>
      </w:tr>
      <w:tr w:rsidR="00CB7E31" w:rsidDel="009E4857" w14:paraId="459E931A" w14:textId="63543DFF">
        <w:trPr>
          <w:trHeight w:val="271"/>
          <w:del w:id="4165" w:author="Jose Eduardo VIU" w:date="2023-04-01T20:51:00Z"/>
        </w:trPr>
        <w:tc>
          <w:tcPr>
            <w:tcW w:w="661" w:type="dxa"/>
          </w:tcPr>
          <w:p w14:paraId="5A3CB097" w14:textId="487AD6B3" w:rsidR="00CB7E31" w:rsidDel="009E4857" w:rsidRDefault="00000000">
            <w:pPr>
              <w:suppressAutoHyphens w:val="0"/>
              <w:spacing w:after="0"/>
              <w:rPr>
                <w:del w:id="4166" w:author="Jose Eduardo VIU" w:date="2023-04-01T20:51:00Z"/>
              </w:rPr>
            </w:pPr>
            <w:del w:id="4167" w:author="Jose Eduardo VIU" w:date="2023-04-01T20:51:00Z">
              <w:r w:rsidDel="009E4857">
                <w:rPr>
                  <w:rFonts w:ascii="Courier New" w:eastAsia="Courier New" w:hAnsi="Courier New" w:cs="Courier New"/>
                </w:rPr>
                <w:delText>4167</w:delText>
              </w:r>
            </w:del>
          </w:p>
        </w:tc>
        <w:tc>
          <w:tcPr>
            <w:tcW w:w="1791" w:type="dxa"/>
          </w:tcPr>
          <w:p w14:paraId="654F7C60" w14:textId="1EC915BC" w:rsidR="00CB7E31" w:rsidDel="009E4857" w:rsidRDefault="00000000">
            <w:pPr>
              <w:suppressAutoHyphens w:val="0"/>
              <w:spacing w:after="0"/>
              <w:ind w:right="114"/>
              <w:jc w:val="center"/>
              <w:rPr>
                <w:del w:id="4168" w:author="Jose Eduardo VIU" w:date="2023-04-01T20:51:00Z"/>
              </w:rPr>
            </w:pPr>
            <w:del w:id="4169" w:author="Jose Eduardo VIU" w:date="2023-04-01T20:51:00Z">
              <w:r w:rsidDel="009E4857">
                <w:rPr>
                  <w:rFonts w:ascii="Courier New" w:eastAsia="Courier New" w:hAnsi="Courier New" w:cs="Courier New"/>
                </w:rPr>
                <w:delText>-1.29353</w:delText>
              </w:r>
            </w:del>
          </w:p>
        </w:tc>
        <w:tc>
          <w:tcPr>
            <w:tcW w:w="1320" w:type="dxa"/>
          </w:tcPr>
          <w:p w14:paraId="356361D1" w14:textId="5A5405FD" w:rsidR="00CB7E31" w:rsidDel="009E4857" w:rsidRDefault="00000000">
            <w:pPr>
              <w:suppressAutoHyphens w:val="0"/>
              <w:spacing w:after="0"/>
              <w:rPr>
                <w:del w:id="4170" w:author="Jose Eduardo VIU" w:date="2023-04-01T20:51:00Z"/>
              </w:rPr>
            </w:pPr>
            <w:del w:id="4171" w:author="Jose Eduardo VIU" w:date="2023-04-01T20:51:00Z">
              <w:r w:rsidDel="009E4857">
                <w:rPr>
                  <w:rFonts w:ascii="Courier New" w:eastAsia="Courier New" w:hAnsi="Courier New" w:cs="Courier New"/>
                </w:rPr>
                <w:delText>37.60660</w:delText>
              </w:r>
            </w:del>
          </w:p>
        </w:tc>
        <w:tc>
          <w:tcPr>
            <w:tcW w:w="1202" w:type="dxa"/>
            <w:gridSpan w:val="2"/>
          </w:tcPr>
          <w:p w14:paraId="40AC5AD4" w14:textId="38CA26A8" w:rsidR="00CB7E31" w:rsidDel="009E4857" w:rsidRDefault="00000000">
            <w:pPr>
              <w:suppressAutoHyphens w:val="0"/>
              <w:spacing w:after="0"/>
              <w:rPr>
                <w:del w:id="4172" w:author="Jose Eduardo VIU" w:date="2023-04-01T20:51:00Z"/>
              </w:rPr>
            </w:pPr>
            <w:del w:id="4173" w:author="Jose Eduardo VIU" w:date="2023-04-01T20:51:00Z">
              <w:r w:rsidDel="009E4857">
                <w:rPr>
                  <w:rFonts w:ascii="Courier New" w:eastAsia="Courier New" w:hAnsi="Courier New" w:cs="Courier New"/>
                </w:rPr>
                <w:delText>30870.0</w:delText>
              </w:r>
            </w:del>
          </w:p>
        </w:tc>
        <w:tc>
          <w:tcPr>
            <w:tcW w:w="3159" w:type="dxa"/>
            <w:gridSpan w:val="4"/>
          </w:tcPr>
          <w:p w14:paraId="2F2550EE" w14:textId="4C93F614" w:rsidR="00CB7E31" w:rsidDel="009E4857" w:rsidRDefault="00000000">
            <w:pPr>
              <w:suppressAutoHyphens w:val="0"/>
              <w:spacing w:after="0"/>
              <w:ind w:left="916"/>
              <w:rPr>
                <w:del w:id="4174" w:author="Jose Eduardo VIU" w:date="2023-04-01T20:51:00Z"/>
              </w:rPr>
            </w:pPr>
            <w:del w:id="4175" w:author="Jose Eduardo VIU" w:date="2023-04-01T20:51:00Z">
              <w:r w:rsidDel="009E4857">
                <w:rPr>
                  <w:rFonts w:ascii="Courier New" w:eastAsia="Courier New" w:hAnsi="Courier New" w:cs="Courier New"/>
                </w:rPr>
                <w:delText>MAZARRON (MURCIA)</w:delText>
              </w:r>
            </w:del>
          </w:p>
        </w:tc>
      </w:tr>
      <w:tr w:rsidR="00CB7E31" w:rsidDel="009E4857" w14:paraId="0ACF6180" w14:textId="13CE2EE0">
        <w:trPr>
          <w:trHeight w:val="271"/>
          <w:del w:id="4176" w:author="Jose Eduardo VIU" w:date="2023-04-01T20:51:00Z"/>
        </w:trPr>
        <w:tc>
          <w:tcPr>
            <w:tcW w:w="661" w:type="dxa"/>
          </w:tcPr>
          <w:p w14:paraId="6F7E21B6" w14:textId="4515CE04" w:rsidR="00CB7E31" w:rsidDel="009E4857" w:rsidRDefault="00000000">
            <w:pPr>
              <w:suppressAutoHyphens w:val="0"/>
              <w:spacing w:after="0"/>
              <w:rPr>
                <w:del w:id="4177" w:author="Jose Eduardo VIU" w:date="2023-04-01T20:51:00Z"/>
              </w:rPr>
            </w:pPr>
            <w:del w:id="4178" w:author="Jose Eduardo VIU" w:date="2023-04-01T20:51:00Z">
              <w:r w:rsidDel="009E4857">
                <w:rPr>
                  <w:rFonts w:ascii="Courier New" w:eastAsia="Courier New" w:hAnsi="Courier New" w:cs="Courier New"/>
                </w:rPr>
                <w:delText>4168</w:delText>
              </w:r>
            </w:del>
          </w:p>
        </w:tc>
        <w:tc>
          <w:tcPr>
            <w:tcW w:w="1791" w:type="dxa"/>
          </w:tcPr>
          <w:p w14:paraId="54E03814" w14:textId="74EE8EAF" w:rsidR="00CB7E31" w:rsidDel="009E4857" w:rsidRDefault="00000000">
            <w:pPr>
              <w:suppressAutoHyphens w:val="0"/>
              <w:spacing w:after="0"/>
              <w:ind w:right="114"/>
              <w:jc w:val="center"/>
              <w:rPr>
                <w:del w:id="4179" w:author="Jose Eduardo VIU" w:date="2023-04-01T20:51:00Z"/>
              </w:rPr>
            </w:pPr>
            <w:del w:id="4180" w:author="Jose Eduardo VIU" w:date="2023-04-01T20:51:00Z">
              <w:r w:rsidDel="009E4857">
                <w:rPr>
                  <w:rFonts w:ascii="Courier New" w:eastAsia="Courier New" w:hAnsi="Courier New" w:cs="Courier New"/>
                </w:rPr>
                <w:delText>-1.29353</w:delText>
              </w:r>
            </w:del>
          </w:p>
        </w:tc>
        <w:tc>
          <w:tcPr>
            <w:tcW w:w="1320" w:type="dxa"/>
          </w:tcPr>
          <w:p w14:paraId="38D445EF" w14:textId="2C51480A" w:rsidR="00CB7E31" w:rsidDel="009E4857" w:rsidRDefault="00000000">
            <w:pPr>
              <w:suppressAutoHyphens w:val="0"/>
              <w:spacing w:after="0"/>
              <w:rPr>
                <w:del w:id="4181" w:author="Jose Eduardo VIU" w:date="2023-04-01T20:51:00Z"/>
              </w:rPr>
            </w:pPr>
            <w:del w:id="4182" w:author="Jose Eduardo VIU" w:date="2023-04-01T20:51:00Z">
              <w:r w:rsidDel="009E4857">
                <w:rPr>
                  <w:rFonts w:ascii="Courier New" w:eastAsia="Courier New" w:hAnsi="Courier New" w:cs="Courier New"/>
                </w:rPr>
                <w:delText>37.60660</w:delText>
              </w:r>
            </w:del>
          </w:p>
        </w:tc>
        <w:tc>
          <w:tcPr>
            <w:tcW w:w="1202" w:type="dxa"/>
            <w:gridSpan w:val="2"/>
          </w:tcPr>
          <w:p w14:paraId="428BC687" w14:textId="14DB63C6" w:rsidR="00CB7E31" w:rsidDel="009E4857" w:rsidRDefault="00000000">
            <w:pPr>
              <w:suppressAutoHyphens w:val="0"/>
              <w:spacing w:after="0"/>
              <w:rPr>
                <w:del w:id="4183" w:author="Jose Eduardo VIU" w:date="2023-04-01T20:51:00Z"/>
              </w:rPr>
            </w:pPr>
            <w:del w:id="4184" w:author="Jose Eduardo VIU" w:date="2023-04-01T20:51:00Z">
              <w:r w:rsidDel="009E4857">
                <w:rPr>
                  <w:rFonts w:ascii="Courier New" w:eastAsia="Courier New" w:hAnsi="Courier New" w:cs="Courier New"/>
                </w:rPr>
                <w:delText>30870.0</w:delText>
              </w:r>
            </w:del>
          </w:p>
        </w:tc>
        <w:tc>
          <w:tcPr>
            <w:tcW w:w="3159" w:type="dxa"/>
            <w:gridSpan w:val="4"/>
          </w:tcPr>
          <w:p w14:paraId="074C07AE" w14:textId="784BECF3" w:rsidR="00CB7E31" w:rsidDel="009E4857" w:rsidRDefault="00000000">
            <w:pPr>
              <w:suppressAutoHyphens w:val="0"/>
              <w:spacing w:after="0"/>
              <w:ind w:left="916"/>
              <w:rPr>
                <w:del w:id="4185" w:author="Jose Eduardo VIU" w:date="2023-04-01T20:51:00Z"/>
              </w:rPr>
            </w:pPr>
            <w:del w:id="4186" w:author="Jose Eduardo VIU" w:date="2023-04-01T20:51:00Z">
              <w:r w:rsidDel="009E4857">
                <w:rPr>
                  <w:rFonts w:ascii="Courier New" w:eastAsia="Courier New" w:hAnsi="Courier New" w:cs="Courier New"/>
                </w:rPr>
                <w:delText>MAZARRON (MURCIA)</w:delText>
              </w:r>
            </w:del>
          </w:p>
        </w:tc>
      </w:tr>
      <w:tr w:rsidR="00CB7E31" w:rsidDel="009E4857" w14:paraId="4EFB6306" w14:textId="1D726D98">
        <w:trPr>
          <w:trHeight w:val="271"/>
          <w:del w:id="4187" w:author="Jose Eduardo VIU" w:date="2023-04-01T20:51:00Z"/>
        </w:trPr>
        <w:tc>
          <w:tcPr>
            <w:tcW w:w="661" w:type="dxa"/>
          </w:tcPr>
          <w:p w14:paraId="50DC2352" w14:textId="70AFC612" w:rsidR="00CB7E31" w:rsidDel="009E4857" w:rsidRDefault="00000000">
            <w:pPr>
              <w:suppressAutoHyphens w:val="0"/>
              <w:spacing w:after="0"/>
              <w:rPr>
                <w:del w:id="4188" w:author="Jose Eduardo VIU" w:date="2023-04-01T20:51:00Z"/>
              </w:rPr>
            </w:pPr>
            <w:del w:id="4189" w:author="Jose Eduardo VIU" w:date="2023-04-01T20:51:00Z">
              <w:r w:rsidDel="009E4857">
                <w:rPr>
                  <w:rFonts w:ascii="Courier New" w:eastAsia="Courier New" w:hAnsi="Courier New" w:cs="Courier New"/>
                </w:rPr>
                <w:delText>4203</w:delText>
              </w:r>
            </w:del>
          </w:p>
        </w:tc>
        <w:tc>
          <w:tcPr>
            <w:tcW w:w="1791" w:type="dxa"/>
          </w:tcPr>
          <w:p w14:paraId="2843E6FE" w14:textId="3BA7BFB9" w:rsidR="00CB7E31" w:rsidDel="009E4857" w:rsidRDefault="00000000">
            <w:pPr>
              <w:suppressAutoHyphens w:val="0"/>
              <w:spacing w:after="0"/>
              <w:ind w:right="114"/>
              <w:jc w:val="center"/>
              <w:rPr>
                <w:del w:id="4190" w:author="Jose Eduardo VIU" w:date="2023-04-01T20:51:00Z"/>
              </w:rPr>
            </w:pPr>
            <w:del w:id="4191" w:author="Jose Eduardo VIU" w:date="2023-04-01T20:51:00Z">
              <w:r w:rsidDel="009E4857">
                <w:rPr>
                  <w:rFonts w:ascii="Courier New" w:eastAsia="Courier New" w:hAnsi="Courier New" w:cs="Courier New"/>
                </w:rPr>
                <w:delText>-1.19509</w:delText>
              </w:r>
            </w:del>
          </w:p>
        </w:tc>
        <w:tc>
          <w:tcPr>
            <w:tcW w:w="1320" w:type="dxa"/>
          </w:tcPr>
          <w:p w14:paraId="50016ED2" w14:textId="2BE0785B" w:rsidR="00CB7E31" w:rsidDel="009E4857" w:rsidRDefault="00000000">
            <w:pPr>
              <w:suppressAutoHyphens w:val="0"/>
              <w:spacing w:after="0"/>
              <w:rPr>
                <w:del w:id="4192" w:author="Jose Eduardo VIU" w:date="2023-04-01T20:51:00Z"/>
              </w:rPr>
            </w:pPr>
            <w:del w:id="4193" w:author="Jose Eduardo VIU" w:date="2023-04-01T20:51:00Z">
              <w:r w:rsidDel="009E4857">
                <w:rPr>
                  <w:rFonts w:ascii="Courier New" w:eastAsia="Courier New" w:hAnsi="Courier New" w:cs="Courier New"/>
                </w:rPr>
                <w:delText>37.80025</w:delText>
              </w:r>
            </w:del>
          </w:p>
        </w:tc>
        <w:tc>
          <w:tcPr>
            <w:tcW w:w="1202" w:type="dxa"/>
            <w:gridSpan w:val="2"/>
          </w:tcPr>
          <w:p w14:paraId="6205523E" w14:textId="1340CD6F" w:rsidR="00CB7E31" w:rsidDel="009E4857" w:rsidRDefault="00000000">
            <w:pPr>
              <w:suppressAutoHyphens w:val="0"/>
              <w:spacing w:after="0"/>
              <w:rPr>
                <w:del w:id="4194" w:author="Jose Eduardo VIU" w:date="2023-04-01T20:51:00Z"/>
              </w:rPr>
            </w:pPr>
            <w:del w:id="4195" w:author="Jose Eduardo VIU" w:date="2023-04-01T20:51:00Z">
              <w:r w:rsidDel="009E4857">
                <w:rPr>
                  <w:rFonts w:ascii="Courier New" w:eastAsia="Courier New" w:hAnsi="Courier New" w:cs="Courier New"/>
                </w:rPr>
                <w:delText>30319.0</w:delText>
              </w:r>
            </w:del>
          </w:p>
        </w:tc>
        <w:tc>
          <w:tcPr>
            <w:tcW w:w="3159" w:type="dxa"/>
            <w:gridSpan w:val="4"/>
          </w:tcPr>
          <w:p w14:paraId="0130FA35" w14:textId="3627519B" w:rsidR="00CB7E31" w:rsidDel="009E4857" w:rsidRDefault="00000000">
            <w:pPr>
              <w:suppressAutoHyphens w:val="0"/>
              <w:spacing w:after="0"/>
              <w:ind w:left="114"/>
              <w:jc w:val="center"/>
              <w:rPr>
                <w:del w:id="4196" w:author="Jose Eduardo VIU" w:date="2023-04-01T20:51:00Z"/>
              </w:rPr>
            </w:pPr>
            <w:del w:id="4197" w:author="Jose Eduardo VIU" w:date="2023-04-01T20:51:00Z">
              <w:r w:rsidDel="009E4857">
                <w:rPr>
                  <w:rFonts w:ascii="Courier New" w:eastAsia="Courier New" w:hAnsi="Courier New" w:cs="Courier New"/>
                </w:rPr>
                <w:delText>FUENTE ALAMO (MURCIA)</w:delText>
              </w:r>
            </w:del>
          </w:p>
        </w:tc>
      </w:tr>
      <w:tr w:rsidR="00CB7E31" w:rsidDel="009E4857" w14:paraId="465CB31F" w14:textId="5E5E183D">
        <w:trPr>
          <w:trHeight w:val="245"/>
          <w:del w:id="4198" w:author="Jose Eduardo VIU" w:date="2023-04-01T20:51:00Z"/>
        </w:trPr>
        <w:tc>
          <w:tcPr>
            <w:tcW w:w="661" w:type="dxa"/>
          </w:tcPr>
          <w:p w14:paraId="1D12B79F" w14:textId="29A50C40" w:rsidR="00CB7E31" w:rsidDel="009E4857" w:rsidRDefault="00000000">
            <w:pPr>
              <w:suppressAutoHyphens w:val="0"/>
              <w:spacing w:after="0"/>
              <w:rPr>
                <w:del w:id="4199" w:author="Jose Eduardo VIU" w:date="2023-04-01T20:51:00Z"/>
              </w:rPr>
            </w:pPr>
            <w:del w:id="4200" w:author="Jose Eduardo VIU" w:date="2023-04-01T20:51:00Z">
              <w:r w:rsidDel="009E4857">
                <w:rPr>
                  <w:rFonts w:ascii="Courier New" w:eastAsia="Courier New" w:hAnsi="Courier New" w:cs="Courier New"/>
                </w:rPr>
                <w:delText>4242</w:delText>
              </w:r>
            </w:del>
          </w:p>
        </w:tc>
        <w:tc>
          <w:tcPr>
            <w:tcW w:w="1791" w:type="dxa"/>
          </w:tcPr>
          <w:p w14:paraId="721B16EA" w14:textId="428A756A" w:rsidR="00CB7E31" w:rsidDel="009E4857" w:rsidRDefault="00000000">
            <w:pPr>
              <w:suppressAutoHyphens w:val="0"/>
              <w:spacing w:after="0"/>
              <w:ind w:right="114"/>
              <w:jc w:val="center"/>
              <w:rPr>
                <w:del w:id="4201" w:author="Jose Eduardo VIU" w:date="2023-04-01T20:51:00Z"/>
              </w:rPr>
            </w:pPr>
            <w:del w:id="4202" w:author="Jose Eduardo VIU" w:date="2023-04-01T20:51:00Z">
              <w:r w:rsidDel="009E4857">
                <w:rPr>
                  <w:rFonts w:ascii="Courier New" w:eastAsia="Courier New" w:hAnsi="Courier New" w:cs="Courier New"/>
                </w:rPr>
                <w:delText>-1.47832</w:delText>
              </w:r>
            </w:del>
          </w:p>
        </w:tc>
        <w:tc>
          <w:tcPr>
            <w:tcW w:w="1320" w:type="dxa"/>
          </w:tcPr>
          <w:p w14:paraId="144B0C24" w14:textId="79869CA4" w:rsidR="00CB7E31" w:rsidDel="009E4857" w:rsidRDefault="00000000">
            <w:pPr>
              <w:suppressAutoHyphens w:val="0"/>
              <w:spacing w:after="0"/>
              <w:rPr>
                <w:del w:id="4203" w:author="Jose Eduardo VIU" w:date="2023-04-01T20:51:00Z"/>
              </w:rPr>
            </w:pPr>
            <w:del w:id="4204" w:author="Jose Eduardo VIU" w:date="2023-04-01T20:51:00Z">
              <w:r w:rsidDel="009E4857">
                <w:rPr>
                  <w:rFonts w:ascii="Courier New" w:eastAsia="Courier New" w:hAnsi="Courier New" w:cs="Courier New"/>
                </w:rPr>
                <w:delText>37.73890</w:delText>
              </w:r>
            </w:del>
          </w:p>
        </w:tc>
        <w:tc>
          <w:tcPr>
            <w:tcW w:w="1202" w:type="dxa"/>
            <w:gridSpan w:val="2"/>
          </w:tcPr>
          <w:p w14:paraId="1E1D81BE" w14:textId="3985C42A" w:rsidR="00CB7E31" w:rsidDel="009E4857" w:rsidRDefault="00000000">
            <w:pPr>
              <w:suppressAutoHyphens w:val="0"/>
              <w:spacing w:after="0"/>
              <w:rPr>
                <w:del w:id="4205" w:author="Jose Eduardo VIU" w:date="2023-04-01T20:51:00Z"/>
              </w:rPr>
            </w:pPr>
            <w:del w:id="4206" w:author="Jose Eduardo VIU" w:date="2023-04-01T20:51:00Z">
              <w:r w:rsidDel="009E4857">
                <w:rPr>
                  <w:rFonts w:ascii="Courier New" w:eastAsia="Courier New" w:hAnsi="Courier New" w:cs="Courier New"/>
                </w:rPr>
                <w:delText>30850.0</w:delText>
              </w:r>
            </w:del>
          </w:p>
        </w:tc>
        <w:tc>
          <w:tcPr>
            <w:tcW w:w="3159" w:type="dxa"/>
            <w:gridSpan w:val="4"/>
          </w:tcPr>
          <w:p w14:paraId="6D07267E" w14:textId="70AE00B5" w:rsidR="00CB7E31" w:rsidDel="009E4857" w:rsidRDefault="00000000">
            <w:pPr>
              <w:suppressAutoHyphens w:val="0"/>
              <w:spacing w:after="0"/>
              <w:ind w:left="1145"/>
              <w:rPr>
                <w:del w:id="4207" w:author="Jose Eduardo VIU" w:date="2023-04-01T20:51:00Z"/>
              </w:rPr>
            </w:pPr>
            <w:del w:id="4208" w:author="Jose Eduardo VIU" w:date="2023-04-01T20:51:00Z">
              <w:r w:rsidDel="009E4857">
                <w:rPr>
                  <w:rFonts w:ascii="Courier New" w:eastAsia="Courier New" w:hAnsi="Courier New" w:cs="Courier New"/>
                </w:rPr>
                <w:delText>TOTANA (MURCIA)</w:delText>
              </w:r>
            </w:del>
          </w:p>
        </w:tc>
      </w:tr>
    </w:tbl>
    <w:p w14:paraId="6D509622" w14:textId="2DC9EA80" w:rsidR="00CB7E31" w:rsidDel="009E4857" w:rsidRDefault="00000000">
      <w:pPr>
        <w:spacing w:after="3" w:line="271" w:lineRule="auto"/>
        <w:ind w:left="1285" w:right="117" w:hanging="10"/>
        <w:rPr>
          <w:del w:id="4209" w:author="Jose Eduardo VIU" w:date="2023-04-01T20:51:00Z"/>
        </w:rPr>
      </w:pPr>
      <w:del w:id="4210" w:author="Jose Eduardo VIU" w:date="2023-04-01T20:51:00Z">
        <w:r w:rsidDel="009E4857">
          <w:rPr>
            <w:rFonts w:ascii="Courier New" w:eastAsia="Courier New" w:hAnsi="Courier New" w:cs="Courier New"/>
          </w:rPr>
          <w:delText>KgPiensoTotal</w:delText>
        </w:r>
      </w:del>
    </w:p>
    <w:p w14:paraId="479C8971" w14:textId="26588B76" w:rsidR="00CB7E31" w:rsidDel="009E4857" w:rsidRDefault="00000000">
      <w:pPr>
        <w:tabs>
          <w:tab w:val="center" w:pos="702"/>
          <w:tab w:val="center" w:pos="2420"/>
        </w:tabs>
        <w:spacing w:after="3" w:line="271" w:lineRule="auto"/>
        <w:rPr>
          <w:del w:id="4211" w:author="Jose Eduardo VIU" w:date="2023-04-01T20:51:00Z"/>
        </w:rPr>
      </w:pPr>
      <w:del w:id="4212" w:author="Jose Eduardo VIU" w:date="2023-04-01T20:51:00Z">
        <w:r w:rsidDel="009E4857">
          <w:tab/>
        </w:r>
        <w:r w:rsidDel="009E4857">
          <w:rPr>
            <w:rFonts w:ascii="Courier New" w:eastAsia="Courier New" w:hAnsi="Courier New" w:cs="Courier New"/>
          </w:rPr>
          <w:delText>39</w:delText>
        </w:r>
        <w:r w:rsidDel="009E4857">
          <w:rPr>
            <w:rFonts w:ascii="Courier New" w:eastAsia="Courier New" w:hAnsi="Courier New" w:cs="Courier New"/>
          </w:rPr>
          <w:tab/>
          <w:delText>410300</w:delText>
        </w:r>
      </w:del>
    </w:p>
    <w:p w14:paraId="5B518DE3" w14:textId="2C002055" w:rsidR="00CB7E31" w:rsidDel="009E4857" w:rsidRDefault="00000000">
      <w:pPr>
        <w:tabs>
          <w:tab w:val="center" w:pos="760"/>
          <w:tab w:val="center" w:pos="2420"/>
        </w:tabs>
        <w:spacing w:after="3" w:line="271" w:lineRule="auto"/>
        <w:rPr>
          <w:del w:id="4213" w:author="Jose Eduardo VIU" w:date="2023-04-01T20:51:00Z"/>
        </w:rPr>
      </w:pPr>
      <w:del w:id="4214" w:author="Jose Eduardo VIU" w:date="2023-04-01T20:51:00Z">
        <w:r w:rsidDel="009E4857">
          <w:tab/>
        </w:r>
        <w:r w:rsidDel="009E4857">
          <w:rPr>
            <w:rFonts w:ascii="Courier New" w:eastAsia="Courier New" w:hAnsi="Courier New" w:cs="Courier New"/>
          </w:rPr>
          <w:delText>100</w:delText>
        </w:r>
        <w:r w:rsidDel="009E4857">
          <w:rPr>
            <w:rFonts w:ascii="Courier New" w:eastAsia="Courier New" w:hAnsi="Courier New" w:cs="Courier New"/>
          </w:rPr>
          <w:tab/>
          <w:delText>242520</w:delText>
        </w:r>
      </w:del>
    </w:p>
    <w:p w14:paraId="62BD3580" w14:textId="36A9D915" w:rsidR="00CB7E31" w:rsidDel="009E4857" w:rsidRDefault="00000000">
      <w:pPr>
        <w:tabs>
          <w:tab w:val="center" w:pos="760"/>
          <w:tab w:val="center" w:pos="2420"/>
        </w:tabs>
        <w:spacing w:after="3" w:line="271" w:lineRule="auto"/>
        <w:rPr>
          <w:del w:id="4215" w:author="Jose Eduardo VIU" w:date="2023-04-01T20:51:00Z"/>
        </w:rPr>
      </w:pPr>
      <w:del w:id="4216" w:author="Jose Eduardo VIU" w:date="2023-04-01T20:51:00Z">
        <w:r w:rsidDel="009E4857">
          <w:tab/>
        </w:r>
        <w:r w:rsidDel="009E4857">
          <w:rPr>
            <w:rFonts w:ascii="Courier New" w:eastAsia="Courier New" w:hAnsi="Courier New" w:cs="Courier New"/>
          </w:rPr>
          <w:delText>129</w:delText>
        </w:r>
        <w:r w:rsidDel="009E4857">
          <w:rPr>
            <w:rFonts w:ascii="Courier New" w:eastAsia="Courier New" w:hAnsi="Courier New" w:cs="Courier New"/>
          </w:rPr>
          <w:tab/>
          <w:delText>406180</w:delText>
        </w:r>
      </w:del>
    </w:p>
    <w:p w14:paraId="0FBA48E5" w14:textId="0127A6CD" w:rsidR="00CB7E31" w:rsidDel="009E4857" w:rsidRDefault="00000000">
      <w:pPr>
        <w:tabs>
          <w:tab w:val="center" w:pos="760"/>
          <w:tab w:val="center" w:pos="2420"/>
        </w:tabs>
        <w:spacing w:after="3" w:line="271" w:lineRule="auto"/>
        <w:rPr>
          <w:del w:id="4217" w:author="Jose Eduardo VIU" w:date="2023-04-01T20:51:00Z"/>
        </w:rPr>
      </w:pPr>
      <w:del w:id="4218" w:author="Jose Eduardo VIU" w:date="2023-04-01T20:51:00Z">
        <w:r w:rsidDel="009E4857">
          <w:tab/>
        </w:r>
        <w:r w:rsidDel="009E4857">
          <w:rPr>
            <w:rFonts w:ascii="Courier New" w:eastAsia="Courier New" w:hAnsi="Courier New" w:cs="Courier New"/>
          </w:rPr>
          <w:delText>160</w:delText>
        </w:r>
        <w:r w:rsidDel="009E4857">
          <w:rPr>
            <w:rFonts w:ascii="Courier New" w:eastAsia="Courier New" w:hAnsi="Courier New" w:cs="Courier New"/>
          </w:rPr>
          <w:tab/>
          <w:delText>152060</w:delText>
        </w:r>
      </w:del>
    </w:p>
    <w:p w14:paraId="788B210D" w14:textId="4AA15099" w:rsidR="00CB7E31" w:rsidDel="009E4857" w:rsidRDefault="00000000">
      <w:pPr>
        <w:tabs>
          <w:tab w:val="center" w:pos="760"/>
          <w:tab w:val="center" w:pos="2420"/>
        </w:tabs>
        <w:spacing w:after="3" w:line="271" w:lineRule="auto"/>
        <w:rPr>
          <w:del w:id="4219" w:author="Jose Eduardo VIU" w:date="2023-04-01T20:51:00Z"/>
        </w:rPr>
      </w:pPr>
      <w:del w:id="4220" w:author="Jose Eduardo VIU" w:date="2023-04-01T20:51:00Z">
        <w:r w:rsidDel="009E4857">
          <w:tab/>
        </w:r>
        <w:r w:rsidDel="009E4857">
          <w:rPr>
            <w:rFonts w:ascii="Courier New" w:eastAsia="Courier New" w:hAnsi="Courier New" w:cs="Courier New"/>
          </w:rPr>
          <w:delText>181</w:delText>
        </w:r>
        <w:r w:rsidDel="009E4857">
          <w:rPr>
            <w:rFonts w:ascii="Courier New" w:eastAsia="Courier New" w:hAnsi="Courier New" w:cs="Courier New"/>
          </w:rPr>
          <w:tab/>
          <w:delText>321040</w:delText>
        </w:r>
      </w:del>
    </w:p>
    <w:p w14:paraId="0C7FE1D8" w14:textId="60616CAB" w:rsidR="00CB7E31" w:rsidDel="009E4857" w:rsidRDefault="00000000">
      <w:pPr>
        <w:tabs>
          <w:tab w:val="center" w:pos="760"/>
          <w:tab w:val="center" w:pos="2420"/>
        </w:tabs>
        <w:spacing w:after="3" w:line="271" w:lineRule="auto"/>
        <w:rPr>
          <w:del w:id="4221" w:author="Jose Eduardo VIU" w:date="2023-04-01T20:51:00Z"/>
        </w:rPr>
      </w:pPr>
      <w:del w:id="4222" w:author="Jose Eduardo VIU" w:date="2023-04-01T20:51:00Z">
        <w:r w:rsidDel="009E4857">
          <w:tab/>
        </w:r>
        <w:r w:rsidDel="009E4857">
          <w:rPr>
            <w:rFonts w:ascii="Courier New" w:eastAsia="Courier New" w:hAnsi="Courier New" w:cs="Courier New"/>
          </w:rPr>
          <w:delText>191</w:delText>
        </w:r>
        <w:r w:rsidDel="009E4857">
          <w:rPr>
            <w:rFonts w:ascii="Courier New" w:eastAsia="Courier New" w:hAnsi="Courier New" w:cs="Courier New"/>
          </w:rPr>
          <w:tab/>
          <w:delText>172580</w:delText>
        </w:r>
      </w:del>
    </w:p>
    <w:p w14:paraId="2107C129" w14:textId="5F5DA1DE" w:rsidR="00CB7E31" w:rsidDel="009E4857" w:rsidRDefault="00000000">
      <w:pPr>
        <w:numPr>
          <w:ilvl w:val="0"/>
          <w:numId w:val="7"/>
        </w:numPr>
        <w:suppressAutoHyphens w:val="0"/>
        <w:spacing w:after="3" w:line="271" w:lineRule="auto"/>
        <w:ind w:right="117" w:hanging="1489"/>
        <w:jc w:val="left"/>
        <w:rPr>
          <w:del w:id="4223" w:author="Jose Eduardo VIU" w:date="2023-04-01T20:51:00Z"/>
        </w:rPr>
      </w:pPr>
      <w:del w:id="4224" w:author="Jose Eduardo VIU" w:date="2023-04-01T20:51:00Z">
        <w:r w:rsidDel="009E4857">
          <w:rPr>
            <w:rFonts w:ascii="Courier New" w:eastAsia="Courier New" w:hAnsi="Courier New" w:cs="Courier New"/>
          </w:rPr>
          <w:delText>245320</w:delText>
        </w:r>
      </w:del>
    </w:p>
    <w:p w14:paraId="418A0362" w14:textId="7660D1CA" w:rsidR="00CB7E31" w:rsidDel="009E4857" w:rsidRDefault="00000000">
      <w:pPr>
        <w:numPr>
          <w:ilvl w:val="0"/>
          <w:numId w:val="7"/>
        </w:numPr>
        <w:suppressAutoHyphens w:val="0"/>
        <w:spacing w:after="3" w:line="271" w:lineRule="auto"/>
        <w:ind w:right="117" w:hanging="1489"/>
        <w:jc w:val="left"/>
        <w:rPr>
          <w:del w:id="4225" w:author="Jose Eduardo VIU" w:date="2023-04-01T20:51:00Z"/>
        </w:rPr>
      </w:pPr>
      <w:del w:id="4226" w:author="Jose Eduardo VIU" w:date="2023-04-01T20:51:00Z">
        <w:r w:rsidDel="009E4857">
          <w:rPr>
            <w:rFonts w:ascii="Courier New" w:eastAsia="Courier New" w:hAnsi="Courier New" w:cs="Courier New"/>
          </w:rPr>
          <w:delText>394440</w:delText>
        </w:r>
      </w:del>
    </w:p>
    <w:p w14:paraId="66B096FF" w14:textId="16BCA47D" w:rsidR="00CB7E31" w:rsidDel="009E4857" w:rsidRDefault="00000000">
      <w:pPr>
        <w:tabs>
          <w:tab w:val="center" w:pos="760"/>
          <w:tab w:val="center" w:pos="2420"/>
        </w:tabs>
        <w:spacing w:after="3" w:line="271" w:lineRule="auto"/>
        <w:rPr>
          <w:del w:id="4227" w:author="Jose Eduardo VIU" w:date="2023-04-01T20:51:00Z"/>
        </w:rPr>
      </w:pPr>
      <w:del w:id="4228" w:author="Jose Eduardo VIU" w:date="2023-04-01T20:51:00Z">
        <w:r w:rsidDel="009E4857">
          <w:tab/>
        </w:r>
        <w:r w:rsidDel="009E4857">
          <w:rPr>
            <w:rFonts w:ascii="Courier New" w:eastAsia="Courier New" w:hAnsi="Courier New" w:cs="Courier New"/>
          </w:rPr>
          <w:delText>255</w:delText>
        </w:r>
        <w:r w:rsidDel="009E4857">
          <w:rPr>
            <w:rFonts w:ascii="Courier New" w:eastAsia="Courier New" w:hAnsi="Courier New" w:cs="Courier New"/>
          </w:rPr>
          <w:tab/>
          <w:delText>339700</w:delText>
        </w:r>
      </w:del>
    </w:p>
    <w:p w14:paraId="1F9DB105" w14:textId="6AADB3B7" w:rsidR="00CB7E31" w:rsidDel="009E4857" w:rsidRDefault="00000000">
      <w:pPr>
        <w:tabs>
          <w:tab w:val="center" w:pos="760"/>
          <w:tab w:val="center" w:pos="2420"/>
        </w:tabs>
        <w:spacing w:after="3" w:line="271" w:lineRule="auto"/>
        <w:rPr>
          <w:del w:id="4229" w:author="Jose Eduardo VIU" w:date="2023-04-01T20:51:00Z"/>
        </w:rPr>
      </w:pPr>
      <w:del w:id="4230" w:author="Jose Eduardo VIU" w:date="2023-04-01T20:51:00Z">
        <w:r w:rsidDel="009E4857">
          <w:tab/>
        </w:r>
        <w:r w:rsidDel="009E4857">
          <w:rPr>
            <w:rFonts w:ascii="Courier New" w:eastAsia="Courier New" w:hAnsi="Courier New" w:cs="Courier New"/>
          </w:rPr>
          <w:delText>261</w:delText>
        </w:r>
        <w:r w:rsidDel="009E4857">
          <w:rPr>
            <w:rFonts w:ascii="Courier New" w:eastAsia="Courier New" w:hAnsi="Courier New" w:cs="Courier New"/>
          </w:rPr>
          <w:tab/>
          <w:delText>291240</w:delText>
        </w:r>
      </w:del>
    </w:p>
    <w:p w14:paraId="7F9CD45F" w14:textId="1FCD2945" w:rsidR="00CB7E31" w:rsidDel="009E4857" w:rsidRDefault="00000000">
      <w:pPr>
        <w:tabs>
          <w:tab w:val="center" w:pos="760"/>
          <w:tab w:val="center" w:pos="2420"/>
        </w:tabs>
        <w:spacing w:after="3" w:line="271" w:lineRule="auto"/>
        <w:rPr>
          <w:del w:id="4231" w:author="Jose Eduardo VIU" w:date="2023-04-01T20:51:00Z"/>
        </w:rPr>
      </w:pPr>
      <w:del w:id="4232" w:author="Jose Eduardo VIU" w:date="2023-04-01T20:51:00Z">
        <w:r w:rsidDel="009E4857">
          <w:tab/>
        </w:r>
        <w:r w:rsidDel="009E4857">
          <w:rPr>
            <w:rFonts w:ascii="Courier New" w:eastAsia="Courier New" w:hAnsi="Courier New" w:cs="Courier New"/>
          </w:rPr>
          <w:delText>267</w:delText>
        </w:r>
        <w:r w:rsidDel="009E4857">
          <w:rPr>
            <w:rFonts w:ascii="Courier New" w:eastAsia="Courier New" w:hAnsi="Courier New" w:cs="Courier New"/>
          </w:rPr>
          <w:tab/>
          <w:delText>302140</w:delText>
        </w:r>
      </w:del>
    </w:p>
    <w:p w14:paraId="3E8C2C42" w14:textId="41B1DC47" w:rsidR="00CB7E31" w:rsidDel="009E4857" w:rsidRDefault="00000000">
      <w:pPr>
        <w:tabs>
          <w:tab w:val="center" w:pos="760"/>
          <w:tab w:val="center" w:pos="2420"/>
        </w:tabs>
        <w:spacing w:after="3" w:line="271" w:lineRule="auto"/>
        <w:rPr>
          <w:del w:id="4233" w:author="Jose Eduardo VIU" w:date="2023-04-01T20:51:00Z"/>
        </w:rPr>
      </w:pPr>
      <w:del w:id="4234" w:author="Jose Eduardo VIU" w:date="2023-04-01T20:51:00Z">
        <w:r w:rsidDel="009E4857">
          <w:tab/>
        </w:r>
        <w:r w:rsidDel="009E4857">
          <w:rPr>
            <w:rFonts w:ascii="Courier New" w:eastAsia="Courier New" w:hAnsi="Courier New" w:cs="Courier New"/>
          </w:rPr>
          <w:delText>277</w:delText>
        </w:r>
        <w:r w:rsidDel="009E4857">
          <w:rPr>
            <w:rFonts w:ascii="Courier New" w:eastAsia="Courier New" w:hAnsi="Courier New" w:cs="Courier New"/>
          </w:rPr>
          <w:tab/>
          <w:delText>383760</w:delText>
        </w:r>
      </w:del>
    </w:p>
    <w:p w14:paraId="228AC19C" w14:textId="6F501A94" w:rsidR="00CB7E31" w:rsidDel="009E4857" w:rsidRDefault="00000000">
      <w:pPr>
        <w:tabs>
          <w:tab w:val="center" w:pos="760"/>
          <w:tab w:val="center" w:pos="2420"/>
        </w:tabs>
        <w:spacing w:after="3" w:line="271" w:lineRule="auto"/>
        <w:rPr>
          <w:del w:id="4235" w:author="Jose Eduardo VIU" w:date="2023-04-01T20:51:00Z"/>
        </w:rPr>
      </w:pPr>
      <w:del w:id="4236" w:author="Jose Eduardo VIU" w:date="2023-04-01T20:51:00Z">
        <w:r w:rsidDel="009E4857">
          <w:tab/>
        </w:r>
        <w:r w:rsidDel="009E4857">
          <w:rPr>
            <w:rFonts w:ascii="Courier New" w:eastAsia="Courier New" w:hAnsi="Courier New" w:cs="Courier New"/>
          </w:rPr>
          <w:delText>903</w:delText>
        </w:r>
        <w:r w:rsidDel="009E4857">
          <w:rPr>
            <w:rFonts w:ascii="Courier New" w:eastAsia="Courier New" w:hAnsi="Courier New" w:cs="Courier New"/>
          </w:rPr>
          <w:tab/>
          <w:delText>388760</w:delText>
        </w:r>
      </w:del>
    </w:p>
    <w:p w14:paraId="40324B26" w14:textId="3367AED9" w:rsidR="00CB7E31" w:rsidDel="009E4857" w:rsidRDefault="00000000">
      <w:pPr>
        <w:tabs>
          <w:tab w:val="center" w:pos="817"/>
          <w:tab w:val="center" w:pos="2420"/>
        </w:tabs>
        <w:spacing w:after="3" w:line="271" w:lineRule="auto"/>
        <w:rPr>
          <w:del w:id="4237" w:author="Jose Eduardo VIU" w:date="2023-04-01T20:51:00Z"/>
        </w:rPr>
      </w:pPr>
      <w:del w:id="4238" w:author="Jose Eduardo VIU" w:date="2023-04-01T20:51:00Z">
        <w:r w:rsidDel="009E4857">
          <w:tab/>
        </w:r>
        <w:r w:rsidDel="009E4857">
          <w:rPr>
            <w:rFonts w:ascii="Courier New" w:eastAsia="Courier New" w:hAnsi="Courier New" w:cs="Courier New"/>
          </w:rPr>
          <w:delText>2771</w:delText>
        </w:r>
        <w:r w:rsidDel="009E4857">
          <w:rPr>
            <w:rFonts w:ascii="Courier New" w:eastAsia="Courier New" w:hAnsi="Courier New" w:cs="Courier New"/>
          </w:rPr>
          <w:tab/>
          <w:delText>458300</w:delText>
        </w:r>
      </w:del>
    </w:p>
    <w:p w14:paraId="6479C399" w14:textId="0AC37849" w:rsidR="00CB7E31" w:rsidDel="009E4857" w:rsidRDefault="00000000">
      <w:pPr>
        <w:tabs>
          <w:tab w:val="center" w:pos="817"/>
          <w:tab w:val="center" w:pos="2420"/>
        </w:tabs>
        <w:spacing w:after="3" w:line="271" w:lineRule="auto"/>
        <w:rPr>
          <w:del w:id="4239" w:author="Jose Eduardo VIU" w:date="2023-04-01T20:51:00Z"/>
        </w:rPr>
      </w:pPr>
      <w:del w:id="4240" w:author="Jose Eduardo VIU" w:date="2023-04-01T20:51:00Z">
        <w:r w:rsidDel="009E4857">
          <w:tab/>
        </w:r>
        <w:r w:rsidDel="009E4857">
          <w:rPr>
            <w:rFonts w:ascii="Courier New" w:eastAsia="Courier New" w:hAnsi="Courier New" w:cs="Courier New"/>
          </w:rPr>
          <w:delText>4142</w:delText>
        </w:r>
        <w:r w:rsidDel="009E4857">
          <w:rPr>
            <w:rFonts w:ascii="Courier New" w:eastAsia="Courier New" w:hAnsi="Courier New" w:cs="Courier New"/>
          </w:rPr>
          <w:tab/>
          <w:delText>113880</w:delText>
        </w:r>
      </w:del>
    </w:p>
    <w:p w14:paraId="2E51B9C5" w14:textId="3F2681A8" w:rsidR="00CB7E31" w:rsidDel="009E4857" w:rsidRDefault="00000000">
      <w:pPr>
        <w:numPr>
          <w:ilvl w:val="0"/>
          <w:numId w:val="8"/>
        </w:numPr>
        <w:suppressAutoHyphens w:val="0"/>
        <w:spacing w:after="3" w:line="271" w:lineRule="auto"/>
        <w:ind w:right="117" w:hanging="1489"/>
        <w:jc w:val="left"/>
        <w:rPr>
          <w:del w:id="4241" w:author="Jose Eduardo VIU" w:date="2023-04-01T20:51:00Z"/>
        </w:rPr>
      </w:pPr>
      <w:del w:id="4242" w:author="Jose Eduardo VIU" w:date="2023-04-01T20:51:00Z">
        <w:r w:rsidDel="009E4857">
          <w:rPr>
            <w:rFonts w:ascii="Courier New" w:eastAsia="Courier New" w:hAnsi="Courier New" w:cs="Courier New"/>
          </w:rPr>
          <w:delText>452500</w:delText>
        </w:r>
      </w:del>
    </w:p>
    <w:p w14:paraId="105097B5" w14:textId="5BF38F5C" w:rsidR="00CB7E31" w:rsidDel="009E4857" w:rsidRDefault="00000000">
      <w:pPr>
        <w:numPr>
          <w:ilvl w:val="0"/>
          <w:numId w:val="8"/>
        </w:numPr>
        <w:suppressAutoHyphens w:val="0"/>
        <w:spacing w:after="3" w:line="271" w:lineRule="auto"/>
        <w:ind w:right="117" w:hanging="1489"/>
        <w:jc w:val="left"/>
        <w:rPr>
          <w:del w:id="4243" w:author="Jose Eduardo VIU" w:date="2023-04-01T20:51:00Z"/>
        </w:rPr>
      </w:pPr>
      <w:del w:id="4244" w:author="Jose Eduardo VIU" w:date="2023-04-01T20:51:00Z">
        <w:r w:rsidDel="009E4857">
          <w:rPr>
            <w:rFonts w:ascii="Courier New" w:eastAsia="Courier New" w:hAnsi="Courier New" w:cs="Courier New"/>
          </w:rPr>
          <w:delText>438080</w:delText>
        </w:r>
      </w:del>
    </w:p>
    <w:p w14:paraId="7ED8A5C2" w14:textId="2B7107CB" w:rsidR="00CB7E31" w:rsidDel="009E4857" w:rsidRDefault="00000000">
      <w:pPr>
        <w:tabs>
          <w:tab w:val="center" w:pos="817"/>
          <w:tab w:val="center" w:pos="2420"/>
        </w:tabs>
        <w:spacing w:after="3" w:line="271" w:lineRule="auto"/>
        <w:rPr>
          <w:del w:id="4245" w:author="Jose Eduardo VIU" w:date="2023-04-01T20:51:00Z"/>
        </w:rPr>
      </w:pPr>
      <w:del w:id="4246" w:author="Jose Eduardo VIU" w:date="2023-04-01T20:51:00Z">
        <w:r w:rsidDel="009E4857">
          <w:tab/>
        </w:r>
        <w:r w:rsidDel="009E4857">
          <w:rPr>
            <w:rFonts w:ascii="Courier New" w:eastAsia="Courier New" w:hAnsi="Courier New" w:cs="Courier New"/>
          </w:rPr>
          <w:delText>4203</w:delText>
        </w:r>
        <w:r w:rsidDel="009E4857">
          <w:rPr>
            <w:rFonts w:ascii="Courier New" w:eastAsia="Courier New" w:hAnsi="Courier New" w:cs="Courier New"/>
          </w:rPr>
          <w:tab/>
          <w:delText>142660</w:delText>
        </w:r>
      </w:del>
    </w:p>
    <w:p w14:paraId="585C0DB8" w14:textId="44A22228" w:rsidR="00CB7E31" w:rsidDel="009E4857" w:rsidRDefault="00000000">
      <w:pPr>
        <w:tabs>
          <w:tab w:val="center" w:pos="817"/>
          <w:tab w:val="center" w:pos="2420"/>
        </w:tabs>
        <w:spacing w:after="277" w:line="271" w:lineRule="auto"/>
        <w:rPr>
          <w:del w:id="4247" w:author="Jose Eduardo VIU" w:date="2023-04-01T20:51:00Z"/>
        </w:rPr>
      </w:pPr>
      <w:del w:id="4248" w:author="Jose Eduardo VIU" w:date="2023-04-01T20:51:00Z">
        <w:r w:rsidDel="009E4857">
          <w:tab/>
        </w:r>
        <w:r w:rsidDel="009E4857">
          <w:rPr>
            <w:rFonts w:ascii="Courier New" w:eastAsia="Courier New" w:hAnsi="Courier New" w:cs="Courier New"/>
          </w:rPr>
          <w:delText>4242</w:delText>
        </w:r>
        <w:r w:rsidDel="009E4857">
          <w:rPr>
            <w:rFonts w:ascii="Courier New" w:eastAsia="Courier New" w:hAnsi="Courier New" w:cs="Courier New"/>
          </w:rPr>
          <w:tab/>
          <w:delText>494600</w:delText>
        </w:r>
      </w:del>
    </w:p>
    <w:p w14:paraId="5E872AA0" w14:textId="2F1A12D3" w:rsidR="00CB7E31" w:rsidDel="009E4857" w:rsidRDefault="00000000">
      <w:pPr>
        <w:spacing w:after="3" w:line="271" w:lineRule="auto"/>
        <w:ind w:left="593" w:right="117" w:hanging="10"/>
        <w:rPr>
          <w:del w:id="4249" w:author="Jose Eduardo VIU" w:date="2023-04-01T20:51:00Z"/>
        </w:rPr>
      </w:pPr>
      <w:del w:id="4250" w:author="Jose Eduardo VIU" w:date="2023-04-01T20:51:00Z">
        <w:r w:rsidDel="009E4857">
          <w:rPr>
            <w:rFonts w:ascii="Courier New" w:eastAsia="Courier New" w:hAnsi="Courier New" w:cs="Courier New"/>
          </w:rPr>
          <w:delText>[19 rows x 23 columns]</w:delText>
        </w:r>
      </w:del>
    </w:p>
    <w:p w14:paraId="027B33B7" w14:textId="1C9548BA" w:rsidR="00CB7E31" w:rsidDel="009E4857" w:rsidRDefault="00000000">
      <w:pPr>
        <w:spacing w:after="187"/>
        <w:rPr>
          <w:del w:id="4251" w:author="Jose Eduardo VIU" w:date="2023-04-01T20:51:00Z"/>
        </w:rPr>
      </w:pPr>
      <w:del w:id="4252" w:author="Jose Eduardo VIU" w:date="2023-04-01T20:51:00Z">
        <w:r>
          <w:pict w14:anchorId="497C3A15">
            <v:group id="Group 34143" o:spid="_x0000_s2591" style="width:493.9pt;height:19.6pt;mso-position-horizontal-relative:char;mso-position-vertical-relative:line" coordsize="62726,2487">
              <v:shape id="Forma libre: forma 444" o:spid="_x0000_s2592" style="position:absolute;left:3290;width:59436;height:2487;visibility:visible;mso-wrap-style:square;v-text-anchor:top" coordsize="16510,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" path="m70,l16440,v39,,70,31,70,70l16510,621v,39,-31,70,-70,70l70,691c31,691,,660,,621l,70c,31,31,,70,xe" fillcolor="#cfcfcf" stroked="f" strokeweight="0">
                <v:path arrowok="t"/>
              </v:shape>
              <v:shape id="Forma libre: forma 445" o:spid="_x0000_s2593" style="position:absolute;left:3416;top:126;width:59180;height:2235;visibility:visible;mso-wrap-style:square;v-text-anchor:top" coordsize="16439,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" path="m35,l16405,v19,,35,16,35,35l16440,586v,19,-16,35,-35,35l35,621c16,621,,605,,586l,35c,16,16,,35,xe" fillcolor="#f7f7f7" stroked="f" strokeweight="0">
                <v:path arrowok="t"/>
              </v:shape>
              <v:shape id="Cuadro de texto 446" o:spid="_x0000_s2594" type="#_x0000_t202" style="position:absolute;top:388;width:386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" filled="f" stroked="f" strokeweight="0">
                <v:textbox inset="0,0,0,0">
                  <w:txbxContent>
                    <w:p w14:paraId="6A51F8BB" w14:textId="77777777" w:rsidR="00CB7E31" w:rsidRDefault="00000000">
                      <w:pPr>
                        <w:overflowPunct w:val="0"/>
                        <w:spacing w:after="0" w:line="240" w:lineRule="auto"/>
                      </w:pPr>
                      <w:r>
                        <w:rPr>
                          <w:rFonts w:asciiTheme="minorHAnsi" w:hAnsiTheme="minorHAnsi" w:cstheme="minorBidi"/>
                          <w:color w:val="303F9F"/>
                        </w:rPr>
                        <w:t>[</w:t>
                      </w:r>
                      <w:r>
                        <w:rPr>
                          <w:rFonts w:asciiTheme="minorHAnsi" w:hAnsiTheme="minorHAnsi" w:cstheme="minorBidi"/>
                          <w:color w:val="303F9F"/>
                          <w:spacing w:val="-16"/>
                        </w:rPr>
                        <w:t xml:space="preserve"> </w:t>
                      </w:r>
                      <w:r>
                        <w:rPr>
                          <w:rFonts w:asciiTheme="minorHAnsi" w:hAnsiTheme="minorHAnsi" w:cstheme="minorBidi"/>
                          <w:color w:val="303F9F"/>
                        </w:rPr>
                        <w:t>]:</w:t>
                      </w:r>
                    </w:p>
                  </w:txbxContent>
                </v:textbox>
              </v:shape>
              <v:shape id="Cuadro de texto 447" o:spid="_x0000_s2595" type="#_x0000_t202" style="position:absolute;left:3798;top:388;width:483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" filled="f" stroked="f" strokeweight="0">
                <v:textbox inset="0,0,0,0">
                  <w:txbxContent>
                    <w:p w14:paraId="136877E3" w14:textId="77777777" w:rsidR="00CB7E31" w:rsidRDefault="00000000">
                      <w:pPr>
                        <w:overflowPunct w:val="0"/>
                        <w:spacing w:after="0" w:line="240" w:lineRule="auto"/>
                      </w:pPr>
                      <w:r>
                        <w:rPr>
                          <w:rFonts w:asciiTheme="minorHAnsi" w:hAnsiTheme="minorHAnsi" w:cstheme="minorBidi"/>
                        </w:rPr>
                        <w:t>df[df</w:t>
                      </w:r>
                    </w:p>
                  </w:txbxContent>
                </v:textbox>
              </v:shape>
              <v:shape id="Cuadro de texto 448" o:spid="_x0000_s2596" type="#_x0000_t202" style="position:absolute;left:7430;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" filled="f" stroked="f" strokeweight="0">
                <v:textbox inset="0,0,0,0">
                  <w:txbxContent>
                    <w:p w14:paraId="0F1D05C5"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449" o:spid="_x0000_s2597" type="#_x0000_t202" style="position:absolute;left:8161;top:388;width:290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" filled="f" stroked="f" strokeweight="0">
                <v:textbox inset="0,0,0,0">
                  <w:txbxContent>
                    <w:p w14:paraId="45ADDEA4" w14:textId="77777777" w:rsidR="00CB7E31" w:rsidRDefault="00000000">
                      <w:pPr>
                        <w:overflowPunct w:val="0"/>
                        <w:spacing w:after="0" w:line="240" w:lineRule="auto"/>
                      </w:pPr>
                      <w:r>
                        <w:rPr>
                          <w:rFonts w:asciiTheme="minorHAnsi" w:hAnsiTheme="minorHAnsi" w:cstheme="minorBidi"/>
                        </w:rPr>
                        <w:t>GMD</w:t>
                      </w:r>
                    </w:p>
                  </w:txbxContent>
                </v:textbox>
              </v:shape>
              <v:shape id="Cuadro de texto 450" o:spid="_x0000_s2598" type="#_x0000_t202" style="position:absolute;left:10342;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" filled="f" stroked="f" strokeweight="0">
                <v:textbox inset="0,0,0,0">
                  <w:txbxContent>
                    <w:p w14:paraId="37A38032" w14:textId="77777777" w:rsidR="00CB7E31" w:rsidRDefault="00000000">
                      <w:pPr>
                        <w:overflowPunct w:val="0"/>
                        <w:spacing w:after="0" w:line="240" w:lineRule="auto"/>
                      </w:pPr>
                      <w:r>
                        <w:rPr>
                          <w:rFonts w:asciiTheme="minorHAnsi" w:hAnsiTheme="minorHAnsi" w:cstheme="minorBidi"/>
                          <w:color w:val="666666"/>
                        </w:rPr>
                        <w:t>&gt;</w:t>
                      </w:r>
                    </w:p>
                  </w:txbxContent>
                </v:textbox>
              </v:shape>
              <v:shape id="Cuadro de texto 451" o:spid="_x0000_s2599" type="#_x0000_t202" style="position:absolute;left:11066;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" filled="f" stroked="f" strokeweight="0">
                <v:textbox inset="0,0,0,0">
                  <w:txbxContent>
                    <w:p w14:paraId="5832F4A2"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452" o:spid="_x0000_s2600" type="#_x0000_t202" style="position:absolute;left:11797;top:388;width:290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" filled="f" stroked="f" strokeweight="0">
                <v:textbox inset="0,0,0,0">
                  <w:txbxContent>
                    <w:p w14:paraId="66C5923C" w14:textId="77777777" w:rsidR="00CB7E31" w:rsidRDefault="00000000">
                      <w:pPr>
                        <w:overflowPunct w:val="0"/>
                        <w:spacing w:after="0" w:line="240" w:lineRule="auto"/>
                      </w:pPr>
                      <w:r>
                        <w:rPr>
                          <w:rFonts w:asciiTheme="minorHAnsi" w:hAnsiTheme="minorHAnsi" w:cstheme="minorBidi"/>
                          <w:color w:val="666666"/>
                        </w:rPr>
                        <w:t>1.1</w:t>
                      </w:r>
                    </w:p>
                  </w:txbxContent>
                </v:textbox>
              </v:shape>
              <v:shape id="Cuadro de texto 453" o:spid="_x0000_s2601" type="#_x0000_t202" style="position:absolute;left:13975;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" filled="f" stroked="f" strokeweight="0">
                <v:textbox inset="0,0,0,0">
                  <w:txbxContent>
                    <w:p w14:paraId="2F6BB369" w14:textId="77777777" w:rsidR="00CB7E31" w:rsidRDefault="00000000">
                      <w:pPr>
                        <w:overflowPunct w:val="0"/>
                        <w:spacing w:after="0" w:line="240" w:lineRule="auto"/>
                      </w:pPr>
                      <w:r>
                        <w:rPr>
                          <w:rFonts w:asciiTheme="minorHAnsi" w:hAnsiTheme="minorHAnsi" w:cstheme="minorBidi"/>
                        </w:rPr>
                        <w:t>]</w:t>
                      </w:r>
                    </w:p>
                  </w:txbxContent>
                </v:textbox>
              </v:shape>
              <w10:anchorlock/>
            </v:group>
          </w:pict>
        </w:r>
      </w:del>
    </w:p>
    <w:p w14:paraId="4B7BA30F" w14:textId="25D3A006" w:rsidR="00CB7E31" w:rsidDel="009E4857" w:rsidRDefault="00000000">
      <w:pPr>
        <w:tabs>
          <w:tab w:val="center" w:pos="4540"/>
          <w:tab w:val="center" w:pos="8950"/>
        </w:tabs>
        <w:spacing w:after="3" w:line="271" w:lineRule="auto"/>
        <w:rPr>
          <w:del w:id="4253" w:author="Jose Eduardo VIU" w:date="2023-04-01T20:51:00Z"/>
        </w:rPr>
      </w:pPr>
      <w:del w:id="4254" w:author="Jose Eduardo VIU" w:date="2023-04-01T20:51:00Z">
        <w:r w:rsidDel="009E4857">
          <w:rPr>
            <w:rFonts w:ascii="Courier New" w:eastAsia="Courier New" w:hAnsi="Courier New" w:cs="Courier New"/>
            <w:color w:val="D84315"/>
          </w:rPr>
          <w:delText>[ ]:</w:delText>
        </w:r>
        <w:r w:rsidDel="009E4857">
          <w:rPr>
            <w:rFonts w:ascii="Courier New" w:eastAsia="Courier New" w:hAnsi="Courier New" w:cs="Courier New"/>
            <w:color w:val="D84315"/>
          </w:rPr>
          <w:tab/>
        </w:r>
        <w:r w:rsidDel="009E4857">
          <w:rPr>
            <w:rFonts w:ascii="Courier New" w:eastAsia="Courier New" w:hAnsi="Courier New" w:cs="Courier New"/>
          </w:rPr>
          <w:delText>ct_codigo ct_integra ct_tipo ct_raza ct_fase ct_sexo</w:delText>
        </w:r>
        <w:r w:rsidDel="009E4857">
          <w:rPr>
            <w:rFonts w:ascii="Courier New" w:eastAsia="Courier New" w:hAnsi="Courier New" w:cs="Courier New"/>
          </w:rPr>
          <w:tab/>
          <w:delText>IncPeso \</w:delText>
        </w:r>
      </w:del>
    </w:p>
    <w:tbl>
      <w:tblPr>
        <w:tblStyle w:val="TableGrid"/>
        <w:tblW w:w="8591" w:type="dxa"/>
        <w:tblInd w:w="588" w:type="dxa"/>
        <w:tblLayout w:type="fixed"/>
        <w:tblLook w:val="04A0" w:firstRow="1" w:lastRow="0" w:firstColumn="1" w:lastColumn="0" w:noHBand="0" w:noVBand="1"/>
      </w:tblPr>
      <w:tblGrid>
        <w:gridCol w:w="689"/>
        <w:gridCol w:w="1946"/>
        <w:gridCol w:w="918"/>
        <w:gridCol w:w="2404"/>
        <w:gridCol w:w="917"/>
        <w:gridCol w:w="1717"/>
      </w:tblGrid>
      <w:tr w:rsidR="00CB7E31" w:rsidDel="009E4857" w14:paraId="7CB608EF" w14:textId="1EE43D17">
        <w:trPr>
          <w:trHeight w:val="245"/>
          <w:del w:id="4255" w:author="Jose Eduardo VIU" w:date="2023-04-01T20:51:00Z"/>
        </w:trPr>
        <w:tc>
          <w:tcPr>
            <w:tcW w:w="688" w:type="dxa"/>
          </w:tcPr>
          <w:p w14:paraId="612B5D67" w14:textId="4576C3CC" w:rsidR="00CB7E31" w:rsidDel="009E4857" w:rsidRDefault="00000000">
            <w:pPr>
              <w:suppressAutoHyphens w:val="0"/>
              <w:spacing w:after="0"/>
              <w:rPr>
                <w:del w:id="4256" w:author="Jose Eduardo VIU" w:date="2023-04-01T20:51:00Z"/>
              </w:rPr>
            </w:pPr>
            <w:del w:id="4257" w:author="Jose Eduardo VIU" w:date="2023-04-01T20:51:00Z">
              <w:r w:rsidDel="009E4857">
                <w:rPr>
                  <w:rFonts w:ascii="Courier New" w:eastAsia="Courier New" w:hAnsi="Courier New" w:cs="Courier New"/>
                </w:rPr>
                <w:delText>123</w:delText>
              </w:r>
            </w:del>
          </w:p>
        </w:tc>
        <w:tc>
          <w:tcPr>
            <w:tcW w:w="1946" w:type="dxa"/>
          </w:tcPr>
          <w:p w14:paraId="57AB18ED" w14:textId="1FC4A4D3" w:rsidR="00CB7E31" w:rsidDel="009E4857" w:rsidRDefault="00000000">
            <w:pPr>
              <w:suppressAutoHyphens w:val="0"/>
              <w:spacing w:after="0"/>
              <w:ind w:left="458"/>
              <w:rPr>
                <w:del w:id="4258" w:author="Jose Eduardo VIU" w:date="2023-04-01T20:51:00Z"/>
              </w:rPr>
            </w:pPr>
            <w:del w:id="4259" w:author="Jose Eduardo VIU" w:date="2023-04-01T20:51:00Z">
              <w:r w:rsidDel="009E4857">
                <w:rPr>
                  <w:rFonts w:ascii="Courier New" w:eastAsia="Courier New" w:hAnsi="Courier New" w:cs="Courier New"/>
                </w:rPr>
                <w:delText>84821</w:delText>
              </w:r>
            </w:del>
          </w:p>
        </w:tc>
        <w:tc>
          <w:tcPr>
            <w:tcW w:w="3322" w:type="dxa"/>
            <w:gridSpan w:val="2"/>
          </w:tcPr>
          <w:p w14:paraId="59E81423" w14:textId="0B42668B" w:rsidR="00CB7E31" w:rsidDel="009E4857" w:rsidRDefault="00000000">
            <w:pPr>
              <w:tabs>
                <w:tab w:val="center" w:pos="401"/>
                <w:tab w:val="center" w:pos="1432"/>
                <w:tab w:val="center" w:pos="2463"/>
              </w:tabs>
              <w:suppressAutoHyphens w:val="0"/>
              <w:spacing w:after="0"/>
              <w:rPr>
                <w:del w:id="4260" w:author="Jose Eduardo VIU" w:date="2023-04-01T20:51:00Z"/>
              </w:rPr>
            </w:pPr>
            <w:del w:id="4261" w:author="Jose Eduardo VIU" w:date="2023-04-01T20:51:00Z">
              <w:r w:rsidDel="009E4857">
                <w:tab/>
              </w:r>
              <w:r w:rsidDel="009E4857">
                <w:rPr>
                  <w:rFonts w:ascii="Courier New" w:eastAsia="Courier New" w:hAnsi="Courier New" w:cs="Courier New"/>
                </w:rPr>
                <w:delText>1</w:delText>
              </w:r>
              <w:r w:rsidDel="009E4857">
                <w:rPr>
                  <w:rFonts w:ascii="Courier New" w:eastAsia="Courier New" w:hAnsi="Courier New" w:cs="Courier New"/>
                </w:rPr>
                <w:tab/>
                <w:delText>1</w:delText>
              </w:r>
              <w:r w:rsidDel="009E4857">
                <w:rPr>
                  <w:rFonts w:ascii="Courier New" w:eastAsia="Courier New" w:hAnsi="Courier New" w:cs="Courier New"/>
                </w:rPr>
                <w:tab/>
                <w:delText>0</w:delText>
              </w:r>
            </w:del>
          </w:p>
        </w:tc>
        <w:tc>
          <w:tcPr>
            <w:tcW w:w="2634" w:type="dxa"/>
            <w:gridSpan w:val="2"/>
          </w:tcPr>
          <w:p w14:paraId="37596CF7" w14:textId="693E8795" w:rsidR="00CB7E31" w:rsidDel="009E4857" w:rsidRDefault="00000000">
            <w:pPr>
              <w:tabs>
                <w:tab w:val="right" w:pos="2634"/>
              </w:tabs>
              <w:suppressAutoHyphens w:val="0"/>
              <w:spacing w:after="0"/>
              <w:rPr>
                <w:del w:id="4262" w:author="Jose Eduardo VIU" w:date="2023-04-01T20:51:00Z"/>
              </w:rPr>
            </w:pPr>
            <w:del w:id="4263" w:author="Jose Eduardo VIU" w:date="2023-04-01T20:51:00Z">
              <w:r w:rsidDel="009E4857">
                <w:rPr>
                  <w:rFonts w:ascii="Courier New" w:eastAsia="Courier New" w:hAnsi="Courier New" w:cs="Courier New"/>
                </w:rPr>
                <w:delText>2</w:delText>
              </w:r>
              <w:r w:rsidDel="009E4857">
                <w:rPr>
                  <w:rFonts w:ascii="Courier New" w:eastAsia="Courier New" w:hAnsi="Courier New" w:cs="Courier New"/>
                </w:rPr>
                <w:tab/>
                <w:delText>2 153.663761</w:delText>
              </w:r>
            </w:del>
          </w:p>
        </w:tc>
      </w:tr>
      <w:tr w:rsidR="00CB7E31" w:rsidDel="009E4857" w14:paraId="25901DB4" w14:textId="4B98324B">
        <w:trPr>
          <w:trHeight w:val="271"/>
          <w:del w:id="4264" w:author="Jose Eduardo VIU" w:date="2023-04-01T20:51:00Z"/>
        </w:trPr>
        <w:tc>
          <w:tcPr>
            <w:tcW w:w="688" w:type="dxa"/>
          </w:tcPr>
          <w:p w14:paraId="6E81A46B" w14:textId="1F3D1F95" w:rsidR="00CB7E31" w:rsidDel="009E4857" w:rsidRDefault="00000000">
            <w:pPr>
              <w:suppressAutoHyphens w:val="0"/>
              <w:spacing w:after="0"/>
              <w:rPr>
                <w:del w:id="4265" w:author="Jose Eduardo VIU" w:date="2023-04-01T20:51:00Z"/>
              </w:rPr>
            </w:pPr>
            <w:del w:id="4266" w:author="Jose Eduardo VIU" w:date="2023-04-01T20:51:00Z">
              <w:r w:rsidDel="009E4857">
                <w:rPr>
                  <w:rFonts w:ascii="Courier New" w:eastAsia="Courier New" w:hAnsi="Courier New" w:cs="Courier New"/>
                </w:rPr>
                <w:delText>130</w:delText>
              </w:r>
            </w:del>
          </w:p>
        </w:tc>
        <w:tc>
          <w:tcPr>
            <w:tcW w:w="1946" w:type="dxa"/>
          </w:tcPr>
          <w:p w14:paraId="7E8D96C7" w14:textId="7320DE75" w:rsidR="00CB7E31" w:rsidDel="009E4857" w:rsidRDefault="00000000">
            <w:pPr>
              <w:suppressAutoHyphens w:val="0"/>
              <w:spacing w:after="0"/>
              <w:ind w:left="458"/>
              <w:rPr>
                <w:del w:id="4267" w:author="Jose Eduardo VIU" w:date="2023-04-01T20:51:00Z"/>
              </w:rPr>
            </w:pPr>
            <w:del w:id="4268" w:author="Jose Eduardo VIU" w:date="2023-04-01T20:51:00Z">
              <w:r w:rsidDel="009E4857">
                <w:rPr>
                  <w:rFonts w:ascii="Courier New" w:eastAsia="Courier New" w:hAnsi="Courier New" w:cs="Courier New"/>
                </w:rPr>
                <w:delText>59012</w:delText>
              </w:r>
            </w:del>
          </w:p>
        </w:tc>
        <w:tc>
          <w:tcPr>
            <w:tcW w:w="3322" w:type="dxa"/>
            <w:gridSpan w:val="2"/>
          </w:tcPr>
          <w:p w14:paraId="18DE3E84" w14:textId="249E6865" w:rsidR="00CB7E31" w:rsidDel="009E4857" w:rsidRDefault="00000000">
            <w:pPr>
              <w:tabs>
                <w:tab w:val="center" w:pos="401"/>
                <w:tab w:val="center" w:pos="1432"/>
                <w:tab w:val="center" w:pos="2463"/>
              </w:tabs>
              <w:suppressAutoHyphens w:val="0"/>
              <w:spacing w:after="0"/>
              <w:rPr>
                <w:del w:id="4269" w:author="Jose Eduardo VIU" w:date="2023-04-01T20:51:00Z"/>
              </w:rPr>
            </w:pPr>
            <w:del w:id="4270" w:author="Jose Eduardo VIU" w:date="2023-04-01T20:51:00Z">
              <w:r w:rsidDel="009E4857">
                <w:tab/>
              </w:r>
              <w:r w:rsidDel="009E4857">
                <w:rPr>
                  <w:rFonts w:ascii="Courier New" w:eastAsia="Courier New" w:hAnsi="Courier New" w:cs="Courier New"/>
                </w:rPr>
                <w:delText>1</w:delText>
              </w:r>
              <w:r w:rsidDel="009E4857">
                <w:rPr>
                  <w:rFonts w:ascii="Courier New" w:eastAsia="Courier New" w:hAnsi="Courier New" w:cs="Courier New"/>
                </w:rPr>
                <w:tab/>
                <w:delText>1</w:delText>
              </w:r>
              <w:r w:rsidDel="009E4857">
                <w:rPr>
                  <w:rFonts w:ascii="Courier New" w:eastAsia="Courier New" w:hAnsi="Courier New" w:cs="Courier New"/>
                </w:rPr>
                <w:tab/>
                <w:delText>0</w:delText>
              </w:r>
            </w:del>
          </w:p>
        </w:tc>
        <w:tc>
          <w:tcPr>
            <w:tcW w:w="2634" w:type="dxa"/>
            <w:gridSpan w:val="2"/>
          </w:tcPr>
          <w:p w14:paraId="211108ED" w14:textId="383B076A" w:rsidR="00CB7E31" w:rsidDel="009E4857" w:rsidRDefault="00000000">
            <w:pPr>
              <w:tabs>
                <w:tab w:val="right" w:pos="2634"/>
              </w:tabs>
              <w:suppressAutoHyphens w:val="0"/>
              <w:spacing w:after="0"/>
              <w:rPr>
                <w:del w:id="4271" w:author="Jose Eduardo VIU" w:date="2023-04-01T20:51:00Z"/>
              </w:rPr>
            </w:pPr>
            <w:del w:id="4272" w:author="Jose Eduardo VIU" w:date="2023-04-01T20:51:00Z">
              <w:r w:rsidDel="009E4857">
                <w:rPr>
                  <w:rFonts w:ascii="Courier New" w:eastAsia="Courier New" w:hAnsi="Courier New" w:cs="Courier New"/>
                </w:rPr>
                <w:delText>2</w:delText>
              </w:r>
              <w:r w:rsidDel="009E4857">
                <w:rPr>
                  <w:rFonts w:ascii="Courier New" w:eastAsia="Courier New" w:hAnsi="Courier New" w:cs="Courier New"/>
                </w:rPr>
                <w:tab/>
                <w:delText>2 44.806573</w:delText>
              </w:r>
            </w:del>
          </w:p>
        </w:tc>
      </w:tr>
      <w:tr w:rsidR="00CB7E31" w:rsidDel="009E4857" w14:paraId="31E69B6F" w14:textId="5E4D569D">
        <w:trPr>
          <w:trHeight w:val="271"/>
          <w:del w:id="4273" w:author="Jose Eduardo VIU" w:date="2023-04-01T20:51:00Z"/>
        </w:trPr>
        <w:tc>
          <w:tcPr>
            <w:tcW w:w="688" w:type="dxa"/>
          </w:tcPr>
          <w:p w14:paraId="24D03F4F" w14:textId="0A2E0B7B" w:rsidR="00CB7E31" w:rsidDel="009E4857" w:rsidRDefault="00000000">
            <w:pPr>
              <w:suppressAutoHyphens w:val="0"/>
              <w:spacing w:after="0"/>
              <w:rPr>
                <w:del w:id="4274" w:author="Jose Eduardo VIU" w:date="2023-04-01T20:51:00Z"/>
              </w:rPr>
            </w:pPr>
            <w:del w:id="4275" w:author="Jose Eduardo VIU" w:date="2023-04-01T20:51:00Z">
              <w:r w:rsidDel="009E4857">
                <w:rPr>
                  <w:rFonts w:ascii="Courier New" w:eastAsia="Courier New" w:hAnsi="Courier New" w:cs="Courier New"/>
                </w:rPr>
                <w:delText>131</w:delText>
              </w:r>
            </w:del>
          </w:p>
        </w:tc>
        <w:tc>
          <w:tcPr>
            <w:tcW w:w="1946" w:type="dxa"/>
          </w:tcPr>
          <w:p w14:paraId="64198706" w14:textId="456EF6AC" w:rsidR="00CB7E31" w:rsidDel="009E4857" w:rsidRDefault="00000000">
            <w:pPr>
              <w:suppressAutoHyphens w:val="0"/>
              <w:spacing w:after="0"/>
              <w:ind w:left="458"/>
              <w:rPr>
                <w:del w:id="4276" w:author="Jose Eduardo VIU" w:date="2023-04-01T20:51:00Z"/>
              </w:rPr>
            </w:pPr>
            <w:del w:id="4277" w:author="Jose Eduardo VIU" w:date="2023-04-01T20:51:00Z">
              <w:r w:rsidDel="009E4857">
                <w:rPr>
                  <w:rFonts w:ascii="Courier New" w:eastAsia="Courier New" w:hAnsi="Courier New" w:cs="Courier New"/>
                </w:rPr>
                <w:delText>59015</w:delText>
              </w:r>
            </w:del>
          </w:p>
        </w:tc>
        <w:tc>
          <w:tcPr>
            <w:tcW w:w="3322" w:type="dxa"/>
            <w:gridSpan w:val="2"/>
          </w:tcPr>
          <w:p w14:paraId="425DDC67" w14:textId="14BDAF51" w:rsidR="00CB7E31" w:rsidDel="009E4857" w:rsidRDefault="00000000">
            <w:pPr>
              <w:tabs>
                <w:tab w:val="center" w:pos="401"/>
                <w:tab w:val="center" w:pos="1432"/>
                <w:tab w:val="center" w:pos="2463"/>
              </w:tabs>
              <w:suppressAutoHyphens w:val="0"/>
              <w:spacing w:after="0"/>
              <w:rPr>
                <w:del w:id="4278" w:author="Jose Eduardo VIU" w:date="2023-04-01T20:51:00Z"/>
              </w:rPr>
            </w:pPr>
            <w:del w:id="4279" w:author="Jose Eduardo VIU" w:date="2023-04-01T20:51:00Z">
              <w:r w:rsidDel="009E4857">
                <w:tab/>
              </w:r>
              <w:r w:rsidDel="009E4857">
                <w:rPr>
                  <w:rFonts w:ascii="Courier New" w:eastAsia="Courier New" w:hAnsi="Courier New" w:cs="Courier New"/>
                </w:rPr>
                <w:delText>1</w:delText>
              </w:r>
              <w:r w:rsidDel="009E4857">
                <w:rPr>
                  <w:rFonts w:ascii="Courier New" w:eastAsia="Courier New" w:hAnsi="Courier New" w:cs="Courier New"/>
                </w:rPr>
                <w:tab/>
                <w:delText>1</w:delText>
              </w:r>
              <w:r w:rsidDel="009E4857">
                <w:rPr>
                  <w:rFonts w:ascii="Courier New" w:eastAsia="Courier New" w:hAnsi="Courier New" w:cs="Courier New"/>
                </w:rPr>
                <w:tab/>
                <w:delText>0</w:delText>
              </w:r>
            </w:del>
          </w:p>
        </w:tc>
        <w:tc>
          <w:tcPr>
            <w:tcW w:w="2634" w:type="dxa"/>
            <w:gridSpan w:val="2"/>
          </w:tcPr>
          <w:p w14:paraId="25DD327D" w14:textId="0A25918C" w:rsidR="00CB7E31" w:rsidDel="009E4857" w:rsidRDefault="00000000">
            <w:pPr>
              <w:tabs>
                <w:tab w:val="right" w:pos="2634"/>
              </w:tabs>
              <w:suppressAutoHyphens w:val="0"/>
              <w:spacing w:after="0"/>
              <w:rPr>
                <w:del w:id="4280" w:author="Jose Eduardo VIU" w:date="2023-04-01T20:51:00Z"/>
              </w:rPr>
            </w:pPr>
            <w:del w:id="4281" w:author="Jose Eduardo VIU" w:date="2023-04-01T20:51:00Z">
              <w:r w:rsidDel="009E4857">
                <w:rPr>
                  <w:rFonts w:ascii="Courier New" w:eastAsia="Courier New" w:hAnsi="Courier New" w:cs="Courier New"/>
                </w:rPr>
                <w:delText>2</w:delText>
              </w:r>
              <w:r w:rsidDel="009E4857">
                <w:rPr>
                  <w:rFonts w:ascii="Courier New" w:eastAsia="Courier New" w:hAnsi="Courier New" w:cs="Courier New"/>
                </w:rPr>
                <w:tab/>
                <w:delText>2 83.461764</w:delText>
              </w:r>
            </w:del>
          </w:p>
        </w:tc>
      </w:tr>
      <w:tr w:rsidR="00CB7E31" w:rsidDel="009E4857" w14:paraId="01437FDF" w14:textId="75C6C57B">
        <w:trPr>
          <w:trHeight w:val="271"/>
          <w:del w:id="4282" w:author="Jose Eduardo VIU" w:date="2023-04-01T20:51:00Z"/>
        </w:trPr>
        <w:tc>
          <w:tcPr>
            <w:tcW w:w="688" w:type="dxa"/>
          </w:tcPr>
          <w:p w14:paraId="76E5C9BD" w14:textId="2CD5B249" w:rsidR="00CB7E31" w:rsidDel="009E4857" w:rsidRDefault="00000000">
            <w:pPr>
              <w:suppressAutoHyphens w:val="0"/>
              <w:spacing w:after="0"/>
              <w:rPr>
                <w:del w:id="4283" w:author="Jose Eduardo VIU" w:date="2023-04-01T20:51:00Z"/>
              </w:rPr>
            </w:pPr>
            <w:del w:id="4284" w:author="Jose Eduardo VIU" w:date="2023-04-01T20:51:00Z">
              <w:r w:rsidDel="009E4857">
                <w:rPr>
                  <w:rFonts w:ascii="Courier New" w:eastAsia="Courier New" w:hAnsi="Courier New" w:cs="Courier New"/>
                </w:rPr>
                <w:delText>278</w:delText>
              </w:r>
            </w:del>
          </w:p>
        </w:tc>
        <w:tc>
          <w:tcPr>
            <w:tcW w:w="1946" w:type="dxa"/>
          </w:tcPr>
          <w:p w14:paraId="68793E62" w14:textId="416679AA" w:rsidR="00CB7E31" w:rsidDel="009E4857" w:rsidRDefault="00000000">
            <w:pPr>
              <w:suppressAutoHyphens w:val="0"/>
              <w:spacing w:after="0"/>
              <w:ind w:left="458"/>
              <w:rPr>
                <w:del w:id="4285" w:author="Jose Eduardo VIU" w:date="2023-04-01T20:51:00Z"/>
              </w:rPr>
            </w:pPr>
            <w:del w:id="4286" w:author="Jose Eduardo VIU" w:date="2023-04-01T20:51:00Z">
              <w:r w:rsidDel="009E4857">
                <w:rPr>
                  <w:rFonts w:ascii="Courier New" w:eastAsia="Courier New" w:hAnsi="Courier New" w:cs="Courier New"/>
                </w:rPr>
                <w:delText>23805</w:delText>
              </w:r>
            </w:del>
          </w:p>
        </w:tc>
        <w:tc>
          <w:tcPr>
            <w:tcW w:w="3322" w:type="dxa"/>
            <w:gridSpan w:val="2"/>
          </w:tcPr>
          <w:p w14:paraId="0E5B3702" w14:textId="6D9CA74D" w:rsidR="00CB7E31" w:rsidDel="009E4857" w:rsidRDefault="00000000">
            <w:pPr>
              <w:tabs>
                <w:tab w:val="center" w:pos="401"/>
                <w:tab w:val="center" w:pos="1432"/>
                <w:tab w:val="center" w:pos="2405"/>
              </w:tabs>
              <w:suppressAutoHyphens w:val="0"/>
              <w:spacing w:after="0"/>
              <w:rPr>
                <w:del w:id="4287" w:author="Jose Eduardo VIU" w:date="2023-04-01T20:51:00Z"/>
              </w:rPr>
            </w:pPr>
            <w:del w:id="4288" w:author="Jose Eduardo VIU" w:date="2023-04-01T20:51:00Z">
              <w:r w:rsidDel="009E4857">
                <w:tab/>
              </w:r>
              <w:r w:rsidDel="009E4857">
                <w:rPr>
                  <w:rFonts w:ascii="Courier New" w:eastAsia="Courier New" w:hAnsi="Courier New" w:cs="Courier New"/>
                </w:rPr>
                <w:delText>1</w:delText>
              </w:r>
              <w:r w:rsidDel="009E4857">
                <w:rPr>
                  <w:rFonts w:ascii="Courier New" w:eastAsia="Courier New" w:hAnsi="Courier New" w:cs="Courier New"/>
                </w:rPr>
                <w:tab/>
                <w:delText>2</w:delText>
              </w:r>
              <w:r w:rsidDel="009E4857">
                <w:rPr>
                  <w:rFonts w:ascii="Courier New" w:eastAsia="Courier New" w:hAnsi="Courier New" w:cs="Courier New"/>
                </w:rPr>
                <w:tab/>
                <w:delText>81</w:delText>
              </w:r>
            </w:del>
          </w:p>
        </w:tc>
        <w:tc>
          <w:tcPr>
            <w:tcW w:w="2634" w:type="dxa"/>
            <w:gridSpan w:val="2"/>
          </w:tcPr>
          <w:p w14:paraId="5C59EF70" w14:textId="683C8BA9" w:rsidR="00CB7E31" w:rsidDel="009E4857" w:rsidRDefault="00000000">
            <w:pPr>
              <w:tabs>
                <w:tab w:val="right" w:pos="2634"/>
              </w:tabs>
              <w:suppressAutoHyphens w:val="0"/>
              <w:spacing w:after="0"/>
              <w:rPr>
                <w:del w:id="4289" w:author="Jose Eduardo VIU" w:date="2023-04-01T20:51:00Z"/>
              </w:rPr>
            </w:pPr>
            <w:del w:id="4290" w:author="Jose Eduardo VIU" w:date="2023-04-01T20:51:00Z">
              <w:r w:rsidDel="009E4857">
                <w:rPr>
                  <w:rFonts w:ascii="Courier New" w:eastAsia="Courier New" w:hAnsi="Courier New" w:cs="Courier New"/>
                </w:rPr>
                <w:delText>2</w:delText>
              </w:r>
              <w:r w:rsidDel="009E4857">
                <w:rPr>
                  <w:rFonts w:ascii="Courier New" w:eastAsia="Courier New" w:hAnsi="Courier New" w:cs="Courier New"/>
                </w:rPr>
                <w:tab/>
                <w:delText>8 57.355823</w:delText>
              </w:r>
            </w:del>
          </w:p>
        </w:tc>
      </w:tr>
      <w:tr w:rsidR="00CB7E31" w:rsidDel="009E4857" w14:paraId="6238065B" w14:textId="51DEA11C">
        <w:trPr>
          <w:trHeight w:val="271"/>
          <w:del w:id="4291" w:author="Jose Eduardo VIU" w:date="2023-04-01T20:51:00Z"/>
        </w:trPr>
        <w:tc>
          <w:tcPr>
            <w:tcW w:w="688" w:type="dxa"/>
          </w:tcPr>
          <w:p w14:paraId="158D3BDF" w14:textId="536F7936" w:rsidR="00CB7E31" w:rsidDel="009E4857" w:rsidRDefault="00000000">
            <w:pPr>
              <w:suppressAutoHyphens w:val="0"/>
              <w:spacing w:after="0"/>
              <w:rPr>
                <w:del w:id="4292" w:author="Jose Eduardo VIU" w:date="2023-04-01T20:51:00Z"/>
              </w:rPr>
            </w:pPr>
            <w:del w:id="4293" w:author="Jose Eduardo VIU" w:date="2023-04-01T20:51:00Z">
              <w:r w:rsidDel="009E4857">
                <w:rPr>
                  <w:rFonts w:ascii="Courier New" w:eastAsia="Courier New" w:hAnsi="Courier New" w:cs="Courier New"/>
                </w:rPr>
                <w:delText>295</w:delText>
              </w:r>
            </w:del>
          </w:p>
        </w:tc>
        <w:tc>
          <w:tcPr>
            <w:tcW w:w="1946" w:type="dxa"/>
          </w:tcPr>
          <w:p w14:paraId="663E93C8" w14:textId="2454FCED" w:rsidR="00CB7E31" w:rsidDel="009E4857" w:rsidRDefault="00000000">
            <w:pPr>
              <w:suppressAutoHyphens w:val="0"/>
              <w:spacing w:after="0"/>
              <w:ind w:left="344"/>
              <w:rPr>
                <w:del w:id="4294" w:author="Jose Eduardo VIU" w:date="2023-04-01T20:51:00Z"/>
              </w:rPr>
            </w:pPr>
            <w:del w:id="4295" w:author="Jose Eduardo VIU" w:date="2023-04-01T20:51:00Z">
              <w:r w:rsidDel="009E4857">
                <w:rPr>
                  <w:rFonts w:ascii="Courier New" w:eastAsia="Courier New" w:hAnsi="Courier New" w:cs="Courier New"/>
                </w:rPr>
                <w:delText>204130</w:delText>
              </w:r>
            </w:del>
          </w:p>
        </w:tc>
        <w:tc>
          <w:tcPr>
            <w:tcW w:w="3322" w:type="dxa"/>
            <w:gridSpan w:val="2"/>
          </w:tcPr>
          <w:p w14:paraId="09B846B9" w14:textId="12B22237" w:rsidR="00CB7E31" w:rsidDel="009E4857" w:rsidRDefault="00000000">
            <w:pPr>
              <w:tabs>
                <w:tab w:val="center" w:pos="401"/>
                <w:tab w:val="center" w:pos="1432"/>
                <w:tab w:val="center" w:pos="2405"/>
              </w:tabs>
              <w:suppressAutoHyphens w:val="0"/>
              <w:spacing w:after="0"/>
              <w:rPr>
                <w:del w:id="4296" w:author="Jose Eduardo VIU" w:date="2023-04-01T20:51:00Z"/>
              </w:rPr>
            </w:pPr>
            <w:del w:id="4297" w:author="Jose Eduardo VIU" w:date="2023-04-01T20:51:00Z">
              <w:r w:rsidDel="009E4857">
                <w:tab/>
              </w:r>
              <w:r w:rsidDel="009E4857">
                <w:rPr>
                  <w:rFonts w:ascii="Courier New" w:eastAsia="Courier New" w:hAnsi="Courier New" w:cs="Courier New"/>
                </w:rPr>
                <w:delText>1</w:delText>
              </w:r>
              <w:r w:rsidDel="009E4857">
                <w:rPr>
                  <w:rFonts w:ascii="Courier New" w:eastAsia="Courier New" w:hAnsi="Courier New" w:cs="Courier New"/>
                </w:rPr>
                <w:tab/>
                <w:delText>2</w:delText>
              </w:r>
              <w:r w:rsidDel="009E4857">
                <w:rPr>
                  <w:rFonts w:ascii="Courier New" w:eastAsia="Courier New" w:hAnsi="Courier New" w:cs="Courier New"/>
                </w:rPr>
                <w:tab/>
                <w:delText>69</w:delText>
              </w:r>
            </w:del>
          </w:p>
        </w:tc>
        <w:tc>
          <w:tcPr>
            <w:tcW w:w="2634" w:type="dxa"/>
            <w:gridSpan w:val="2"/>
          </w:tcPr>
          <w:p w14:paraId="7D7DE7F1" w14:textId="1C039E5A" w:rsidR="00CB7E31" w:rsidDel="009E4857" w:rsidRDefault="00000000">
            <w:pPr>
              <w:tabs>
                <w:tab w:val="right" w:pos="2634"/>
              </w:tabs>
              <w:suppressAutoHyphens w:val="0"/>
              <w:spacing w:after="0"/>
              <w:rPr>
                <w:del w:id="4298" w:author="Jose Eduardo VIU" w:date="2023-04-01T20:51:00Z"/>
              </w:rPr>
            </w:pPr>
            <w:del w:id="4299" w:author="Jose Eduardo VIU" w:date="2023-04-01T20:51:00Z">
              <w:r w:rsidDel="009E4857">
                <w:rPr>
                  <w:rFonts w:ascii="Courier New" w:eastAsia="Courier New" w:hAnsi="Courier New" w:cs="Courier New"/>
                </w:rPr>
                <w:delText>20</w:delText>
              </w:r>
              <w:r w:rsidDel="009E4857">
                <w:rPr>
                  <w:rFonts w:ascii="Courier New" w:eastAsia="Courier New" w:hAnsi="Courier New" w:cs="Courier New"/>
                </w:rPr>
                <w:tab/>
                <w:delText>8 35.751105</w:delText>
              </w:r>
            </w:del>
          </w:p>
        </w:tc>
      </w:tr>
      <w:tr w:rsidR="00CB7E31" w:rsidDel="009E4857" w14:paraId="5FB0460B" w14:textId="25366592">
        <w:trPr>
          <w:trHeight w:val="406"/>
          <w:del w:id="4300" w:author="Jose Eduardo VIU" w:date="2023-04-01T20:51:00Z"/>
        </w:trPr>
        <w:tc>
          <w:tcPr>
            <w:tcW w:w="688" w:type="dxa"/>
          </w:tcPr>
          <w:p w14:paraId="1A58AA00" w14:textId="3D735575" w:rsidR="00CB7E31" w:rsidDel="009E4857" w:rsidRDefault="00000000">
            <w:pPr>
              <w:suppressAutoHyphens w:val="0"/>
              <w:spacing w:after="0"/>
              <w:rPr>
                <w:del w:id="4301" w:author="Jose Eduardo VIU" w:date="2023-04-01T20:51:00Z"/>
              </w:rPr>
            </w:pPr>
            <w:del w:id="4302" w:author="Jose Eduardo VIU" w:date="2023-04-01T20:51:00Z">
              <w:r w:rsidDel="009E4857">
                <w:rPr>
                  <w:rFonts w:ascii="Courier New" w:eastAsia="Courier New" w:hAnsi="Courier New" w:cs="Courier New"/>
                </w:rPr>
                <w:delText>4159</w:delText>
              </w:r>
            </w:del>
          </w:p>
        </w:tc>
        <w:tc>
          <w:tcPr>
            <w:tcW w:w="1946" w:type="dxa"/>
          </w:tcPr>
          <w:p w14:paraId="567E8CC7" w14:textId="48B3707E" w:rsidR="00CB7E31" w:rsidDel="009E4857" w:rsidRDefault="00000000">
            <w:pPr>
              <w:suppressAutoHyphens w:val="0"/>
              <w:spacing w:after="0"/>
              <w:ind w:left="344"/>
              <w:rPr>
                <w:del w:id="4303" w:author="Jose Eduardo VIU" w:date="2023-04-01T20:51:00Z"/>
              </w:rPr>
            </w:pPr>
            <w:del w:id="4304" w:author="Jose Eduardo VIU" w:date="2023-04-01T20:51:00Z">
              <w:r w:rsidDel="009E4857">
                <w:rPr>
                  <w:rFonts w:ascii="Courier New" w:eastAsia="Courier New" w:hAnsi="Courier New" w:cs="Courier New"/>
                </w:rPr>
                <w:delText>200879</w:delText>
              </w:r>
            </w:del>
          </w:p>
        </w:tc>
        <w:tc>
          <w:tcPr>
            <w:tcW w:w="3322" w:type="dxa"/>
            <w:gridSpan w:val="2"/>
          </w:tcPr>
          <w:p w14:paraId="4FEB92C5" w14:textId="4B450918" w:rsidR="00CB7E31" w:rsidDel="009E4857" w:rsidRDefault="00000000">
            <w:pPr>
              <w:tabs>
                <w:tab w:val="center" w:pos="1432"/>
                <w:tab w:val="center" w:pos="2463"/>
              </w:tabs>
              <w:suppressAutoHyphens w:val="0"/>
              <w:spacing w:after="0"/>
              <w:rPr>
                <w:del w:id="4305" w:author="Jose Eduardo VIU" w:date="2023-04-01T20:51:00Z"/>
              </w:rPr>
            </w:pPr>
            <w:del w:id="4306" w:author="Jose Eduardo VIU" w:date="2023-04-01T20:51:00Z">
              <w:r w:rsidDel="009E4857">
                <w:rPr>
                  <w:rFonts w:ascii="Courier New" w:eastAsia="Courier New" w:hAnsi="Courier New" w:cs="Courier New"/>
                </w:rPr>
                <w:delText>504</w:delText>
              </w:r>
              <w:r w:rsidDel="009E4857">
                <w:rPr>
                  <w:rFonts w:ascii="Courier New" w:eastAsia="Courier New" w:hAnsi="Courier New" w:cs="Courier New"/>
                </w:rPr>
                <w:tab/>
                <w:delText>1</w:delText>
              </w:r>
              <w:r w:rsidDel="009E4857">
                <w:rPr>
                  <w:rFonts w:ascii="Courier New" w:eastAsia="Courier New" w:hAnsi="Courier New" w:cs="Courier New"/>
                </w:rPr>
                <w:tab/>
                <w:delText>0</w:delText>
              </w:r>
            </w:del>
          </w:p>
        </w:tc>
        <w:tc>
          <w:tcPr>
            <w:tcW w:w="2634" w:type="dxa"/>
            <w:gridSpan w:val="2"/>
          </w:tcPr>
          <w:p w14:paraId="1B6A7FA9" w14:textId="28036495" w:rsidR="00CB7E31" w:rsidDel="009E4857" w:rsidRDefault="00000000">
            <w:pPr>
              <w:tabs>
                <w:tab w:val="right" w:pos="2634"/>
              </w:tabs>
              <w:suppressAutoHyphens w:val="0"/>
              <w:spacing w:after="0"/>
              <w:rPr>
                <w:del w:id="4307" w:author="Jose Eduardo VIU" w:date="2023-04-01T20:51:00Z"/>
              </w:rPr>
            </w:pPr>
            <w:del w:id="4308" w:author="Jose Eduardo VIU" w:date="2023-04-01T20:51:00Z">
              <w:r w:rsidDel="009E4857">
                <w:rPr>
                  <w:rFonts w:ascii="Courier New" w:eastAsia="Courier New" w:hAnsi="Courier New" w:cs="Courier New"/>
                </w:rPr>
                <w:delText>2</w:delText>
              </w:r>
              <w:r w:rsidDel="009E4857">
                <w:rPr>
                  <w:rFonts w:ascii="Courier New" w:eastAsia="Courier New" w:hAnsi="Courier New" w:cs="Courier New"/>
                </w:rPr>
                <w:tab/>
                <w:delText>2 55.000000</w:delText>
              </w:r>
            </w:del>
          </w:p>
        </w:tc>
      </w:tr>
      <w:tr w:rsidR="00CB7E31" w:rsidDel="009E4857" w14:paraId="3CF6C147" w14:textId="371F6852">
        <w:trPr>
          <w:trHeight w:val="380"/>
          <w:del w:id="4309" w:author="Jose Eduardo VIU" w:date="2023-04-01T20:51:00Z"/>
        </w:trPr>
        <w:tc>
          <w:tcPr>
            <w:tcW w:w="688" w:type="dxa"/>
          </w:tcPr>
          <w:p w14:paraId="087BF110" w14:textId="32E369C8" w:rsidR="00CB7E31" w:rsidDel="009E4857" w:rsidRDefault="00CB7E31">
            <w:pPr>
              <w:suppressAutoHyphens w:val="0"/>
              <w:rPr>
                <w:del w:id="4310" w:author="Jose Eduardo VIU" w:date="2023-04-01T20:51:00Z"/>
              </w:rPr>
            </w:pPr>
          </w:p>
        </w:tc>
        <w:tc>
          <w:tcPr>
            <w:tcW w:w="1946" w:type="dxa"/>
            <w:vAlign w:val="bottom"/>
          </w:tcPr>
          <w:p w14:paraId="15DB96DB" w14:textId="0334C899" w:rsidR="00CB7E31" w:rsidDel="009E4857" w:rsidRDefault="00000000">
            <w:pPr>
              <w:suppressAutoHyphens w:val="0"/>
              <w:spacing w:after="0"/>
              <w:rPr>
                <w:del w:id="4311" w:author="Jose Eduardo VIU" w:date="2023-04-01T20:51:00Z"/>
              </w:rPr>
            </w:pPr>
            <w:del w:id="4312" w:author="Jose Eduardo VIU" w:date="2023-04-01T20:51:00Z">
              <w:r w:rsidDel="009E4857">
                <w:rPr>
                  <w:rFonts w:ascii="Courier New" w:eastAsia="Courier New" w:hAnsi="Courier New" w:cs="Courier New"/>
                </w:rPr>
                <w:delText>DiasMedios</w:delText>
              </w:r>
            </w:del>
          </w:p>
        </w:tc>
        <w:tc>
          <w:tcPr>
            <w:tcW w:w="3322" w:type="dxa"/>
            <w:gridSpan w:val="2"/>
            <w:vAlign w:val="bottom"/>
          </w:tcPr>
          <w:p w14:paraId="24371133" w14:textId="776F5A0E" w:rsidR="00CB7E31" w:rsidDel="009E4857" w:rsidRDefault="00000000">
            <w:pPr>
              <w:suppressAutoHyphens w:val="0"/>
              <w:spacing w:after="0"/>
              <w:rPr>
                <w:del w:id="4313" w:author="Jose Eduardo VIU" w:date="2023-04-01T20:51:00Z"/>
              </w:rPr>
            </w:pPr>
            <w:del w:id="4314" w:author="Jose Eduardo VIU" w:date="2023-04-01T20:51:00Z">
              <w:r w:rsidDel="009E4857">
                <w:rPr>
                  <w:rFonts w:ascii="Courier New" w:eastAsia="Courier New" w:hAnsi="Courier New" w:cs="Courier New"/>
                </w:rPr>
                <w:delText>GMD EntradaInicial …</w:delText>
              </w:r>
            </w:del>
          </w:p>
        </w:tc>
        <w:tc>
          <w:tcPr>
            <w:tcW w:w="2634" w:type="dxa"/>
            <w:gridSpan w:val="2"/>
            <w:vAlign w:val="bottom"/>
          </w:tcPr>
          <w:p w14:paraId="6F9B897F" w14:textId="50C1D544" w:rsidR="00CB7E31" w:rsidDel="009E4857" w:rsidRDefault="00000000">
            <w:pPr>
              <w:suppressAutoHyphens w:val="0"/>
              <w:spacing w:after="0"/>
              <w:ind w:left="115"/>
              <w:rPr>
                <w:del w:id="4315" w:author="Jose Eduardo VIU" w:date="2023-04-01T20:51:00Z"/>
              </w:rPr>
            </w:pPr>
            <w:del w:id="4316" w:author="Jose Eduardo VIU" w:date="2023-04-01T20:51:00Z">
              <w:r w:rsidDel="009E4857">
                <w:rPr>
                  <w:rFonts w:ascii="Courier New" w:eastAsia="Courier New" w:hAnsi="Courier New" w:cs="Courier New"/>
                </w:rPr>
                <w:delText>na_rega \</w:delText>
              </w:r>
            </w:del>
          </w:p>
        </w:tc>
      </w:tr>
      <w:tr w:rsidR="00CB7E31" w:rsidDel="009E4857" w14:paraId="39BA6D4C" w14:textId="3C431589">
        <w:trPr>
          <w:trHeight w:val="245"/>
          <w:del w:id="4317" w:author="Jose Eduardo VIU" w:date="2023-04-01T20:51:00Z"/>
        </w:trPr>
        <w:tc>
          <w:tcPr>
            <w:tcW w:w="688" w:type="dxa"/>
          </w:tcPr>
          <w:p w14:paraId="6161893F" w14:textId="3DC6D2B6" w:rsidR="00CB7E31" w:rsidDel="009E4857" w:rsidRDefault="00000000">
            <w:pPr>
              <w:suppressAutoHyphens w:val="0"/>
              <w:spacing w:after="0"/>
              <w:rPr>
                <w:del w:id="4318" w:author="Jose Eduardo VIU" w:date="2023-04-01T20:51:00Z"/>
              </w:rPr>
            </w:pPr>
            <w:del w:id="4319" w:author="Jose Eduardo VIU" w:date="2023-04-01T20:51:00Z">
              <w:r w:rsidDel="009E4857">
                <w:rPr>
                  <w:rFonts w:ascii="Courier New" w:eastAsia="Courier New" w:hAnsi="Courier New" w:cs="Courier New"/>
                </w:rPr>
                <w:delText>123</w:delText>
              </w:r>
            </w:del>
          </w:p>
        </w:tc>
        <w:tc>
          <w:tcPr>
            <w:tcW w:w="2864" w:type="dxa"/>
            <w:gridSpan w:val="2"/>
          </w:tcPr>
          <w:p w14:paraId="75DB2886" w14:textId="671BDB4F" w:rsidR="00CB7E31" w:rsidDel="009E4857" w:rsidRDefault="00000000">
            <w:pPr>
              <w:suppressAutoHyphens w:val="0"/>
              <w:spacing w:after="0"/>
              <w:rPr>
                <w:del w:id="4320" w:author="Jose Eduardo VIU" w:date="2023-04-01T20:51:00Z"/>
              </w:rPr>
            </w:pPr>
            <w:del w:id="4321" w:author="Jose Eduardo VIU" w:date="2023-04-01T20:51:00Z">
              <w:r w:rsidDel="009E4857">
                <w:rPr>
                  <w:rFonts w:ascii="Courier New" w:eastAsia="Courier New" w:hAnsi="Courier New" w:cs="Courier New"/>
                </w:rPr>
                <w:delText>132.547357 1.159312</w:delText>
              </w:r>
            </w:del>
          </w:p>
        </w:tc>
        <w:tc>
          <w:tcPr>
            <w:tcW w:w="3321" w:type="dxa"/>
            <w:gridSpan w:val="2"/>
          </w:tcPr>
          <w:p w14:paraId="73AE996F" w14:textId="0C00322E" w:rsidR="00CB7E31" w:rsidDel="009E4857" w:rsidRDefault="00000000">
            <w:pPr>
              <w:suppressAutoHyphens w:val="0"/>
              <w:spacing w:after="0"/>
              <w:rPr>
                <w:del w:id="4322" w:author="Jose Eduardo VIU" w:date="2023-04-01T20:51:00Z"/>
              </w:rPr>
            </w:pPr>
            <w:del w:id="4323" w:author="Jose Eduardo VIU" w:date="2023-04-01T20:51:00Z">
              <w:r w:rsidDel="009E4857">
                <w:rPr>
                  <w:rFonts w:ascii="Courier New" w:eastAsia="Courier New" w:hAnsi="Courier New" w:cs="Courier New"/>
                </w:rPr>
                <w:delText>2019-10-14 … ES180450000019</w:delText>
              </w:r>
            </w:del>
          </w:p>
        </w:tc>
        <w:tc>
          <w:tcPr>
            <w:tcW w:w="1717" w:type="dxa"/>
          </w:tcPr>
          <w:p w14:paraId="0C4121CD" w14:textId="7E91D91C" w:rsidR="00CB7E31" w:rsidDel="009E4857" w:rsidRDefault="00CB7E31">
            <w:pPr>
              <w:suppressAutoHyphens w:val="0"/>
              <w:rPr>
                <w:del w:id="4324" w:author="Jose Eduardo VIU" w:date="2023-04-01T20:51:00Z"/>
              </w:rPr>
            </w:pPr>
          </w:p>
        </w:tc>
      </w:tr>
      <w:tr w:rsidR="00CB7E31" w:rsidDel="009E4857" w14:paraId="2356BA8C" w14:textId="26CE6CC6">
        <w:trPr>
          <w:trHeight w:val="271"/>
          <w:del w:id="4325" w:author="Jose Eduardo VIU" w:date="2023-04-01T20:51:00Z"/>
        </w:trPr>
        <w:tc>
          <w:tcPr>
            <w:tcW w:w="688" w:type="dxa"/>
          </w:tcPr>
          <w:p w14:paraId="3FFFBC73" w14:textId="6D836495" w:rsidR="00CB7E31" w:rsidDel="009E4857" w:rsidRDefault="00000000">
            <w:pPr>
              <w:suppressAutoHyphens w:val="0"/>
              <w:spacing w:after="0"/>
              <w:rPr>
                <w:del w:id="4326" w:author="Jose Eduardo VIU" w:date="2023-04-01T20:51:00Z"/>
              </w:rPr>
            </w:pPr>
            <w:del w:id="4327" w:author="Jose Eduardo VIU" w:date="2023-04-01T20:51:00Z">
              <w:r w:rsidDel="009E4857">
                <w:rPr>
                  <w:rFonts w:ascii="Courier New" w:eastAsia="Courier New" w:hAnsi="Courier New" w:cs="Courier New"/>
                </w:rPr>
                <w:delText>130</w:delText>
              </w:r>
            </w:del>
          </w:p>
        </w:tc>
        <w:tc>
          <w:tcPr>
            <w:tcW w:w="2864" w:type="dxa"/>
            <w:gridSpan w:val="2"/>
          </w:tcPr>
          <w:p w14:paraId="50ED5853" w14:textId="4BC9B4A1" w:rsidR="00CB7E31" w:rsidDel="009E4857" w:rsidRDefault="00000000">
            <w:pPr>
              <w:suppressAutoHyphens w:val="0"/>
              <w:spacing w:after="0"/>
              <w:ind w:left="115"/>
              <w:rPr>
                <w:del w:id="4328" w:author="Jose Eduardo VIU" w:date="2023-04-01T20:51:00Z"/>
              </w:rPr>
            </w:pPr>
            <w:del w:id="4329" w:author="Jose Eduardo VIU" w:date="2023-04-01T20:51:00Z">
              <w:r w:rsidDel="009E4857">
                <w:rPr>
                  <w:rFonts w:ascii="Courier New" w:eastAsia="Courier New" w:hAnsi="Courier New" w:cs="Courier New"/>
                </w:rPr>
                <w:delText>38.901605 1.151792</w:delText>
              </w:r>
            </w:del>
          </w:p>
        </w:tc>
        <w:tc>
          <w:tcPr>
            <w:tcW w:w="3321" w:type="dxa"/>
            <w:gridSpan w:val="2"/>
          </w:tcPr>
          <w:p w14:paraId="3C624C1B" w14:textId="2C6DA81C" w:rsidR="00CB7E31" w:rsidDel="009E4857" w:rsidRDefault="00000000">
            <w:pPr>
              <w:suppressAutoHyphens w:val="0"/>
              <w:spacing w:after="0"/>
              <w:rPr>
                <w:del w:id="4330" w:author="Jose Eduardo VIU" w:date="2023-04-01T20:51:00Z"/>
              </w:rPr>
            </w:pPr>
            <w:del w:id="4331" w:author="Jose Eduardo VIU" w:date="2023-04-01T20:51:00Z">
              <w:r w:rsidDel="009E4857">
                <w:rPr>
                  <w:rFonts w:ascii="Courier New" w:eastAsia="Courier New" w:hAnsi="Courier New" w:cs="Courier New"/>
                </w:rPr>
                <w:delText>2017-10-24 … ES300302340012</w:delText>
              </w:r>
            </w:del>
          </w:p>
        </w:tc>
        <w:tc>
          <w:tcPr>
            <w:tcW w:w="1717" w:type="dxa"/>
          </w:tcPr>
          <w:p w14:paraId="220E8D7D" w14:textId="05D711B1" w:rsidR="00CB7E31" w:rsidDel="009E4857" w:rsidRDefault="00CB7E31">
            <w:pPr>
              <w:suppressAutoHyphens w:val="0"/>
              <w:rPr>
                <w:del w:id="4332" w:author="Jose Eduardo VIU" w:date="2023-04-01T20:51:00Z"/>
              </w:rPr>
            </w:pPr>
          </w:p>
        </w:tc>
      </w:tr>
      <w:tr w:rsidR="00CB7E31" w:rsidDel="009E4857" w14:paraId="62A140F0" w14:textId="6DC81F67">
        <w:trPr>
          <w:trHeight w:val="271"/>
          <w:del w:id="4333" w:author="Jose Eduardo VIU" w:date="2023-04-01T20:51:00Z"/>
        </w:trPr>
        <w:tc>
          <w:tcPr>
            <w:tcW w:w="688" w:type="dxa"/>
          </w:tcPr>
          <w:p w14:paraId="513F40EF" w14:textId="373E4160" w:rsidR="00CB7E31" w:rsidDel="009E4857" w:rsidRDefault="00000000">
            <w:pPr>
              <w:suppressAutoHyphens w:val="0"/>
              <w:spacing w:after="0"/>
              <w:rPr>
                <w:del w:id="4334" w:author="Jose Eduardo VIU" w:date="2023-04-01T20:51:00Z"/>
              </w:rPr>
            </w:pPr>
            <w:del w:id="4335" w:author="Jose Eduardo VIU" w:date="2023-04-01T20:51:00Z">
              <w:r w:rsidDel="009E4857">
                <w:rPr>
                  <w:rFonts w:ascii="Courier New" w:eastAsia="Courier New" w:hAnsi="Courier New" w:cs="Courier New"/>
                </w:rPr>
                <w:delText>131</w:delText>
              </w:r>
            </w:del>
          </w:p>
        </w:tc>
        <w:tc>
          <w:tcPr>
            <w:tcW w:w="2864" w:type="dxa"/>
            <w:gridSpan w:val="2"/>
          </w:tcPr>
          <w:p w14:paraId="02AAF3E2" w14:textId="50D395AE" w:rsidR="00CB7E31" w:rsidDel="009E4857" w:rsidRDefault="00000000">
            <w:pPr>
              <w:suppressAutoHyphens w:val="0"/>
              <w:spacing w:after="0"/>
              <w:ind w:left="115"/>
              <w:rPr>
                <w:del w:id="4336" w:author="Jose Eduardo VIU" w:date="2023-04-01T20:51:00Z"/>
              </w:rPr>
            </w:pPr>
            <w:del w:id="4337" w:author="Jose Eduardo VIU" w:date="2023-04-01T20:51:00Z">
              <w:r w:rsidDel="009E4857">
                <w:rPr>
                  <w:rFonts w:ascii="Courier New" w:eastAsia="Courier New" w:hAnsi="Courier New" w:cs="Courier New"/>
                </w:rPr>
                <w:delText>70.938251 1.176541</w:delText>
              </w:r>
            </w:del>
          </w:p>
        </w:tc>
        <w:tc>
          <w:tcPr>
            <w:tcW w:w="3321" w:type="dxa"/>
            <w:gridSpan w:val="2"/>
          </w:tcPr>
          <w:p w14:paraId="735ADD85" w14:textId="195BCE0A" w:rsidR="00CB7E31" w:rsidDel="009E4857" w:rsidRDefault="00000000">
            <w:pPr>
              <w:suppressAutoHyphens w:val="0"/>
              <w:spacing w:after="0"/>
              <w:rPr>
                <w:del w:id="4338" w:author="Jose Eduardo VIU" w:date="2023-04-01T20:51:00Z"/>
              </w:rPr>
            </w:pPr>
            <w:del w:id="4339" w:author="Jose Eduardo VIU" w:date="2023-04-01T20:51:00Z">
              <w:r w:rsidDel="009E4857">
                <w:rPr>
                  <w:rFonts w:ascii="Courier New" w:eastAsia="Courier New" w:hAnsi="Courier New" w:cs="Courier New"/>
                </w:rPr>
                <w:delText>2018-10-01 … ES300302340012</w:delText>
              </w:r>
            </w:del>
          </w:p>
        </w:tc>
        <w:tc>
          <w:tcPr>
            <w:tcW w:w="1717" w:type="dxa"/>
          </w:tcPr>
          <w:p w14:paraId="7FF12EE7" w14:textId="71FC0E93" w:rsidR="00CB7E31" w:rsidDel="009E4857" w:rsidRDefault="00CB7E31">
            <w:pPr>
              <w:suppressAutoHyphens w:val="0"/>
              <w:rPr>
                <w:del w:id="4340" w:author="Jose Eduardo VIU" w:date="2023-04-01T20:51:00Z"/>
              </w:rPr>
            </w:pPr>
          </w:p>
        </w:tc>
      </w:tr>
      <w:tr w:rsidR="00CB7E31" w:rsidDel="009E4857" w14:paraId="52F068E5" w14:textId="709D2321">
        <w:trPr>
          <w:trHeight w:val="271"/>
          <w:del w:id="4341" w:author="Jose Eduardo VIU" w:date="2023-04-01T20:51:00Z"/>
        </w:trPr>
        <w:tc>
          <w:tcPr>
            <w:tcW w:w="688" w:type="dxa"/>
          </w:tcPr>
          <w:p w14:paraId="5F451C1D" w14:textId="3A1107E5" w:rsidR="00CB7E31" w:rsidDel="009E4857" w:rsidRDefault="00000000">
            <w:pPr>
              <w:suppressAutoHyphens w:val="0"/>
              <w:spacing w:after="0"/>
              <w:rPr>
                <w:del w:id="4342" w:author="Jose Eduardo VIU" w:date="2023-04-01T20:51:00Z"/>
              </w:rPr>
            </w:pPr>
            <w:del w:id="4343" w:author="Jose Eduardo VIU" w:date="2023-04-01T20:51:00Z">
              <w:r w:rsidDel="009E4857">
                <w:rPr>
                  <w:rFonts w:ascii="Courier New" w:eastAsia="Courier New" w:hAnsi="Courier New" w:cs="Courier New"/>
                </w:rPr>
                <w:delText>278</w:delText>
              </w:r>
            </w:del>
          </w:p>
        </w:tc>
        <w:tc>
          <w:tcPr>
            <w:tcW w:w="2864" w:type="dxa"/>
            <w:gridSpan w:val="2"/>
          </w:tcPr>
          <w:p w14:paraId="79547812" w14:textId="5E24C230" w:rsidR="00CB7E31" w:rsidDel="009E4857" w:rsidRDefault="00000000">
            <w:pPr>
              <w:suppressAutoHyphens w:val="0"/>
              <w:spacing w:after="0"/>
              <w:ind w:left="115"/>
              <w:rPr>
                <w:del w:id="4344" w:author="Jose Eduardo VIU" w:date="2023-04-01T20:51:00Z"/>
              </w:rPr>
            </w:pPr>
            <w:del w:id="4345" w:author="Jose Eduardo VIU" w:date="2023-04-01T20:51:00Z">
              <w:r w:rsidDel="009E4857">
                <w:rPr>
                  <w:rFonts w:ascii="Courier New" w:eastAsia="Courier New" w:hAnsi="Courier New" w:cs="Courier New"/>
                </w:rPr>
                <w:delText>47.963306 1.195827</w:delText>
              </w:r>
            </w:del>
          </w:p>
        </w:tc>
        <w:tc>
          <w:tcPr>
            <w:tcW w:w="3321" w:type="dxa"/>
            <w:gridSpan w:val="2"/>
          </w:tcPr>
          <w:p w14:paraId="388F4E30" w14:textId="3AEBFA5E" w:rsidR="00CB7E31" w:rsidDel="009E4857" w:rsidRDefault="00000000">
            <w:pPr>
              <w:suppressAutoHyphens w:val="0"/>
              <w:spacing w:after="0"/>
              <w:rPr>
                <w:del w:id="4346" w:author="Jose Eduardo VIU" w:date="2023-04-01T20:51:00Z"/>
              </w:rPr>
            </w:pPr>
            <w:del w:id="4347" w:author="Jose Eduardo VIU" w:date="2023-04-01T20:51:00Z">
              <w:r w:rsidDel="009E4857">
                <w:rPr>
                  <w:rFonts w:ascii="Courier New" w:eastAsia="Courier New" w:hAnsi="Courier New" w:cs="Courier New"/>
                </w:rPr>
                <w:delText>2020-05-25 … ES451570000015</w:delText>
              </w:r>
            </w:del>
          </w:p>
        </w:tc>
        <w:tc>
          <w:tcPr>
            <w:tcW w:w="1717" w:type="dxa"/>
          </w:tcPr>
          <w:p w14:paraId="6CB766D2" w14:textId="09F0A957" w:rsidR="00CB7E31" w:rsidDel="009E4857" w:rsidRDefault="00CB7E31">
            <w:pPr>
              <w:suppressAutoHyphens w:val="0"/>
              <w:rPr>
                <w:del w:id="4348" w:author="Jose Eduardo VIU" w:date="2023-04-01T20:51:00Z"/>
              </w:rPr>
            </w:pPr>
          </w:p>
        </w:tc>
      </w:tr>
      <w:tr w:rsidR="00CB7E31" w:rsidDel="009E4857" w14:paraId="57349764" w14:textId="0F035CAD">
        <w:trPr>
          <w:trHeight w:val="271"/>
          <w:del w:id="4349" w:author="Jose Eduardo VIU" w:date="2023-04-01T20:51:00Z"/>
        </w:trPr>
        <w:tc>
          <w:tcPr>
            <w:tcW w:w="688" w:type="dxa"/>
          </w:tcPr>
          <w:p w14:paraId="6BF4F487" w14:textId="21E29AD5" w:rsidR="00CB7E31" w:rsidDel="009E4857" w:rsidRDefault="00000000">
            <w:pPr>
              <w:suppressAutoHyphens w:val="0"/>
              <w:spacing w:after="0"/>
              <w:rPr>
                <w:del w:id="4350" w:author="Jose Eduardo VIU" w:date="2023-04-01T20:51:00Z"/>
              </w:rPr>
            </w:pPr>
            <w:del w:id="4351" w:author="Jose Eduardo VIU" w:date="2023-04-01T20:51:00Z">
              <w:r w:rsidDel="009E4857">
                <w:rPr>
                  <w:rFonts w:ascii="Courier New" w:eastAsia="Courier New" w:hAnsi="Courier New" w:cs="Courier New"/>
                </w:rPr>
                <w:delText>295</w:delText>
              </w:r>
            </w:del>
          </w:p>
        </w:tc>
        <w:tc>
          <w:tcPr>
            <w:tcW w:w="2864" w:type="dxa"/>
            <w:gridSpan w:val="2"/>
          </w:tcPr>
          <w:p w14:paraId="2F55C8FE" w14:textId="6B3F5C02" w:rsidR="00CB7E31" w:rsidDel="009E4857" w:rsidRDefault="00000000">
            <w:pPr>
              <w:suppressAutoHyphens w:val="0"/>
              <w:spacing w:after="0"/>
              <w:ind w:left="115"/>
              <w:rPr>
                <w:del w:id="4352" w:author="Jose Eduardo VIU" w:date="2023-04-01T20:51:00Z"/>
              </w:rPr>
            </w:pPr>
            <w:del w:id="4353" w:author="Jose Eduardo VIU" w:date="2023-04-01T20:51:00Z">
              <w:r w:rsidDel="009E4857">
                <w:rPr>
                  <w:rFonts w:ascii="Courier New" w:eastAsia="Courier New" w:hAnsi="Courier New" w:cs="Courier New"/>
                </w:rPr>
                <w:delText>31.138230 1.148142</w:delText>
              </w:r>
            </w:del>
          </w:p>
        </w:tc>
        <w:tc>
          <w:tcPr>
            <w:tcW w:w="3321" w:type="dxa"/>
            <w:gridSpan w:val="2"/>
          </w:tcPr>
          <w:p w14:paraId="090C8C1F" w14:textId="02E7EE76" w:rsidR="00CB7E31" w:rsidDel="009E4857" w:rsidRDefault="00000000">
            <w:pPr>
              <w:suppressAutoHyphens w:val="0"/>
              <w:spacing w:after="0"/>
              <w:rPr>
                <w:del w:id="4354" w:author="Jose Eduardo VIU" w:date="2023-04-01T20:51:00Z"/>
              </w:rPr>
            </w:pPr>
            <w:del w:id="4355" w:author="Jose Eduardo VIU" w:date="2023-04-01T20:51:00Z">
              <w:r w:rsidDel="009E4857">
                <w:rPr>
                  <w:rFonts w:ascii="Courier New" w:eastAsia="Courier New" w:hAnsi="Courier New" w:cs="Courier New"/>
                </w:rPr>
                <w:delText>2021-01-22 … ES300191340001</w:delText>
              </w:r>
            </w:del>
          </w:p>
        </w:tc>
        <w:tc>
          <w:tcPr>
            <w:tcW w:w="1717" w:type="dxa"/>
          </w:tcPr>
          <w:p w14:paraId="41683E8E" w14:textId="16B3E921" w:rsidR="00CB7E31" w:rsidDel="009E4857" w:rsidRDefault="00CB7E31">
            <w:pPr>
              <w:suppressAutoHyphens w:val="0"/>
              <w:rPr>
                <w:del w:id="4356" w:author="Jose Eduardo VIU" w:date="2023-04-01T20:51:00Z"/>
              </w:rPr>
            </w:pPr>
          </w:p>
        </w:tc>
      </w:tr>
      <w:tr w:rsidR="00CB7E31" w:rsidDel="009E4857" w14:paraId="37A912F0" w14:textId="435DC3FB">
        <w:trPr>
          <w:trHeight w:val="245"/>
          <w:del w:id="4357" w:author="Jose Eduardo VIU" w:date="2023-04-01T20:51:00Z"/>
        </w:trPr>
        <w:tc>
          <w:tcPr>
            <w:tcW w:w="688" w:type="dxa"/>
          </w:tcPr>
          <w:p w14:paraId="17A0ADF3" w14:textId="1F75DB0A" w:rsidR="00CB7E31" w:rsidDel="009E4857" w:rsidRDefault="00000000">
            <w:pPr>
              <w:suppressAutoHyphens w:val="0"/>
              <w:spacing w:after="0"/>
              <w:rPr>
                <w:del w:id="4358" w:author="Jose Eduardo VIU" w:date="2023-04-01T20:51:00Z"/>
              </w:rPr>
            </w:pPr>
            <w:del w:id="4359" w:author="Jose Eduardo VIU" w:date="2023-04-01T20:51:00Z">
              <w:r w:rsidDel="009E4857">
                <w:rPr>
                  <w:rFonts w:ascii="Courier New" w:eastAsia="Courier New" w:hAnsi="Courier New" w:cs="Courier New"/>
                </w:rPr>
                <w:delText>4159</w:delText>
              </w:r>
            </w:del>
          </w:p>
        </w:tc>
        <w:tc>
          <w:tcPr>
            <w:tcW w:w="2864" w:type="dxa"/>
            <w:gridSpan w:val="2"/>
          </w:tcPr>
          <w:p w14:paraId="0A3DF5DC" w14:textId="268A97C4" w:rsidR="00CB7E31" w:rsidDel="009E4857" w:rsidRDefault="00000000">
            <w:pPr>
              <w:suppressAutoHyphens w:val="0"/>
              <w:spacing w:after="0"/>
              <w:ind w:left="115"/>
              <w:rPr>
                <w:del w:id="4360" w:author="Jose Eduardo VIU" w:date="2023-04-01T20:51:00Z"/>
              </w:rPr>
            </w:pPr>
            <w:del w:id="4361" w:author="Jose Eduardo VIU" w:date="2023-04-01T20:51:00Z">
              <w:r w:rsidDel="009E4857">
                <w:rPr>
                  <w:rFonts w:ascii="Courier New" w:eastAsia="Courier New" w:hAnsi="Courier New" w:cs="Courier New"/>
                </w:rPr>
                <w:delText>48.000000 1.145833</w:delText>
              </w:r>
            </w:del>
          </w:p>
        </w:tc>
        <w:tc>
          <w:tcPr>
            <w:tcW w:w="3321" w:type="dxa"/>
            <w:gridSpan w:val="2"/>
          </w:tcPr>
          <w:p w14:paraId="060D9D57" w14:textId="3D7395E7" w:rsidR="00CB7E31" w:rsidDel="009E4857" w:rsidRDefault="00000000">
            <w:pPr>
              <w:suppressAutoHyphens w:val="0"/>
              <w:spacing w:after="0"/>
              <w:rPr>
                <w:del w:id="4362" w:author="Jose Eduardo VIU" w:date="2023-04-01T20:51:00Z"/>
              </w:rPr>
            </w:pPr>
            <w:del w:id="4363" w:author="Jose Eduardo VIU" w:date="2023-04-01T20:51:00Z">
              <w:r w:rsidDel="009E4857">
                <w:rPr>
                  <w:rFonts w:ascii="Courier New" w:eastAsia="Courier New" w:hAnsi="Courier New" w:cs="Courier New"/>
                </w:rPr>
                <w:delText>2018-08-09 … ES300261140006</w:delText>
              </w:r>
            </w:del>
          </w:p>
        </w:tc>
        <w:tc>
          <w:tcPr>
            <w:tcW w:w="1717" w:type="dxa"/>
          </w:tcPr>
          <w:p w14:paraId="5359D0B8" w14:textId="164A81AF" w:rsidR="00CB7E31" w:rsidDel="009E4857" w:rsidRDefault="00CB7E31">
            <w:pPr>
              <w:suppressAutoHyphens w:val="0"/>
              <w:rPr>
                <w:del w:id="4364" w:author="Jose Eduardo VIU" w:date="2023-04-01T20:51:00Z"/>
              </w:rPr>
            </w:pPr>
          </w:p>
        </w:tc>
      </w:tr>
    </w:tbl>
    <w:p w14:paraId="6C4850D5" w14:textId="150F48F1" w:rsidR="00CB7E31" w:rsidDel="009E4857" w:rsidRDefault="00000000">
      <w:pPr>
        <w:spacing w:after="0"/>
        <w:ind w:left="10" w:right="799" w:hanging="10"/>
        <w:jc w:val="right"/>
        <w:rPr>
          <w:del w:id="4365" w:author="Jose Eduardo VIU" w:date="2023-04-01T20:51:00Z"/>
        </w:rPr>
      </w:pPr>
      <w:del w:id="4366" w:author="Jose Eduardo VIU" w:date="2023-04-01T20:51:00Z">
        <w:r w:rsidDel="009E4857">
          <w:rPr>
            <w:rFonts w:ascii="Courier New" w:eastAsia="Courier New" w:hAnsi="Courier New" w:cs="Courier New"/>
          </w:rPr>
          <w:delText>se_nombre PesoEntMedio PesoRecMedio NumBajas \</w:delText>
        </w:r>
      </w:del>
    </w:p>
    <w:tbl>
      <w:tblPr>
        <w:tblStyle w:val="TableGrid"/>
        <w:tblW w:w="8133" w:type="dxa"/>
        <w:tblInd w:w="588" w:type="dxa"/>
        <w:tblLayout w:type="fixed"/>
        <w:tblLook w:val="04A0" w:firstRow="1" w:lastRow="0" w:firstColumn="1" w:lastColumn="0" w:noHBand="0" w:noVBand="1"/>
      </w:tblPr>
      <w:tblGrid>
        <w:gridCol w:w="688"/>
        <w:gridCol w:w="1947"/>
        <w:gridCol w:w="1375"/>
        <w:gridCol w:w="1946"/>
        <w:gridCol w:w="1491"/>
        <w:gridCol w:w="686"/>
      </w:tblGrid>
      <w:tr w:rsidR="00CB7E31" w:rsidDel="009E4857" w14:paraId="0780DA04" w14:textId="605E57AB">
        <w:trPr>
          <w:trHeight w:val="245"/>
          <w:del w:id="4367" w:author="Jose Eduardo VIU" w:date="2023-04-01T20:51:00Z"/>
        </w:trPr>
        <w:tc>
          <w:tcPr>
            <w:tcW w:w="688" w:type="dxa"/>
          </w:tcPr>
          <w:p w14:paraId="2D51FECE" w14:textId="436D596C" w:rsidR="00CB7E31" w:rsidDel="009E4857" w:rsidRDefault="00000000">
            <w:pPr>
              <w:suppressAutoHyphens w:val="0"/>
              <w:spacing w:after="0"/>
              <w:rPr>
                <w:del w:id="4368" w:author="Jose Eduardo VIU" w:date="2023-04-01T20:51:00Z"/>
              </w:rPr>
            </w:pPr>
            <w:del w:id="4369" w:author="Jose Eduardo VIU" w:date="2023-04-01T20:51:00Z">
              <w:r w:rsidDel="009E4857">
                <w:rPr>
                  <w:rFonts w:ascii="Courier New" w:eastAsia="Courier New" w:hAnsi="Courier New" w:cs="Courier New"/>
                </w:rPr>
                <w:delText>123</w:delText>
              </w:r>
            </w:del>
          </w:p>
        </w:tc>
        <w:tc>
          <w:tcPr>
            <w:tcW w:w="5268" w:type="dxa"/>
            <w:gridSpan w:val="3"/>
          </w:tcPr>
          <w:p w14:paraId="3DA8EF64" w14:textId="2D860CB4" w:rsidR="00CB7E31" w:rsidDel="009E4857" w:rsidRDefault="00000000">
            <w:pPr>
              <w:tabs>
                <w:tab w:val="center" w:pos="2234"/>
                <w:tab w:val="center" w:pos="4410"/>
              </w:tabs>
              <w:suppressAutoHyphens w:val="0"/>
              <w:spacing w:after="0"/>
              <w:rPr>
                <w:del w:id="4370" w:author="Jose Eduardo VIU" w:date="2023-04-01T20:51:00Z"/>
              </w:rPr>
            </w:pPr>
            <w:del w:id="4371" w:author="Jose Eduardo VIU" w:date="2023-04-01T20:51:00Z">
              <w:r w:rsidDel="009E4857">
                <w:tab/>
              </w:r>
              <w:r w:rsidDel="009E4857">
                <w:rPr>
                  <w:rFonts w:ascii="Courier New" w:eastAsia="Courier New" w:hAnsi="Courier New" w:cs="Courier New"/>
                </w:rPr>
                <w:delText>MACHO ENTERO + HEMBRA</w:delText>
              </w:r>
              <w:r w:rsidDel="009E4857">
                <w:rPr>
                  <w:rFonts w:ascii="Courier New" w:eastAsia="Courier New" w:hAnsi="Courier New" w:cs="Courier New"/>
                </w:rPr>
                <w:tab/>
                <w:delText>47.205674</w:delText>
              </w:r>
            </w:del>
          </w:p>
        </w:tc>
        <w:tc>
          <w:tcPr>
            <w:tcW w:w="2177" w:type="dxa"/>
            <w:gridSpan w:val="2"/>
          </w:tcPr>
          <w:p w14:paraId="14F49EE8" w14:textId="07A50285" w:rsidR="00CB7E31" w:rsidDel="009E4857" w:rsidRDefault="00000000">
            <w:pPr>
              <w:tabs>
                <w:tab w:val="right" w:pos="2176"/>
              </w:tabs>
              <w:suppressAutoHyphens w:val="0"/>
              <w:spacing w:after="0"/>
              <w:rPr>
                <w:del w:id="4372" w:author="Jose Eduardo VIU" w:date="2023-04-01T20:51:00Z"/>
              </w:rPr>
            </w:pPr>
            <w:del w:id="4373" w:author="Jose Eduardo VIU" w:date="2023-04-01T20:51:00Z">
              <w:r w:rsidDel="009E4857">
                <w:rPr>
                  <w:rFonts w:ascii="Courier New" w:eastAsia="Courier New" w:hAnsi="Courier New" w:cs="Courier New"/>
                </w:rPr>
                <w:delText>200.869435</w:delText>
              </w:r>
              <w:r w:rsidDel="009E4857">
                <w:rPr>
                  <w:rFonts w:ascii="Courier New" w:eastAsia="Courier New" w:hAnsi="Courier New" w:cs="Courier New"/>
                </w:rPr>
                <w:tab/>
                <w:delText>152.0</w:delText>
              </w:r>
            </w:del>
          </w:p>
        </w:tc>
      </w:tr>
      <w:tr w:rsidR="00CB7E31" w:rsidDel="009E4857" w14:paraId="179B3781" w14:textId="70143F94">
        <w:trPr>
          <w:trHeight w:val="271"/>
          <w:del w:id="4374" w:author="Jose Eduardo VIU" w:date="2023-04-01T20:51:00Z"/>
        </w:trPr>
        <w:tc>
          <w:tcPr>
            <w:tcW w:w="688" w:type="dxa"/>
          </w:tcPr>
          <w:p w14:paraId="7538739D" w14:textId="6C03BE46" w:rsidR="00CB7E31" w:rsidDel="009E4857" w:rsidRDefault="00000000">
            <w:pPr>
              <w:suppressAutoHyphens w:val="0"/>
              <w:spacing w:after="0"/>
              <w:rPr>
                <w:del w:id="4375" w:author="Jose Eduardo VIU" w:date="2023-04-01T20:51:00Z"/>
              </w:rPr>
            </w:pPr>
            <w:del w:id="4376" w:author="Jose Eduardo VIU" w:date="2023-04-01T20:51:00Z">
              <w:r w:rsidDel="009E4857">
                <w:rPr>
                  <w:rFonts w:ascii="Courier New" w:eastAsia="Courier New" w:hAnsi="Courier New" w:cs="Courier New"/>
                </w:rPr>
                <w:delText>130</w:delText>
              </w:r>
            </w:del>
          </w:p>
        </w:tc>
        <w:tc>
          <w:tcPr>
            <w:tcW w:w="5268" w:type="dxa"/>
            <w:gridSpan w:val="3"/>
          </w:tcPr>
          <w:p w14:paraId="11B835AA" w14:textId="412483F4" w:rsidR="00CB7E31" w:rsidDel="009E4857" w:rsidRDefault="00000000">
            <w:pPr>
              <w:tabs>
                <w:tab w:val="center" w:pos="2234"/>
                <w:tab w:val="center" w:pos="4410"/>
              </w:tabs>
              <w:suppressAutoHyphens w:val="0"/>
              <w:spacing w:after="0"/>
              <w:rPr>
                <w:del w:id="4377" w:author="Jose Eduardo VIU" w:date="2023-04-01T20:51:00Z"/>
              </w:rPr>
            </w:pPr>
            <w:del w:id="4378" w:author="Jose Eduardo VIU" w:date="2023-04-01T20:51:00Z">
              <w:r w:rsidDel="009E4857">
                <w:tab/>
              </w:r>
              <w:r w:rsidDel="009E4857">
                <w:rPr>
                  <w:rFonts w:ascii="Courier New" w:eastAsia="Courier New" w:hAnsi="Courier New" w:cs="Courier New"/>
                </w:rPr>
                <w:delText>MACHO ENTERO + HEMBRA</w:delText>
              </w:r>
              <w:r w:rsidDel="009E4857">
                <w:rPr>
                  <w:rFonts w:ascii="Courier New" w:eastAsia="Courier New" w:hAnsi="Courier New" w:cs="Courier New"/>
                </w:rPr>
                <w:tab/>
                <w:delText>46.672828</w:delText>
              </w:r>
            </w:del>
          </w:p>
        </w:tc>
        <w:tc>
          <w:tcPr>
            <w:tcW w:w="2177" w:type="dxa"/>
            <w:gridSpan w:val="2"/>
          </w:tcPr>
          <w:p w14:paraId="62EF7653" w14:textId="2B6F837E" w:rsidR="00CB7E31" w:rsidDel="009E4857" w:rsidRDefault="00000000">
            <w:pPr>
              <w:tabs>
                <w:tab w:val="right" w:pos="2176"/>
              </w:tabs>
              <w:suppressAutoHyphens w:val="0"/>
              <w:spacing w:after="0"/>
              <w:rPr>
                <w:del w:id="4379" w:author="Jose Eduardo VIU" w:date="2023-04-01T20:51:00Z"/>
              </w:rPr>
            </w:pPr>
            <w:del w:id="4380" w:author="Jose Eduardo VIU" w:date="2023-04-01T20:51:00Z">
              <w:r w:rsidDel="009E4857">
                <w:rPr>
                  <w:rFonts w:ascii="Courier New" w:eastAsia="Courier New" w:hAnsi="Courier New" w:cs="Courier New"/>
                </w:rPr>
                <w:delText>91.479401</w:delText>
              </w:r>
              <w:r w:rsidDel="009E4857">
                <w:rPr>
                  <w:rFonts w:ascii="Courier New" w:eastAsia="Courier New" w:hAnsi="Courier New" w:cs="Courier New"/>
                </w:rPr>
                <w:tab/>
                <w:delText>21.0</w:delText>
              </w:r>
            </w:del>
          </w:p>
        </w:tc>
      </w:tr>
      <w:tr w:rsidR="00CB7E31" w:rsidDel="009E4857" w14:paraId="7DE54C72" w14:textId="1FF03084">
        <w:trPr>
          <w:trHeight w:val="271"/>
          <w:del w:id="4381" w:author="Jose Eduardo VIU" w:date="2023-04-01T20:51:00Z"/>
        </w:trPr>
        <w:tc>
          <w:tcPr>
            <w:tcW w:w="688" w:type="dxa"/>
          </w:tcPr>
          <w:p w14:paraId="38AD122D" w14:textId="210D42EB" w:rsidR="00CB7E31" w:rsidDel="009E4857" w:rsidRDefault="00000000">
            <w:pPr>
              <w:suppressAutoHyphens w:val="0"/>
              <w:spacing w:after="0"/>
              <w:rPr>
                <w:del w:id="4382" w:author="Jose Eduardo VIU" w:date="2023-04-01T20:51:00Z"/>
              </w:rPr>
            </w:pPr>
            <w:del w:id="4383" w:author="Jose Eduardo VIU" w:date="2023-04-01T20:51:00Z">
              <w:r w:rsidDel="009E4857">
                <w:rPr>
                  <w:rFonts w:ascii="Courier New" w:eastAsia="Courier New" w:hAnsi="Courier New" w:cs="Courier New"/>
                </w:rPr>
                <w:delText>131</w:delText>
              </w:r>
            </w:del>
          </w:p>
        </w:tc>
        <w:tc>
          <w:tcPr>
            <w:tcW w:w="5268" w:type="dxa"/>
            <w:gridSpan w:val="3"/>
          </w:tcPr>
          <w:p w14:paraId="629F18AB" w14:textId="3B175A1E" w:rsidR="00CB7E31" w:rsidDel="009E4857" w:rsidRDefault="00000000">
            <w:pPr>
              <w:tabs>
                <w:tab w:val="center" w:pos="2234"/>
                <w:tab w:val="center" w:pos="4410"/>
              </w:tabs>
              <w:suppressAutoHyphens w:val="0"/>
              <w:spacing w:after="0"/>
              <w:rPr>
                <w:del w:id="4384" w:author="Jose Eduardo VIU" w:date="2023-04-01T20:51:00Z"/>
              </w:rPr>
            </w:pPr>
            <w:del w:id="4385" w:author="Jose Eduardo VIU" w:date="2023-04-01T20:51:00Z">
              <w:r w:rsidDel="009E4857">
                <w:tab/>
              </w:r>
              <w:r w:rsidDel="009E4857">
                <w:rPr>
                  <w:rFonts w:ascii="Courier New" w:eastAsia="Courier New" w:hAnsi="Courier New" w:cs="Courier New"/>
                </w:rPr>
                <w:delText>MACHO ENTERO + HEMBRA</w:delText>
              </w:r>
              <w:r w:rsidDel="009E4857">
                <w:rPr>
                  <w:rFonts w:ascii="Courier New" w:eastAsia="Courier New" w:hAnsi="Courier New" w:cs="Courier New"/>
                </w:rPr>
                <w:tab/>
                <w:delText>18.900672</w:delText>
              </w:r>
            </w:del>
          </w:p>
        </w:tc>
        <w:tc>
          <w:tcPr>
            <w:tcW w:w="2177" w:type="dxa"/>
            <w:gridSpan w:val="2"/>
          </w:tcPr>
          <w:p w14:paraId="0C824D8A" w14:textId="4B0BD4D1" w:rsidR="00CB7E31" w:rsidDel="009E4857" w:rsidRDefault="00000000">
            <w:pPr>
              <w:tabs>
                <w:tab w:val="right" w:pos="2176"/>
              </w:tabs>
              <w:suppressAutoHyphens w:val="0"/>
              <w:spacing w:after="0"/>
              <w:rPr>
                <w:del w:id="4386" w:author="Jose Eduardo VIU" w:date="2023-04-01T20:51:00Z"/>
              </w:rPr>
            </w:pPr>
            <w:del w:id="4387" w:author="Jose Eduardo VIU" w:date="2023-04-01T20:51:00Z">
              <w:r w:rsidDel="009E4857">
                <w:rPr>
                  <w:rFonts w:ascii="Courier New" w:eastAsia="Courier New" w:hAnsi="Courier New" w:cs="Courier New"/>
                </w:rPr>
                <w:delText>102.362436</w:delText>
              </w:r>
              <w:r w:rsidDel="009E4857">
                <w:rPr>
                  <w:rFonts w:ascii="Courier New" w:eastAsia="Courier New" w:hAnsi="Courier New" w:cs="Courier New"/>
                </w:rPr>
                <w:tab/>
                <w:delText>103.0</w:delText>
              </w:r>
            </w:del>
          </w:p>
        </w:tc>
      </w:tr>
      <w:tr w:rsidR="00CB7E31" w:rsidDel="009E4857" w14:paraId="7B0F7534" w14:textId="6BAF56EA">
        <w:trPr>
          <w:trHeight w:val="271"/>
          <w:del w:id="4388" w:author="Jose Eduardo VIU" w:date="2023-04-01T20:51:00Z"/>
        </w:trPr>
        <w:tc>
          <w:tcPr>
            <w:tcW w:w="688" w:type="dxa"/>
          </w:tcPr>
          <w:p w14:paraId="60B29CC9" w14:textId="02A9E4AD" w:rsidR="00CB7E31" w:rsidDel="009E4857" w:rsidRDefault="00000000">
            <w:pPr>
              <w:suppressAutoHyphens w:val="0"/>
              <w:spacing w:after="0"/>
              <w:rPr>
                <w:del w:id="4389" w:author="Jose Eduardo VIU" w:date="2023-04-01T20:51:00Z"/>
              </w:rPr>
            </w:pPr>
            <w:del w:id="4390" w:author="Jose Eduardo VIU" w:date="2023-04-01T20:51:00Z">
              <w:r w:rsidDel="009E4857">
                <w:rPr>
                  <w:rFonts w:ascii="Courier New" w:eastAsia="Courier New" w:hAnsi="Courier New" w:cs="Courier New"/>
                </w:rPr>
                <w:delText>278</w:delText>
              </w:r>
            </w:del>
          </w:p>
        </w:tc>
        <w:tc>
          <w:tcPr>
            <w:tcW w:w="5268" w:type="dxa"/>
            <w:gridSpan w:val="3"/>
          </w:tcPr>
          <w:p w14:paraId="3F35B019" w14:textId="6102D186" w:rsidR="00CB7E31" w:rsidDel="009E4857" w:rsidRDefault="00000000">
            <w:pPr>
              <w:tabs>
                <w:tab w:val="center" w:pos="4410"/>
              </w:tabs>
              <w:suppressAutoHyphens w:val="0"/>
              <w:spacing w:after="0"/>
              <w:rPr>
                <w:del w:id="4391" w:author="Jose Eduardo VIU" w:date="2023-04-01T20:51:00Z"/>
              </w:rPr>
            </w:pPr>
            <w:del w:id="4392" w:author="Jose Eduardo VIU" w:date="2023-04-01T20:51:00Z">
              <w:r w:rsidDel="009E4857">
                <w:rPr>
                  <w:rFonts w:ascii="Courier New" w:eastAsia="Courier New" w:hAnsi="Courier New" w:cs="Courier New"/>
                </w:rPr>
                <w:delText>MACHO ENTERO + CATRADO+ HEMBRA</w:delText>
              </w:r>
              <w:r w:rsidDel="009E4857">
                <w:rPr>
                  <w:rFonts w:ascii="Courier New" w:eastAsia="Courier New" w:hAnsi="Courier New" w:cs="Courier New"/>
                </w:rPr>
                <w:tab/>
                <w:delText>32.156863</w:delText>
              </w:r>
            </w:del>
          </w:p>
        </w:tc>
        <w:tc>
          <w:tcPr>
            <w:tcW w:w="2177" w:type="dxa"/>
            <w:gridSpan w:val="2"/>
          </w:tcPr>
          <w:p w14:paraId="09B18A33" w14:textId="0A6F5227" w:rsidR="00CB7E31" w:rsidDel="009E4857" w:rsidRDefault="00000000">
            <w:pPr>
              <w:tabs>
                <w:tab w:val="right" w:pos="2176"/>
              </w:tabs>
              <w:suppressAutoHyphens w:val="0"/>
              <w:spacing w:after="0"/>
              <w:rPr>
                <w:del w:id="4393" w:author="Jose Eduardo VIU" w:date="2023-04-01T20:51:00Z"/>
              </w:rPr>
            </w:pPr>
            <w:del w:id="4394" w:author="Jose Eduardo VIU" w:date="2023-04-01T20:51:00Z">
              <w:r w:rsidDel="009E4857">
                <w:rPr>
                  <w:rFonts w:ascii="Courier New" w:eastAsia="Courier New" w:hAnsi="Courier New" w:cs="Courier New"/>
                </w:rPr>
                <w:delText>89.512686</w:delText>
              </w:r>
              <w:r w:rsidDel="009E4857">
                <w:rPr>
                  <w:rFonts w:ascii="Courier New" w:eastAsia="Courier New" w:hAnsi="Courier New" w:cs="Courier New"/>
                </w:rPr>
                <w:tab/>
                <w:delText>264.0</w:delText>
              </w:r>
            </w:del>
          </w:p>
        </w:tc>
      </w:tr>
      <w:tr w:rsidR="00CB7E31" w:rsidDel="009E4857" w14:paraId="5F044CAE" w14:textId="3CFA274D">
        <w:trPr>
          <w:trHeight w:val="271"/>
          <w:del w:id="4395" w:author="Jose Eduardo VIU" w:date="2023-04-01T20:51:00Z"/>
        </w:trPr>
        <w:tc>
          <w:tcPr>
            <w:tcW w:w="688" w:type="dxa"/>
          </w:tcPr>
          <w:p w14:paraId="1B105251" w14:textId="4681A4A4" w:rsidR="00CB7E31" w:rsidDel="009E4857" w:rsidRDefault="00000000">
            <w:pPr>
              <w:suppressAutoHyphens w:val="0"/>
              <w:spacing w:after="0"/>
              <w:rPr>
                <w:del w:id="4396" w:author="Jose Eduardo VIU" w:date="2023-04-01T20:51:00Z"/>
              </w:rPr>
            </w:pPr>
            <w:del w:id="4397" w:author="Jose Eduardo VIU" w:date="2023-04-01T20:51:00Z">
              <w:r w:rsidDel="009E4857">
                <w:rPr>
                  <w:rFonts w:ascii="Courier New" w:eastAsia="Courier New" w:hAnsi="Courier New" w:cs="Courier New"/>
                </w:rPr>
                <w:delText>295</w:delText>
              </w:r>
            </w:del>
          </w:p>
        </w:tc>
        <w:tc>
          <w:tcPr>
            <w:tcW w:w="5268" w:type="dxa"/>
            <w:gridSpan w:val="3"/>
          </w:tcPr>
          <w:p w14:paraId="5C329BCE" w14:textId="74035491" w:rsidR="00CB7E31" w:rsidDel="009E4857" w:rsidRDefault="00000000">
            <w:pPr>
              <w:tabs>
                <w:tab w:val="center" w:pos="4410"/>
              </w:tabs>
              <w:suppressAutoHyphens w:val="0"/>
              <w:spacing w:after="0"/>
              <w:rPr>
                <w:del w:id="4398" w:author="Jose Eduardo VIU" w:date="2023-04-01T20:51:00Z"/>
              </w:rPr>
            </w:pPr>
            <w:del w:id="4399" w:author="Jose Eduardo VIU" w:date="2023-04-01T20:51:00Z">
              <w:r w:rsidDel="009E4857">
                <w:rPr>
                  <w:rFonts w:ascii="Courier New" w:eastAsia="Courier New" w:hAnsi="Courier New" w:cs="Courier New"/>
                </w:rPr>
                <w:delText>MACHO ENTERO + CATRADO+ HEMBRA</w:delText>
              </w:r>
              <w:r w:rsidDel="009E4857">
                <w:rPr>
                  <w:rFonts w:ascii="Courier New" w:eastAsia="Courier New" w:hAnsi="Courier New" w:cs="Courier New"/>
                </w:rPr>
                <w:tab/>
                <w:delText>25.000000</w:delText>
              </w:r>
            </w:del>
          </w:p>
        </w:tc>
        <w:tc>
          <w:tcPr>
            <w:tcW w:w="2177" w:type="dxa"/>
            <w:gridSpan w:val="2"/>
          </w:tcPr>
          <w:p w14:paraId="1C901863" w14:textId="5345EF4C" w:rsidR="00CB7E31" w:rsidDel="009E4857" w:rsidRDefault="00000000">
            <w:pPr>
              <w:tabs>
                <w:tab w:val="right" w:pos="2176"/>
              </w:tabs>
              <w:suppressAutoHyphens w:val="0"/>
              <w:spacing w:after="0"/>
              <w:rPr>
                <w:del w:id="4400" w:author="Jose Eduardo VIU" w:date="2023-04-01T20:51:00Z"/>
              </w:rPr>
            </w:pPr>
            <w:del w:id="4401" w:author="Jose Eduardo VIU" w:date="2023-04-01T20:51:00Z">
              <w:r w:rsidDel="009E4857">
                <w:rPr>
                  <w:rFonts w:ascii="Courier New" w:eastAsia="Courier New" w:hAnsi="Courier New" w:cs="Courier New"/>
                </w:rPr>
                <w:delText>60.751105</w:delText>
              </w:r>
              <w:r w:rsidDel="009E4857">
                <w:rPr>
                  <w:rFonts w:ascii="Courier New" w:eastAsia="Courier New" w:hAnsi="Courier New" w:cs="Courier New"/>
                </w:rPr>
                <w:tab/>
                <w:delText>25.0</w:delText>
              </w:r>
            </w:del>
          </w:p>
        </w:tc>
      </w:tr>
      <w:tr w:rsidR="00CB7E31" w:rsidDel="009E4857" w14:paraId="4A00644D" w14:textId="5F1F56FA">
        <w:trPr>
          <w:trHeight w:val="406"/>
          <w:del w:id="4402" w:author="Jose Eduardo VIU" w:date="2023-04-01T20:51:00Z"/>
        </w:trPr>
        <w:tc>
          <w:tcPr>
            <w:tcW w:w="688" w:type="dxa"/>
          </w:tcPr>
          <w:p w14:paraId="42FE8A53" w14:textId="3B0186D2" w:rsidR="00CB7E31" w:rsidDel="009E4857" w:rsidRDefault="00000000">
            <w:pPr>
              <w:suppressAutoHyphens w:val="0"/>
              <w:spacing w:after="0"/>
              <w:rPr>
                <w:del w:id="4403" w:author="Jose Eduardo VIU" w:date="2023-04-01T20:51:00Z"/>
              </w:rPr>
            </w:pPr>
            <w:del w:id="4404" w:author="Jose Eduardo VIU" w:date="2023-04-01T20:51:00Z">
              <w:r w:rsidDel="009E4857">
                <w:rPr>
                  <w:rFonts w:ascii="Courier New" w:eastAsia="Courier New" w:hAnsi="Courier New" w:cs="Courier New"/>
                </w:rPr>
                <w:delText>4159</w:delText>
              </w:r>
            </w:del>
          </w:p>
        </w:tc>
        <w:tc>
          <w:tcPr>
            <w:tcW w:w="5268" w:type="dxa"/>
            <w:gridSpan w:val="3"/>
          </w:tcPr>
          <w:p w14:paraId="3A0D6732" w14:textId="17F159F0" w:rsidR="00CB7E31" w:rsidDel="009E4857" w:rsidRDefault="00000000">
            <w:pPr>
              <w:tabs>
                <w:tab w:val="center" w:pos="2234"/>
                <w:tab w:val="center" w:pos="4410"/>
              </w:tabs>
              <w:suppressAutoHyphens w:val="0"/>
              <w:spacing w:after="0"/>
              <w:rPr>
                <w:del w:id="4405" w:author="Jose Eduardo VIU" w:date="2023-04-01T20:51:00Z"/>
              </w:rPr>
            </w:pPr>
            <w:del w:id="4406" w:author="Jose Eduardo VIU" w:date="2023-04-01T20:51:00Z">
              <w:r w:rsidDel="009E4857">
                <w:tab/>
              </w:r>
              <w:r w:rsidDel="009E4857">
                <w:rPr>
                  <w:rFonts w:ascii="Courier New" w:eastAsia="Courier New" w:hAnsi="Courier New" w:cs="Courier New"/>
                </w:rPr>
                <w:delText>MACHO ENTERO + HEMBRA</w:delText>
              </w:r>
              <w:r w:rsidDel="009E4857">
                <w:rPr>
                  <w:rFonts w:ascii="Courier New" w:eastAsia="Courier New" w:hAnsi="Courier New" w:cs="Courier New"/>
                </w:rPr>
                <w:tab/>
                <w:delText>25.000000</w:delText>
              </w:r>
            </w:del>
          </w:p>
        </w:tc>
        <w:tc>
          <w:tcPr>
            <w:tcW w:w="2177" w:type="dxa"/>
            <w:gridSpan w:val="2"/>
          </w:tcPr>
          <w:p w14:paraId="2F3CC939" w14:textId="17B6E942" w:rsidR="00CB7E31" w:rsidDel="009E4857" w:rsidRDefault="00000000">
            <w:pPr>
              <w:tabs>
                <w:tab w:val="right" w:pos="2176"/>
              </w:tabs>
              <w:suppressAutoHyphens w:val="0"/>
              <w:spacing w:after="0"/>
              <w:rPr>
                <w:del w:id="4407" w:author="Jose Eduardo VIU" w:date="2023-04-01T20:51:00Z"/>
              </w:rPr>
            </w:pPr>
            <w:del w:id="4408" w:author="Jose Eduardo VIU" w:date="2023-04-01T20:51:00Z">
              <w:r w:rsidDel="009E4857">
                <w:rPr>
                  <w:rFonts w:ascii="Courier New" w:eastAsia="Courier New" w:hAnsi="Courier New" w:cs="Courier New"/>
                </w:rPr>
                <w:delText>80.000000</w:delText>
              </w:r>
              <w:r w:rsidDel="009E4857">
                <w:rPr>
                  <w:rFonts w:ascii="Courier New" w:eastAsia="Courier New" w:hAnsi="Courier New" w:cs="Courier New"/>
                </w:rPr>
                <w:tab/>
                <w:delText>3.0</w:delText>
              </w:r>
            </w:del>
          </w:p>
        </w:tc>
      </w:tr>
      <w:tr w:rsidR="00CB7E31" w:rsidDel="009E4857" w14:paraId="7CA6EA29" w14:textId="3E8399E7">
        <w:trPr>
          <w:trHeight w:val="380"/>
          <w:del w:id="4409" w:author="Jose Eduardo VIU" w:date="2023-04-01T20:51:00Z"/>
        </w:trPr>
        <w:tc>
          <w:tcPr>
            <w:tcW w:w="688" w:type="dxa"/>
          </w:tcPr>
          <w:p w14:paraId="0C14BA96" w14:textId="50589208" w:rsidR="00CB7E31" w:rsidDel="009E4857" w:rsidRDefault="00CB7E31">
            <w:pPr>
              <w:suppressAutoHyphens w:val="0"/>
              <w:rPr>
                <w:del w:id="4410" w:author="Jose Eduardo VIU" w:date="2023-04-01T20:51:00Z"/>
              </w:rPr>
            </w:pPr>
          </w:p>
        </w:tc>
        <w:tc>
          <w:tcPr>
            <w:tcW w:w="5268" w:type="dxa"/>
            <w:gridSpan w:val="3"/>
            <w:vAlign w:val="bottom"/>
          </w:tcPr>
          <w:p w14:paraId="1246D374" w14:textId="6C26F1A5" w:rsidR="00CB7E31" w:rsidDel="009E4857" w:rsidRDefault="00000000">
            <w:pPr>
              <w:suppressAutoHyphens w:val="0"/>
              <w:spacing w:after="0"/>
              <w:rPr>
                <w:del w:id="4411" w:author="Jose Eduardo VIU" w:date="2023-04-01T20:51:00Z"/>
              </w:rPr>
            </w:pPr>
            <w:del w:id="4412" w:author="Jose Eduardo VIU" w:date="2023-04-01T20:51:00Z">
              <w:r w:rsidDel="009E4857">
                <w:rPr>
                  <w:rFonts w:ascii="Courier New" w:eastAsia="Courier New" w:hAnsi="Courier New" w:cs="Courier New"/>
                </w:rPr>
                <w:delText>GPS_Longitud GPS_Latitud gr_codpos</w:delText>
              </w:r>
            </w:del>
          </w:p>
        </w:tc>
        <w:tc>
          <w:tcPr>
            <w:tcW w:w="2177" w:type="dxa"/>
            <w:gridSpan w:val="2"/>
            <w:vAlign w:val="bottom"/>
          </w:tcPr>
          <w:p w14:paraId="422ABD24" w14:textId="05F26118" w:rsidR="00CB7E31" w:rsidDel="009E4857" w:rsidRDefault="00000000">
            <w:pPr>
              <w:suppressAutoHyphens w:val="0"/>
              <w:spacing w:after="0"/>
              <w:ind w:left="115"/>
              <w:rPr>
                <w:del w:id="4413" w:author="Jose Eduardo VIU" w:date="2023-04-01T20:51:00Z"/>
              </w:rPr>
            </w:pPr>
            <w:del w:id="4414" w:author="Jose Eduardo VIU" w:date="2023-04-01T20:51:00Z">
              <w:r w:rsidDel="009E4857">
                <w:rPr>
                  <w:rFonts w:ascii="Courier New" w:eastAsia="Courier New" w:hAnsi="Courier New" w:cs="Courier New"/>
                </w:rPr>
                <w:delText>gr_poblacion \</w:delText>
              </w:r>
            </w:del>
          </w:p>
        </w:tc>
      </w:tr>
      <w:tr w:rsidR="00CB7E31" w:rsidDel="009E4857" w14:paraId="7EA0F69B" w14:textId="13EE8041">
        <w:trPr>
          <w:trHeight w:val="245"/>
          <w:del w:id="4415" w:author="Jose Eduardo VIU" w:date="2023-04-01T20:51:00Z"/>
        </w:trPr>
        <w:tc>
          <w:tcPr>
            <w:tcW w:w="688" w:type="dxa"/>
          </w:tcPr>
          <w:p w14:paraId="2A72302A" w14:textId="6D096CBF" w:rsidR="00CB7E31" w:rsidDel="009E4857" w:rsidRDefault="00000000">
            <w:pPr>
              <w:suppressAutoHyphens w:val="0"/>
              <w:spacing w:after="0"/>
              <w:rPr>
                <w:del w:id="4416" w:author="Jose Eduardo VIU" w:date="2023-04-01T20:51:00Z"/>
              </w:rPr>
            </w:pPr>
            <w:del w:id="4417" w:author="Jose Eduardo VIU" w:date="2023-04-01T20:51:00Z">
              <w:r w:rsidDel="009E4857">
                <w:rPr>
                  <w:rFonts w:ascii="Courier New" w:eastAsia="Courier New" w:hAnsi="Courier New" w:cs="Courier New"/>
                </w:rPr>
                <w:delText>123</w:delText>
              </w:r>
            </w:del>
          </w:p>
        </w:tc>
        <w:tc>
          <w:tcPr>
            <w:tcW w:w="1947" w:type="dxa"/>
          </w:tcPr>
          <w:p w14:paraId="79AE8C1A" w14:textId="4B4609E1" w:rsidR="00CB7E31" w:rsidDel="009E4857" w:rsidRDefault="00000000">
            <w:pPr>
              <w:suppressAutoHyphens w:val="0"/>
              <w:spacing w:after="0"/>
              <w:ind w:right="114"/>
              <w:jc w:val="center"/>
              <w:rPr>
                <w:del w:id="4418" w:author="Jose Eduardo VIU" w:date="2023-04-01T20:51:00Z"/>
              </w:rPr>
            </w:pPr>
            <w:del w:id="4419" w:author="Jose Eduardo VIU" w:date="2023-04-01T20:51:00Z">
              <w:r w:rsidDel="009E4857">
                <w:rPr>
                  <w:rFonts w:ascii="Courier New" w:eastAsia="Courier New" w:hAnsi="Courier New" w:cs="Courier New"/>
                </w:rPr>
                <w:delText>-2.71646</w:delText>
              </w:r>
            </w:del>
          </w:p>
        </w:tc>
        <w:tc>
          <w:tcPr>
            <w:tcW w:w="1375" w:type="dxa"/>
          </w:tcPr>
          <w:p w14:paraId="3841C146" w14:textId="6A77DA76" w:rsidR="00CB7E31" w:rsidDel="009E4857" w:rsidRDefault="00000000">
            <w:pPr>
              <w:suppressAutoHyphens w:val="0"/>
              <w:spacing w:after="0"/>
              <w:rPr>
                <w:del w:id="4420" w:author="Jose Eduardo VIU" w:date="2023-04-01T20:51:00Z"/>
              </w:rPr>
            </w:pPr>
            <w:del w:id="4421" w:author="Jose Eduardo VIU" w:date="2023-04-01T20:51:00Z">
              <w:r w:rsidDel="009E4857">
                <w:rPr>
                  <w:rFonts w:ascii="Courier New" w:eastAsia="Courier New" w:hAnsi="Courier New" w:cs="Courier New"/>
                </w:rPr>
                <w:delText>37.75253</w:delText>
              </w:r>
            </w:del>
          </w:p>
        </w:tc>
        <w:tc>
          <w:tcPr>
            <w:tcW w:w="3437" w:type="dxa"/>
            <w:gridSpan w:val="2"/>
          </w:tcPr>
          <w:p w14:paraId="4DA06FC6" w14:textId="3F516303" w:rsidR="00CB7E31" w:rsidDel="009E4857" w:rsidRDefault="00000000">
            <w:pPr>
              <w:suppressAutoHyphens w:val="0"/>
              <w:spacing w:after="0"/>
              <w:rPr>
                <w:del w:id="4422" w:author="Jose Eduardo VIU" w:date="2023-04-01T20:51:00Z"/>
              </w:rPr>
            </w:pPr>
            <w:del w:id="4423" w:author="Jose Eduardo VIU" w:date="2023-04-01T20:51:00Z">
              <w:r w:rsidDel="009E4857">
                <w:rPr>
                  <w:rFonts w:ascii="Courier New" w:eastAsia="Courier New" w:hAnsi="Courier New" w:cs="Courier New"/>
                </w:rPr>
                <w:delText>18818.0 CASTILLEJAR (GRANADA)</w:delText>
              </w:r>
            </w:del>
          </w:p>
        </w:tc>
        <w:tc>
          <w:tcPr>
            <w:tcW w:w="686" w:type="dxa"/>
          </w:tcPr>
          <w:p w14:paraId="1EECD480" w14:textId="30504EDF" w:rsidR="00CB7E31" w:rsidDel="009E4857" w:rsidRDefault="00CB7E31">
            <w:pPr>
              <w:suppressAutoHyphens w:val="0"/>
              <w:rPr>
                <w:del w:id="4424" w:author="Jose Eduardo VIU" w:date="2023-04-01T20:51:00Z"/>
              </w:rPr>
            </w:pPr>
          </w:p>
        </w:tc>
      </w:tr>
      <w:tr w:rsidR="00CB7E31" w:rsidDel="009E4857" w14:paraId="6814AAF4" w14:textId="54E6FA38">
        <w:trPr>
          <w:trHeight w:val="271"/>
          <w:del w:id="4425" w:author="Jose Eduardo VIU" w:date="2023-04-01T20:51:00Z"/>
        </w:trPr>
        <w:tc>
          <w:tcPr>
            <w:tcW w:w="688" w:type="dxa"/>
          </w:tcPr>
          <w:p w14:paraId="00219CC9" w14:textId="03803CDB" w:rsidR="00CB7E31" w:rsidDel="009E4857" w:rsidRDefault="00000000">
            <w:pPr>
              <w:suppressAutoHyphens w:val="0"/>
              <w:spacing w:after="0"/>
              <w:rPr>
                <w:del w:id="4426" w:author="Jose Eduardo VIU" w:date="2023-04-01T20:51:00Z"/>
              </w:rPr>
            </w:pPr>
            <w:del w:id="4427" w:author="Jose Eduardo VIU" w:date="2023-04-01T20:51:00Z">
              <w:r w:rsidDel="009E4857">
                <w:rPr>
                  <w:rFonts w:ascii="Courier New" w:eastAsia="Courier New" w:hAnsi="Courier New" w:cs="Courier New"/>
                </w:rPr>
                <w:delText>130</w:delText>
              </w:r>
            </w:del>
          </w:p>
        </w:tc>
        <w:tc>
          <w:tcPr>
            <w:tcW w:w="1947" w:type="dxa"/>
          </w:tcPr>
          <w:p w14:paraId="248883E4" w14:textId="6DA3C8AE" w:rsidR="00CB7E31" w:rsidDel="009E4857" w:rsidRDefault="00000000">
            <w:pPr>
              <w:suppressAutoHyphens w:val="0"/>
              <w:spacing w:after="0"/>
              <w:ind w:right="114"/>
              <w:jc w:val="center"/>
              <w:rPr>
                <w:del w:id="4428" w:author="Jose Eduardo VIU" w:date="2023-04-01T20:51:00Z"/>
              </w:rPr>
            </w:pPr>
            <w:del w:id="4429" w:author="Jose Eduardo VIU" w:date="2023-04-01T20:51:00Z">
              <w:r w:rsidDel="009E4857">
                <w:rPr>
                  <w:rFonts w:ascii="Courier New" w:eastAsia="Courier New" w:hAnsi="Courier New" w:cs="Courier New"/>
                </w:rPr>
                <w:delText>-1.17603</w:delText>
              </w:r>
            </w:del>
          </w:p>
        </w:tc>
        <w:tc>
          <w:tcPr>
            <w:tcW w:w="1375" w:type="dxa"/>
          </w:tcPr>
          <w:p w14:paraId="24389680" w14:textId="796CD0C6" w:rsidR="00CB7E31" w:rsidDel="009E4857" w:rsidRDefault="00000000">
            <w:pPr>
              <w:suppressAutoHyphens w:val="0"/>
              <w:spacing w:after="0"/>
              <w:rPr>
                <w:del w:id="4430" w:author="Jose Eduardo VIU" w:date="2023-04-01T20:51:00Z"/>
              </w:rPr>
            </w:pPr>
            <w:del w:id="4431" w:author="Jose Eduardo VIU" w:date="2023-04-01T20:51:00Z">
              <w:r w:rsidDel="009E4857">
                <w:rPr>
                  <w:rFonts w:ascii="Courier New" w:eastAsia="Courier New" w:hAnsi="Courier New" w:cs="Courier New"/>
                </w:rPr>
                <w:delText>38.00758</w:delText>
              </w:r>
            </w:del>
          </w:p>
        </w:tc>
        <w:tc>
          <w:tcPr>
            <w:tcW w:w="3437" w:type="dxa"/>
            <w:gridSpan w:val="2"/>
          </w:tcPr>
          <w:p w14:paraId="29F2781B" w14:textId="2AFFD757" w:rsidR="00CB7E31" w:rsidDel="009E4857" w:rsidRDefault="00000000">
            <w:pPr>
              <w:tabs>
                <w:tab w:val="right" w:pos="3437"/>
              </w:tabs>
              <w:suppressAutoHyphens w:val="0"/>
              <w:spacing w:after="0"/>
              <w:rPr>
                <w:del w:id="4432" w:author="Jose Eduardo VIU" w:date="2023-04-01T20:51:00Z"/>
              </w:rPr>
            </w:pPr>
            <w:del w:id="4433" w:author="Jose Eduardo VIU" w:date="2023-04-01T20:51:00Z">
              <w:r w:rsidDel="009E4857">
                <w:rPr>
                  <w:rFonts w:ascii="Courier New" w:eastAsia="Courier New" w:hAnsi="Courier New" w:cs="Courier New"/>
                </w:rPr>
                <w:delText>30107.0</w:delText>
              </w:r>
              <w:r w:rsidDel="009E4857">
                <w:rPr>
                  <w:rFonts w:ascii="Courier New" w:eastAsia="Courier New" w:hAnsi="Courier New" w:cs="Courier New"/>
                </w:rPr>
                <w:tab/>
                <w:delText>MURCIA</w:delText>
              </w:r>
            </w:del>
          </w:p>
        </w:tc>
        <w:tc>
          <w:tcPr>
            <w:tcW w:w="686" w:type="dxa"/>
          </w:tcPr>
          <w:p w14:paraId="55F661D9" w14:textId="33F4E44C" w:rsidR="00CB7E31" w:rsidDel="009E4857" w:rsidRDefault="00CB7E31">
            <w:pPr>
              <w:suppressAutoHyphens w:val="0"/>
              <w:rPr>
                <w:del w:id="4434" w:author="Jose Eduardo VIU" w:date="2023-04-01T20:51:00Z"/>
              </w:rPr>
            </w:pPr>
          </w:p>
        </w:tc>
      </w:tr>
      <w:tr w:rsidR="00CB7E31" w:rsidDel="009E4857" w14:paraId="1C836BC2" w14:textId="1E13D41A">
        <w:trPr>
          <w:trHeight w:val="271"/>
          <w:del w:id="4435" w:author="Jose Eduardo VIU" w:date="2023-04-01T20:51:00Z"/>
        </w:trPr>
        <w:tc>
          <w:tcPr>
            <w:tcW w:w="688" w:type="dxa"/>
          </w:tcPr>
          <w:p w14:paraId="7BEF4CC5" w14:textId="51ABED0F" w:rsidR="00CB7E31" w:rsidDel="009E4857" w:rsidRDefault="00000000">
            <w:pPr>
              <w:suppressAutoHyphens w:val="0"/>
              <w:spacing w:after="0"/>
              <w:rPr>
                <w:del w:id="4436" w:author="Jose Eduardo VIU" w:date="2023-04-01T20:51:00Z"/>
              </w:rPr>
            </w:pPr>
            <w:del w:id="4437" w:author="Jose Eduardo VIU" w:date="2023-04-01T20:51:00Z">
              <w:r w:rsidDel="009E4857">
                <w:rPr>
                  <w:rFonts w:ascii="Courier New" w:eastAsia="Courier New" w:hAnsi="Courier New" w:cs="Courier New"/>
                </w:rPr>
                <w:delText>131</w:delText>
              </w:r>
            </w:del>
          </w:p>
        </w:tc>
        <w:tc>
          <w:tcPr>
            <w:tcW w:w="1947" w:type="dxa"/>
          </w:tcPr>
          <w:p w14:paraId="2661249E" w14:textId="121A0633" w:rsidR="00CB7E31" w:rsidDel="009E4857" w:rsidRDefault="00000000">
            <w:pPr>
              <w:suppressAutoHyphens w:val="0"/>
              <w:spacing w:after="0"/>
              <w:ind w:right="114"/>
              <w:jc w:val="center"/>
              <w:rPr>
                <w:del w:id="4438" w:author="Jose Eduardo VIU" w:date="2023-04-01T20:51:00Z"/>
              </w:rPr>
            </w:pPr>
            <w:del w:id="4439" w:author="Jose Eduardo VIU" w:date="2023-04-01T20:51:00Z">
              <w:r w:rsidDel="009E4857">
                <w:rPr>
                  <w:rFonts w:ascii="Courier New" w:eastAsia="Courier New" w:hAnsi="Courier New" w:cs="Courier New"/>
                </w:rPr>
                <w:delText>-1.17603</w:delText>
              </w:r>
            </w:del>
          </w:p>
        </w:tc>
        <w:tc>
          <w:tcPr>
            <w:tcW w:w="1375" w:type="dxa"/>
          </w:tcPr>
          <w:p w14:paraId="77C68F65" w14:textId="5E2F7C98" w:rsidR="00CB7E31" w:rsidDel="009E4857" w:rsidRDefault="00000000">
            <w:pPr>
              <w:suppressAutoHyphens w:val="0"/>
              <w:spacing w:after="0"/>
              <w:rPr>
                <w:del w:id="4440" w:author="Jose Eduardo VIU" w:date="2023-04-01T20:51:00Z"/>
              </w:rPr>
            </w:pPr>
            <w:del w:id="4441" w:author="Jose Eduardo VIU" w:date="2023-04-01T20:51:00Z">
              <w:r w:rsidDel="009E4857">
                <w:rPr>
                  <w:rFonts w:ascii="Courier New" w:eastAsia="Courier New" w:hAnsi="Courier New" w:cs="Courier New"/>
                </w:rPr>
                <w:delText>38.00758</w:delText>
              </w:r>
            </w:del>
          </w:p>
        </w:tc>
        <w:tc>
          <w:tcPr>
            <w:tcW w:w="3437" w:type="dxa"/>
            <w:gridSpan w:val="2"/>
          </w:tcPr>
          <w:p w14:paraId="17781945" w14:textId="4792806C" w:rsidR="00CB7E31" w:rsidDel="009E4857" w:rsidRDefault="00000000">
            <w:pPr>
              <w:tabs>
                <w:tab w:val="right" w:pos="3437"/>
              </w:tabs>
              <w:suppressAutoHyphens w:val="0"/>
              <w:spacing w:after="0"/>
              <w:rPr>
                <w:del w:id="4442" w:author="Jose Eduardo VIU" w:date="2023-04-01T20:51:00Z"/>
              </w:rPr>
            </w:pPr>
            <w:del w:id="4443" w:author="Jose Eduardo VIU" w:date="2023-04-01T20:51:00Z">
              <w:r w:rsidDel="009E4857">
                <w:rPr>
                  <w:rFonts w:ascii="Courier New" w:eastAsia="Courier New" w:hAnsi="Courier New" w:cs="Courier New"/>
                </w:rPr>
                <w:delText>30107.0</w:delText>
              </w:r>
              <w:r w:rsidDel="009E4857">
                <w:rPr>
                  <w:rFonts w:ascii="Courier New" w:eastAsia="Courier New" w:hAnsi="Courier New" w:cs="Courier New"/>
                </w:rPr>
                <w:tab/>
                <w:delText>MURCIA</w:delText>
              </w:r>
            </w:del>
          </w:p>
        </w:tc>
        <w:tc>
          <w:tcPr>
            <w:tcW w:w="686" w:type="dxa"/>
          </w:tcPr>
          <w:p w14:paraId="756E1E0A" w14:textId="5A558673" w:rsidR="00CB7E31" w:rsidDel="009E4857" w:rsidRDefault="00CB7E31">
            <w:pPr>
              <w:suppressAutoHyphens w:val="0"/>
              <w:rPr>
                <w:del w:id="4444" w:author="Jose Eduardo VIU" w:date="2023-04-01T20:51:00Z"/>
              </w:rPr>
            </w:pPr>
          </w:p>
        </w:tc>
      </w:tr>
      <w:tr w:rsidR="00CB7E31" w:rsidDel="009E4857" w14:paraId="28A6B675" w14:textId="7D4CB535">
        <w:trPr>
          <w:trHeight w:val="271"/>
          <w:del w:id="4445" w:author="Jose Eduardo VIU" w:date="2023-04-01T20:51:00Z"/>
        </w:trPr>
        <w:tc>
          <w:tcPr>
            <w:tcW w:w="688" w:type="dxa"/>
          </w:tcPr>
          <w:p w14:paraId="78C9AA58" w14:textId="5829C9E0" w:rsidR="00CB7E31" w:rsidDel="009E4857" w:rsidRDefault="00000000">
            <w:pPr>
              <w:suppressAutoHyphens w:val="0"/>
              <w:spacing w:after="0"/>
              <w:rPr>
                <w:del w:id="4446" w:author="Jose Eduardo VIU" w:date="2023-04-01T20:51:00Z"/>
              </w:rPr>
            </w:pPr>
            <w:del w:id="4447" w:author="Jose Eduardo VIU" w:date="2023-04-01T20:51:00Z">
              <w:r w:rsidDel="009E4857">
                <w:rPr>
                  <w:rFonts w:ascii="Courier New" w:eastAsia="Courier New" w:hAnsi="Courier New" w:cs="Courier New"/>
                </w:rPr>
                <w:delText>278</w:delText>
              </w:r>
            </w:del>
          </w:p>
        </w:tc>
        <w:tc>
          <w:tcPr>
            <w:tcW w:w="1947" w:type="dxa"/>
          </w:tcPr>
          <w:p w14:paraId="6B98ED00" w14:textId="672789BD" w:rsidR="00CB7E31" w:rsidDel="009E4857" w:rsidRDefault="00000000">
            <w:pPr>
              <w:suppressAutoHyphens w:val="0"/>
              <w:spacing w:after="0"/>
              <w:ind w:right="114"/>
              <w:jc w:val="center"/>
              <w:rPr>
                <w:del w:id="4448" w:author="Jose Eduardo VIU" w:date="2023-04-01T20:51:00Z"/>
              </w:rPr>
            </w:pPr>
            <w:del w:id="4449" w:author="Jose Eduardo VIU" w:date="2023-04-01T20:51:00Z">
              <w:r w:rsidDel="009E4857">
                <w:rPr>
                  <w:rFonts w:ascii="Courier New" w:eastAsia="Courier New" w:hAnsi="Courier New" w:cs="Courier New"/>
                </w:rPr>
                <w:delText>-4.26492</w:delText>
              </w:r>
            </w:del>
          </w:p>
        </w:tc>
        <w:tc>
          <w:tcPr>
            <w:tcW w:w="1375" w:type="dxa"/>
          </w:tcPr>
          <w:p w14:paraId="64C8FCBA" w14:textId="7CE8F4DB" w:rsidR="00CB7E31" w:rsidDel="009E4857" w:rsidRDefault="00000000">
            <w:pPr>
              <w:suppressAutoHyphens w:val="0"/>
              <w:spacing w:after="0"/>
              <w:rPr>
                <w:del w:id="4450" w:author="Jose Eduardo VIU" w:date="2023-04-01T20:51:00Z"/>
              </w:rPr>
            </w:pPr>
            <w:del w:id="4451" w:author="Jose Eduardo VIU" w:date="2023-04-01T20:51:00Z">
              <w:r w:rsidDel="009E4857">
                <w:rPr>
                  <w:rFonts w:ascii="Courier New" w:eastAsia="Courier New" w:hAnsi="Courier New" w:cs="Courier New"/>
                </w:rPr>
                <w:delText>40.15770</w:delText>
              </w:r>
            </w:del>
          </w:p>
        </w:tc>
        <w:tc>
          <w:tcPr>
            <w:tcW w:w="3437" w:type="dxa"/>
            <w:gridSpan w:val="2"/>
          </w:tcPr>
          <w:p w14:paraId="0D9462C9" w14:textId="61B59909" w:rsidR="00CB7E31" w:rsidDel="009E4857" w:rsidRDefault="00000000">
            <w:pPr>
              <w:tabs>
                <w:tab w:val="right" w:pos="3437"/>
              </w:tabs>
              <w:suppressAutoHyphens w:val="0"/>
              <w:spacing w:after="0"/>
              <w:rPr>
                <w:del w:id="4452" w:author="Jose Eduardo VIU" w:date="2023-04-01T20:51:00Z"/>
              </w:rPr>
            </w:pPr>
            <w:del w:id="4453" w:author="Jose Eduardo VIU" w:date="2023-04-01T20:51:00Z">
              <w:r w:rsidDel="009E4857">
                <w:rPr>
                  <w:rFonts w:ascii="Courier New" w:eastAsia="Courier New" w:hAnsi="Courier New" w:cs="Courier New"/>
                </w:rPr>
                <w:delText>45370.0</w:delText>
              </w:r>
              <w:r w:rsidDel="009E4857">
                <w:rPr>
                  <w:rFonts w:ascii="Courier New" w:eastAsia="Courier New" w:hAnsi="Courier New" w:cs="Courier New"/>
                </w:rPr>
                <w:tab/>
                <w:delText>TOLEDO</w:delText>
              </w:r>
            </w:del>
          </w:p>
        </w:tc>
        <w:tc>
          <w:tcPr>
            <w:tcW w:w="686" w:type="dxa"/>
          </w:tcPr>
          <w:p w14:paraId="109E6C20" w14:textId="0EBCD539" w:rsidR="00CB7E31" w:rsidDel="009E4857" w:rsidRDefault="00CB7E31">
            <w:pPr>
              <w:suppressAutoHyphens w:val="0"/>
              <w:rPr>
                <w:del w:id="4454" w:author="Jose Eduardo VIU" w:date="2023-04-01T20:51:00Z"/>
              </w:rPr>
            </w:pPr>
          </w:p>
        </w:tc>
      </w:tr>
      <w:tr w:rsidR="00CB7E31" w:rsidDel="009E4857" w14:paraId="399BE436" w14:textId="3E8579BE">
        <w:trPr>
          <w:trHeight w:val="271"/>
          <w:del w:id="4455" w:author="Jose Eduardo VIU" w:date="2023-04-01T20:51:00Z"/>
        </w:trPr>
        <w:tc>
          <w:tcPr>
            <w:tcW w:w="688" w:type="dxa"/>
          </w:tcPr>
          <w:p w14:paraId="1EB26E23" w14:textId="1C71D7A2" w:rsidR="00CB7E31" w:rsidDel="009E4857" w:rsidRDefault="00000000">
            <w:pPr>
              <w:suppressAutoHyphens w:val="0"/>
              <w:spacing w:after="0"/>
              <w:rPr>
                <w:del w:id="4456" w:author="Jose Eduardo VIU" w:date="2023-04-01T20:51:00Z"/>
              </w:rPr>
            </w:pPr>
            <w:del w:id="4457" w:author="Jose Eduardo VIU" w:date="2023-04-01T20:51:00Z">
              <w:r w:rsidDel="009E4857">
                <w:rPr>
                  <w:rFonts w:ascii="Courier New" w:eastAsia="Courier New" w:hAnsi="Courier New" w:cs="Courier New"/>
                </w:rPr>
                <w:delText>295</w:delText>
              </w:r>
            </w:del>
          </w:p>
        </w:tc>
        <w:tc>
          <w:tcPr>
            <w:tcW w:w="1947" w:type="dxa"/>
          </w:tcPr>
          <w:p w14:paraId="3E380111" w14:textId="42059A8F" w:rsidR="00CB7E31" w:rsidDel="009E4857" w:rsidRDefault="00000000">
            <w:pPr>
              <w:suppressAutoHyphens w:val="0"/>
              <w:spacing w:after="0"/>
              <w:ind w:right="114"/>
              <w:jc w:val="center"/>
              <w:rPr>
                <w:del w:id="4458" w:author="Jose Eduardo VIU" w:date="2023-04-01T20:51:00Z"/>
              </w:rPr>
            </w:pPr>
            <w:del w:id="4459" w:author="Jose Eduardo VIU" w:date="2023-04-01T20:51:00Z">
              <w:r w:rsidDel="009E4857">
                <w:rPr>
                  <w:rFonts w:ascii="Courier New" w:eastAsia="Courier New" w:hAnsi="Courier New" w:cs="Courier New"/>
                </w:rPr>
                <w:delText>-1.46452</w:delText>
              </w:r>
            </w:del>
          </w:p>
        </w:tc>
        <w:tc>
          <w:tcPr>
            <w:tcW w:w="1375" w:type="dxa"/>
          </w:tcPr>
          <w:p w14:paraId="058DC68A" w14:textId="69556DAD" w:rsidR="00CB7E31" w:rsidDel="009E4857" w:rsidRDefault="00000000">
            <w:pPr>
              <w:suppressAutoHyphens w:val="0"/>
              <w:spacing w:after="0"/>
              <w:rPr>
                <w:del w:id="4460" w:author="Jose Eduardo VIU" w:date="2023-04-01T20:51:00Z"/>
              </w:rPr>
            </w:pPr>
            <w:del w:id="4461" w:author="Jose Eduardo VIU" w:date="2023-04-01T20:51:00Z">
              <w:r w:rsidDel="009E4857">
                <w:rPr>
                  <w:rFonts w:ascii="Courier New" w:eastAsia="Courier New" w:hAnsi="Courier New" w:cs="Courier New"/>
                </w:rPr>
                <w:delText>38.32480</w:delText>
              </w:r>
            </w:del>
          </w:p>
        </w:tc>
        <w:tc>
          <w:tcPr>
            <w:tcW w:w="3437" w:type="dxa"/>
            <w:gridSpan w:val="2"/>
          </w:tcPr>
          <w:p w14:paraId="2B065C0C" w14:textId="57797791" w:rsidR="00CB7E31" w:rsidDel="009E4857" w:rsidRDefault="00000000">
            <w:pPr>
              <w:tabs>
                <w:tab w:val="right" w:pos="3437"/>
              </w:tabs>
              <w:suppressAutoHyphens w:val="0"/>
              <w:spacing w:after="0"/>
              <w:rPr>
                <w:del w:id="4462" w:author="Jose Eduardo VIU" w:date="2023-04-01T20:51:00Z"/>
              </w:rPr>
            </w:pPr>
            <w:del w:id="4463" w:author="Jose Eduardo VIU" w:date="2023-04-01T20:51:00Z">
              <w:r w:rsidDel="009E4857">
                <w:rPr>
                  <w:rFonts w:ascii="Courier New" w:eastAsia="Courier New" w:hAnsi="Courier New" w:cs="Courier New"/>
                </w:rPr>
                <w:delText>30530.0</w:delText>
              </w:r>
              <w:r w:rsidDel="009E4857">
                <w:rPr>
                  <w:rFonts w:ascii="Courier New" w:eastAsia="Courier New" w:hAnsi="Courier New" w:cs="Courier New"/>
                </w:rPr>
                <w:tab/>
                <w:delText>CIEZA (MURCIA)</w:delText>
              </w:r>
            </w:del>
          </w:p>
        </w:tc>
        <w:tc>
          <w:tcPr>
            <w:tcW w:w="686" w:type="dxa"/>
          </w:tcPr>
          <w:p w14:paraId="2E060FE1" w14:textId="69ECDA74" w:rsidR="00CB7E31" w:rsidDel="009E4857" w:rsidRDefault="00CB7E31">
            <w:pPr>
              <w:suppressAutoHyphens w:val="0"/>
              <w:rPr>
                <w:del w:id="4464" w:author="Jose Eduardo VIU" w:date="2023-04-01T20:51:00Z"/>
              </w:rPr>
            </w:pPr>
          </w:p>
        </w:tc>
      </w:tr>
      <w:tr w:rsidR="00CB7E31" w:rsidDel="009E4857" w14:paraId="2DAA57EC" w14:textId="6D483DBF">
        <w:trPr>
          <w:trHeight w:val="245"/>
          <w:del w:id="4465" w:author="Jose Eduardo VIU" w:date="2023-04-01T20:51:00Z"/>
        </w:trPr>
        <w:tc>
          <w:tcPr>
            <w:tcW w:w="688" w:type="dxa"/>
          </w:tcPr>
          <w:p w14:paraId="2C8EAB4F" w14:textId="053E26C9" w:rsidR="00CB7E31" w:rsidDel="009E4857" w:rsidRDefault="00000000">
            <w:pPr>
              <w:suppressAutoHyphens w:val="0"/>
              <w:spacing w:after="0"/>
              <w:rPr>
                <w:del w:id="4466" w:author="Jose Eduardo VIU" w:date="2023-04-01T20:51:00Z"/>
              </w:rPr>
            </w:pPr>
            <w:del w:id="4467" w:author="Jose Eduardo VIU" w:date="2023-04-01T20:51:00Z">
              <w:r w:rsidDel="009E4857">
                <w:rPr>
                  <w:rFonts w:ascii="Courier New" w:eastAsia="Courier New" w:hAnsi="Courier New" w:cs="Courier New"/>
                </w:rPr>
                <w:delText>4159</w:delText>
              </w:r>
            </w:del>
          </w:p>
        </w:tc>
        <w:tc>
          <w:tcPr>
            <w:tcW w:w="1947" w:type="dxa"/>
          </w:tcPr>
          <w:p w14:paraId="784EB84F" w14:textId="30072A8D" w:rsidR="00CB7E31" w:rsidDel="009E4857" w:rsidRDefault="00000000">
            <w:pPr>
              <w:suppressAutoHyphens w:val="0"/>
              <w:spacing w:after="0"/>
              <w:ind w:right="114"/>
              <w:jc w:val="center"/>
              <w:rPr>
                <w:del w:id="4468" w:author="Jose Eduardo VIU" w:date="2023-04-01T20:51:00Z"/>
              </w:rPr>
            </w:pPr>
            <w:del w:id="4469" w:author="Jose Eduardo VIU" w:date="2023-04-01T20:51:00Z">
              <w:r w:rsidDel="009E4857">
                <w:rPr>
                  <w:rFonts w:ascii="Courier New" w:eastAsia="Courier New" w:hAnsi="Courier New" w:cs="Courier New"/>
                </w:rPr>
                <w:delText>-1.29353</w:delText>
              </w:r>
            </w:del>
          </w:p>
        </w:tc>
        <w:tc>
          <w:tcPr>
            <w:tcW w:w="1375" w:type="dxa"/>
          </w:tcPr>
          <w:p w14:paraId="7F019AE4" w14:textId="53578E02" w:rsidR="00CB7E31" w:rsidDel="009E4857" w:rsidRDefault="00000000">
            <w:pPr>
              <w:suppressAutoHyphens w:val="0"/>
              <w:spacing w:after="0"/>
              <w:rPr>
                <w:del w:id="4470" w:author="Jose Eduardo VIU" w:date="2023-04-01T20:51:00Z"/>
              </w:rPr>
            </w:pPr>
            <w:del w:id="4471" w:author="Jose Eduardo VIU" w:date="2023-04-01T20:51:00Z">
              <w:r w:rsidDel="009E4857">
                <w:rPr>
                  <w:rFonts w:ascii="Courier New" w:eastAsia="Courier New" w:hAnsi="Courier New" w:cs="Courier New"/>
                </w:rPr>
                <w:delText>37.60660</w:delText>
              </w:r>
            </w:del>
          </w:p>
        </w:tc>
        <w:tc>
          <w:tcPr>
            <w:tcW w:w="3437" w:type="dxa"/>
            <w:gridSpan w:val="2"/>
          </w:tcPr>
          <w:p w14:paraId="7BA0281E" w14:textId="66FCA589" w:rsidR="00CB7E31" w:rsidDel="009E4857" w:rsidRDefault="00000000">
            <w:pPr>
              <w:tabs>
                <w:tab w:val="right" w:pos="3437"/>
              </w:tabs>
              <w:suppressAutoHyphens w:val="0"/>
              <w:spacing w:after="0"/>
              <w:rPr>
                <w:del w:id="4472" w:author="Jose Eduardo VIU" w:date="2023-04-01T20:51:00Z"/>
              </w:rPr>
            </w:pPr>
            <w:del w:id="4473" w:author="Jose Eduardo VIU" w:date="2023-04-01T20:51:00Z">
              <w:r w:rsidDel="009E4857">
                <w:rPr>
                  <w:rFonts w:ascii="Courier New" w:eastAsia="Courier New" w:hAnsi="Courier New" w:cs="Courier New"/>
                </w:rPr>
                <w:delText>30870.0</w:delText>
              </w:r>
              <w:r w:rsidDel="009E4857">
                <w:rPr>
                  <w:rFonts w:ascii="Courier New" w:eastAsia="Courier New" w:hAnsi="Courier New" w:cs="Courier New"/>
                </w:rPr>
                <w:tab/>
                <w:delText>MAZARRON (MURCIA)</w:delText>
              </w:r>
            </w:del>
          </w:p>
        </w:tc>
        <w:tc>
          <w:tcPr>
            <w:tcW w:w="686" w:type="dxa"/>
          </w:tcPr>
          <w:p w14:paraId="4A2FFA83" w14:textId="056776E1" w:rsidR="00CB7E31" w:rsidDel="009E4857" w:rsidRDefault="00CB7E31">
            <w:pPr>
              <w:suppressAutoHyphens w:val="0"/>
              <w:rPr>
                <w:del w:id="4474" w:author="Jose Eduardo VIU" w:date="2023-04-01T20:51:00Z"/>
              </w:rPr>
            </w:pPr>
          </w:p>
        </w:tc>
      </w:tr>
    </w:tbl>
    <w:p w14:paraId="7AFBB486" w14:textId="4C975ADC" w:rsidR="00CB7E31" w:rsidDel="009E4857" w:rsidRDefault="00000000">
      <w:pPr>
        <w:spacing w:after="3" w:line="271" w:lineRule="auto"/>
        <w:ind w:left="1285" w:right="117" w:hanging="10"/>
        <w:rPr>
          <w:del w:id="4475" w:author="Jose Eduardo VIU" w:date="2023-04-01T20:51:00Z"/>
        </w:rPr>
      </w:pPr>
      <w:del w:id="4476" w:author="Jose Eduardo VIU" w:date="2023-04-01T20:51:00Z">
        <w:r w:rsidDel="009E4857">
          <w:rPr>
            <w:rFonts w:ascii="Courier New" w:eastAsia="Courier New" w:hAnsi="Courier New" w:cs="Courier New"/>
          </w:rPr>
          <w:delText>KgPiensoTotal</w:delText>
        </w:r>
      </w:del>
    </w:p>
    <w:p w14:paraId="254976F0" w14:textId="179C7471" w:rsidR="00CB7E31" w:rsidDel="009E4857" w:rsidRDefault="00000000">
      <w:pPr>
        <w:tabs>
          <w:tab w:val="center" w:pos="760"/>
          <w:tab w:val="center" w:pos="2420"/>
        </w:tabs>
        <w:spacing w:after="3" w:line="271" w:lineRule="auto"/>
        <w:rPr>
          <w:del w:id="4477" w:author="Jose Eduardo VIU" w:date="2023-04-01T20:51:00Z"/>
        </w:rPr>
      </w:pPr>
      <w:del w:id="4478" w:author="Jose Eduardo VIU" w:date="2023-04-01T20:51:00Z">
        <w:r w:rsidDel="009E4857">
          <w:tab/>
        </w:r>
        <w:r w:rsidDel="009E4857">
          <w:rPr>
            <w:rFonts w:ascii="Courier New" w:eastAsia="Courier New" w:hAnsi="Courier New" w:cs="Courier New"/>
          </w:rPr>
          <w:delText>123</w:delText>
        </w:r>
        <w:r w:rsidDel="009E4857">
          <w:rPr>
            <w:rFonts w:ascii="Courier New" w:eastAsia="Courier New" w:hAnsi="Courier New" w:cs="Courier New"/>
          </w:rPr>
          <w:tab/>
          <w:delText>213060</w:delText>
        </w:r>
      </w:del>
    </w:p>
    <w:p w14:paraId="0E648B37" w14:textId="75FE1196" w:rsidR="00CB7E31" w:rsidDel="009E4857" w:rsidRDefault="00000000">
      <w:pPr>
        <w:spacing w:after="3" w:line="271" w:lineRule="auto"/>
        <w:ind w:left="593" w:right="6771" w:hanging="10"/>
        <w:rPr>
          <w:del w:id="4479" w:author="Jose Eduardo VIU" w:date="2023-04-01T20:51:00Z"/>
        </w:rPr>
      </w:pPr>
      <w:del w:id="4480" w:author="Jose Eduardo VIU" w:date="2023-04-01T20:51:00Z">
        <w:r w:rsidDel="009E4857">
          <w:rPr>
            <w:rFonts w:ascii="Courier New" w:eastAsia="Courier New" w:hAnsi="Courier New" w:cs="Courier New"/>
          </w:rPr>
          <w:delText>130</w:delText>
        </w:r>
        <w:r w:rsidDel="009E4857">
          <w:rPr>
            <w:rFonts w:ascii="Courier New" w:eastAsia="Courier New" w:hAnsi="Courier New" w:cs="Courier New"/>
          </w:rPr>
          <w:tab/>
          <w:delText>410800 131</w:delText>
        </w:r>
        <w:r w:rsidDel="009E4857">
          <w:rPr>
            <w:rFonts w:ascii="Courier New" w:eastAsia="Courier New" w:hAnsi="Courier New" w:cs="Courier New"/>
          </w:rPr>
          <w:tab/>
          <w:delText>71800</w:delText>
        </w:r>
      </w:del>
    </w:p>
    <w:p w14:paraId="423D6F08" w14:textId="203234CB" w:rsidR="00CB7E31" w:rsidDel="009E4857" w:rsidRDefault="00000000">
      <w:pPr>
        <w:spacing w:after="3" w:line="271" w:lineRule="auto"/>
        <w:ind w:left="593" w:right="6771" w:hanging="10"/>
        <w:rPr>
          <w:del w:id="4481" w:author="Jose Eduardo VIU" w:date="2023-04-01T20:51:00Z"/>
        </w:rPr>
      </w:pPr>
      <w:del w:id="4482" w:author="Jose Eduardo VIU" w:date="2023-04-01T20:51:00Z">
        <w:r w:rsidDel="009E4857">
          <w:rPr>
            <w:rFonts w:ascii="Courier New" w:eastAsia="Courier New" w:hAnsi="Courier New" w:cs="Courier New"/>
          </w:rPr>
          <w:delText>278</w:delText>
        </w:r>
        <w:r w:rsidDel="009E4857">
          <w:rPr>
            <w:rFonts w:ascii="Courier New" w:eastAsia="Courier New" w:hAnsi="Courier New" w:cs="Courier New"/>
          </w:rPr>
          <w:tab/>
          <w:delText>175560 295</w:delText>
        </w:r>
        <w:r w:rsidDel="009E4857">
          <w:rPr>
            <w:rFonts w:ascii="Courier New" w:eastAsia="Courier New" w:hAnsi="Courier New" w:cs="Courier New"/>
          </w:rPr>
          <w:tab/>
          <w:delText>64620</w:delText>
        </w:r>
      </w:del>
    </w:p>
    <w:p w14:paraId="49D96CA2" w14:textId="089D1CC1" w:rsidR="00CB7E31" w:rsidDel="009E4857" w:rsidRDefault="00000000">
      <w:pPr>
        <w:tabs>
          <w:tab w:val="center" w:pos="817"/>
          <w:tab w:val="center" w:pos="2420"/>
        </w:tabs>
        <w:spacing w:after="277" w:line="271" w:lineRule="auto"/>
        <w:rPr>
          <w:del w:id="4483" w:author="Jose Eduardo VIU" w:date="2023-04-01T20:51:00Z"/>
        </w:rPr>
      </w:pPr>
      <w:del w:id="4484" w:author="Jose Eduardo VIU" w:date="2023-04-01T20:51:00Z">
        <w:r w:rsidDel="009E4857">
          <w:tab/>
        </w:r>
        <w:r w:rsidDel="009E4857">
          <w:rPr>
            <w:rFonts w:ascii="Courier New" w:eastAsia="Courier New" w:hAnsi="Courier New" w:cs="Courier New"/>
          </w:rPr>
          <w:delText>4159</w:delText>
        </w:r>
        <w:r w:rsidDel="009E4857">
          <w:rPr>
            <w:rFonts w:ascii="Courier New" w:eastAsia="Courier New" w:hAnsi="Courier New" w:cs="Courier New"/>
          </w:rPr>
          <w:tab/>
          <w:delText>535640</w:delText>
        </w:r>
      </w:del>
    </w:p>
    <w:p w14:paraId="35295DD1" w14:textId="4ACF3DF1" w:rsidR="00CB7E31" w:rsidDel="009E4857" w:rsidRDefault="00000000">
      <w:pPr>
        <w:spacing w:after="3" w:line="271" w:lineRule="auto"/>
        <w:ind w:left="593" w:right="117" w:hanging="10"/>
        <w:rPr>
          <w:del w:id="4485" w:author="Jose Eduardo VIU" w:date="2023-04-01T20:51:00Z"/>
        </w:rPr>
      </w:pPr>
      <w:del w:id="4486" w:author="Jose Eduardo VIU" w:date="2023-04-01T20:51:00Z">
        <w:r w:rsidDel="009E4857">
          <w:rPr>
            <w:rFonts w:ascii="Courier New" w:eastAsia="Courier New" w:hAnsi="Courier New" w:cs="Courier New"/>
          </w:rPr>
          <w:delText>[6 rows x 23 columns]</w:delText>
        </w:r>
      </w:del>
    </w:p>
    <w:p w14:paraId="0F00E209" w14:textId="5897828D" w:rsidR="00CB7E31" w:rsidDel="009E4857" w:rsidRDefault="00000000">
      <w:pPr>
        <w:spacing w:after="131" w:line="261" w:lineRule="auto"/>
        <w:ind w:left="513" w:hanging="10"/>
        <w:rPr>
          <w:del w:id="4487" w:author="Jose Eduardo VIU" w:date="2023-04-01T20:51:00Z"/>
        </w:rPr>
      </w:pPr>
      <w:del w:id="4488" w:author="Jose Eduardo VIU" w:date="2023-04-01T20:51:00Z">
        <w:r w:rsidDel="009E4857">
          <w:rPr>
            <w:rFonts w:ascii="Times New Roman" w:eastAsia="Times New Roman" w:hAnsi="Times New Roman" w:cs="Times New Roman"/>
          </w:rPr>
          <w:delText>Veo correcto el número de líneas a eliminar quitando las que sean para valores de GMD menores o iguales a 0.5 o mayores o iguales a 1.1. El total de líneas que se eliminarán son 19+6 = 25 filas. Lo que es un número muy poco significativo en el tamaño de la muestra seleccionada inicialmente (que eran 5332 filas).</w:delText>
        </w:r>
      </w:del>
    </w:p>
    <w:p w14:paraId="2FEC3535" w14:textId="6AC0A22A" w:rsidR="00CB7E31" w:rsidDel="009E4857" w:rsidRDefault="00000000">
      <w:pPr>
        <w:spacing w:after="180" w:line="261" w:lineRule="auto"/>
        <w:ind w:left="513" w:hanging="10"/>
        <w:rPr>
          <w:del w:id="4489" w:author="Jose Eduardo VIU" w:date="2023-04-01T20:51:00Z"/>
        </w:rPr>
      </w:pPr>
      <w:del w:id="4490" w:author="Jose Eduardo VIU" w:date="2023-04-01T20:51:00Z">
        <w:r w:rsidDel="009E4857">
          <w:rPr>
            <w:rFonts w:ascii="Times New Roman" w:eastAsia="Times New Roman" w:hAnsi="Times New Roman" w:cs="Times New Roman"/>
          </w:rPr>
          <w:delText>Procedo por tanto a eliminarlas.</w:delText>
        </w:r>
      </w:del>
    </w:p>
    <w:p w14:paraId="13C2061A" w14:textId="6DDB8F9E" w:rsidR="00CB7E31" w:rsidDel="009E4857" w:rsidRDefault="00000000">
      <w:pPr>
        <w:spacing w:after="3" w:line="271" w:lineRule="auto"/>
        <w:ind w:left="598" w:right="2408" w:hanging="598"/>
        <w:rPr>
          <w:del w:id="4491" w:author="Jose Eduardo VIU" w:date="2023-04-01T20:51:00Z"/>
        </w:rPr>
      </w:pPr>
      <w:del w:id="4492" w:author="Jose Eduardo VIU" w:date="2023-04-01T20:51:00Z">
        <w:r>
          <w:rPr>
            <w:noProof/>
          </w:rPr>
          <w:pict w14:anchorId="7155E2BD">
            <v:group id="Group 33774" o:spid="_x0000_s2588" style="position:absolute;left:0;text-align:left;margin-left:25.9pt;margin-top:-3pt;width:468pt;height:73.8pt;z-index:-503316328" coordsize="59436,9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" o:allowincell="f">
              <v:shape id="Forma libre: forma 455" o:spid="_x0000_s2589" style="position:absolute;width:59436;height:9374;visibility:visible;mso-wrap-style:square;v-text-anchor:top" coordsize="16510,2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" path="m70,l16440,v39,,70,31,70,70l16510,2533v,39,-31,70,-70,70l70,2603c31,2603,,2572,,2533l,70c,31,31,,70,xe" fillcolor="#cfcfcf" stroked="f" strokeweight="0">
                <v:path arrowok="t"/>
              </v:shape>
              <v:shape id="Forma libre: forma 456" o:spid="_x0000_s2590" style="position:absolute;left:126;top:126;width:59180;height:9118;visibility:visible;mso-wrap-style:square;v-text-anchor:top" coordsize="16439,2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" path="m35,l16405,v19,,35,16,35,35l16440,2498v,19,-16,35,-35,35l35,2533c16,2533,,2517,,2498l,35c,16,16,,35,xe" fillcolor="#f7f7f7" stroked="f" strokeweight="0">
                <v:path arrowok="t"/>
              </v:shape>
            </v:group>
          </w:pict>
        </w:r>
        <w:r w:rsidR="007341E8" w:rsidDel="009E4857">
          <w:rPr>
            <w:rFonts w:ascii="Courier New" w:eastAsia="Courier New" w:hAnsi="Courier New" w:cs="Courier New"/>
            <w:color w:val="303F9F"/>
          </w:rPr>
          <w:delText xml:space="preserve">[ ]: </w:delText>
        </w:r>
        <w:r w:rsidR="007341E8" w:rsidDel="009E4857">
          <w:rPr>
            <w:rFonts w:ascii="Courier New" w:eastAsia="Courier New" w:hAnsi="Courier New" w:cs="Courier New"/>
            <w:i/>
            <w:color w:val="3D7A7A"/>
          </w:rPr>
          <w:delText xml:space="preserve"># Eliminamos los outliers de GMD (25 filas) </w:delText>
        </w:r>
        <w:r w:rsidR="007341E8" w:rsidDel="009E4857">
          <w:rPr>
            <w:rFonts w:ascii="Courier New" w:eastAsia="Courier New" w:hAnsi="Courier New" w:cs="Courier New"/>
          </w:rPr>
          <w:delText>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drop(df[df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 xml:space="preserve">GMD </w:delText>
        </w:r>
        <w:r w:rsidR="007341E8" w:rsidDel="009E4857">
          <w:rPr>
            <w:rFonts w:ascii="Courier New" w:eastAsia="Courier New" w:hAnsi="Courier New" w:cs="Courier New"/>
            <w:color w:val="666666"/>
          </w:rPr>
          <w:delText>&lt;= 0.5</w:delText>
        </w:r>
        <w:r w:rsidR="007341E8" w:rsidDel="009E4857">
          <w:rPr>
            <w:rFonts w:ascii="Courier New" w:eastAsia="Courier New" w:hAnsi="Courier New" w:cs="Courier New"/>
          </w:rPr>
          <w:delText>]</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index, inplace</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b/>
            <w:color w:val="007F00"/>
          </w:rPr>
          <w:delText>True</w:delText>
        </w:r>
        <w:r w:rsidR="007341E8" w:rsidDel="009E4857">
          <w:rPr>
            <w:rFonts w:ascii="Courier New" w:eastAsia="Courier New" w:hAnsi="Courier New" w:cs="Courier New"/>
          </w:rPr>
          <w:delText>) 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drop(df[df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 xml:space="preserve">GMD </w:delText>
        </w:r>
        <w:r w:rsidR="007341E8" w:rsidDel="009E4857">
          <w:rPr>
            <w:rFonts w:ascii="Courier New" w:eastAsia="Courier New" w:hAnsi="Courier New" w:cs="Courier New"/>
            <w:color w:val="666666"/>
          </w:rPr>
          <w:delText>&gt;= 1.1</w:delText>
        </w:r>
        <w:r w:rsidR="007341E8" w:rsidDel="009E4857">
          <w:rPr>
            <w:rFonts w:ascii="Courier New" w:eastAsia="Courier New" w:hAnsi="Courier New" w:cs="Courier New"/>
          </w:rPr>
          <w:delText>]</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index, inplace</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b/>
            <w:color w:val="007F00"/>
          </w:rPr>
          <w:delText>True</w:delText>
        </w:r>
        <w:r w:rsidR="007341E8" w:rsidDel="009E4857">
          <w:rPr>
            <w:rFonts w:ascii="Courier New" w:eastAsia="Courier New" w:hAnsi="Courier New" w:cs="Courier New"/>
          </w:rPr>
          <w:delText>)</w:delText>
        </w:r>
      </w:del>
    </w:p>
    <w:p w14:paraId="1570D0BD" w14:textId="11D307F2" w:rsidR="00CB7E31" w:rsidDel="009E4857" w:rsidRDefault="00000000">
      <w:pPr>
        <w:spacing w:after="251" w:line="266" w:lineRule="auto"/>
        <w:ind w:left="608" w:right="690" w:hanging="10"/>
        <w:rPr>
          <w:del w:id="4493" w:author="Jose Eduardo VIU" w:date="2023-04-01T20:51:00Z"/>
        </w:rPr>
      </w:pPr>
      <w:del w:id="4494" w:author="Jose Eduardo VIU" w:date="2023-04-01T20:51:00Z">
        <w:r w:rsidDel="009E4857">
          <w:rPr>
            <w:rFonts w:ascii="Courier New" w:eastAsia="Courier New" w:hAnsi="Courier New" w:cs="Courier New"/>
            <w:i/>
            <w:color w:val="3D7A7A"/>
          </w:rPr>
          <w:delText xml:space="preserve"># Mostramos las filas y columnas que aún nos quedan en el dataframe </w:delText>
        </w:r>
        <w:r w:rsidDel="009E4857">
          <w:rPr>
            <w:rFonts w:ascii="Courier New" w:eastAsia="Courier New" w:hAnsi="Courier New" w:cs="Courier New"/>
          </w:rPr>
          <w:delText>df</w:delText>
        </w:r>
        <w:r w:rsidDel="009E4857">
          <w:rPr>
            <w:rFonts w:ascii="Courier New" w:eastAsia="Courier New" w:hAnsi="Courier New" w:cs="Courier New"/>
            <w:color w:val="666666"/>
          </w:rPr>
          <w:delText>.</w:delText>
        </w:r>
        <w:r w:rsidDel="009E4857">
          <w:rPr>
            <w:rFonts w:ascii="Courier New" w:eastAsia="Courier New" w:hAnsi="Courier New" w:cs="Courier New"/>
          </w:rPr>
          <w:delText>shape</w:delText>
        </w:r>
      </w:del>
    </w:p>
    <w:p w14:paraId="2404AC77" w14:textId="12578610" w:rsidR="00CB7E31" w:rsidDel="009E4857" w:rsidRDefault="00000000">
      <w:pPr>
        <w:spacing w:after="375" w:line="271" w:lineRule="auto"/>
        <w:ind w:left="10" w:right="117" w:hanging="10"/>
        <w:rPr>
          <w:del w:id="4495" w:author="Jose Eduardo VIU" w:date="2023-04-01T20:51:00Z"/>
        </w:rPr>
      </w:pPr>
      <w:del w:id="4496" w:author="Jose Eduardo VIU" w:date="2023-04-01T20:51:00Z">
        <w:r w:rsidDel="009E4857">
          <w:rPr>
            <w:rFonts w:ascii="Courier New" w:eastAsia="Courier New" w:hAnsi="Courier New" w:cs="Courier New"/>
            <w:color w:val="D84315"/>
          </w:rPr>
          <w:delText xml:space="preserve">[ ]: </w:delText>
        </w:r>
        <w:r w:rsidDel="009E4857">
          <w:rPr>
            <w:rFonts w:ascii="Courier New" w:eastAsia="Courier New" w:hAnsi="Courier New" w:cs="Courier New"/>
          </w:rPr>
          <w:delText>(5307, 23)</w:delText>
        </w:r>
      </w:del>
    </w:p>
    <w:p w14:paraId="625927D9" w14:textId="2C85ACD5" w:rsidR="00CB7E31" w:rsidDel="009E4857" w:rsidRDefault="00000000">
      <w:pPr>
        <w:pStyle w:val="Ttulo5"/>
        <w:rPr>
          <w:del w:id="4497" w:author="Jose Eduardo VIU" w:date="2023-04-01T20:51:00Z"/>
        </w:rPr>
      </w:pPr>
      <w:del w:id="4498" w:author="Jose Eduardo VIU" w:date="2023-04-01T20:51:00Z">
        <w:r w:rsidDel="009E4857">
          <w:delText>Días de Engorde Medios</w:delText>
        </w:r>
      </w:del>
    </w:p>
    <w:p w14:paraId="115A88C6" w14:textId="3A1F6D6F" w:rsidR="00CB7E31" w:rsidDel="009E4857" w:rsidRDefault="00000000">
      <w:pPr>
        <w:spacing w:after="187"/>
        <w:rPr>
          <w:del w:id="4499" w:author="Jose Eduardo VIU" w:date="2023-04-01T20:51:00Z"/>
        </w:rPr>
      </w:pPr>
      <w:del w:id="4500" w:author="Jose Eduardo VIU" w:date="2023-04-01T20:51:00Z">
        <w:r>
          <w:pict w14:anchorId="70A70ACC">
            <v:group id="Group 33775" o:spid="_x0000_s2576" style="width:493.9pt;height:19.6pt;mso-position-horizontal-relative:char;mso-position-vertical-relative:line" coordsize="62726,2487">
              <v:shape id="Forma libre: forma 458" o:spid="_x0000_s2577" style="position:absolute;left:3290;width:59436;height:2487;visibility:visible;mso-wrap-style:square;v-text-anchor:top" coordsize="16510,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" path="m70,-1r16370,c16479,-1,16510,30,16510,69r,551c16510,659,16479,690,16440,690l70,690c31,690,,659,,620l,69c,30,31,-1,70,-1xe" fillcolor="#cfcfcf" stroked="f" strokeweight="0">
                <v:path arrowok="t"/>
              </v:shape>
              <v:shape id="Forma libre: forma 459" o:spid="_x0000_s2578" style="position:absolute;left:3416;top:126;width:59180;height:2235;visibility:visible;mso-wrap-style:square;v-text-anchor:top" coordsize="16439,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" path="m35,-1r16370,c16424,-1,16440,15,16440,34r,551c16440,604,16424,620,16405,620l35,620c16,620,,604,,585l,34c,15,16,-1,35,-1xe" fillcolor="#f7f7f7" stroked="f" strokeweight="0">
                <v:path arrowok="t"/>
              </v:shape>
              <v:shape id="Cuadro de texto 460" o:spid="_x0000_s2579" type="#_x0000_t202" style="position:absolute;top:388;width:386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" filled="f" stroked="f" strokeweight="0">
                <v:textbox inset="0,0,0,0">
                  <w:txbxContent>
                    <w:p w14:paraId="7AC30B3F" w14:textId="77777777" w:rsidR="00CB7E31" w:rsidRDefault="00000000">
                      <w:pPr>
                        <w:overflowPunct w:val="0"/>
                        <w:spacing w:after="0" w:line="240" w:lineRule="auto"/>
                      </w:pPr>
                      <w:r>
                        <w:rPr>
                          <w:rFonts w:asciiTheme="minorHAnsi" w:hAnsiTheme="minorHAnsi" w:cstheme="minorBidi"/>
                          <w:color w:val="303F9F"/>
                        </w:rPr>
                        <w:t>[</w:t>
                      </w:r>
                      <w:r>
                        <w:rPr>
                          <w:rFonts w:asciiTheme="minorHAnsi" w:hAnsiTheme="minorHAnsi" w:cstheme="minorBidi"/>
                          <w:color w:val="303F9F"/>
                          <w:spacing w:val="-16"/>
                        </w:rPr>
                        <w:t xml:space="preserve"> </w:t>
                      </w:r>
                      <w:r>
                        <w:rPr>
                          <w:rFonts w:asciiTheme="minorHAnsi" w:hAnsiTheme="minorHAnsi" w:cstheme="minorBidi"/>
                          <w:color w:val="303F9F"/>
                        </w:rPr>
                        <w:t>]:</w:t>
                      </w:r>
                    </w:p>
                  </w:txbxContent>
                </v:textbox>
              </v:shape>
              <v:shape id="Cuadro de texto 461" o:spid="_x0000_s2580" type="#_x0000_t202" style="position:absolute;left:3798;top:388;width:192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" filled="f" stroked="f" strokeweight="0">
                <v:textbox inset="0,0,0,0">
                  <w:txbxContent>
                    <w:p w14:paraId="5DAD5A9F" w14:textId="77777777" w:rsidR="00CB7E31" w:rsidRDefault="00000000">
                      <w:pPr>
                        <w:overflowPunct w:val="0"/>
                        <w:spacing w:after="0" w:line="240" w:lineRule="auto"/>
                      </w:pPr>
                      <w:r>
                        <w:rPr>
                          <w:rFonts w:asciiTheme="minorHAnsi" w:hAnsiTheme="minorHAnsi" w:cstheme="minorBidi"/>
                        </w:rPr>
                        <w:t>df</w:t>
                      </w:r>
                    </w:p>
                  </w:txbxContent>
                </v:textbox>
              </v:shape>
              <v:shape id="Cuadro de texto 462" o:spid="_x0000_s2581" type="#_x0000_t202" style="position:absolute;left:5252;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" filled="f" stroked="f" strokeweight="0">
                <v:textbox inset="0,0,0,0">
                  <w:txbxContent>
                    <w:p w14:paraId="1A6169B6"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463" o:spid="_x0000_s2582" type="#_x0000_t202" style="position:absolute;left:5976;top:388;width:966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" filled="f" stroked="f" strokeweight="0">
                <v:textbox inset="0,0,0,0">
                  <w:txbxContent>
                    <w:p w14:paraId="616E4A11" w14:textId="77777777" w:rsidR="00CB7E31" w:rsidRDefault="00000000">
                      <w:pPr>
                        <w:overflowPunct w:val="0"/>
                        <w:spacing w:after="0" w:line="240" w:lineRule="auto"/>
                      </w:pPr>
                      <w:r>
                        <w:rPr>
                          <w:rFonts w:asciiTheme="minorHAnsi" w:hAnsiTheme="minorHAnsi" w:cstheme="minorBidi"/>
                        </w:rPr>
                        <w:t>DiasMedios</w:t>
                      </w:r>
                    </w:p>
                  </w:txbxContent>
                </v:textbox>
              </v:shape>
              <v:shape id="Cuadro de texto 464" o:spid="_x0000_s2583" type="#_x0000_t202" style="position:absolute;left:13251;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" filled="f" stroked="f" strokeweight="0">
                <v:textbox inset="0,0,0,0">
                  <w:txbxContent>
                    <w:p w14:paraId="5F000536"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465" o:spid="_x0000_s2584" type="#_x0000_t202" style="position:absolute;left:13975;top:388;width:870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" filled="f" stroked="f" strokeweight="0">
                <v:textbox inset="0,0,0,0">
                  <w:txbxContent>
                    <w:p w14:paraId="681CFBA9" w14:textId="77777777" w:rsidR="00CB7E31" w:rsidRDefault="00000000">
                      <w:pPr>
                        <w:overflowPunct w:val="0"/>
                        <w:spacing w:after="0" w:line="240" w:lineRule="auto"/>
                      </w:pPr>
                      <w:r>
                        <w:rPr>
                          <w:rFonts w:asciiTheme="minorHAnsi" w:hAnsiTheme="minorHAnsi" w:cstheme="minorBidi"/>
                        </w:rPr>
                        <w:t>hist(bins</w:t>
                      </w:r>
                    </w:p>
                  </w:txbxContent>
                </v:textbox>
              </v:shape>
              <v:shape id="Cuadro de texto 466" o:spid="_x0000_s2585" type="#_x0000_t202" style="position:absolute;left:20523;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" filled="f" stroked="f" strokeweight="0">
                <v:textbox inset="0,0,0,0">
                  <w:txbxContent>
                    <w:p w14:paraId="0BF4587F"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467" o:spid="_x0000_s2586" type="#_x0000_t202" style="position:absolute;left:21254;top:388;width:193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" filled="f" stroked="f" strokeweight="0">
                <v:textbox inset="0,0,0,0">
                  <w:txbxContent>
                    <w:p w14:paraId="1E381D70" w14:textId="77777777" w:rsidR="00CB7E31" w:rsidRDefault="00000000">
                      <w:pPr>
                        <w:overflowPunct w:val="0"/>
                        <w:spacing w:after="0" w:line="240" w:lineRule="auto"/>
                      </w:pPr>
                      <w:r>
                        <w:rPr>
                          <w:rFonts w:asciiTheme="minorHAnsi" w:hAnsiTheme="minorHAnsi" w:cstheme="minorBidi"/>
                          <w:color w:val="666666"/>
                        </w:rPr>
                        <w:t>50</w:t>
                      </w:r>
                    </w:p>
                  </w:txbxContent>
                </v:textbox>
              </v:shape>
              <v:shape id="Cuadro de texto 468" o:spid="_x0000_s2587" type="#_x0000_t202" style="position:absolute;left:22708;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" filled="f" stroked="f" strokeweight="0">
                <v:textbox inset="0,0,0,0">
                  <w:txbxContent>
                    <w:p w14:paraId="22A86B67" w14:textId="77777777" w:rsidR="00CB7E31" w:rsidRDefault="00000000">
                      <w:pPr>
                        <w:overflowPunct w:val="0"/>
                        <w:spacing w:after="0" w:line="240" w:lineRule="auto"/>
                      </w:pPr>
                      <w:r>
                        <w:rPr>
                          <w:rFonts w:asciiTheme="minorHAnsi" w:hAnsiTheme="minorHAnsi" w:cstheme="minorBidi"/>
                        </w:rPr>
                        <w:t>)</w:t>
                      </w:r>
                    </w:p>
                  </w:txbxContent>
                </v:textbox>
              </v:shape>
              <w10:anchorlock/>
            </v:group>
          </w:pict>
        </w:r>
      </w:del>
    </w:p>
    <w:p w14:paraId="593DDEB5" w14:textId="2B56304F" w:rsidR="00CB7E31" w:rsidDel="009E4857" w:rsidRDefault="00000000">
      <w:pPr>
        <w:spacing w:after="3" w:line="271" w:lineRule="auto"/>
        <w:ind w:left="10" w:right="117" w:hanging="10"/>
        <w:rPr>
          <w:del w:id="4501" w:author="Jose Eduardo VIU" w:date="2023-04-01T20:51:00Z"/>
        </w:rPr>
      </w:pPr>
      <w:del w:id="4502" w:author="Jose Eduardo VIU" w:date="2023-04-01T20:51:00Z">
        <w:r w:rsidDel="009E4857">
          <w:rPr>
            <w:rFonts w:ascii="Courier New" w:eastAsia="Courier New" w:hAnsi="Courier New" w:cs="Courier New"/>
            <w:color w:val="D84315"/>
          </w:rPr>
          <w:delText xml:space="preserve">[ ]: </w:delText>
        </w:r>
        <w:r w:rsidDel="009E4857">
          <w:rPr>
            <w:rFonts w:ascii="Courier New" w:eastAsia="Courier New" w:hAnsi="Courier New" w:cs="Courier New"/>
          </w:rPr>
          <w:delText>&lt;Axes: &gt;</w:delText>
        </w:r>
      </w:del>
    </w:p>
    <w:p w14:paraId="3595AA3C" w14:textId="3A2B2E78" w:rsidR="00CB7E31" w:rsidDel="009E4857" w:rsidRDefault="00000000">
      <w:pPr>
        <w:spacing w:after="908"/>
        <w:ind w:left="986"/>
        <w:rPr>
          <w:del w:id="4503" w:author="Jose Eduardo VIU" w:date="2023-04-01T20:51:00Z"/>
        </w:rPr>
      </w:pPr>
      <w:del w:id="4504" w:author="Jose Eduardo VIU" w:date="2023-04-01T20:51:00Z">
        <w:r w:rsidDel="009E4857">
          <w:rPr>
            <w:noProof/>
          </w:rPr>
          <w:drawing>
            <wp:inline distT="0" distB="0" distL="0" distR="0" wp14:anchorId="68B50623" wp14:editId="03B96547">
              <wp:extent cx="5349875" cy="3434715"/>
              <wp:effectExtent l="0" t="0" r="0" b="0"/>
              <wp:docPr id="72" name="Picture 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146"/>
                      <pic:cNvPicPr>
                        <a:picLocks noChangeAspect="1" noChangeArrowheads="1"/>
                      </pic:cNvPicPr>
                    </pic:nvPicPr>
                    <pic:blipFill>
                      <a:blip r:embed="rId90"/>
                      <a:stretch>
                        <a:fillRect/>
                      </a:stretch>
                    </pic:blipFill>
                    <pic:spPr bwMode="auto">
                      <a:xfrm>
                        <a:off x="0" y="0"/>
                        <a:ext cx="5349875" cy="3434715"/>
                      </a:xfrm>
                      <a:prstGeom prst="rect">
                        <a:avLst/>
                      </a:prstGeom>
                    </pic:spPr>
                  </pic:pic>
                </a:graphicData>
              </a:graphic>
            </wp:inline>
          </w:drawing>
        </w:r>
      </w:del>
    </w:p>
    <w:p w14:paraId="49B08987" w14:textId="65EEC876" w:rsidR="00CB7E31" w:rsidDel="009E4857" w:rsidRDefault="00000000">
      <w:pPr>
        <w:spacing w:after="0" w:line="261" w:lineRule="auto"/>
        <w:ind w:left="513" w:hanging="10"/>
        <w:rPr>
          <w:del w:id="4505" w:author="Jose Eduardo VIU" w:date="2023-04-01T20:51:00Z"/>
        </w:rPr>
      </w:pPr>
      <w:del w:id="4506" w:author="Jose Eduardo VIU" w:date="2023-04-01T20:51:00Z">
        <w:r w:rsidDel="009E4857">
          <w:rPr>
            <w:rFonts w:ascii="Times New Roman" w:eastAsia="Times New Roman" w:hAnsi="Times New Roman" w:cs="Times New Roman"/>
          </w:rPr>
          <w:delText>Creo que sería razonable mostrar como candidatos a eliminar los menores de 50 días o mayores de 210 días.</w:delText>
        </w:r>
      </w:del>
    </w:p>
    <w:p w14:paraId="1498CFB2" w14:textId="767AC1DB" w:rsidR="00CB7E31" w:rsidDel="009E4857" w:rsidRDefault="00000000">
      <w:pPr>
        <w:spacing w:after="0"/>
        <w:rPr>
          <w:del w:id="4507" w:author="Jose Eduardo VIU" w:date="2023-04-01T20:51:00Z"/>
        </w:rPr>
      </w:pPr>
      <w:del w:id="4508" w:author="Jose Eduardo VIU" w:date="2023-04-01T20:51:00Z">
        <w:r>
          <w:pict w14:anchorId="32FBAB34">
            <v:group id="Group 33777" o:spid="_x0000_s2565" style="width:493.9pt;height:19.6pt;mso-position-horizontal-relative:char;mso-position-vertical-relative:line" coordsize="62726,2487">
              <v:shape id="Forma libre: forma 470" o:spid="_x0000_s2566" style="position:absolute;left:3290;width:59436;height:2487;visibility:visible;mso-wrap-style:square;v-text-anchor:top" coordsize="16510,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" path="m70,l16440,v39,,70,31,70,70l16510,621v,39,-31,70,-70,70l70,691c31,691,,660,,621l,70c,31,31,,70,xe" fillcolor="#cfcfcf" stroked="f" strokeweight="0">
                <v:path arrowok="t"/>
              </v:shape>
              <v:shape id="Forma libre: forma 471" o:spid="_x0000_s2567" style="position:absolute;left:3416;top:126;width:59180;height:2235;visibility:visible;mso-wrap-style:square;v-text-anchor:top" coordsize="16439,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" path="m35,l16405,v19,,35,16,35,35l16440,586v,19,-16,35,-35,35l35,621c16,621,,605,,586l,35c,16,16,,35,xe" fillcolor="#f7f7f7" stroked="f" strokeweight="0">
                <v:path arrowok="t"/>
              </v:shape>
              <v:shape id="Cuadro de texto 472" o:spid="_x0000_s2568" type="#_x0000_t202" style="position:absolute;top:388;width:386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" filled="f" stroked="f" strokeweight="0">
                <v:textbox inset="0,0,0,0">
                  <w:txbxContent>
                    <w:p w14:paraId="0571CB90" w14:textId="77777777" w:rsidR="00CB7E31" w:rsidRDefault="00000000">
                      <w:pPr>
                        <w:overflowPunct w:val="0"/>
                        <w:spacing w:after="0" w:line="240" w:lineRule="auto"/>
                      </w:pPr>
                      <w:r>
                        <w:rPr>
                          <w:rFonts w:asciiTheme="minorHAnsi" w:hAnsiTheme="minorHAnsi" w:cstheme="minorBidi"/>
                          <w:color w:val="303F9F"/>
                        </w:rPr>
                        <w:t>[</w:t>
                      </w:r>
                      <w:r>
                        <w:rPr>
                          <w:rFonts w:asciiTheme="minorHAnsi" w:hAnsiTheme="minorHAnsi" w:cstheme="minorBidi"/>
                          <w:color w:val="303F9F"/>
                          <w:spacing w:val="-16"/>
                        </w:rPr>
                        <w:t xml:space="preserve"> </w:t>
                      </w:r>
                      <w:r>
                        <w:rPr>
                          <w:rFonts w:asciiTheme="minorHAnsi" w:hAnsiTheme="minorHAnsi" w:cstheme="minorBidi"/>
                          <w:color w:val="303F9F"/>
                        </w:rPr>
                        <w:t>]:</w:t>
                      </w:r>
                    </w:p>
                  </w:txbxContent>
                </v:textbox>
              </v:shape>
              <v:shape id="Cuadro de texto 473" o:spid="_x0000_s2569" type="#_x0000_t202" style="position:absolute;left:3798;top:388;width:483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" filled="f" stroked="f" strokeweight="0">
                <v:textbox inset="0,0,0,0">
                  <w:txbxContent>
                    <w:p w14:paraId="4C155CE8" w14:textId="77777777" w:rsidR="00CB7E31" w:rsidRDefault="00000000">
                      <w:pPr>
                        <w:overflowPunct w:val="0"/>
                        <w:spacing w:after="0" w:line="240" w:lineRule="auto"/>
                      </w:pPr>
                      <w:r>
                        <w:rPr>
                          <w:rFonts w:asciiTheme="minorHAnsi" w:hAnsiTheme="minorHAnsi" w:cstheme="minorBidi"/>
                        </w:rPr>
                        <w:t>df[df</w:t>
                      </w:r>
                    </w:p>
                  </w:txbxContent>
                </v:textbox>
              </v:shape>
              <v:shape id="Cuadro de texto 474" o:spid="_x0000_s2570" type="#_x0000_t202" style="position:absolute;left:7430;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" filled="f" stroked="f" strokeweight="0">
                <v:textbox inset="0,0,0,0">
                  <w:txbxContent>
                    <w:p w14:paraId="33CACA31"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475" o:spid="_x0000_s2571" type="#_x0000_t202" style="position:absolute;left:8161;top:388;width:966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" filled="f" stroked="f" strokeweight="0">
                <v:textbox inset="0,0,0,0">
                  <w:txbxContent>
                    <w:p w14:paraId="06A05D53" w14:textId="77777777" w:rsidR="00CB7E31" w:rsidRDefault="00000000">
                      <w:pPr>
                        <w:overflowPunct w:val="0"/>
                        <w:spacing w:after="0" w:line="240" w:lineRule="auto"/>
                      </w:pPr>
                      <w:r>
                        <w:rPr>
                          <w:rFonts w:asciiTheme="minorHAnsi" w:hAnsiTheme="minorHAnsi" w:cstheme="minorBidi"/>
                        </w:rPr>
                        <w:t>DiasMedios</w:t>
                      </w:r>
                    </w:p>
                  </w:txbxContent>
                </v:textbox>
              </v:shape>
              <v:shape id="Cuadro de texto 476" o:spid="_x0000_s2572" type="#_x0000_t202" style="position:absolute;left:15429;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" filled="f" stroked="f" strokeweight="0">
                <v:textbox inset="0,0,0,0">
                  <w:txbxContent>
                    <w:p w14:paraId="2B01E30A" w14:textId="77777777" w:rsidR="00CB7E31" w:rsidRDefault="00000000">
                      <w:pPr>
                        <w:overflowPunct w:val="0"/>
                        <w:spacing w:after="0" w:line="240" w:lineRule="auto"/>
                      </w:pPr>
                      <w:r>
                        <w:rPr>
                          <w:rFonts w:asciiTheme="minorHAnsi" w:hAnsiTheme="minorHAnsi" w:cstheme="minorBidi"/>
                          <w:color w:val="666666"/>
                        </w:rPr>
                        <w:t>&lt;</w:t>
                      </w:r>
                    </w:p>
                  </w:txbxContent>
                </v:textbox>
              </v:shape>
              <v:shape id="Cuadro de texto 477" o:spid="_x0000_s2573" type="#_x0000_t202" style="position:absolute;left:16160;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" filled="f" stroked="f" strokeweight="0">
                <v:textbox inset="0,0,0,0">
                  <w:txbxContent>
                    <w:p w14:paraId="152D942F"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478" o:spid="_x0000_s2574" type="#_x0000_t202" style="position:absolute;left:16884;top:388;width:193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" filled="f" stroked="f" strokeweight="0">
                <v:textbox inset="0,0,0,0">
                  <w:txbxContent>
                    <w:p w14:paraId="16CDD304" w14:textId="77777777" w:rsidR="00CB7E31" w:rsidRDefault="00000000">
                      <w:pPr>
                        <w:overflowPunct w:val="0"/>
                        <w:spacing w:after="0" w:line="240" w:lineRule="auto"/>
                      </w:pPr>
                      <w:r>
                        <w:rPr>
                          <w:rFonts w:asciiTheme="minorHAnsi" w:hAnsiTheme="minorHAnsi" w:cstheme="minorBidi"/>
                          <w:color w:val="666666"/>
                        </w:rPr>
                        <w:t>50</w:t>
                      </w:r>
                    </w:p>
                  </w:txbxContent>
                </v:textbox>
              </v:shape>
              <v:shape id="Cuadro de texto 479" o:spid="_x0000_s2575" type="#_x0000_t202" style="position:absolute;left:18345;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" filled="f" stroked="f" strokeweight="0">
                <v:textbox inset="0,0,0,0">
                  <w:txbxContent>
                    <w:p w14:paraId="3286596F" w14:textId="77777777" w:rsidR="00CB7E31" w:rsidRDefault="00000000">
                      <w:pPr>
                        <w:overflowPunct w:val="0"/>
                        <w:spacing w:after="0" w:line="240" w:lineRule="auto"/>
                      </w:pPr>
                      <w:r>
                        <w:rPr>
                          <w:rFonts w:asciiTheme="minorHAnsi" w:hAnsiTheme="minorHAnsi" w:cstheme="minorBidi"/>
                        </w:rPr>
                        <w:t>]</w:t>
                      </w:r>
                    </w:p>
                  </w:txbxContent>
                </v:textbox>
              </v:shape>
              <w10:anchorlock/>
            </v:group>
          </w:pict>
        </w:r>
      </w:del>
    </w:p>
    <w:p w14:paraId="4564965D" w14:textId="50A3D15C" w:rsidR="00CB7E31" w:rsidDel="009E4857" w:rsidRDefault="00000000">
      <w:pPr>
        <w:tabs>
          <w:tab w:val="center" w:pos="4540"/>
          <w:tab w:val="center" w:pos="8835"/>
        </w:tabs>
        <w:spacing w:after="3" w:line="271" w:lineRule="auto"/>
        <w:rPr>
          <w:del w:id="4509" w:author="Jose Eduardo VIU" w:date="2023-04-01T20:51:00Z"/>
        </w:rPr>
      </w:pPr>
      <w:del w:id="4510" w:author="Jose Eduardo VIU" w:date="2023-04-01T20:51:00Z">
        <w:r w:rsidDel="009E4857">
          <w:rPr>
            <w:rFonts w:ascii="Courier New" w:eastAsia="Courier New" w:hAnsi="Courier New" w:cs="Courier New"/>
            <w:color w:val="D84315"/>
          </w:rPr>
          <w:delText>[ ]:</w:delText>
        </w:r>
        <w:r w:rsidDel="009E4857">
          <w:rPr>
            <w:rFonts w:ascii="Courier New" w:eastAsia="Courier New" w:hAnsi="Courier New" w:cs="Courier New"/>
            <w:color w:val="D84315"/>
          </w:rPr>
          <w:tab/>
        </w:r>
        <w:r w:rsidDel="009E4857">
          <w:rPr>
            <w:rFonts w:ascii="Courier New" w:eastAsia="Courier New" w:hAnsi="Courier New" w:cs="Courier New"/>
          </w:rPr>
          <w:delText>ct_codigo ct_integra ct_tipo ct_raza ct_fase ct_sexo</w:delText>
        </w:r>
        <w:r w:rsidDel="009E4857">
          <w:rPr>
            <w:rFonts w:ascii="Courier New" w:eastAsia="Courier New" w:hAnsi="Courier New" w:cs="Courier New"/>
          </w:rPr>
          <w:tab/>
          <w:delText>IncPeso \</w:delText>
        </w:r>
      </w:del>
    </w:p>
    <w:tbl>
      <w:tblPr>
        <w:tblStyle w:val="TableGrid"/>
        <w:tblW w:w="8476" w:type="dxa"/>
        <w:tblInd w:w="588" w:type="dxa"/>
        <w:tblLayout w:type="fixed"/>
        <w:tblLook w:val="04A0" w:firstRow="1" w:lastRow="0" w:firstColumn="1" w:lastColumn="0" w:noHBand="0" w:noVBand="1"/>
      </w:tblPr>
      <w:tblGrid>
        <w:gridCol w:w="688"/>
        <w:gridCol w:w="1947"/>
        <w:gridCol w:w="916"/>
        <w:gridCol w:w="459"/>
        <w:gridCol w:w="916"/>
        <w:gridCol w:w="1031"/>
        <w:gridCol w:w="917"/>
        <w:gridCol w:w="228"/>
        <w:gridCol w:w="1374"/>
      </w:tblGrid>
      <w:tr w:rsidR="00CB7E31" w:rsidDel="009E4857" w14:paraId="09904773" w14:textId="4899FEF8">
        <w:trPr>
          <w:trHeight w:val="245"/>
          <w:del w:id="4511" w:author="Jose Eduardo VIU" w:date="2023-04-01T20:51:00Z"/>
        </w:trPr>
        <w:tc>
          <w:tcPr>
            <w:tcW w:w="687" w:type="dxa"/>
          </w:tcPr>
          <w:p w14:paraId="3EE93830" w14:textId="17865BAA" w:rsidR="00CB7E31" w:rsidDel="009E4857" w:rsidRDefault="00000000">
            <w:pPr>
              <w:suppressAutoHyphens w:val="0"/>
              <w:spacing w:after="0"/>
              <w:rPr>
                <w:del w:id="4512" w:author="Jose Eduardo VIU" w:date="2023-04-01T20:51:00Z"/>
              </w:rPr>
            </w:pPr>
            <w:del w:id="4513" w:author="Jose Eduardo VIU" w:date="2023-04-01T20:51:00Z">
              <w:r w:rsidDel="009E4857">
                <w:rPr>
                  <w:rFonts w:ascii="Courier New" w:eastAsia="Courier New" w:hAnsi="Courier New" w:cs="Courier New"/>
                </w:rPr>
                <w:delText>5</w:delText>
              </w:r>
            </w:del>
          </w:p>
        </w:tc>
        <w:tc>
          <w:tcPr>
            <w:tcW w:w="1947" w:type="dxa"/>
          </w:tcPr>
          <w:p w14:paraId="141D7171" w14:textId="313A7C60" w:rsidR="00CB7E31" w:rsidDel="009E4857" w:rsidRDefault="00000000">
            <w:pPr>
              <w:suppressAutoHyphens w:val="0"/>
              <w:spacing w:after="0"/>
              <w:ind w:left="458"/>
              <w:rPr>
                <w:del w:id="4514" w:author="Jose Eduardo VIU" w:date="2023-04-01T20:51:00Z"/>
              </w:rPr>
            </w:pPr>
            <w:del w:id="4515" w:author="Jose Eduardo VIU" w:date="2023-04-01T20:51:00Z">
              <w:r w:rsidDel="009E4857">
                <w:rPr>
                  <w:rFonts w:ascii="Courier New" w:eastAsia="Courier New" w:hAnsi="Courier New" w:cs="Courier New"/>
                </w:rPr>
                <w:delText>20316</w:delText>
              </w:r>
            </w:del>
          </w:p>
        </w:tc>
        <w:tc>
          <w:tcPr>
            <w:tcW w:w="1375" w:type="dxa"/>
            <w:gridSpan w:val="2"/>
          </w:tcPr>
          <w:p w14:paraId="4895B406" w14:textId="55EE175A" w:rsidR="00CB7E31" w:rsidDel="009E4857" w:rsidRDefault="00000000">
            <w:pPr>
              <w:suppressAutoHyphens w:val="0"/>
              <w:spacing w:after="0"/>
              <w:ind w:left="344"/>
              <w:rPr>
                <w:del w:id="4516" w:author="Jose Eduardo VIU" w:date="2023-04-01T20:51:00Z"/>
              </w:rPr>
            </w:pPr>
            <w:del w:id="4517" w:author="Jose Eduardo VIU" w:date="2023-04-01T20:51:00Z">
              <w:r w:rsidDel="009E4857">
                <w:rPr>
                  <w:rFonts w:ascii="Courier New" w:eastAsia="Courier New" w:hAnsi="Courier New" w:cs="Courier New"/>
                </w:rPr>
                <w:delText>1</w:delText>
              </w:r>
            </w:del>
          </w:p>
        </w:tc>
        <w:tc>
          <w:tcPr>
            <w:tcW w:w="916" w:type="dxa"/>
          </w:tcPr>
          <w:p w14:paraId="322817F5" w14:textId="45F6F435" w:rsidR="00CB7E31" w:rsidDel="009E4857" w:rsidRDefault="00000000">
            <w:pPr>
              <w:suppressAutoHyphens w:val="0"/>
              <w:spacing w:after="0"/>
              <w:rPr>
                <w:del w:id="4518" w:author="Jose Eduardo VIU" w:date="2023-04-01T20:51:00Z"/>
              </w:rPr>
            </w:pPr>
            <w:del w:id="4519" w:author="Jose Eduardo VIU" w:date="2023-04-01T20:51:00Z">
              <w:r w:rsidDel="009E4857">
                <w:rPr>
                  <w:rFonts w:ascii="Courier New" w:eastAsia="Courier New" w:hAnsi="Courier New" w:cs="Courier New"/>
                </w:rPr>
                <w:delText>2</w:delText>
              </w:r>
            </w:del>
          </w:p>
        </w:tc>
        <w:tc>
          <w:tcPr>
            <w:tcW w:w="1031" w:type="dxa"/>
          </w:tcPr>
          <w:p w14:paraId="472BDA4F" w14:textId="53E0E7DD" w:rsidR="00CB7E31" w:rsidDel="009E4857" w:rsidRDefault="00000000">
            <w:pPr>
              <w:suppressAutoHyphens w:val="0"/>
              <w:spacing w:after="0"/>
              <w:rPr>
                <w:del w:id="4520" w:author="Jose Eduardo VIU" w:date="2023-04-01T20:51:00Z"/>
              </w:rPr>
            </w:pPr>
            <w:del w:id="4521" w:author="Jose Eduardo VIU" w:date="2023-04-01T20:51:00Z">
              <w:r w:rsidDel="009E4857">
                <w:rPr>
                  <w:rFonts w:ascii="Courier New" w:eastAsia="Courier New" w:hAnsi="Courier New" w:cs="Courier New"/>
                </w:rPr>
                <w:delText>69</w:delText>
              </w:r>
            </w:del>
          </w:p>
        </w:tc>
        <w:tc>
          <w:tcPr>
            <w:tcW w:w="1145" w:type="dxa"/>
            <w:gridSpan w:val="2"/>
          </w:tcPr>
          <w:p w14:paraId="7862ED66" w14:textId="10ABC6A6" w:rsidR="00CB7E31" w:rsidDel="009E4857" w:rsidRDefault="00000000">
            <w:pPr>
              <w:suppressAutoHyphens w:val="0"/>
              <w:spacing w:after="0"/>
              <w:rPr>
                <w:del w:id="4522" w:author="Jose Eduardo VIU" w:date="2023-04-01T20:51:00Z"/>
              </w:rPr>
            </w:pPr>
            <w:del w:id="4523" w:author="Jose Eduardo VIU" w:date="2023-04-01T20:51:00Z">
              <w:r w:rsidDel="009E4857">
                <w:rPr>
                  <w:rFonts w:ascii="Courier New" w:eastAsia="Courier New" w:hAnsi="Courier New" w:cs="Courier New"/>
                </w:rPr>
                <w:delText>20</w:delText>
              </w:r>
            </w:del>
          </w:p>
        </w:tc>
        <w:tc>
          <w:tcPr>
            <w:tcW w:w="1374" w:type="dxa"/>
          </w:tcPr>
          <w:p w14:paraId="063A670E" w14:textId="2E1722AC" w:rsidR="00CB7E31" w:rsidDel="009E4857" w:rsidRDefault="00000000">
            <w:pPr>
              <w:suppressAutoHyphens w:val="0"/>
              <w:spacing w:after="0"/>
              <w:rPr>
                <w:del w:id="4524" w:author="Jose Eduardo VIU" w:date="2023-04-01T20:51:00Z"/>
              </w:rPr>
            </w:pPr>
            <w:del w:id="4525" w:author="Jose Eduardo VIU" w:date="2023-04-01T20:51:00Z">
              <w:r w:rsidDel="009E4857">
                <w:rPr>
                  <w:rFonts w:ascii="Courier New" w:eastAsia="Courier New" w:hAnsi="Courier New" w:cs="Courier New"/>
                </w:rPr>
                <w:delText>8 29.724638</w:delText>
              </w:r>
            </w:del>
          </w:p>
        </w:tc>
      </w:tr>
      <w:tr w:rsidR="00CB7E31" w:rsidDel="009E4857" w14:paraId="5703C608" w14:textId="0A925294">
        <w:trPr>
          <w:trHeight w:val="271"/>
          <w:del w:id="4526" w:author="Jose Eduardo VIU" w:date="2023-04-01T20:51:00Z"/>
        </w:trPr>
        <w:tc>
          <w:tcPr>
            <w:tcW w:w="687" w:type="dxa"/>
          </w:tcPr>
          <w:p w14:paraId="7F11C590" w14:textId="1C840444" w:rsidR="00CB7E31" w:rsidDel="009E4857" w:rsidRDefault="00000000">
            <w:pPr>
              <w:suppressAutoHyphens w:val="0"/>
              <w:spacing w:after="0"/>
              <w:rPr>
                <w:del w:id="4527" w:author="Jose Eduardo VIU" w:date="2023-04-01T20:51:00Z"/>
              </w:rPr>
            </w:pPr>
            <w:del w:id="4528" w:author="Jose Eduardo VIU" w:date="2023-04-01T20:51:00Z">
              <w:r w:rsidDel="009E4857">
                <w:rPr>
                  <w:rFonts w:ascii="Courier New" w:eastAsia="Courier New" w:hAnsi="Courier New" w:cs="Courier New"/>
                </w:rPr>
                <w:delText>125</w:delText>
              </w:r>
            </w:del>
          </w:p>
        </w:tc>
        <w:tc>
          <w:tcPr>
            <w:tcW w:w="1947" w:type="dxa"/>
          </w:tcPr>
          <w:p w14:paraId="67D52DC1" w14:textId="30953A57" w:rsidR="00CB7E31" w:rsidDel="009E4857" w:rsidRDefault="00000000">
            <w:pPr>
              <w:suppressAutoHyphens w:val="0"/>
              <w:spacing w:after="0"/>
              <w:ind w:left="458"/>
              <w:rPr>
                <w:del w:id="4529" w:author="Jose Eduardo VIU" w:date="2023-04-01T20:51:00Z"/>
              </w:rPr>
            </w:pPr>
            <w:del w:id="4530" w:author="Jose Eduardo VIU" w:date="2023-04-01T20:51:00Z">
              <w:r w:rsidDel="009E4857">
                <w:rPr>
                  <w:rFonts w:ascii="Courier New" w:eastAsia="Courier New" w:hAnsi="Courier New" w:cs="Courier New"/>
                </w:rPr>
                <w:delText>59013</w:delText>
              </w:r>
            </w:del>
          </w:p>
        </w:tc>
        <w:tc>
          <w:tcPr>
            <w:tcW w:w="1375" w:type="dxa"/>
            <w:gridSpan w:val="2"/>
          </w:tcPr>
          <w:p w14:paraId="78493C79" w14:textId="5E6573ED" w:rsidR="00CB7E31" w:rsidDel="009E4857" w:rsidRDefault="00000000">
            <w:pPr>
              <w:suppressAutoHyphens w:val="0"/>
              <w:spacing w:after="0"/>
              <w:ind w:left="344"/>
              <w:rPr>
                <w:del w:id="4531" w:author="Jose Eduardo VIU" w:date="2023-04-01T20:51:00Z"/>
              </w:rPr>
            </w:pPr>
            <w:del w:id="4532" w:author="Jose Eduardo VIU" w:date="2023-04-01T20:51:00Z">
              <w:r w:rsidDel="009E4857">
                <w:rPr>
                  <w:rFonts w:ascii="Courier New" w:eastAsia="Courier New" w:hAnsi="Courier New" w:cs="Courier New"/>
                </w:rPr>
                <w:delText>1</w:delText>
              </w:r>
            </w:del>
          </w:p>
        </w:tc>
        <w:tc>
          <w:tcPr>
            <w:tcW w:w="916" w:type="dxa"/>
          </w:tcPr>
          <w:p w14:paraId="2CA1D55C" w14:textId="7C71E216" w:rsidR="00CB7E31" w:rsidDel="009E4857" w:rsidRDefault="00000000">
            <w:pPr>
              <w:suppressAutoHyphens w:val="0"/>
              <w:spacing w:after="0"/>
              <w:rPr>
                <w:del w:id="4533" w:author="Jose Eduardo VIU" w:date="2023-04-01T20:51:00Z"/>
              </w:rPr>
            </w:pPr>
            <w:del w:id="4534" w:author="Jose Eduardo VIU" w:date="2023-04-01T20:51:00Z">
              <w:r w:rsidDel="009E4857">
                <w:rPr>
                  <w:rFonts w:ascii="Courier New" w:eastAsia="Courier New" w:hAnsi="Courier New" w:cs="Courier New"/>
                </w:rPr>
                <w:delText>1</w:delText>
              </w:r>
            </w:del>
          </w:p>
        </w:tc>
        <w:tc>
          <w:tcPr>
            <w:tcW w:w="1031" w:type="dxa"/>
          </w:tcPr>
          <w:p w14:paraId="5782F75F" w14:textId="41222E35" w:rsidR="00CB7E31" w:rsidDel="009E4857" w:rsidRDefault="00000000">
            <w:pPr>
              <w:suppressAutoHyphens w:val="0"/>
              <w:spacing w:after="0"/>
              <w:ind w:left="115"/>
              <w:rPr>
                <w:del w:id="4535" w:author="Jose Eduardo VIU" w:date="2023-04-01T20:51:00Z"/>
              </w:rPr>
            </w:pPr>
            <w:del w:id="4536" w:author="Jose Eduardo VIU" w:date="2023-04-01T20:51:00Z">
              <w:r w:rsidDel="009E4857">
                <w:rPr>
                  <w:rFonts w:ascii="Courier New" w:eastAsia="Courier New" w:hAnsi="Courier New" w:cs="Courier New"/>
                </w:rPr>
                <w:delText>0</w:delText>
              </w:r>
            </w:del>
          </w:p>
        </w:tc>
        <w:tc>
          <w:tcPr>
            <w:tcW w:w="1145" w:type="dxa"/>
            <w:gridSpan w:val="2"/>
          </w:tcPr>
          <w:p w14:paraId="5658E641" w14:textId="37DA3AEB" w:rsidR="00CB7E31" w:rsidDel="009E4857" w:rsidRDefault="00000000">
            <w:pPr>
              <w:suppressAutoHyphens w:val="0"/>
              <w:spacing w:after="0"/>
              <w:ind w:left="115"/>
              <w:rPr>
                <w:del w:id="4537" w:author="Jose Eduardo VIU" w:date="2023-04-01T20:51:00Z"/>
              </w:rPr>
            </w:pPr>
            <w:del w:id="4538" w:author="Jose Eduardo VIU" w:date="2023-04-01T20:51:00Z">
              <w:r w:rsidDel="009E4857">
                <w:rPr>
                  <w:rFonts w:ascii="Courier New" w:eastAsia="Courier New" w:hAnsi="Courier New" w:cs="Courier New"/>
                </w:rPr>
                <w:delText>2</w:delText>
              </w:r>
            </w:del>
          </w:p>
        </w:tc>
        <w:tc>
          <w:tcPr>
            <w:tcW w:w="1374" w:type="dxa"/>
          </w:tcPr>
          <w:p w14:paraId="2B863749" w14:textId="5C6E3273" w:rsidR="00CB7E31" w:rsidDel="009E4857" w:rsidRDefault="00000000">
            <w:pPr>
              <w:suppressAutoHyphens w:val="0"/>
              <w:spacing w:after="0"/>
              <w:rPr>
                <w:del w:id="4539" w:author="Jose Eduardo VIU" w:date="2023-04-01T20:51:00Z"/>
              </w:rPr>
            </w:pPr>
            <w:del w:id="4540" w:author="Jose Eduardo VIU" w:date="2023-04-01T20:51:00Z">
              <w:r w:rsidDel="009E4857">
                <w:rPr>
                  <w:rFonts w:ascii="Courier New" w:eastAsia="Courier New" w:hAnsi="Courier New" w:cs="Courier New"/>
                </w:rPr>
                <w:delText>2 38.550571</w:delText>
              </w:r>
            </w:del>
          </w:p>
        </w:tc>
      </w:tr>
      <w:tr w:rsidR="00CB7E31" w:rsidDel="009E4857" w14:paraId="722F9776" w14:textId="56EE9FA7">
        <w:trPr>
          <w:trHeight w:val="271"/>
          <w:del w:id="4541" w:author="Jose Eduardo VIU" w:date="2023-04-01T20:51:00Z"/>
        </w:trPr>
        <w:tc>
          <w:tcPr>
            <w:tcW w:w="687" w:type="dxa"/>
          </w:tcPr>
          <w:p w14:paraId="46D10AEE" w14:textId="2418CC45" w:rsidR="00CB7E31" w:rsidDel="009E4857" w:rsidRDefault="00000000">
            <w:pPr>
              <w:suppressAutoHyphens w:val="0"/>
              <w:spacing w:after="0"/>
              <w:rPr>
                <w:del w:id="4542" w:author="Jose Eduardo VIU" w:date="2023-04-01T20:51:00Z"/>
              </w:rPr>
            </w:pPr>
            <w:del w:id="4543" w:author="Jose Eduardo VIU" w:date="2023-04-01T20:51:00Z">
              <w:r w:rsidDel="009E4857">
                <w:rPr>
                  <w:rFonts w:ascii="Courier New" w:eastAsia="Courier New" w:hAnsi="Courier New" w:cs="Courier New"/>
                </w:rPr>
                <w:delText>282</w:delText>
              </w:r>
            </w:del>
          </w:p>
        </w:tc>
        <w:tc>
          <w:tcPr>
            <w:tcW w:w="1947" w:type="dxa"/>
          </w:tcPr>
          <w:p w14:paraId="5C9D271F" w14:textId="3907A90C" w:rsidR="00CB7E31" w:rsidDel="009E4857" w:rsidRDefault="00000000">
            <w:pPr>
              <w:suppressAutoHyphens w:val="0"/>
              <w:spacing w:after="0"/>
              <w:ind w:left="344"/>
              <w:rPr>
                <w:del w:id="4544" w:author="Jose Eduardo VIU" w:date="2023-04-01T20:51:00Z"/>
              </w:rPr>
            </w:pPr>
            <w:del w:id="4545" w:author="Jose Eduardo VIU" w:date="2023-04-01T20:51:00Z">
              <w:r w:rsidDel="009E4857">
                <w:rPr>
                  <w:rFonts w:ascii="Courier New" w:eastAsia="Courier New" w:hAnsi="Courier New" w:cs="Courier New"/>
                </w:rPr>
                <w:delText>205123</w:delText>
              </w:r>
            </w:del>
          </w:p>
        </w:tc>
        <w:tc>
          <w:tcPr>
            <w:tcW w:w="1375" w:type="dxa"/>
            <w:gridSpan w:val="2"/>
          </w:tcPr>
          <w:p w14:paraId="13F2C83A" w14:textId="206385C1" w:rsidR="00CB7E31" w:rsidDel="009E4857" w:rsidRDefault="00000000">
            <w:pPr>
              <w:suppressAutoHyphens w:val="0"/>
              <w:spacing w:after="0"/>
              <w:ind w:left="344"/>
              <w:rPr>
                <w:del w:id="4546" w:author="Jose Eduardo VIU" w:date="2023-04-01T20:51:00Z"/>
              </w:rPr>
            </w:pPr>
            <w:del w:id="4547" w:author="Jose Eduardo VIU" w:date="2023-04-01T20:51:00Z">
              <w:r w:rsidDel="009E4857">
                <w:rPr>
                  <w:rFonts w:ascii="Courier New" w:eastAsia="Courier New" w:hAnsi="Courier New" w:cs="Courier New"/>
                </w:rPr>
                <w:delText>1</w:delText>
              </w:r>
            </w:del>
          </w:p>
        </w:tc>
        <w:tc>
          <w:tcPr>
            <w:tcW w:w="916" w:type="dxa"/>
          </w:tcPr>
          <w:p w14:paraId="63F80520" w14:textId="4D74F162" w:rsidR="00CB7E31" w:rsidDel="009E4857" w:rsidRDefault="00000000">
            <w:pPr>
              <w:suppressAutoHyphens w:val="0"/>
              <w:spacing w:after="0"/>
              <w:rPr>
                <w:del w:id="4548" w:author="Jose Eduardo VIU" w:date="2023-04-01T20:51:00Z"/>
              </w:rPr>
            </w:pPr>
            <w:del w:id="4549" w:author="Jose Eduardo VIU" w:date="2023-04-01T20:51:00Z">
              <w:r w:rsidDel="009E4857">
                <w:rPr>
                  <w:rFonts w:ascii="Courier New" w:eastAsia="Courier New" w:hAnsi="Courier New" w:cs="Courier New"/>
                </w:rPr>
                <w:delText>2</w:delText>
              </w:r>
            </w:del>
          </w:p>
        </w:tc>
        <w:tc>
          <w:tcPr>
            <w:tcW w:w="1031" w:type="dxa"/>
          </w:tcPr>
          <w:p w14:paraId="3CE99556" w14:textId="0129F39B" w:rsidR="00CB7E31" w:rsidDel="009E4857" w:rsidRDefault="00000000">
            <w:pPr>
              <w:suppressAutoHyphens w:val="0"/>
              <w:spacing w:after="0"/>
              <w:rPr>
                <w:del w:id="4550" w:author="Jose Eduardo VIU" w:date="2023-04-01T20:51:00Z"/>
              </w:rPr>
            </w:pPr>
            <w:del w:id="4551" w:author="Jose Eduardo VIU" w:date="2023-04-01T20:51:00Z">
              <w:r w:rsidDel="009E4857">
                <w:rPr>
                  <w:rFonts w:ascii="Courier New" w:eastAsia="Courier New" w:hAnsi="Courier New" w:cs="Courier New"/>
                </w:rPr>
                <w:delText>69</w:delText>
              </w:r>
            </w:del>
          </w:p>
        </w:tc>
        <w:tc>
          <w:tcPr>
            <w:tcW w:w="1145" w:type="dxa"/>
            <w:gridSpan w:val="2"/>
          </w:tcPr>
          <w:p w14:paraId="6812CF9E" w14:textId="7A4CE53E" w:rsidR="00CB7E31" w:rsidDel="009E4857" w:rsidRDefault="00000000">
            <w:pPr>
              <w:suppressAutoHyphens w:val="0"/>
              <w:spacing w:after="0"/>
              <w:rPr>
                <w:del w:id="4552" w:author="Jose Eduardo VIU" w:date="2023-04-01T20:51:00Z"/>
              </w:rPr>
            </w:pPr>
            <w:del w:id="4553" w:author="Jose Eduardo VIU" w:date="2023-04-01T20:51:00Z">
              <w:r w:rsidDel="009E4857">
                <w:rPr>
                  <w:rFonts w:ascii="Courier New" w:eastAsia="Courier New" w:hAnsi="Courier New" w:cs="Courier New"/>
                </w:rPr>
                <w:delText>20</w:delText>
              </w:r>
            </w:del>
          </w:p>
        </w:tc>
        <w:tc>
          <w:tcPr>
            <w:tcW w:w="1374" w:type="dxa"/>
          </w:tcPr>
          <w:p w14:paraId="34B3D643" w14:textId="67E4FDEF" w:rsidR="00CB7E31" w:rsidDel="009E4857" w:rsidRDefault="00000000">
            <w:pPr>
              <w:suppressAutoHyphens w:val="0"/>
              <w:spacing w:after="0"/>
              <w:rPr>
                <w:del w:id="4554" w:author="Jose Eduardo VIU" w:date="2023-04-01T20:51:00Z"/>
              </w:rPr>
            </w:pPr>
            <w:del w:id="4555" w:author="Jose Eduardo VIU" w:date="2023-04-01T20:51:00Z">
              <w:r w:rsidDel="009E4857">
                <w:rPr>
                  <w:rFonts w:ascii="Courier New" w:eastAsia="Courier New" w:hAnsi="Courier New" w:cs="Courier New"/>
                </w:rPr>
                <w:delText>8 21.889020</w:delText>
              </w:r>
            </w:del>
          </w:p>
        </w:tc>
      </w:tr>
      <w:tr w:rsidR="00CB7E31" w:rsidDel="009E4857" w14:paraId="4F46A528" w14:textId="30A7B98B">
        <w:trPr>
          <w:trHeight w:val="271"/>
          <w:del w:id="4556" w:author="Jose Eduardo VIU" w:date="2023-04-01T20:51:00Z"/>
        </w:trPr>
        <w:tc>
          <w:tcPr>
            <w:tcW w:w="687" w:type="dxa"/>
          </w:tcPr>
          <w:p w14:paraId="26D282E1" w14:textId="24032DDC" w:rsidR="00CB7E31" w:rsidDel="009E4857" w:rsidRDefault="00000000">
            <w:pPr>
              <w:suppressAutoHyphens w:val="0"/>
              <w:spacing w:after="0"/>
              <w:rPr>
                <w:del w:id="4557" w:author="Jose Eduardo VIU" w:date="2023-04-01T20:51:00Z"/>
              </w:rPr>
            </w:pPr>
            <w:del w:id="4558" w:author="Jose Eduardo VIU" w:date="2023-04-01T20:51:00Z">
              <w:r w:rsidDel="009E4857">
                <w:rPr>
                  <w:rFonts w:ascii="Courier New" w:eastAsia="Courier New" w:hAnsi="Courier New" w:cs="Courier New"/>
                </w:rPr>
                <w:delText>283</w:delText>
              </w:r>
            </w:del>
          </w:p>
        </w:tc>
        <w:tc>
          <w:tcPr>
            <w:tcW w:w="1947" w:type="dxa"/>
          </w:tcPr>
          <w:p w14:paraId="74F3B2B3" w14:textId="754ADD86" w:rsidR="00CB7E31" w:rsidDel="009E4857" w:rsidRDefault="00000000">
            <w:pPr>
              <w:suppressAutoHyphens w:val="0"/>
              <w:spacing w:after="0"/>
              <w:ind w:left="344"/>
              <w:rPr>
                <w:del w:id="4559" w:author="Jose Eduardo VIU" w:date="2023-04-01T20:51:00Z"/>
              </w:rPr>
            </w:pPr>
            <w:del w:id="4560" w:author="Jose Eduardo VIU" w:date="2023-04-01T20:51:00Z">
              <w:r w:rsidDel="009E4857">
                <w:rPr>
                  <w:rFonts w:ascii="Courier New" w:eastAsia="Courier New" w:hAnsi="Courier New" w:cs="Courier New"/>
                </w:rPr>
                <w:delText>203617</w:delText>
              </w:r>
            </w:del>
          </w:p>
        </w:tc>
        <w:tc>
          <w:tcPr>
            <w:tcW w:w="1375" w:type="dxa"/>
            <w:gridSpan w:val="2"/>
          </w:tcPr>
          <w:p w14:paraId="441B6960" w14:textId="1D63ACB6" w:rsidR="00CB7E31" w:rsidDel="009E4857" w:rsidRDefault="00000000">
            <w:pPr>
              <w:suppressAutoHyphens w:val="0"/>
              <w:spacing w:after="0"/>
              <w:ind w:left="344"/>
              <w:rPr>
                <w:del w:id="4561" w:author="Jose Eduardo VIU" w:date="2023-04-01T20:51:00Z"/>
              </w:rPr>
            </w:pPr>
            <w:del w:id="4562" w:author="Jose Eduardo VIU" w:date="2023-04-01T20:51:00Z">
              <w:r w:rsidDel="009E4857">
                <w:rPr>
                  <w:rFonts w:ascii="Courier New" w:eastAsia="Courier New" w:hAnsi="Courier New" w:cs="Courier New"/>
                </w:rPr>
                <w:delText>1</w:delText>
              </w:r>
            </w:del>
          </w:p>
        </w:tc>
        <w:tc>
          <w:tcPr>
            <w:tcW w:w="916" w:type="dxa"/>
          </w:tcPr>
          <w:p w14:paraId="6AA65486" w14:textId="696385C5" w:rsidR="00CB7E31" w:rsidDel="009E4857" w:rsidRDefault="00000000">
            <w:pPr>
              <w:suppressAutoHyphens w:val="0"/>
              <w:spacing w:after="0"/>
              <w:rPr>
                <w:del w:id="4563" w:author="Jose Eduardo VIU" w:date="2023-04-01T20:51:00Z"/>
              </w:rPr>
            </w:pPr>
            <w:del w:id="4564" w:author="Jose Eduardo VIU" w:date="2023-04-01T20:51:00Z">
              <w:r w:rsidDel="009E4857">
                <w:rPr>
                  <w:rFonts w:ascii="Courier New" w:eastAsia="Courier New" w:hAnsi="Courier New" w:cs="Courier New"/>
                </w:rPr>
                <w:delText>2</w:delText>
              </w:r>
            </w:del>
          </w:p>
        </w:tc>
        <w:tc>
          <w:tcPr>
            <w:tcW w:w="1031" w:type="dxa"/>
          </w:tcPr>
          <w:p w14:paraId="0A0591EB" w14:textId="3AF18949" w:rsidR="00CB7E31" w:rsidDel="009E4857" w:rsidRDefault="00000000">
            <w:pPr>
              <w:suppressAutoHyphens w:val="0"/>
              <w:spacing w:after="0"/>
              <w:rPr>
                <w:del w:id="4565" w:author="Jose Eduardo VIU" w:date="2023-04-01T20:51:00Z"/>
              </w:rPr>
            </w:pPr>
            <w:del w:id="4566" w:author="Jose Eduardo VIU" w:date="2023-04-01T20:51:00Z">
              <w:r w:rsidDel="009E4857">
                <w:rPr>
                  <w:rFonts w:ascii="Courier New" w:eastAsia="Courier New" w:hAnsi="Courier New" w:cs="Courier New"/>
                </w:rPr>
                <w:delText>69</w:delText>
              </w:r>
            </w:del>
          </w:p>
        </w:tc>
        <w:tc>
          <w:tcPr>
            <w:tcW w:w="1145" w:type="dxa"/>
            <w:gridSpan w:val="2"/>
          </w:tcPr>
          <w:p w14:paraId="12BB93CE" w14:textId="4970C605" w:rsidR="00CB7E31" w:rsidDel="009E4857" w:rsidRDefault="00000000">
            <w:pPr>
              <w:suppressAutoHyphens w:val="0"/>
              <w:spacing w:after="0"/>
              <w:rPr>
                <w:del w:id="4567" w:author="Jose Eduardo VIU" w:date="2023-04-01T20:51:00Z"/>
              </w:rPr>
            </w:pPr>
            <w:del w:id="4568" w:author="Jose Eduardo VIU" w:date="2023-04-01T20:51:00Z">
              <w:r w:rsidDel="009E4857">
                <w:rPr>
                  <w:rFonts w:ascii="Courier New" w:eastAsia="Courier New" w:hAnsi="Courier New" w:cs="Courier New"/>
                </w:rPr>
                <w:delText>20</w:delText>
              </w:r>
            </w:del>
          </w:p>
        </w:tc>
        <w:tc>
          <w:tcPr>
            <w:tcW w:w="1374" w:type="dxa"/>
          </w:tcPr>
          <w:p w14:paraId="4121F87D" w14:textId="18B9F2E3" w:rsidR="00CB7E31" w:rsidDel="009E4857" w:rsidRDefault="00000000">
            <w:pPr>
              <w:suppressAutoHyphens w:val="0"/>
              <w:spacing w:after="0"/>
              <w:rPr>
                <w:del w:id="4569" w:author="Jose Eduardo VIU" w:date="2023-04-01T20:51:00Z"/>
              </w:rPr>
            </w:pPr>
            <w:del w:id="4570" w:author="Jose Eduardo VIU" w:date="2023-04-01T20:51:00Z">
              <w:r w:rsidDel="009E4857">
                <w:rPr>
                  <w:rFonts w:ascii="Courier New" w:eastAsia="Courier New" w:hAnsi="Courier New" w:cs="Courier New"/>
                </w:rPr>
                <w:delText>8 18.138455</w:delText>
              </w:r>
            </w:del>
          </w:p>
        </w:tc>
      </w:tr>
      <w:tr w:rsidR="00CB7E31" w:rsidDel="009E4857" w14:paraId="07D010DC" w14:textId="50FA4539">
        <w:trPr>
          <w:trHeight w:val="271"/>
          <w:del w:id="4571" w:author="Jose Eduardo VIU" w:date="2023-04-01T20:51:00Z"/>
        </w:trPr>
        <w:tc>
          <w:tcPr>
            <w:tcW w:w="687" w:type="dxa"/>
          </w:tcPr>
          <w:p w14:paraId="643ACFE3" w14:textId="0474EBA9" w:rsidR="00CB7E31" w:rsidDel="009E4857" w:rsidRDefault="00000000">
            <w:pPr>
              <w:suppressAutoHyphens w:val="0"/>
              <w:spacing w:after="0"/>
              <w:rPr>
                <w:del w:id="4572" w:author="Jose Eduardo VIU" w:date="2023-04-01T20:51:00Z"/>
              </w:rPr>
            </w:pPr>
            <w:del w:id="4573" w:author="Jose Eduardo VIU" w:date="2023-04-01T20:51:00Z">
              <w:r w:rsidDel="009E4857">
                <w:rPr>
                  <w:rFonts w:ascii="Courier New" w:eastAsia="Courier New" w:hAnsi="Courier New" w:cs="Courier New"/>
                </w:rPr>
                <w:delText>284</w:delText>
              </w:r>
            </w:del>
          </w:p>
        </w:tc>
        <w:tc>
          <w:tcPr>
            <w:tcW w:w="1947" w:type="dxa"/>
          </w:tcPr>
          <w:p w14:paraId="3F4627EF" w14:textId="41E07CB0" w:rsidR="00CB7E31" w:rsidDel="009E4857" w:rsidRDefault="00000000">
            <w:pPr>
              <w:suppressAutoHyphens w:val="0"/>
              <w:spacing w:after="0"/>
              <w:ind w:left="344"/>
              <w:rPr>
                <w:del w:id="4574" w:author="Jose Eduardo VIU" w:date="2023-04-01T20:51:00Z"/>
              </w:rPr>
            </w:pPr>
            <w:del w:id="4575" w:author="Jose Eduardo VIU" w:date="2023-04-01T20:51:00Z">
              <w:r w:rsidDel="009E4857">
                <w:rPr>
                  <w:rFonts w:ascii="Courier New" w:eastAsia="Courier New" w:hAnsi="Courier New" w:cs="Courier New"/>
                </w:rPr>
                <w:delText>204804</w:delText>
              </w:r>
            </w:del>
          </w:p>
        </w:tc>
        <w:tc>
          <w:tcPr>
            <w:tcW w:w="1375" w:type="dxa"/>
            <w:gridSpan w:val="2"/>
          </w:tcPr>
          <w:p w14:paraId="0176C7F5" w14:textId="4083196F" w:rsidR="00CB7E31" w:rsidDel="009E4857" w:rsidRDefault="00000000">
            <w:pPr>
              <w:suppressAutoHyphens w:val="0"/>
              <w:spacing w:after="0"/>
              <w:ind w:left="344"/>
              <w:rPr>
                <w:del w:id="4576" w:author="Jose Eduardo VIU" w:date="2023-04-01T20:51:00Z"/>
              </w:rPr>
            </w:pPr>
            <w:del w:id="4577" w:author="Jose Eduardo VIU" w:date="2023-04-01T20:51:00Z">
              <w:r w:rsidDel="009E4857">
                <w:rPr>
                  <w:rFonts w:ascii="Courier New" w:eastAsia="Courier New" w:hAnsi="Courier New" w:cs="Courier New"/>
                </w:rPr>
                <w:delText>1</w:delText>
              </w:r>
            </w:del>
          </w:p>
        </w:tc>
        <w:tc>
          <w:tcPr>
            <w:tcW w:w="916" w:type="dxa"/>
          </w:tcPr>
          <w:p w14:paraId="44E1A419" w14:textId="6E32B74E" w:rsidR="00CB7E31" w:rsidDel="009E4857" w:rsidRDefault="00000000">
            <w:pPr>
              <w:suppressAutoHyphens w:val="0"/>
              <w:spacing w:after="0"/>
              <w:rPr>
                <w:del w:id="4578" w:author="Jose Eduardo VIU" w:date="2023-04-01T20:51:00Z"/>
              </w:rPr>
            </w:pPr>
            <w:del w:id="4579" w:author="Jose Eduardo VIU" w:date="2023-04-01T20:51:00Z">
              <w:r w:rsidDel="009E4857">
                <w:rPr>
                  <w:rFonts w:ascii="Courier New" w:eastAsia="Courier New" w:hAnsi="Courier New" w:cs="Courier New"/>
                </w:rPr>
                <w:delText>2</w:delText>
              </w:r>
            </w:del>
          </w:p>
        </w:tc>
        <w:tc>
          <w:tcPr>
            <w:tcW w:w="1031" w:type="dxa"/>
          </w:tcPr>
          <w:p w14:paraId="1F611F5D" w14:textId="1A630A3C" w:rsidR="00CB7E31" w:rsidDel="009E4857" w:rsidRDefault="00000000">
            <w:pPr>
              <w:suppressAutoHyphens w:val="0"/>
              <w:spacing w:after="0"/>
              <w:rPr>
                <w:del w:id="4580" w:author="Jose Eduardo VIU" w:date="2023-04-01T20:51:00Z"/>
              </w:rPr>
            </w:pPr>
            <w:del w:id="4581" w:author="Jose Eduardo VIU" w:date="2023-04-01T20:51:00Z">
              <w:r w:rsidDel="009E4857">
                <w:rPr>
                  <w:rFonts w:ascii="Courier New" w:eastAsia="Courier New" w:hAnsi="Courier New" w:cs="Courier New"/>
                </w:rPr>
                <w:delText>69</w:delText>
              </w:r>
            </w:del>
          </w:p>
        </w:tc>
        <w:tc>
          <w:tcPr>
            <w:tcW w:w="1145" w:type="dxa"/>
            <w:gridSpan w:val="2"/>
          </w:tcPr>
          <w:p w14:paraId="6BFCEE47" w14:textId="79A7F077" w:rsidR="00CB7E31" w:rsidDel="009E4857" w:rsidRDefault="00000000">
            <w:pPr>
              <w:suppressAutoHyphens w:val="0"/>
              <w:spacing w:after="0"/>
              <w:rPr>
                <w:del w:id="4582" w:author="Jose Eduardo VIU" w:date="2023-04-01T20:51:00Z"/>
              </w:rPr>
            </w:pPr>
            <w:del w:id="4583" w:author="Jose Eduardo VIU" w:date="2023-04-01T20:51:00Z">
              <w:r w:rsidDel="009E4857">
                <w:rPr>
                  <w:rFonts w:ascii="Courier New" w:eastAsia="Courier New" w:hAnsi="Courier New" w:cs="Courier New"/>
                </w:rPr>
                <w:delText>20</w:delText>
              </w:r>
            </w:del>
          </w:p>
        </w:tc>
        <w:tc>
          <w:tcPr>
            <w:tcW w:w="1374" w:type="dxa"/>
          </w:tcPr>
          <w:p w14:paraId="614DFC2C" w14:textId="186AB6FA" w:rsidR="00CB7E31" w:rsidDel="009E4857" w:rsidRDefault="00000000">
            <w:pPr>
              <w:suppressAutoHyphens w:val="0"/>
              <w:spacing w:after="0"/>
              <w:rPr>
                <w:del w:id="4584" w:author="Jose Eduardo VIU" w:date="2023-04-01T20:51:00Z"/>
              </w:rPr>
            </w:pPr>
            <w:del w:id="4585" w:author="Jose Eduardo VIU" w:date="2023-04-01T20:51:00Z">
              <w:r w:rsidDel="009E4857">
                <w:rPr>
                  <w:rFonts w:ascii="Courier New" w:eastAsia="Courier New" w:hAnsi="Courier New" w:cs="Courier New"/>
                </w:rPr>
                <w:delText>8 20.406071</w:delText>
              </w:r>
            </w:del>
          </w:p>
        </w:tc>
      </w:tr>
      <w:tr w:rsidR="00CB7E31" w:rsidDel="009E4857" w14:paraId="5ACC1D82" w14:textId="37998BFC">
        <w:trPr>
          <w:trHeight w:val="271"/>
          <w:del w:id="4586" w:author="Jose Eduardo VIU" w:date="2023-04-01T20:51:00Z"/>
        </w:trPr>
        <w:tc>
          <w:tcPr>
            <w:tcW w:w="687" w:type="dxa"/>
          </w:tcPr>
          <w:p w14:paraId="54237879" w14:textId="75247707" w:rsidR="00CB7E31" w:rsidDel="009E4857" w:rsidRDefault="00000000">
            <w:pPr>
              <w:suppressAutoHyphens w:val="0"/>
              <w:spacing w:after="0"/>
              <w:rPr>
                <w:del w:id="4587" w:author="Jose Eduardo VIU" w:date="2023-04-01T20:51:00Z"/>
              </w:rPr>
            </w:pPr>
            <w:del w:id="4588" w:author="Jose Eduardo VIU" w:date="2023-04-01T20:51:00Z">
              <w:r w:rsidDel="009E4857">
                <w:rPr>
                  <w:rFonts w:ascii="Courier New" w:eastAsia="Courier New" w:hAnsi="Courier New" w:cs="Courier New"/>
                </w:rPr>
                <w:delText>285</w:delText>
              </w:r>
            </w:del>
          </w:p>
        </w:tc>
        <w:tc>
          <w:tcPr>
            <w:tcW w:w="1947" w:type="dxa"/>
          </w:tcPr>
          <w:p w14:paraId="6FD1AEC5" w14:textId="2F7D6AB1" w:rsidR="00CB7E31" w:rsidDel="009E4857" w:rsidRDefault="00000000">
            <w:pPr>
              <w:suppressAutoHyphens w:val="0"/>
              <w:spacing w:after="0"/>
              <w:ind w:left="344"/>
              <w:rPr>
                <w:del w:id="4589" w:author="Jose Eduardo VIU" w:date="2023-04-01T20:51:00Z"/>
              </w:rPr>
            </w:pPr>
            <w:del w:id="4590" w:author="Jose Eduardo VIU" w:date="2023-04-01T20:51:00Z">
              <w:r w:rsidDel="009E4857">
                <w:rPr>
                  <w:rFonts w:ascii="Courier New" w:eastAsia="Courier New" w:hAnsi="Courier New" w:cs="Courier New"/>
                </w:rPr>
                <w:delText>204512</w:delText>
              </w:r>
            </w:del>
          </w:p>
        </w:tc>
        <w:tc>
          <w:tcPr>
            <w:tcW w:w="1375" w:type="dxa"/>
            <w:gridSpan w:val="2"/>
          </w:tcPr>
          <w:p w14:paraId="5A2A9C39" w14:textId="46717B3A" w:rsidR="00CB7E31" w:rsidDel="009E4857" w:rsidRDefault="00000000">
            <w:pPr>
              <w:suppressAutoHyphens w:val="0"/>
              <w:spacing w:after="0"/>
              <w:ind w:left="344"/>
              <w:rPr>
                <w:del w:id="4591" w:author="Jose Eduardo VIU" w:date="2023-04-01T20:51:00Z"/>
              </w:rPr>
            </w:pPr>
            <w:del w:id="4592" w:author="Jose Eduardo VIU" w:date="2023-04-01T20:51:00Z">
              <w:r w:rsidDel="009E4857">
                <w:rPr>
                  <w:rFonts w:ascii="Courier New" w:eastAsia="Courier New" w:hAnsi="Courier New" w:cs="Courier New"/>
                </w:rPr>
                <w:delText>1</w:delText>
              </w:r>
            </w:del>
          </w:p>
        </w:tc>
        <w:tc>
          <w:tcPr>
            <w:tcW w:w="916" w:type="dxa"/>
          </w:tcPr>
          <w:p w14:paraId="2FB81CD6" w14:textId="7EA145BF" w:rsidR="00CB7E31" w:rsidDel="009E4857" w:rsidRDefault="00000000">
            <w:pPr>
              <w:suppressAutoHyphens w:val="0"/>
              <w:spacing w:after="0"/>
              <w:rPr>
                <w:del w:id="4593" w:author="Jose Eduardo VIU" w:date="2023-04-01T20:51:00Z"/>
              </w:rPr>
            </w:pPr>
            <w:del w:id="4594" w:author="Jose Eduardo VIU" w:date="2023-04-01T20:51:00Z">
              <w:r w:rsidDel="009E4857">
                <w:rPr>
                  <w:rFonts w:ascii="Courier New" w:eastAsia="Courier New" w:hAnsi="Courier New" w:cs="Courier New"/>
                </w:rPr>
                <w:delText>2</w:delText>
              </w:r>
            </w:del>
          </w:p>
        </w:tc>
        <w:tc>
          <w:tcPr>
            <w:tcW w:w="1031" w:type="dxa"/>
          </w:tcPr>
          <w:p w14:paraId="45370752" w14:textId="1E32E531" w:rsidR="00CB7E31" w:rsidDel="009E4857" w:rsidRDefault="00000000">
            <w:pPr>
              <w:suppressAutoHyphens w:val="0"/>
              <w:spacing w:after="0"/>
              <w:rPr>
                <w:del w:id="4595" w:author="Jose Eduardo VIU" w:date="2023-04-01T20:51:00Z"/>
              </w:rPr>
            </w:pPr>
            <w:del w:id="4596" w:author="Jose Eduardo VIU" w:date="2023-04-01T20:51:00Z">
              <w:r w:rsidDel="009E4857">
                <w:rPr>
                  <w:rFonts w:ascii="Courier New" w:eastAsia="Courier New" w:hAnsi="Courier New" w:cs="Courier New"/>
                </w:rPr>
                <w:delText>69</w:delText>
              </w:r>
            </w:del>
          </w:p>
        </w:tc>
        <w:tc>
          <w:tcPr>
            <w:tcW w:w="1145" w:type="dxa"/>
            <w:gridSpan w:val="2"/>
          </w:tcPr>
          <w:p w14:paraId="6B20BCDD" w14:textId="10DCCC63" w:rsidR="00CB7E31" w:rsidDel="009E4857" w:rsidRDefault="00000000">
            <w:pPr>
              <w:suppressAutoHyphens w:val="0"/>
              <w:spacing w:after="0"/>
              <w:rPr>
                <w:del w:id="4597" w:author="Jose Eduardo VIU" w:date="2023-04-01T20:51:00Z"/>
              </w:rPr>
            </w:pPr>
            <w:del w:id="4598" w:author="Jose Eduardo VIU" w:date="2023-04-01T20:51:00Z">
              <w:r w:rsidDel="009E4857">
                <w:rPr>
                  <w:rFonts w:ascii="Courier New" w:eastAsia="Courier New" w:hAnsi="Courier New" w:cs="Courier New"/>
                </w:rPr>
                <w:delText>20</w:delText>
              </w:r>
            </w:del>
          </w:p>
        </w:tc>
        <w:tc>
          <w:tcPr>
            <w:tcW w:w="1374" w:type="dxa"/>
          </w:tcPr>
          <w:p w14:paraId="61FA4F96" w14:textId="344E36D0" w:rsidR="00CB7E31" w:rsidDel="009E4857" w:rsidRDefault="00000000">
            <w:pPr>
              <w:suppressAutoHyphens w:val="0"/>
              <w:spacing w:after="0"/>
              <w:rPr>
                <w:del w:id="4599" w:author="Jose Eduardo VIU" w:date="2023-04-01T20:51:00Z"/>
              </w:rPr>
            </w:pPr>
            <w:del w:id="4600" w:author="Jose Eduardo VIU" w:date="2023-04-01T20:51:00Z">
              <w:r w:rsidDel="009E4857">
                <w:rPr>
                  <w:rFonts w:ascii="Courier New" w:eastAsia="Courier New" w:hAnsi="Courier New" w:cs="Courier New"/>
                </w:rPr>
                <w:delText>8 23.835784</w:delText>
              </w:r>
            </w:del>
          </w:p>
        </w:tc>
      </w:tr>
      <w:tr w:rsidR="00CB7E31" w:rsidDel="009E4857" w14:paraId="3181CD0A" w14:textId="64646C5D">
        <w:trPr>
          <w:trHeight w:val="271"/>
          <w:del w:id="4601" w:author="Jose Eduardo VIU" w:date="2023-04-01T20:51:00Z"/>
        </w:trPr>
        <w:tc>
          <w:tcPr>
            <w:tcW w:w="687" w:type="dxa"/>
          </w:tcPr>
          <w:p w14:paraId="6394F345" w14:textId="378B28A7" w:rsidR="00CB7E31" w:rsidDel="009E4857" w:rsidRDefault="00000000">
            <w:pPr>
              <w:suppressAutoHyphens w:val="0"/>
              <w:spacing w:after="0"/>
              <w:rPr>
                <w:del w:id="4602" w:author="Jose Eduardo VIU" w:date="2023-04-01T20:51:00Z"/>
              </w:rPr>
            </w:pPr>
            <w:del w:id="4603" w:author="Jose Eduardo VIU" w:date="2023-04-01T20:51:00Z">
              <w:r w:rsidDel="009E4857">
                <w:rPr>
                  <w:rFonts w:ascii="Courier New" w:eastAsia="Courier New" w:hAnsi="Courier New" w:cs="Courier New"/>
                </w:rPr>
                <w:delText>286</w:delText>
              </w:r>
            </w:del>
          </w:p>
        </w:tc>
        <w:tc>
          <w:tcPr>
            <w:tcW w:w="1947" w:type="dxa"/>
          </w:tcPr>
          <w:p w14:paraId="64457F3F" w14:textId="492946AC" w:rsidR="00CB7E31" w:rsidDel="009E4857" w:rsidRDefault="00000000">
            <w:pPr>
              <w:suppressAutoHyphens w:val="0"/>
              <w:spacing w:after="0"/>
              <w:ind w:left="344"/>
              <w:rPr>
                <w:del w:id="4604" w:author="Jose Eduardo VIU" w:date="2023-04-01T20:51:00Z"/>
              </w:rPr>
            </w:pPr>
            <w:del w:id="4605" w:author="Jose Eduardo VIU" w:date="2023-04-01T20:51:00Z">
              <w:r w:rsidDel="009E4857">
                <w:rPr>
                  <w:rFonts w:ascii="Courier New" w:eastAsia="Courier New" w:hAnsi="Courier New" w:cs="Courier New"/>
                </w:rPr>
                <w:delText>205019</w:delText>
              </w:r>
            </w:del>
          </w:p>
        </w:tc>
        <w:tc>
          <w:tcPr>
            <w:tcW w:w="1375" w:type="dxa"/>
            <w:gridSpan w:val="2"/>
          </w:tcPr>
          <w:p w14:paraId="592F8447" w14:textId="58F44C71" w:rsidR="00CB7E31" w:rsidDel="009E4857" w:rsidRDefault="00000000">
            <w:pPr>
              <w:suppressAutoHyphens w:val="0"/>
              <w:spacing w:after="0"/>
              <w:ind w:left="344"/>
              <w:rPr>
                <w:del w:id="4606" w:author="Jose Eduardo VIU" w:date="2023-04-01T20:51:00Z"/>
              </w:rPr>
            </w:pPr>
            <w:del w:id="4607" w:author="Jose Eduardo VIU" w:date="2023-04-01T20:51:00Z">
              <w:r w:rsidDel="009E4857">
                <w:rPr>
                  <w:rFonts w:ascii="Courier New" w:eastAsia="Courier New" w:hAnsi="Courier New" w:cs="Courier New"/>
                </w:rPr>
                <w:delText>1</w:delText>
              </w:r>
            </w:del>
          </w:p>
        </w:tc>
        <w:tc>
          <w:tcPr>
            <w:tcW w:w="916" w:type="dxa"/>
          </w:tcPr>
          <w:p w14:paraId="0EF28352" w14:textId="4BAFED10" w:rsidR="00CB7E31" w:rsidDel="009E4857" w:rsidRDefault="00000000">
            <w:pPr>
              <w:suppressAutoHyphens w:val="0"/>
              <w:spacing w:after="0"/>
              <w:rPr>
                <w:del w:id="4608" w:author="Jose Eduardo VIU" w:date="2023-04-01T20:51:00Z"/>
              </w:rPr>
            </w:pPr>
            <w:del w:id="4609" w:author="Jose Eduardo VIU" w:date="2023-04-01T20:51:00Z">
              <w:r w:rsidDel="009E4857">
                <w:rPr>
                  <w:rFonts w:ascii="Courier New" w:eastAsia="Courier New" w:hAnsi="Courier New" w:cs="Courier New"/>
                </w:rPr>
                <w:delText>2</w:delText>
              </w:r>
            </w:del>
          </w:p>
        </w:tc>
        <w:tc>
          <w:tcPr>
            <w:tcW w:w="1031" w:type="dxa"/>
          </w:tcPr>
          <w:p w14:paraId="08A48702" w14:textId="58542B9C" w:rsidR="00CB7E31" w:rsidDel="009E4857" w:rsidRDefault="00000000">
            <w:pPr>
              <w:suppressAutoHyphens w:val="0"/>
              <w:spacing w:after="0"/>
              <w:rPr>
                <w:del w:id="4610" w:author="Jose Eduardo VIU" w:date="2023-04-01T20:51:00Z"/>
              </w:rPr>
            </w:pPr>
            <w:del w:id="4611" w:author="Jose Eduardo VIU" w:date="2023-04-01T20:51:00Z">
              <w:r w:rsidDel="009E4857">
                <w:rPr>
                  <w:rFonts w:ascii="Courier New" w:eastAsia="Courier New" w:hAnsi="Courier New" w:cs="Courier New"/>
                </w:rPr>
                <w:delText>69</w:delText>
              </w:r>
            </w:del>
          </w:p>
        </w:tc>
        <w:tc>
          <w:tcPr>
            <w:tcW w:w="1145" w:type="dxa"/>
            <w:gridSpan w:val="2"/>
          </w:tcPr>
          <w:p w14:paraId="2ADBFD44" w14:textId="6D7D6872" w:rsidR="00CB7E31" w:rsidDel="009E4857" w:rsidRDefault="00000000">
            <w:pPr>
              <w:suppressAutoHyphens w:val="0"/>
              <w:spacing w:after="0"/>
              <w:rPr>
                <w:del w:id="4612" w:author="Jose Eduardo VIU" w:date="2023-04-01T20:51:00Z"/>
              </w:rPr>
            </w:pPr>
            <w:del w:id="4613" w:author="Jose Eduardo VIU" w:date="2023-04-01T20:51:00Z">
              <w:r w:rsidDel="009E4857">
                <w:rPr>
                  <w:rFonts w:ascii="Courier New" w:eastAsia="Courier New" w:hAnsi="Courier New" w:cs="Courier New"/>
                </w:rPr>
                <w:delText>20</w:delText>
              </w:r>
            </w:del>
          </w:p>
        </w:tc>
        <w:tc>
          <w:tcPr>
            <w:tcW w:w="1374" w:type="dxa"/>
          </w:tcPr>
          <w:p w14:paraId="548FF39E" w14:textId="0EEAE51E" w:rsidR="00CB7E31" w:rsidDel="009E4857" w:rsidRDefault="00000000">
            <w:pPr>
              <w:suppressAutoHyphens w:val="0"/>
              <w:spacing w:after="0"/>
              <w:rPr>
                <w:del w:id="4614" w:author="Jose Eduardo VIU" w:date="2023-04-01T20:51:00Z"/>
              </w:rPr>
            </w:pPr>
            <w:del w:id="4615" w:author="Jose Eduardo VIU" w:date="2023-04-01T20:51:00Z">
              <w:r w:rsidDel="009E4857">
                <w:rPr>
                  <w:rFonts w:ascii="Courier New" w:eastAsia="Courier New" w:hAnsi="Courier New" w:cs="Courier New"/>
                </w:rPr>
                <w:delText>8 17.666089</w:delText>
              </w:r>
            </w:del>
          </w:p>
        </w:tc>
      </w:tr>
      <w:tr w:rsidR="00CB7E31" w:rsidDel="009E4857" w14:paraId="03A467CF" w14:textId="35CD43B7">
        <w:trPr>
          <w:trHeight w:val="271"/>
          <w:del w:id="4616" w:author="Jose Eduardo VIU" w:date="2023-04-01T20:51:00Z"/>
        </w:trPr>
        <w:tc>
          <w:tcPr>
            <w:tcW w:w="687" w:type="dxa"/>
          </w:tcPr>
          <w:p w14:paraId="5BA3CDE6" w14:textId="7BA61620" w:rsidR="00CB7E31" w:rsidDel="009E4857" w:rsidRDefault="00000000">
            <w:pPr>
              <w:suppressAutoHyphens w:val="0"/>
              <w:spacing w:after="0"/>
              <w:rPr>
                <w:del w:id="4617" w:author="Jose Eduardo VIU" w:date="2023-04-01T20:51:00Z"/>
              </w:rPr>
            </w:pPr>
            <w:del w:id="4618" w:author="Jose Eduardo VIU" w:date="2023-04-01T20:51:00Z">
              <w:r w:rsidDel="009E4857">
                <w:rPr>
                  <w:rFonts w:ascii="Courier New" w:eastAsia="Courier New" w:hAnsi="Courier New" w:cs="Courier New"/>
                </w:rPr>
                <w:delText>287</w:delText>
              </w:r>
            </w:del>
          </w:p>
        </w:tc>
        <w:tc>
          <w:tcPr>
            <w:tcW w:w="1947" w:type="dxa"/>
          </w:tcPr>
          <w:p w14:paraId="361EE585" w14:textId="31ACE44D" w:rsidR="00CB7E31" w:rsidDel="009E4857" w:rsidRDefault="00000000">
            <w:pPr>
              <w:suppressAutoHyphens w:val="0"/>
              <w:spacing w:after="0"/>
              <w:ind w:left="344"/>
              <w:rPr>
                <w:del w:id="4619" w:author="Jose Eduardo VIU" w:date="2023-04-01T20:51:00Z"/>
              </w:rPr>
            </w:pPr>
            <w:del w:id="4620" w:author="Jose Eduardo VIU" w:date="2023-04-01T20:51:00Z">
              <w:r w:rsidDel="009E4857">
                <w:rPr>
                  <w:rFonts w:ascii="Courier New" w:eastAsia="Courier New" w:hAnsi="Courier New" w:cs="Courier New"/>
                </w:rPr>
                <w:delText>203966</w:delText>
              </w:r>
            </w:del>
          </w:p>
        </w:tc>
        <w:tc>
          <w:tcPr>
            <w:tcW w:w="1375" w:type="dxa"/>
            <w:gridSpan w:val="2"/>
          </w:tcPr>
          <w:p w14:paraId="5A57E78C" w14:textId="4E8B8940" w:rsidR="00CB7E31" w:rsidDel="009E4857" w:rsidRDefault="00000000">
            <w:pPr>
              <w:suppressAutoHyphens w:val="0"/>
              <w:spacing w:after="0"/>
              <w:ind w:left="344"/>
              <w:rPr>
                <w:del w:id="4621" w:author="Jose Eduardo VIU" w:date="2023-04-01T20:51:00Z"/>
              </w:rPr>
            </w:pPr>
            <w:del w:id="4622" w:author="Jose Eduardo VIU" w:date="2023-04-01T20:51:00Z">
              <w:r w:rsidDel="009E4857">
                <w:rPr>
                  <w:rFonts w:ascii="Courier New" w:eastAsia="Courier New" w:hAnsi="Courier New" w:cs="Courier New"/>
                </w:rPr>
                <w:delText>1</w:delText>
              </w:r>
            </w:del>
          </w:p>
        </w:tc>
        <w:tc>
          <w:tcPr>
            <w:tcW w:w="916" w:type="dxa"/>
          </w:tcPr>
          <w:p w14:paraId="795AC397" w14:textId="2BF915D1" w:rsidR="00CB7E31" w:rsidDel="009E4857" w:rsidRDefault="00000000">
            <w:pPr>
              <w:suppressAutoHyphens w:val="0"/>
              <w:spacing w:after="0"/>
              <w:rPr>
                <w:del w:id="4623" w:author="Jose Eduardo VIU" w:date="2023-04-01T20:51:00Z"/>
              </w:rPr>
            </w:pPr>
            <w:del w:id="4624" w:author="Jose Eduardo VIU" w:date="2023-04-01T20:51:00Z">
              <w:r w:rsidDel="009E4857">
                <w:rPr>
                  <w:rFonts w:ascii="Courier New" w:eastAsia="Courier New" w:hAnsi="Courier New" w:cs="Courier New"/>
                </w:rPr>
                <w:delText>2</w:delText>
              </w:r>
            </w:del>
          </w:p>
        </w:tc>
        <w:tc>
          <w:tcPr>
            <w:tcW w:w="1031" w:type="dxa"/>
          </w:tcPr>
          <w:p w14:paraId="2A0E80FA" w14:textId="1B5A5307" w:rsidR="00CB7E31" w:rsidDel="009E4857" w:rsidRDefault="00000000">
            <w:pPr>
              <w:suppressAutoHyphens w:val="0"/>
              <w:spacing w:after="0"/>
              <w:rPr>
                <w:del w:id="4625" w:author="Jose Eduardo VIU" w:date="2023-04-01T20:51:00Z"/>
              </w:rPr>
            </w:pPr>
            <w:del w:id="4626" w:author="Jose Eduardo VIU" w:date="2023-04-01T20:51:00Z">
              <w:r w:rsidDel="009E4857">
                <w:rPr>
                  <w:rFonts w:ascii="Courier New" w:eastAsia="Courier New" w:hAnsi="Courier New" w:cs="Courier New"/>
                </w:rPr>
                <w:delText>69</w:delText>
              </w:r>
            </w:del>
          </w:p>
        </w:tc>
        <w:tc>
          <w:tcPr>
            <w:tcW w:w="1145" w:type="dxa"/>
            <w:gridSpan w:val="2"/>
          </w:tcPr>
          <w:p w14:paraId="0976B9E3" w14:textId="13A3EF9D" w:rsidR="00CB7E31" w:rsidDel="009E4857" w:rsidRDefault="00000000">
            <w:pPr>
              <w:suppressAutoHyphens w:val="0"/>
              <w:spacing w:after="0"/>
              <w:rPr>
                <w:del w:id="4627" w:author="Jose Eduardo VIU" w:date="2023-04-01T20:51:00Z"/>
              </w:rPr>
            </w:pPr>
            <w:del w:id="4628" w:author="Jose Eduardo VIU" w:date="2023-04-01T20:51:00Z">
              <w:r w:rsidDel="009E4857">
                <w:rPr>
                  <w:rFonts w:ascii="Courier New" w:eastAsia="Courier New" w:hAnsi="Courier New" w:cs="Courier New"/>
                </w:rPr>
                <w:delText>20</w:delText>
              </w:r>
            </w:del>
          </w:p>
        </w:tc>
        <w:tc>
          <w:tcPr>
            <w:tcW w:w="1374" w:type="dxa"/>
          </w:tcPr>
          <w:p w14:paraId="2AC5DC62" w14:textId="202B3CEE" w:rsidR="00CB7E31" w:rsidDel="009E4857" w:rsidRDefault="00000000">
            <w:pPr>
              <w:suppressAutoHyphens w:val="0"/>
              <w:spacing w:after="0"/>
              <w:rPr>
                <w:del w:id="4629" w:author="Jose Eduardo VIU" w:date="2023-04-01T20:51:00Z"/>
              </w:rPr>
            </w:pPr>
            <w:del w:id="4630" w:author="Jose Eduardo VIU" w:date="2023-04-01T20:51:00Z">
              <w:r w:rsidDel="009E4857">
                <w:rPr>
                  <w:rFonts w:ascii="Courier New" w:eastAsia="Courier New" w:hAnsi="Courier New" w:cs="Courier New"/>
                </w:rPr>
                <w:delText>8 18.420934</w:delText>
              </w:r>
            </w:del>
          </w:p>
        </w:tc>
      </w:tr>
      <w:tr w:rsidR="00CB7E31" w:rsidDel="009E4857" w14:paraId="2CCD994A" w14:textId="4346EDAD">
        <w:trPr>
          <w:trHeight w:val="271"/>
          <w:del w:id="4631" w:author="Jose Eduardo VIU" w:date="2023-04-01T20:51:00Z"/>
        </w:trPr>
        <w:tc>
          <w:tcPr>
            <w:tcW w:w="687" w:type="dxa"/>
          </w:tcPr>
          <w:p w14:paraId="552F1942" w14:textId="348EF4B3" w:rsidR="00CB7E31" w:rsidDel="009E4857" w:rsidRDefault="00000000">
            <w:pPr>
              <w:suppressAutoHyphens w:val="0"/>
              <w:spacing w:after="0"/>
              <w:rPr>
                <w:del w:id="4632" w:author="Jose Eduardo VIU" w:date="2023-04-01T20:51:00Z"/>
              </w:rPr>
            </w:pPr>
            <w:del w:id="4633" w:author="Jose Eduardo VIU" w:date="2023-04-01T20:51:00Z">
              <w:r w:rsidDel="009E4857">
                <w:rPr>
                  <w:rFonts w:ascii="Courier New" w:eastAsia="Courier New" w:hAnsi="Courier New" w:cs="Courier New"/>
                </w:rPr>
                <w:delText>288</w:delText>
              </w:r>
            </w:del>
          </w:p>
        </w:tc>
        <w:tc>
          <w:tcPr>
            <w:tcW w:w="1947" w:type="dxa"/>
          </w:tcPr>
          <w:p w14:paraId="0AE8E780" w14:textId="36D48292" w:rsidR="00CB7E31" w:rsidDel="009E4857" w:rsidRDefault="00000000">
            <w:pPr>
              <w:suppressAutoHyphens w:val="0"/>
              <w:spacing w:after="0"/>
              <w:ind w:left="344"/>
              <w:rPr>
                <w:del w:id="4634" w:author="Jose Eduardo VIU" w:date="2023-04-01T20:51:00Z"/>
              </w:rPr>
            </w:pPr>
            <w:del w:id="4635" w:author="Jose Eduardo VIU" w:date="2023-04-01T20:51:00Z">
              <w:r w:rsidDel="009E4857">
                <w:rPr>
                  <w:rFonts w:ascii="Courier New" w:eastAsia="Courier New" w:hAnsi="Courier New" w:cs="Courier New"/>
                </w:rPr>
                <w:delText>205752</w:delText>
              </w:r>
            </w:del>
          </w:p>
        </w:tc>
        <w:tc>
          <w:tcPr>
            <w:tcW w:w="1375" w:type="dxa"/>
            <w:gridSpan w:val="2"/>
          </w:tcPr>
          <w:p w14:paraId="2405C9E8" w14:textId="0C8435B1" w:rsidR="00CB7E31" w:rsidDel="009E4857" w:rsidRDefault="00000000">
            <w:pPr>
              <w:suppressAutoHyphens w:val="0"/>
              <w:spacing w:after="0"/>
              <w:ind w:left="344"/>
              <w:rPr>
                <w:del w:id="4636" w:author="Jose Eduardo VIU" w:date="2023-04-01T20:51:00Z"/>
              </w:rPr>
            </w:pPr>
            <w:del w:id="4637" w:author="Jose Eduardo VIU" w:date="2023-04-01T20:51:00Z">
              <w:r w:rsidDel="009E4857">
                <w:rPr>
                  <w:rFonts w:ascii="Courier New" w:eastAsia="Courier New" w:hAnsi="Courier New" w:cs="Courier New"/>
                </w:rPr>
                <w:delText>1</w:delText>
              </w:r>
            </w:del>
          </w:p>
        </w:tc>
        <w:tc>
          <w:tcPr>
            <w:tcW w:w="916" w:type="dxa"/>
          </w:tcPr>
          <w:p w14:paraId="0D1F89CC" w14:textId="4405BF05" w:rsidR="00CB7E31" w:rsidDel="009E4857" w:rsidRDefault="00000000">
            <w:pPr>
              <w:suppressAutoHyphens w:val="0"/>
              <w:spacing w:after="0"/>
              <w:rPr>
                <w:del w:id="4638" w:author="Jose Eduardo VIU" w:date="2023-04-01T20:51:00Z"/>
              </w:rPr>
            </w:pPr>
            <w:del w:id="4639" w:author="Jose Eduardo VIU" w:date="2023-04-01T20:51:00Z">
              <w:r w:rsidDel="009E4857">
                <w:rPr>
                  <w:rFonts w:ascii="Courier New" w:eastAsia="Courier New" w:hAnsi="Courier New" w:cs="Courier New"/>
                </w:rPr>
                <w:delText>2</w:delText>
              </w:r>
            </w:del>
          </w:p>
        </w:tc>
        <w:tc>
          <w:tcPr>
            <w:tcW w:w="1031" w:type="dxa"/>
          </w:tcPr>
          <w:p w14:paraId="0DF619A6" w14:textId="187E2B4C" w:rsidR="00CB7E31" w:rsidDel="009E4857" w:rsidRDefault="00000000">
            <w:pPr>
              <w:suppressAutoHyphens w:val="0"/>
              <w:spacing w:after="0"/>
              <w:rPr>
                <w:del w:id="4640" w:author="Jose Eduardo VIU" w:date="2023-04-01T20:51:00Z"/>
              </w:rPr>
            </w:pPr>
            <w:del w:id="4641" w:author="Jose Eduardo VIU" w:date="2023-04-01T20:51:00Z">
              <w:r w:rsidDel="009E4857">
                <w:rPr>
                  <w:rFonts w:ascii="Courier New" w:eastAsia="Courier New" w:hAnsi="Courier New" w:cs="Courier New"/>
                </w:rPr>
                <w:delText>69</w:delText>
              </w:r>
            </w:del>
          </w:p>
        </w:tc>
        <w:tc>
          <w:tcPr>
            <w:tcW w:w="1145" w:type="dxa"/>
            <w:gridSpan w:val="2"/>
          </w:tcPr>
          <w:p w14:paraId="3542B42C" w14:textId="7C5F77C8" w:rsidR="00CB7E31" w:rsidDel="009E4857" w:rsidRDefault="00000000">
            <w:pPr>
              <w:suppressAutoHyphens w:val="0"/>
              <w:spacing w:after="0"/>
              <w:rPr>
                <w:del w:id="4642" w:author="Jose Eduardo VIU" w:date="2023-04-01T20:51:00Z"/>
              </w:rPr>
            </w:pPr>
            <w:del w:id="4643" w:author="Jose Eduardo VIU" w:date="2023-04-01T20:51:00Z">
              <w:r w:rsidDel="009E4857">
                <w:rPr>
                  <w:rFonts w:ascii="Courier New" w:eastAsia="Courier New" w:hAnsi="Courier New" w:cs="Courier New"/>
                </w:rPr>
                <w:delText>20</w:delText>
              </w:r>
            </w:del>
          </w:p>
        </w:tc>
        <w:tc>
          <w:tcPr>
            <w:tcW w:w="1374" w:type="dxa"/>
          </w:tcPr>
          <w:p w14:paraId="5B06BEAB" w14:textId="44106030" w:rsidR="00CB7E31" w:rsidDel="009E4857" w:rsidRDefault="00000000">
            <w:pPr>
              <w:suppressAutoHyphens w:val="0"/>
              <w:spacing w:after="0"/>
              <w:rPr>
                <w:del w:id="4644" w:author="Jose Eduardo VIU" w:date="2023-04-01T20:51:00Z"/>
              </w:rPr>
            </w:pPr>
            <w:del w:id="4645" w:author="Jose Eduardo VIU" w:date="2023-04-01T20:51:00Z">
              <w:r w:rsidDel="009E4857">
                <w:rPr>
                  <w:rFonts w:ascii="Courier New" w:eastAsia="Courier New" w:hAnsi="Courier New" w:cs="Courier New"/>
                </w:rPr>
                <w:delText>8 26.797845</w:delText>
              </w:r>
            </w:del>
          </w:p>
        </w:tc>
      </w:tr>
      <w:tr w:rsidR="00CB7E31" w:rsidDel="009E4857" w14:paraId="706D35CC" w14:textId="7A15BA26">
        <w:trPr>
          <w:trHeight w:val="271"/>
          <w:del w:id="4646" w:author="Jose Eduardo VIU" w:date="2023-04-01T20:51:00Z"/>
        </w:trPr>
        <w:tc>
          <w:tcPr>
            <w:tcW w:w="687" w:type="dxa"/>
          </w:tcPr>
          <w:p w14:paraId="667E6653" w14:textId="39FCEF1F" w:rsidR="00CB7E31" w:rsidDel="009E4857" w:rsidRDefault="00000000">
            <w:pPr>
              <w:suppressAutoHyphens w:val="0"/>
              <w:spacing w:after="0"/>
              <w:rPr>
                <w:del w:id="4647" w:author="Jose Eduardo VIU" w:date="2023-04-01T20:51:00Z"/>
              </w:rPr>
            </w:pPr>
            <w:del w:id="4648" w:author="Jose Eduardo VIU" w:date="2023-04-01T20:51:00Z">
              <w:r w:rsidDel="009E4857">
                <w:rPr>
                  <w:rFonts w:ascii="Courier New" w:eastAsia="Courier New" w:hAnsi="Courier New" w:cs="Courier New"/>
                </w:rPr>
                <w:delText>289</w:delText>
              </w:r>
            </w:del>
          </w:p>
        </w:tc>
        <w:tc>
          <w:tcPr>
            <w:tcW w:w="1947" w:type="dxa"/>
          </w:tcPr>
          <w:p w14:paraId="1A287212" w14:textId="1E5EE079" w:rsidR="00CB7E31" w:rsidDel="009E4857" w:rsidRDefault="00000000">
            <w:pPr>
              <w:suppressAutoHyphens w:val="0"/>
              <w:spacing w:after="0"/>
              <w:ind w:left="344"/>
              <w:rPr>
                <w:del w:id="4649" w:author="Jose Eduardo VIU" w:date="2023-04-01T20:51:00Z"/>
              </w:rPr>
            </w:pPr>
            <w:del w:id="4650" w:author="Jose Eduardo VIU" w:date="2023-04-01T20:51:00Z">
              <w:r w:rsidDel="009E4857">
                <w:rPr>
                  <w:rFonts w:ascii="Courier New" w:eastAsia="Courier New" w:hAnsi="Courier New" w:cs="Courier New"/>
                </w:rPr>
                <w:delText>204066</w:delText>
              </w:r>
            </w:del>
          </w:p>
        </w:tc>
        <w:tc>
          <w:tcPr>
            <w:tcW w:w="1375" w:type="dxa"/>
            <w:gridSpan w:val="2"/>
          </w:tcPr>
          <w:p w14:paraId="1CACCFF1" w14:textId="0F64B720" w:rsidR="00CB7E31" w:rsidDel="009E4857" w:rsidRDefault="00000000">
            <w:pPr>
              <w:suppressAutoHyphens w:val="0"/>
              <w:spacing w:after="0"/>
              <w:ind w:left="344"/>
              <w:rPr>
                <w:del w:id="4651" w:author="Jose Eduardo VIU" w:date="2023-04-01T20:51:00Z"/>
              </w:rPr>
            </w:pPr>
            <w:del w:id="4652" w:author="Jose Eduardo VIU" w:date="2023-04-01T20:51:00Z">
              <w:r w:rsidDel="009E4857">
                <w:rPr>
                  <w:rFonts w:ascii="Courier New" w:eastAsia="Courier New" w:hAnsi="Courier New" w:cs="Courier New"/>
                </w:rPr>
                <w:delText>1</w:delText>
              </w:r>
            </w:del>
          </w:p>
        </w:tc>
        <w:tc>
          <w:tcPr>
            <w:tcW w:w="916" w:type="dxa"/>
          </w:tcPr>
          <w:p w14:paraId="2CB21B41" w14:textId="04745D9C" w:rsidR="00CB7E31" w:rsidDel="009E4857" w:rsidRDefault="00000000">
            <w:pPr>
              <w:suppressAutoHyphens w:val="0"/>
              <w:spacing w:after="0"/>
              <w:rPr>
                <w:del w:id="4653" w:author="Jose Eduardo VIU" w:date="2023-04-01T20:51:00Z"/>
              </w:rPr>
            </w:pPr>
            <w:del w:id="4654" w:author="Jose Eduardo VIU" w:date="2023-04-01T20:51:00Z">
              <w:r w:rsidDel="009E4857">
                <w:rPr>
                  <w:rFonts w:ascii="Courier New" w:eastAsia="Courier New" w:hAnsi="Courier New" w:cs="Courier New"/>
                </w:rPr>
                <w:delText>2</w:delText>
              </w:r>
            </w:del>
          </w:p>
        </w:tc>
        <w:tc>
          <w:tcPr>
            <w:tcW w:w="1031" w:type="dxa"/>
          </w:tcPr>
          <w:p w14:paraId="47CC6A20" w14:textId="1FA15028" w:rsidR="00CB7E31" w:rsidDel="009E4857" w:rsidRDefault="00000000">
            <w:pPr>
              <w:suppressAutoHyphens w:val="0"/>
              <w:spacing w:after="0"/>
              <w:rPr>
                <w:del w:id="4655" w:author="Jose Eduardo VIU" w:date="2023-04-01T20:51:00Z"/>
              </w:rPr>
            </w:pPr>
            <w:del w:id="4656" w:author="Jose Eduardo VIU" w:date="2023-04-01T20:51:00Z">
              <w:r w:rsidDel="009E4857">
                <w:rPr>
                  <w:rFonts w:ascii="Courier New" w:eastAsia="Courier New" w:hAnsi="Courier New" w:cs="Courier New"/>
                </w:rPr>
                <w:delText>69</w:delText>
              </w:r>
            </w:del>
          </w:p>
        </w:tc>
        <w:tc>
          <w:tcPr>
            <w:tcW w:w="1145" w:type="dxa"/>
            <w:gridSpan w:val="2"/>
          </w:tcPr>
          <w:p w14:paraId="08101B7B" w14:textId="57A7B99E" w:rsidR="00CB7E31" w:rsidDel="009E4857" w:rsidRDefault="00000000">
            <w:pPr>
              <w:suppressAutoHyphens w:val="0"/>
              <w:spacing w:after="0"/>
              <w:rPr>
                <w:del w:id="4657" w:author="Jose Eduardo VIU" w:date="2023-04-01T20:51:00Z"/>
              </w:rPr>
            </w:pPr>
            <w:del w:id="4658" w:author="Jose Eduardo VIU" w:date="2023-04-01T20:51:00Z">
              <w:r w:rsidDel="009E4857">
                <w:rPr>
                  <w:rFonts w:ascii="Courier New" w:eastAsia="Courier New" w:hAnsi="Courier New" w:cs="Courier New"/>
                </w:rPr>
                <w:delText>20</w:delText>
              </w:r>
            </w:del>
          </w:p>
        </w:tc>
        <w:tc>
          <w:tcPr>
            <w:tcW w:w="1374" w:type="dxa"/>
          </w:tcPr>
          <w:p w14:paraId="6CFAE698" w14:textId="131725E7" w:rsidR="00CB7E31" w:rsidDel="009E4857" w:rsidRDefault="00000000">
            <w:pPr>
              <w:suppressAutoHyphens w:val="0"/>
              <w:spacing w:after="0"/>
              <w:rPr>
                <w:del w:id="4659" w:author="Jose Eduardo VIU" w:date="2023-04-01T20:51:00Z"/>
              </w:rPr>
            </w:pPr>
            <w:del w:id="4660" w:author="Jose Eduardo VIU" w:date="2023-04-01T20:51:00Z">
              <w:r w:rsidDel="009E4857">
                <w:rPr>
                  <w:rFonts w:ascii="Courier New" w:eastAsia="Courier New" w:hAnsi="Courier New" w:cs="Courier New"/>
                </w:rPr>
                <w:delText>8 15.864016</w:delText>
              </w:r>
            </w:del>
          </w:p>
        </w:tc>
      </w:tr>
      <w:tr w:rsidR="00CB7E31" w:rsidDel="009E4857" w14:paraId="22FB0F86" w14:textId="7B4C8777">
        <w:trPr>
          <w:trHeight w:val="271"/>
          <w:del w:id="4661" w:author="Jose Eduardo VIU" w:date="2023-04-01T20:51:00Z"/>
        </w:trPr>
        <w:tc>
          <w:tcPr>
            <w:tcW w:w="687" w:type="dxa"/>
          </w:tcPr>
          <w:p w14:paraId="28B5D88F" w14:textId="61883F33" w:rsidR="00CB7E31" w:rsidDel="009E4857" w:rsidRDefault="00000000">
            <w:pPr>
              <w:suppressAutoHyphens w:val="0"/>
              <w:spacing w:after="0"/>
              <w:rPr>
                <w:del w:id="4662" w:author="Jose Eduardo VIU" w:date="2023-04-01T20:51:00Z"/>
              </w:rPr>
            </w:pPr>
            <w:del w:id="4663" w:author="Jose Eduardo VIU" w:date="2023-04-01T20:51:00Z">
              <w:r w:rsidDel="009E4857">
                <w:rPr>
                  <w:rFonts w:ascii="Courier New" w:eastAsia="Courier New" w:hAnsi="Courier New" w:cs="Courier New"/>
                </w:rPr>
                <w:delText>290</w:delText>
              </w:r>
            </w:del>
          </w:p>
        </w:tc>
        <w:tc>
          <w:tcPr>
            <w:tcW w:w="1947" w:type="dxa"/>
          </w:tcPr>
          <w:p w14:paraId="6341ACC1" w14:textId="2B521B91" w:rsidR="00CB7E31" w:rsidDel="009E4857" w:rsidRDefault="00000000">
            <w:pPr>
              <w:suppressAutoHyphens w:val="0"/>
              <w:spacing w:after="0"/>
              <w:ind w:left="344"/>
              <w:rPr>
                <w:del w:id="4664" w:author="Jose Eduardo VIU" w:date="2023-04-01T20:51:00Z"/>
              </w:rPr>
            </w:pPr>
            <w:del w:id="4665" w:author="Jose Eduardo VIU" w:date="2023-04-01T20:51:00Z">
              <w:r w:rsidDel="009E4857">
                <w:rPr>
                  <w:rFonts w:ascii="Courier New" w:eastAsia="Courier New" w:hAnsi="Courier New" w:cs="Courier New"/>
                </w:rPr>
                <w:delText>204368</w:delText>
              </w:r>
            </w:del>
          </w:p>
        </w:tc>
        <w:tc>
          <w:tcPr>
            <w:tcW w:w="1375" w:type="dxa"/>
            <w:gridSpan w:val="2"/>
          </w:tcPr>
          <w:p w14:paraId="698D5AE7" w14:textId="5D73831E" w:rsidR="00CB7E31" w:rsidDel="009E4857" w:rsidRDefault="00000000">
            <w:pPr>
              <w:suppressAutoHyphens w:val="0"/>
              <w:spacing w:after="0"/>
              <w:ind w:left="344"/>
              <w:rPr>
                <w:del w:id="4666" w:author="Jose Eduardo VIU" w:date="2023-04-01T20:51:00Z"/>
              </w:rPr>
            </w:pPr>
            <w:del w:id="4667" w:author="Jose Eduardo VIU" w:date="2023-04-01T20:51:00Z">
              <w:r w:rsidDel="009E4857">
                <w:rPr>
                  <w:rFonts w:ascii="Courier New" w:eastAsia="Courier New" w:hAnsi="Courier New" w:cs="Courier New"/>
                </w:rPr>
                <w:delText>1</w:delText>
              </w:r>
            </w:del>
          </w:p>
        </w:tc>
        <w:tc>
          <w:tcPr>
            <w:tcW w:w="916" w:type="dxa"/>
          </w:tcPr>
          <w:p w14:paraId="6EE5343F" w14:textId="69F1802E" w:rsidR="00CB7E31" w:rsidDel="009E4857" w:rsidRDefault="00000000">
            <w:pPr>
              <w:suppressAutoHyphens w:val="0"/>
              <w:spacing w:after="0"/>
              <w:rPr>
                <w:del w:id="4668" w:author="Jose Eduardo VIU" w:date="2023-04-01T20:51:00Z"/>
              </w:rPr>
            </w:pPr>
            <w:del w:id="4669" w:author="Jose Eduardo VIU" w:date="2023-04-01T20:51:00Z">
              <w:r w:rsidDel="009E4857">
                <w:rPr>
                  <w:rFonts w:ascii="Courier New" w:eastAsia="Courier New" w:hAnsi="Courier New" w:cs="Courier New"/>
                </w:rPr>
                <w:delText>2</w:delText>
              </w:r>
            </w:del>
          </w:p>
        </w:tc>
        <w:tc>
          <w:tcPr>
            <w:tcW w:w="1031" w:type="dxa"/>
          </w:tcPr>
          <w:p w14:paraId="6A12370A" w14:textId="5DFDA696" w:rsidR="00CB7E31" w:rsidDel="009E4857" w:rsidRDefault="00000000">
            <w:pPr>
              <w:suppressAutoHyphens w:val="0"/>
              <w:spacing w:after="0"/>
              <w:rPr>
                <w:del w:id="4670" w:author="Jose Eduardo VIU" w:date="2023-04-01T20:51:00Z"/>
              </w:rPr>
            </w:pPr>
            <w:del w:id="4671" w:author="Jose Eduardo VIU" w:date="2023-04-01T20:51:00Z">
              <w:r w:rsidDel="009E4857">
                <w:rPr>
                  <w:rFonts w:ascii="Courier New" w:eastAsia="Courier New" w:hAnsi="Courier New" w:cs="Courier New"/>
                </w:rPr>
                <w:delText>69</w:delText>
              </w:r>
            </w:del>
          </w:p>
        </w:tc>
        <w:tc>
          <w:tcPr>
            <w:tcW w:w="1145" w:type="dxa"/>
            <w:gridSpan w:val="2"/>
          </w:tcPr>
          <w:p w14:paraId="57D67909" w14:textId="20475B1A" w:rsidR="00CB7E31" w:rsidDel="009E4857" w:rsidRDefault="00000000">
            <w:pPr>
              <w:suppressAutoHyphens w:val="0"/>
              <w:spacing w:after="0"/>
              <w:rPr>
                <w:del w:id="4672" w:author="Jose Eduardo VIU" w:date="2023-04-01T20:51:00Z"/>
              </w:rPr>
            </w:pPr>
            <w:del w:id="4673" w:author="Jose Eduardo VIU" w:date="2023-04-01T20:51:00Z">
              <w:r w:rsidDel="009E4857">
                <w:rPr>
                  <w:rFonts w:ascii="Courier New" w:eastAsia="Courier New" w:hAnsi="Courier New" w:cs="Courier New"/>
                </w:rPr>
                <w:delText>20</w:delText>
              </w:r>
            </w:del>
          </w:p>
        </w:tc>
        <w:tc>
          <w:tcPr>
            <w:tcW w:w="1374" w:type="dxa"/>
          </w:tcPr>
          <w:p w14:paraId="59EE3884" w14:textId="56AE6459" w:rsidR="00CB7E31" w:rsidDel="009E4857" w:rsidRDefault="00000000">
            <w:pPr>
              <w:suppressAutoHyphens w:val="0"/>
              <w:spacing w:after="0"/>
              <w:rPr>
                <w:del w:id="4674" w:author="Jose Eduardo VIU" w:date="2023-04-01T20:51:00Z"/>
              </w:rPr>
            </w:pPr>
            <w:del w:id="4675" w:author="Jose Eduardo VIU" w:date="2023-04-01T20:51:00Z">
              <w:r w:rsidDel="009E4857">
                <w:rPr>
                  <w:rFonts w:ascii="Courier New" w:eastAsia="Courier New" w:hAnsi="Courier New" w:cs="Courier New"/>
                </w:rPr>
                <w:delText>8 23.029515</w:delText>
              </w:r>
            </w:del>
          </w:p>
        </w:tc>
      </w:tr>
      <w:tr w:rsidR="00CB7E31" w:rsidDel="009E4857" w14:paraId="3674769D" w14:textId="5DFCF487">
        <w:trPr>
          <w:trHeight w:val="271"/>
          <w:del w:id="4676" w:author="Jose Eduardo VIU" w:date="2023-04-01T20:51:00Z"/>
        </w:trPr>
        <w:tc>
          <w:tcPr>
            <w:tcW w:w="687" w:type="dxa"/>
          </w:tcPr>
          <w:p w14:paraId="148F4CEB" w14:textId="0F6B02C3" w:rsidR="00CB7E31" w:rsidDel="009E4857" w:rsidRDefault="00000000">
            <w:pPr>
              <w:suppressAutoHyphens w:val="0"/>
              <w:spacing w:after="0"/>
              <w:rPr>
                <w:del w:id="4677" w:author="Jose Eduardo VIU" w:date="2023-04-01T20:51:00Z"/>
              </w:rPr>
            </w:pPr>
            <w:del w:id="4678" w:author="Jose Eduardo VIU" w:date="2023-04-01T20:51:00Z">
              <w:r w:rsidDel="009E4857">
                <w:rPr>
                  <w:rFonts w:ascii="Courier New" w:eastAsia="Courier New" w:hAnsi="Courier New" w:cs="Courier New"/>
                </w:rPr>
                <w:delText>291</w:delText>
              </w:r>
            </w:del>
          </w:p>
        </w:tc>
        <w:tc>
          <w:tcPr>
            <w:tcW w:w="1947" w:type="dxa"/>
          </w:tcPr>
          <w:p w14:paraId="5886808D" w14:textId="4EABC2A3" w:rsidR="00CB7E31" w:rsidDel="009E4857" w:rsidRDefault="00000000">
            <w:pPr>
              <w:suppressAutoHyphens w:val="0"/>
              <w:spacing w:after="0"/>
              <w:ind w:left="344"/>
              <w:rPr>
                <w:del w:id="4679" w:author="Jose Eduardo VIU" w:date="2023-04-01T20:51:00Z"/>
              </w:rPr>
            </w:pPr>
            <w:del w:id="4680" w:author="Jose Eduardo VIU" w:date="2023-04-01T20:51:00Z">
              <w:r w:rsidDel="009E4857">
                <w:rPr>
                  <w:rFonts w:ascii="Courier New" w:eastAsia="Courier New" w:hAnsi="Courier New" w:cs="Courier New"/>
                </w:rPr>
                <w:delText>203618</w:delText>
              </w:r>
            </w:del>
          </w:p>
        </w:tc>
        <w:tc>
          <w:tcPr>
            <w:tcW w:w="1375" w:type="dxa"/>
            <w:gridSpan w:val="2"/>
          </w:tcPr>
          <w:p w14:paraId="3AFE8F5E" w14:textId="515E6613" w:rsidR="00CB7E31" w:rsidDel="009E4857" w:rsidRDefault="00000000">
            <w:pPr>
              <w:suppressAutoHyphens w:val="0"/>
              <w:spacing w:after="0"/>
              <w:ind w:left="344"/>
              <w:rPr>
                <w:del w:id="4681" w:author="Jose Eduardo VIU" w:date="2023-04-01T20:51:00Z"/>
              </w:rPr>
            </w:pPr>
            <w:del w:id="4682" w:author="Jose Eduardo VIU" w:date="2023-04-01T20:51:00Z">
              <w:r w:rsidDel="009E4857">
                <w:rPr>
                  <w:rFonts w:ascii="Courier New" w:eastAsia="Courier New" w:hAnsi="Courier New" w:cs="Courier New"/>
                </w:rPr>
                <w:delText>1</w:delText>
              </w:r>
            </w:del>
          </w:p>
        </w:tc>
        <w:tc>
          <w:tcPr>
            <w:tcW w:w="916" w:type="dxa"/>
          </w:tcPr>
          <w:p w14:paraId="52CEE370" w14:textId="761C0382" w:rsidR="00CB7E31" w:rsidDel="009E4857" w:rsidRDefault="00000000">
            <w:pPr>
              <w:suppressAutoHyphens w:val="0"/>
              <w:spacing w:after="0"/>
              <w:rPr>
                <w:del w:id="4683" w:author="Jose Eduardo VIU" w:date="2023-04-01T20:51:00Z"/>
              </w:rPr>
            </w:pPr>
            <w:del w:id="4684" w:author="Jose Eduardo VIU" w:date="2023-04-01T20:51:00Z">
              <w:r w:rsidDel="009E4857">
                <w:rPr>
                  <w:rFonts w:ascii="Courier New" w:eastAsia="Courier New" w:hAnsi="Courier New" w:cs="Courier New"/>
                </w:rPr>
                <w:delText>2</w:delText>
              </w:r>
            </w:del>
          </w:p>
        </w:tc>
        <w:tc>
          <w:tcPr>
            <w:tcW w:w="1031" w:type="dxa"/>
          </w:tcPr>
          <w:p w14:paraId="65F814CE" w14:textId="6C285CBF" w:rsidR="00CB7E31" w:rsidDel="009E4857" w:rsidRDefault="00000000">
            <w:pPr>
              <w:suppressAutoHyphens w:val="0"/>
              <w:spacing w:after="0"/>
              <w:rPr>
                <w:del w:id="4685" w:author="Jose Eduardo VIU" w:date="2023-04-01T20:51:00Z"/>
              </w:rPr>
            </w:pPr>
            <w:del w:id="4686" w:author="Jose Eduardo VIU" w:date="2023-04-01T20:51:00Z">
              <w:r w:rsidDel="009E4857">
                <w:rPr>
                  <w:rFonts w:ascii="Courier New" w:eastAsia="Courier New" w:hAnsi="Courier New" w:cs="Courier New"/>
                </w:rPr>
                <w:delText>69</w:delText>
              </w:r>
            </w:del>
          </w:p>
        </w:tc>
        <w:tc>
          <w:tcPr>
            <w:tcW w:w="1145" w:type="dxa"/>
            <w:gridSpan w:val="2"/>
          </w:tcPr>
          <w:p w14:paraId="794309DC" w14:textId="016D1DB5" w:rsidR="00CB7E31" w:rsidDel="009E4857" w:rsidRDefault="00000000">
            <w:pPr>
              <w:suppressAutoHyphens w:val="0"/>
              <w:spacing w:after="0"/>
              <w:rPr>
                <w:del w:id="4687" w:author="Jose Eduardo VIU" w:date="2023-04-01T20:51:00Z"/>
              </w:rPr>
            </w:pPr>
            <w:del w:id="4688" w:author="Jose Eduardo VIU" w:date="2023-04-01T20:51:00Z">
              <w:r w:rsidDel="009E4857">
                <w:rPr>
                  <w:rFonts w:ascii="Courier New" w:eastAsia="Courier New" w:hAnsi="Courier New" w:cs="Courier New"/>
                </w:rPr>
                <w:delText>20</w:delText>
              </w:r>
            </w:del>
          </w:p>
        </w:tc>
        <w:tc>
          <w:tcPr>
            <w:tcW w:w="1374" w:type="dxa"/>
          </w:tcPr>
          <w:p w14:paraId="1BDE33C3" w14:textId="33EB1E7A" w:rsidR="00CB7E31" w:rsidDel="009E4857" w:rsidRDefault="00000000">
            <w:pPr>
              <w:suppressAutoHyphens w:val="0"/>
              <w:spacing w:after="0"/>
              <w:rPr>
                <w:del w:id="4689" w:author="Jose Eduardo VIU" w:date="2023-04-01T20:51:00Z"/>
              </w:rPr>
            </w:pPr>
            <w:del w:id="4690" w:author="Jose Eduardo VIU" w:date="2023-04-01T20:51:00Z">
              <w:r w:rsidDel="009E4857">
                <w:rPr>
                  <w:rFonts w:ascii="Courier New" w:eastAsia="Courier New" w:hAnsi="Courier New" w:cs="Courier New"/>
                </w:rPr>
                <w:delText>8 16.775227</w:delText>
              </w:r>
            </w:del>
          </w:p>
        </w:tc>
      </w:tr>
      <w:tr w:rsidR="00CB7E31" w:rsidDel="009E4857" w14:paraId="04B42179" w14:textId="07F07924">
        <w:trPr>
          <w:trHeight w:val="271"/>
          <w:del w:id="4691" w:author="Jose Eduardo VIU" w:date="2023-04-01T20:51:00Z"/>
        </w:trPr>
        <w:tc>
          <w:tcPr>
            <w:tcW w:w="687" w:type="dxa"/>
          </w:tcPr>
          <w:p w14:paraId="2CF73669" w14:textId="780CDAB5" w:rsidR="00CB7E31" w:rsidDel="009E4857" w:rsidRDefault="00000000">
            <w:pPr>
              <w:suppressAutoHyphens w:val="0"/>
              <w:spacing w:after="0"/>
              <w:rPr>
                <w:del w:id="4692" w:author="Jose Eduardo VIU" w:date="2023-04-01T20:51:00Z"/>
              </w:rPr>
            </w:pPr>
            <w:del w:id="4693" w:author="Jose Eduardo VIU" w:date="2023-04-01T20:51:00Z">
              <w:r w:rsidDel="009E4857">
                <w:rPr>
                  <w:rFonts w:ascii="Courier New" w:eastAsia="Courier New" w:hAnsi="Courier New" w:cs="Courier New"/>
                </w:rPr>
                <w:delText>292</w:delText>
              </w:r>
            </w:del>
          </w:p>
        </w:tc>
        <w:tc>
          <w:tcPr>
            <w:tcW w:w="1947" w:type="dxa"/>
          </w:tcPr>
          <w:p w14:paraId="22EF17AA" w14:textId="53340CA5" w:rsidR="00CB7E31" w:rsidDel="009E4857" w:rsidRDefault="00000000">
            <w:pPr>
              <w:suppressAutoHyphens w:val="0"/>
              <w:spacing w:after="0"/>
              <w:ind w:left="344"/>
              <w:rPr>
                <w:del w:id="4694" w:author="Jose Eduardo VIU" w:date="2023-04-01T20:51:00Z"/>
              </w:rPr>
            </w:pPr>
            <w:del w:id="4695" w:author="Jose Eduardo VIU" w:date="2023-04-01T20:51:00Z">
              <w:r w:rsidDel="009E4857">
                <w:rPr>
                  <w:rFonts w:ascii="Courier New" w:eastAsia="Courier New" w:hAnsi="Courier New" w:cs="Courier New"/>
                </w:rPr>
                <w:delText>205387</w:delText>
              </w:r>
            </w:del>
          </w:p>
        </w:tc>
        <w:tc>
          <w:tcPr>
            <w:tcW w:w="1375" w:type="dxa"/>
            <w:gridSpan w:val="2"/>
          </w:tcPr>
          <w:p w14:paraId="496B8D1B" w14:textId="3EC74F90" w:rsidR="00CB7E31" w:rsidDel="009E4857" w:rsidRDefault="00000000">
            <w:pPr>
              <w:suppressAutoHyphens w:val="0"/>
              <w:spacing w:after="0"/>
              <w:ind w:left="344"/>
              <w:rPr>
                <w:del w:id="4696" w:author="Jose Eduardo VIU" w:date="2023-04-01T20:51:00Z"/>
              </w:rPr>
            </w:pPr>
            <w:del w:id="4697" w:author="Jose Eduardo VIU" w:date="2023-04-01T20:51:00Z">
              <w:r w:rsidDel="009E4857">
                <w:rPr>
                  <w:rFonts w:ascii="Courier New" w:eastAsia="Courier New" w:hAnsi="Courier New" w:cs="Courier New"/>
                </w:rPr>
                <w:delText>1</w:delText>
              </w:r>
            </w:del>
          </w:p>
        </w:tc>
        <w:tc>
          <w:tcPr>
            <w:tcW w:w="916" w:type="dxa"/>
          </w:tcPr>
          <w:p w14:paraId="3E110F10" w14:textId="747EFDEA" w:rsidR="00CB7E31" w:rsidDel="009E4857" w:rsidRDefault="00000000">
            <w:pPr>
              <w:suppressAutoHyphens w:val="0"/>
              <w:spacing w:after="0"/>
              <w:rPr>
                <w:del w:id="4698" w:author="Jose Eduardo VIU" w:date="2023-04-01T20:51:00Z"/>
              </w:rPr>
            </w:pPr>
            <w:del w:id="4699" w:author="Jose Eduardo VIU" w:date="2023-04-01T20:51:00Z">
              <w:r w:rsidDel="009E4857">
                <w:rPr>
                  <w:rFonts w:ascii="Courier New" w:eastAsia="Courier New" w:hAnsi="Courier New" w:cs="Courier New"/>
                </w:rPr>
                <w:delText>2</w:delText>
              </w:r>
            </w:del>
          </w:p>
        </w:tc>
        <w:tc>
          <w:tcPr>
            <w:tcW w:w="1031" w:type="dxa"/>
          </w:tcPr>
          <w:p w14:paraId="2F7BB2E1" w14:textId="1721D74D" w:rsidR="00CB7E31" w:rsidDel="009E4857" w:rsidRDefault="00000000">
            <w:pPr>
              <w:suppressAutoHyphens w:val="0"/>
              <w:spacing w:after="0"/>
              <w:rPr>
                <w:del w:id="4700" w:author="Jose Eduardo VIU" w:date="2023-04-01T20:51:00Z"/>
              </w:rPr>
            </w:pPr>
            <w:del w:id="4701" w:author="Jose Eduardo VIU" w:date="2023-04-01T20:51:00Z">
              <w:r w:rsidDel="009E4857">
                <w:rPr>
                  <w:rFonts w:ascii="Courier New" w:eastAsia="Courier New" w:hAnsi="Courier New" w:cs="Courier New"/>
                </w:rPr>
                <w:delText>69</w:delText>
              </w:r>
            </w:del>
          </w:p>
        </w:tc>
        <w:tc>
          <w:tcPr>
            <w:tcW w:w="1145" w:type="dxa"/>
            <w:gridSpan w:val="2"/>
          </w:tcPr>
          <w:p w14:paraId="378A21F4" w14:textId="1C6C0CC0" w:rsidR="00CB7E31" w:rsidDel="009E4857" w:rsidRDefault="00000000">
            <w:pPr>
              <w:suppressAutoHyphens w:val="0"/>
              <w:spacing w:after="0"/>
              <w:rPr>
                <w:del w:id="4702" w:author="Jose Eduardo VIU" w:date="2023-04-01T20:51:00Z"/>
              </w:rPr>
            </w:pPr>
            <w:del w:id="4703" w:author="Jose Eduardo VIU" w:date="2023-04-01T20:51:00Z">
              <w:r w:rsidDel="009E4857">
                <w:rPr>
                  <w:rFonts w:ascii="Courier New" w:eastAsia="Courier New" w:hAnsi="Courier New" w:cs="Courier New"/>
                </w:rPr>
                <w:delText>20</w:delText>
              </w:r>
            </w:del>
          </w:p>
        </w:tc>
        <w:tc>
          <w:tcPr>
            <w:tcW w:w="1374" w:type="dxa"/>
          </w:tcPr>
          <w:p w14:paraId="49455AAB" w14:textId="2D82A493" w:rsidR="00CB7E31" w:rsidDel="009E4857" w:rsidRDefault="00000000">
            <w:pPr>
              <w:suppressAutoHyphens w:val="0"/>
              <w:spacing w:after="0"/>
              <w:rPr>
                <w:del w:id="4704" w:author="Jose Eduardo VIU" w:date="2023-04-01T20:51:00Z"/>
              </w:rPr>
            </w:pPr>
            <w:del w:id="4705" w:author="Jose Eduardo VIU" w:date="2023-04-01T20:51:00Z">
              <w:r w:rsidDel="009E4857">
                <w:rPr>
                  <w:rFonts w:ascii="Courier New" w:eastAsia="Courier New" w:hAnsi="Courier New" w:cs="Courier New"/>
                </w:rPr>
                <w:delText>8 32.255497</w:delText>
              </w:r>
            </w:del>
          </w:p>
        </w:tc>
      </w:tr>
      <w:tr w:rsidR="00CB7E31" w:rsidDel="009E4857" w14:paraId="282A4E71" w14:textId="6A28D6CE">
        <w:trPr>
          <w:trHeight w:val="271"/>
          <w:del w:id="4706" w:author="Jose Eduardo VIU" w:date="2023-04-01T20:51:00Z"/>
        </w:trPr>
        <w:tc>
          <w:tcPr>
            <w:tcW w:w="687" w:type="dxa"/>
          </w:tcPr>
          <w:p w14:paraId="0D74E026" w14:textId="2DBEE2DF" w:rsidR="00CB7E31" w:rsidDel="009E4857" w:rsidRDefault="00000000">
            <w:pPr>
              <w:suppressAutoHyphens w:val="0"/>
              <w:spacing w:after="0"/>
              <w:rPr>
                <w:del w:id="4707" w:author="Jose Eduardo VIU" w:date="2023-04-01T20:51:00Z"/>
              </w:rPr>
            </w:pPr>
            <w:del w:id="4708" w:author="Jose Eduardo VIU" w:date="2023-04-01T20:51:00Z">
              <w:r w:rsidDel="009E4857">
                <w:rPr>
                  <w:rFonts w:ascii="Courier New" w:eastAsia="Courier New" w:hAnsi="Courier New" w:cs="Courier New"/>
                </w:rPr>
                <w:delText>293</w:delText>
              </w:r>
            </w:del>
          </w:p>
        </w:tc>
        <w:tc>
          <w:tcPr>
            <w:tcW w:w="1947" w:type="dxa"/>
          </w:tcPr>
          <w:p w14:paraId="57C7C654" w14:textId="4A3BB781" w:rsidR="00CB7E31" w:rsidDel="009E4857" w:rsidRDefault="00000000">
            <w:pPr>
              <w:suppressAutoHyphens w:val="0"/>
              <w:spacing w:after="0"/>
              <w:ind w:left="344"/>
              <w:rPr>
                <w:del w:id="4709" w:author="Jose Eduardo VIU" w:date="2023-04-01T20:51:00Z"/>
              </w:rPr>
            </w:pPr>
            <w:del w:id="4710" w:author="Jose Eduardo VIU" w:date="2023-04-01T20:51:00Z">
              <w:r w:rsidDel="009E4857">
                <w:rPr>
                  <w:rFonts w:ascii="Courier New" w:eastAsia="Courier New" w:hAnsi="Courier New" w:cs="Courier New"/>
                </w:rPr>
                <w:delText>203798</w:delText>
              </w:r>
            </w:del>
          </w:p>
        </w:tc>
        <w:tc>
          <w:tcPr>
            <w:tcW w:w="1375" w:type="dxa"/>
            <w:gridSpan w:val="2"/>
          </w:tcPr>
          <w:p w14:paraId="26106B05" w14:textId="22FDE356" w:rsidR="00CB7E31" w:rsidDel="009E4857" w:rsidRDefault="00000000">
            <w:pPr>
              <w:suppressAutoHyphens w:val="0"/>
              <w:spacing w:after="0"/>
              <w:ind w:left="344"/>
              <w:rPr>
                <w:del w:id="4711" w:author="Jose Eduardo VIU" w:date="2023-04-01T20:51:00Z"/>
              </w:rPr>
            </w:pPr>
            <w:del w:id="4712" w:author="Jose Eduardo VIU" w:date="2023-04-01T20:51:00Z">
              <w:r w:rsidDel="009E4857">
                <w:rPr>
                  <w:rFonts w:ascii="Courier New" w:eastAsia="Courier New" w:hAnsi="Courier New" w:cs="Courier New"/>
                </w:rPr>
                <w:delText>1</w:delText>
              </w:r>
            </w:del>
          </w:p>
        </w:tc>
        <w:tc>
          <w:tcPr>
            <w:tcW w:w="916" w:type="dxa"/>
          </w:tcPr>
          <w:p w14:paraId="5EE664DF" w14:textId="06A05DC7" w:rsidR="00CB7E31" w:rsidDel="009E4857" w:rsidRDefault="00000000">
            <w:pPr>
              <w:suppressAutoHyphens w:val="0"/>
              <w:spacing w:after="0"/>
              <w:rPr>
                <w:del w:id="4713" w:author="Jose Eduardo VIU" w:date="2023-04-01T20:51:00Z"/>
              </w:rPr>
            </w:pPr>
            <w:del w:id="4714" w:author="Jose Eduardo VIU" w:date="2023-04-01T20:51:00Z">
              <w:r w:rsidDel="009E4857">
                <w:rPr>
                  <w:rFonts w:ascii="Courier New" w:eastAsia="Courier New" w:hAnsi="Courier New" w:cs="Courier New"/>
                </w:rPr>
                <w:delText>2</w:delText>
              </w:r>
            </w:del>
          </w:p>
        </w:tc>
        <w:tc>
          <w:tcPr>
            <w:tcW w:w="1031" w:type="dxa"/>
          </w:tcPr>
          <w:p w14:paraId="47B8B8D8" w14:textId="4617AB49" w:rsidR="00CB7E31" w:rsidDel="009E4857" w:rsidRDefault="00000000">
            <w:pPr>
              <w:suppressAutoHyphens w:val="0"/>
              <w:spacing w:after="0"/>
              <w:rPr>
                <w:del w:id="4715" w:author="Jose Eduardo VIU" w:date="2023-04-01T20:51:00Z"/>
              </w:rPr>
            </w:pPr>
            <w:del w:id="4716" w:author="Jose Eduardo VIU" w:date="2023-04-01T20:51:00Z">
              <w:r w:rsidDel="009E4857">
                <w:rPr>
                  <w:rFonts w:ascii="Courier New" w:eastAsia="Courier New" w:hAnsi="Courier New" w:cs="Courier New"/>
                </w:rPr>
                <w:delText>69</w:delText>
              </w:r>
            </w:del>
          </w:p>
        </w:tc>
        <w:tc>
          <w:tcPr>
            <w:tcW w:w="1145" w:type="dxa"/>
            <w:gridSpan w:val="2"/>
          </w:tcPr>
          <w:p w14:paraId="14981DA6" w14:textId="118F4019" w:rsidR="00CB7E31" w:rsidDel="009E4857" w:rsidRDefault="00000000">
            <w:pPr>
              <w:suppressAutoHyphens w:val="0"/>
              <w:spacing w:after="0"/>
              <w:rPr>
                <w:del w:id="4717" w:author="Jose Eduardo VIU" w:date="2023-04-01T20:51:00Z"/>
              </w:rPr>
            </w:pPr>
            <w:del w:id="4718" w:author="Jose Eduardo VIU" w:date="2023-04-01T20:51:00Z">
              <w:r w:rsidDel="009E4857">
                <w:rPr>
                  <w:rFonts w:ascii="Courier New" w:eastAsia="Courier New" w:hAnsi="Courier New" w:cs="Courier New"/>
                </w:rPr>
                <w:delText>20</w:delText>
              </w:r>
            </w:del>
          </w:p>
        </w:tc>
        <w:tc>
          <w:tcPr>
            <w:tcW w:w="1374" w:type="dxa"/>
          </w:tcPr>
          <w:p w14:paraId="2AB6215A" w14:textId="2CAFAA66" w:rsidR="00CB7E31" w:rsidDel="009E4857" w:rsidRDefault="00000000">
            <w:pPr>
              <w:suppressAutoHyphens w:val="0"/>
              <w:spacing w:after="0"/>
              <w:rPr>
                <w:del w:id="4719" w:author="Jose Eduardo VIU" w:date="2023-04-01T20:51:00Z"/>
              </w:rPr>
            </w:pPr>
            <w:del w:id="4720" w:author="Jose Eduardo VIU" w:date="2023-04-01T20:51:00Z">
              <w:r w:rsidDel="009E4857">
                <w:rPr>
                  <w:rFonts w:ascii="Courier New" w:eastAsia="Courier New" w:hAnsi="Courier New" w:cs="Courier New"/>
                </w:rPr>
                <w:delText>8 23.158567</w:delText>
              </w:r>
            </w:del>
          </w:p>
        </w:tc>
      </w:tr>
      <w:tr w:rsidR="00CB7E31" w:rsidDel="009E4857" w14:paraId="587F1E3D" w14:textId="0CE79ABC">
        <w:trPr>
          <w:trHeight w:val="271"/>
          <w:del w:id="4721" w:author="Jose Eduardo VIU" w:date="2023-04-01T20:51:00Z"/>
        </w:trPr>
        <w:tc>
          <w:tcPr>
            <w:tcW w:w="687" w:type="dxa"/>
          </w:tcPr>
          <w:p w14:paraId="7A10093B" w14:textId="2512923B" w:rsidR="00CB7E31" w:rsidDel="009E4857" w:rsidRDefault="00000000">
            <w:pPr>
              <w:suppressAutoHyphens w:val="0"/>
              <w:spacing w:after="0"/>
              <w:rPr>
                <w:del w:id="4722" w:author="Jose Eduardo VIU" w:date="2023-04-01T20:51:00Z"/>
              </w:rPr>
            </w:pPr>
            <w:del w:id="4723" w:author="Jose Eduardo VIU" w:date="2023-04-01T20:51:00Z">
              <w:r w:rsidDel="009E4857">
                <w:rPr>
                  <w:rFonts w:ascii="Courier New" w:eastAsia="Courier New" w:hAnsi="Courier New" w:cs="Courier New"/>
                </w:rPr>
                <w:delText>296</w:delText>
              </w:r>
            </w:del>
          </w:p>
        </w:tc>
        <w:tc>
          <w:tcPr>
            <w:tcW w:w="1947" w:type="dxa"/>
          </w:tcPr>
          <w:p w14:paraId="543F27E0" w14:textId="68D12748" w:rsidR="00CB7E31" w:rsidDel="009E4857" w:rsidRDefault="00000000">
            <w:pPr>
              <w:suppressAutoHyphens w:val="0"/>
              <w:spacing w:after="0"/>
              <w:ind w:left="344"/>
              <w:rPr>
                <w:del w:id="4724" w:author="Jose Eduardo VIU" w:date="2023-04-01T20:51:00Z"/>
              </w:rPr>
            </w:pPr>
            <w:del w:id="4725" w:author="Jose Eduardo VIU" w:date="2023-04-01T20:51:00Z">
              <w:r w:rsidDel="009E4857">
                <w:rPr>
                  <w:rFonts w:ascii="Courier New" w:eastAsia="Courier New" w:hAnsi="Courier New" w:cs="Courier New"/>
                </w:rPr>
                <w:delText>205239</w:delText>
              </w:r>
            </w:del>
          </w:p>
        </w:tc>
        <w:tc>
          <w:tcPr>
            <w:tcW w:w="1375" w:type="dxa"/>
            <w:gridSpan w:val="2"/>
          </w:tcPr>
          <w:p w14:paraId="15E99791" w14:textId="47875592" w:rsidR="00CB7E31" w:rsidDel="009E4857" w:rsidRDefault="00000000">
            <w:pPr>
              <w:suppressAutoHyphens w:val="0"/>
              <w:spacing w:after="0"/>
              <w:ind w:left="344"/>
              <w:rPr>
                <w:del w:id="4726" w:author="Jose Eduardo VIU" w:date="2023-04-01T20:51:00Z"/>
              </w:rPr>
            </w:pPr>
            <w:del w:id="4727" w:author="Jose Eduardo VIU" w:date="2023-04-01T20:51:00Z">
              <w:r w:rsidDel="009E4857">
                <w:rPr>
                  <w:rFonts w:ascii="Courier New" w:eastAsia="Courier New" w:hAnsi="Courier New" w:cs="Courier New"/>
                </w:rPr>
                <w:delText>1</w:delText>
              </w:r>
            </w:del>
          </w:p>
        </w:tc>
        <w:tc>
          <w:tcPr>
            <w:tcW w:w="916" w:type="dxa"/>
          </w:tcPr>
          <w:p w14:paraId="3D684B53" w14:textId="1D482E74" w:rsidR="00CB7E31" w:rsidDel="009E4857" w:rsidRDefault="00000000">
            <w:pPr>
              <w:suppressAutoHyphens w:val="0"/>
              <w:spacing w:after="0"/>
              <w:rPr>
                <w:del w:id="4728" w:author="Jose Eduardo VIU" w:date="2023-04-01T20:51:00Z"/>
              </w:rPr>
            </w:pPr>
            <w:del w:id="4729" w:author="Jose Eduardo VIU" w:date="2023-04-01T20:51:00Z">
              <w:r w:rsidDel="009E4857">
                <w:rPr>
                  <w:rFonts w:ascii="Courier New" w:eastAsia="Courier New" w:hAnsi="Courier New" w:cs="Courier New"/>
                </w:rPr>
                <w:delText>2</w:delText>
              </w:r>
            </w:del>
          </w:p>
        </w:tc>
        <w:tc>
          <w:tcPr>
            <w:tcW w:w="1031" w:type="dxa"/>
          </w:tcPr>
          <w:p w14:paraId="651E8B16" w14:textId="09F12E9C" w:rsidR="00CB7E31" w:rsidDel="009E4857" w:rsidRDefault="00000000">
            <w:pPr>
              <w:suppressAutoHyphens w:val="0"/>
              <w:spacing w:after="0"/>
              <w:rPr>
                <w:del w:id="4730" w:author="Jose Eduardo VIU" w:date="2023-04-01T20:51:00Z"/>
              </w:rPr>
            </w:pPr>
            <w:del w:id="4731" w:author="Jose Eduardo VIU" w:date="2023-04-01T20:51:00Z">
              <w:r w:rsidDel="009E4857">
                <w:rPr>
                  <w:rFonts w:ascii="Courier New" w:eastAsia="Courier New" w:hAnsi="Courier New" w:cs="Courier New"/>
                </w:rPr>
                <w:delText>69</w:delText>
              </w:r>
            </w:del>
          </w:p>
        </w:tc>
        <w:tc>
          <w:tcPr>
            <w:tcW w:w="1145" w:type="dxa"/>
            <w:gridSpan w:val="2"/>
          </w:tcPr>
          <w:p w14:paraId="5FCAC653" w14:textId="04BA7FFA" w:rsidR="00CB7E31" w:rsidDel="009E4857" w:rsidRDefault="00000000">
            <w:pPr>
              <w:suppressAutoHyphens w:val="0"/>
              <w:spacing w:after="0"/>
              <w:rPr>
                <w:del w:id="4732" w:author="Jose Eduardo VIU" w:date="2023-04-01T20:51:00Z"/>
              </w:rPr>
            </w:pPr>
            <w:del w:id="4733" w:author="Jose Eduardo VIU" w:date="2023-04-01T20:51:00Z">
              <w:r w:rsidDel="009E4857">
                <w:rPr>
                  <w:rFonts w:ascii="Courier New" w:eastAsia="Courier New" w:hAnsi="Courier New" w:cs="Courier New"/>
                </w:rPr>
                <w:delText>20</w:delText>
              </w:r>
            </w:del>
          </w:p>
        </w:tc>
        <w:tc>
          <w:tcPr>
            <w:tcW w:w="1374" w:type="dxa"/>
          </w:tcPr>
          <w:p w14:paraId="0127373F" w14:textId="14CCB926" w:rsidR="00CB7E31" w:rsidDel="009E4857" w:rsidRDefault="00000000">
            <w:pPr>
              <w:suppressAutoHyphens w:val="0"/>
              <w:spacing w:after="0"/>
              <w:rPr>
                <w:del w:id="4734" w:author="Jose Eduardo VIU" w:date="2023-04-01T20:51:00Z"/>
              </w:rPr>
            </w:pPr>
            <w:del w:id="4735" w:author="Jose Eduardo VIU" w:date="2023-04-01T20:51:00Z">
              <w:r w:rsidDel="009E4857">
                <w:rPr>
                  <w:rFonts w:ascii="Courier New" w:eastAsia="Courier New" w:hAnsi="Courier New" w:cs="Courier New"/>
                </w:rPr>
                <w:delText>8 27.183813</w:delText>
              </w:r>
            </w:del>
          </w:p>
        </w:tc>
      </w:tr>
      <w:tr w:rsidR="00CB7E31" w:rsidDel="009E4857" w14:paraId="32000551" w14:textId="5A754F87">
        <w:trPr>
          <w:trHeight w:val="271"/>
          <w:del w:id="4736" w:author="Jose Eduardo VIU" w:date="2023-04-01T20:51:00Z"/>
        </w:trPr>
        <w:tc>
          <w:tcPr>
            <w:tcW w:w="687" w:type="dxa"/>
          </w:tcPr>
          <w:p w14:paraId="1FB7E666" w14:textId="1164CB0D" w:rsidR="00CB7E31" w:rsidDel="009E4857" w:rsidRDefault="00000000">
            <w:pPr>
              <w:suppressAutoHyphens w:val="0"/>
              <w:spacing w:after="0"/>
              <w:rPr>
                <w:del w:id="4737" w:author="Jose Eduardo VIU" w:date="2023-04-01T20:51:00Z"/>
              </w:rPr>
            </w:pPr>
            <w:del w:id="4738" w:author="Jose Eduardo VIU" w:date="2023-04-01T20:51:00Z">
              <w:r w:rsidDel="009E4857">
                <w:rPr>
                  <w:rFonts w:ascii="Courier New" w:eastAsia="Courier New" w:hAnsi="Courier New" w:cs="Courier New"/>
                </w:rPr>
                <w:delText>3423</w:delText>
              </w:r>
            </w:del>
          </w:p>
        </w:tc>
        <w:tc>
          <w:tcPr>
            <w:tcW w:w="1947" w:type="dxa"/>
          </w:tcPr>
          <w:p w14:paraId="6D0EACFF" w14:textId="21C575F2" w:rsidR="00CB7E31" w:rsidDel="009E4857" w:rsidRDefault="00000000">
            <w:pPr>
              <w:suppressAutoHyphens w:val="0"/>
              <w:spacing w:after="0"/>
              <w:ind w:left="344"/>
              <w:rPr>
                <w:del w:id="4739" w:author="Jose Eduardo VIU" w:date="2023-04-01T20:51:00Z"/>
              </w:rPr>
            </w:pPr>
            <w:del w:id="4740" w:author="Jose Eduardo VIU" w:date="2023-04-01T20:51:00Z">
              <w:r w:rsidDel="009E4857">
                <w:rPr>
                  <w:rFonts w:ascii="Courier New" w:eastAsia="Courier New" w:hAnsi="Courier New" w:cs="Courier New"/>
                </w:rPr>
                <w:delText>204648</w:delText>
              </w:r>
            </w:del>
          </w:p>
        </w:tc>
        <w:tc>
          <w:tcPr>
            <w:tcW w:w="1375" w:type="dxa"/>
            <w:gridSpan w:val="2"/>
          </w:tcPr>
          <w:p w14:paraId="670F9996" w14:textId="5852567B" w:rsidR="00CB7E31" w:rsidDel="009E4857" w:rsidRDefault="00000000">
            <w:pPr>
              <w:suppressAutoHyphens w:val="0"/>
              <w:spacing w:after="0"/>
              <w:ind w:left="115"/>
              <w:rPr>
                <w:del w:id="4741" w:author="Jose Eduardo VIU" w:date="2023-04-01T20:51:00Z"/>
              </w:rPr>
            </w:pPr>
            <w:del w:id="4742" w:author="Jose Eduardo VIU" w:date="2023-04-01T20:51:00Z">
              <w:r w:rsidDel="009E4857">
                <w:rPr>
                  <w:rFonts w:ascii="Courier New" w:eastAsia="Courier New" w:hAnsi="Courier New" w:cs="Courier New"/>
                </w:rPr>
                <w:delText>447</w:delText>
              </w:r>
            </w:del>
          </w:p>
        </w:tc>
        <w:tc>
          <w:tcPr>
            <w:tcW w:w="916" w:type="dxa"/>
          </w:tcPr>
          <w:p w14:paraId="5C83FF82" w14:textId="66E14DE2" w:rsidR="00CB7E31" w:rsidDel="009E4857" w:rsidRDefault="00000000">
            <w:pPr>
              <w:suppressAutoHyphens w:val="0"/>
              <w:spacing w:after="0"/>
              <w:rPr>
                <w:del w:id="4743" w:author="Jose Eduardo VIU" w:date="2023-04-01T20:51:00Z"/>
              </w:rPr>
            </w:pPr>
            <w:del w:id="4744" w:author="Jose Eduardo VIU" w:date="2023-04-01T20:51:00Z">
              <w:r w:rsidDel="009E4857">
                <w:rPr>
                  <w:rFonts w:ascii="Courier New" w:eastAsia="Courier New" w:hAnsi="Courier New" w:cs="Courier New"/>
                </w:rPr>
                <w:delText>1</w:delText>
              </w:r>
            </w:del>
          </w:p>
        </w:tc>
        <w:tc>
          <w:tcPr>
            <w:tcW w:w="1031" w:type="dxa"/>
          </w:tcPr>
          <w:p w14:paraId="4EEE0D45" w14:textId="7D9E365A" w:rsidR="00CB7E31" w:rsidDel="009E4857" w:rsidRDefault="00000000">
            <w:pPr>
              <w:suppressAutoHyphens w:val="0"/>
              <w:spacing w:after="0"/>
              <w:ind w:left="115"/>
              <w:rPr>
                <w:del w:id="4745" w:author="Jose Eduardo VIU" w:date="2023-04-01T20:51:00Z"/>
              </w:rPr>
            </w:pPr>
            <w:del w:id="4746" w:author="Jose Eduardo VIU" w:date="2023-04-01T20:51:00Z">
              <w:r w:rsidDel="009E4857">
                <w:rPr>
                  <w:rFonts w:ascii="Courier New" w:eastAsia="Courier New" w:hAnsi="Courier New" w:cs="Courier New"/>
                </w:rPr>
                <w:delText>0</w:delText>
              </w:r>
            </w:del>
          </w:p>
        </w:tc>
        <w:tc>
          <w:tcPr>
            <w:tcW w:w="1145" w:type="dxa"/>
            <w:gridSpan w:val="2"/>
          </w:tcPr>
          <w:p w14:paraId="1D7FF140" w14:textId="1B91B833" w:rsidR="00CB7E31" w:rsidDel="009E4857" w:rsidRDefault="00000000">
            <w:pPr>
              <w:suppressAutoHyphens w:val="0"/>
              <w:spacing w:after="0"/>
              <w:ind w:left="115"/>
              <w:rPr>
                <w:del w:id="4747" w:author="Jose Eduardo VIU" w:date="2023-04-01T20:51:00Z"/>
              </w:rPr>
            </w:pPr>
            <w:del w:id="4748" w:author="Jose Eduardo VIU" w:date="2023-04-01T20:51:00Z">
              <w:r w:rsidDel="009E4857">
                <w:rPr>
                  <w:rFonts w:ascii="Courier New" w:eastAsia="Courier New" w:hAnsi="Courier New" w:cs="Courier New"/>
                </w:rPr>
                <w:delText>2</w:delText>
              </w:r>
            </w:del>
          </w:p>
        </w:tc>
        <w:tc>
          <w:tcPr>
            <w:tcW w:w="1374" w:type="dxa"/>
          </w:tcPr>
          <w:p w14:paraId="5056EE47" w14:textId="7C2960D9" w:rsidR="00CB7E31" w:rsidDel="009E4857" w:rsidRDefault="00000000">
            <w:pPr>
              <w:suppressAutoHyphens w:val="0"/>
              <w:spacing w:after="0"/>
              <w:rPr>
                <w:del w:id="4749" w:author="Jose Eduardo VIU" w:date="2023-04-01T20:51:00Z"/>
              </w:rPr>
            </w:pPr>
            <w:del w:id="4750" w:author="Jose Eduardo VIU" w:date="2023-04-01T20:51:00Z">
              <w:r w:rsidDel="009E4857">
                <w:rPr>
                  <w:rFonts w:ascii="Courier New" w:eastAsia="Courier New" w:hAnsi="Courier New" w:cs="Courier New"/>
                </w:rPr>
                <w:delText>2 13.459485</w:delText>
              </w:r>
            </w:del>
          </w:p>
        </w:tc>
      </w:tr>
      <w:tr w:rsidR="00CB7E31" w:rsidDel="009E4857" w14:paraId="7916595F" w14:textId="7E54A8C1">
        <w:trPr>
          <w:trHeight w:val="271"/>
          <w:del w:id="4751" w:author="Jose Eduardo VIU" w:date="2023-04-01T20:51:00Z"/>
        </w:trPr>
        <w:tc>
          <w:tcPr>
            <w:tcW w:w="687" w:type="dxa"/>
          </w:tcPr>
          <w:p w14:paraId="45D8C101" w14:textId="755ECF51" w:rsidR="00CB7E31" w:rsidDel="009E4857" w:rsidRDefault="00000000">
            <w:pPr>
              <w:suppressAutoHyphens w:val="0"/>
              <w:spacing w:after="0"/>
              <w:rPr>
                <w:del w:id="4752" w:author="Jose Eduardo VIU" w:date="2023-04-01T20:51:00Z"/>
              </w:rPr>
            </w:pPr>
            <w:del w:id="4753" w:author="Jose Eduardo VIU" w:date="2023-04-01T20:51:00Z">
              <w:r w:rsidDel="009E4857">
                <w:rPr>
                  <w:rFonts w:ascii="Courier New" w:eastAsia="Courier New" w:hAnsi="Courier New" w:cs="Courier New"/>
                </w:rPr>
                <w:delText>4146</w:delText>
              </w:r>
            </w:del>
          </w:p>
        </w:tc>
        <w:tc>
          <w:tcPr>
            <w:tcW w:w="1947" w:type="dxa"/>
          </w:tcPr>
          <w:p w14:paraId="27710F44" w14:textId="4520F738" w:rsidR="00CB7E31" w:rsidDel="009E4857" w:rsidRDefault="00000000">
            <w:pPr>
              <w:suppressAutoHyphens w:val="0"/>
              <w:spacing w:after="0"/>
              <w:ind w:left="344"/>
              <w:rPr>
                <w:del w:id="4754" w:author="Jose Eduardo VIU" w:date="2023-04-01T20:51:00Z"/>
              </w:rPr>
            </w:pPr>
            <w:del w:id="4755" w:author="Jose Eduardo VIU" w:date="2023-04-01T20:51:00Z">
              <w:r w:rsidDel="009E4857">
                <w:rPr>
                  <w:rFonts w:ascii="Courier New" w:eastAsia="Courier New" w:hAnsi="Courier New" w:cs="Courier New"/>
                </w:rPr>
                <w:delText>200979</w:delText>
              </w:r>
            </w:del>
          </w:p>
        </w:tc>
        <w:tc>
          <w:tcPr>
            <w:tcW w:w="1375" w:type="dxa"/>
            <w:gridSpan w:val="2"/>
          </w:tcPr>
          <w:p w14:paraId="37637D9E" w14:textId="7F1133AF" w:rsidR="00CB7E31" w:rsidDel="009E4857" w:rsidRDefault="00000000">
            <w:pPr>
              <w:suppressAutoHyphens w:val="0"/>
              <w:spacing w:after="0"/>
              <w:ind w:left="115"/>
              <w:rPr>
                <w:del w:id="4756" w:author="Jose Eduardo VIU" w:date="2023-04-01T20:51:00Z"/>
              </w:rPr>
            </w:pPr>
            <w:del w:id="4757" w:author="Jose Eduardo VIU" w:date="2023-04-01T20:51:00Z">
              <w:r w:rsidDel="009E4857">
                <w:rPr>
                  <w:rFonts w:ascii="Courier New" w:eastAsia="Courier New" w:hAnsi="Courier New" w:cs="Courier New"/>
                </w:rPr>
                <w:delText>504</w:delText>
              </w:r>
            </w:del>
          </w:p>
        </w:tc>
        <w:tc>
          <w:tcPr>
            <w:tcW w:w="916" w:type="dxa"/>
          </w:tcPr>
          <w:p w14:paraId="7ED6EF09" w14:textId="4CBB1EA0" w:rsidR="00CB7E31" w:rsidDel="009E4857" w:rsidRDefault="00000000">
            <w:pPr>
              <w:suppressAutoHyphens w:val="0"/>
              <w:spacing w:after="0"/>
              <w:rPr>
                <w:del w:id="4758" w:author="Jose Eduardo VIU" w:date="2023-04-01T20:51:00Z"/>
              </w:rPr>
            </w:pPr>
            <w:del w:id="4759" w:author="Jose Eduardo VIU" w:date="2023-04-01T20:51:00Z">
              <w:r w:rsidDel="009E4857">
                <w:rPr>
                  <w:rFonts w:ascii="Courier New" w:eastAsia="Courier New" w:hAnsi="Courier New" w:cs="Courier New"/>
                </w:rPr>
                <w:delText>1</w:delText>
              </w:r>
            </w:del>
          </w:p>
        </w:tc>
        <w:tc>
          <w:tcPr>
            <w:tcW w:w="1031" w:type="dxa"/>
          </w:tcPr>
          <w:p w14:paraId="169D27E7" w14:textId="371A11B4" w:rsidR="00CB7E31" w:rsidDel="009E4857" w:rsidRDefault="00000000">
            <w:pPr>
              <w:suppressAutoHyphens w:val="0"/>
              <w:spacing w:after="0"/>
              <w:ind w:left="115"/>
              <w:rPr>
                <w:del w:id="4760" w:author="Jose Eduardo VIU" w:date="2023-04-01T20:51:00Z"/>
              </w:rPr>
            </w:pPr>
            <w:del w:id="4761" w:author="Jose Eduardo VIU" w:date="2023-04-01T20:51:00Z">
              <w:r w:rsidDel="009E4857">
                <w:rPr>
                  <w:rFonts w:ascii="Courier New" w:eastAsia="Courier New" w:hAnsi="Courier New" w:cs="Courier New"/>
                </w:rPr>
                <w:delText>0</w:delText>
              </w:r>
            </w:del>
          </w:p>
        </w:tc>
        <w:tc>
          <w:tcPr>
            <w:tcW w:w="1145" w:type="dxa"/>
            <w:gridSpan w:val="2"/>
          </w:tcPr>
          <w:p w14:paraId="261097AB" w14:textId="0FD8AC28" w:rsidR="00CB7E31" w:rsidDel="009E4857" w:rsidRDefault="00000000">
            <w:pPr>
              <w:suppressAutoHyphens w:val="0"/>
              <w:spacing w:after="0"/>
              <w:ind w:left="115"/>
              <w:rPr>
                <w:del w:id="4762" w:author="Jose Eduardo VIU" w:date="2023-04-01T20:51:00Z"/>
              </w:rPr>
            </w:pPr>
            <w:del w:id="4763" w:author="Jose Eduardo VIU" w:date="2023-04-01T20:51:00Z">
              <w:r w:rsidDel="009E4857">
                <w:rPr>
                  <w:rFonts w:ascii="Courier New" w:eastAsia="Courier New" w:hAnsi="Courier New" w:cs="Courier New"/>
                </w:rPr>
                <w:delText>2</w:delText>
              </w:r>
            </w:del>
          </w:p>
        </w:tc>
        <w:tc>
          <w:tcPr>
            <w:tcW w:w="1374" w:type="dxa"/>
          </w:tcPr>
          <w:p w14:paraId="65975149" w14:textId="73F44DAC" w:rsidR="00CB7E31" w:rsidDel="009E4857" w:rsidRDefault="00000000">
            <w:pPr>
              <w:suppressAutoHyphens w:val="0"/>
              <w:spacing w:after="0"/>
              <w:rPr>
                <w:del w:id="4764" w:author="Jose Eduardo VIU" w:date="2023-04-01T20:51:00Z"/>
              </w:rPr>
            </w:pPr>
            <w:del w:id="4765" w:author="Jose Eduardo VIU" w:date="2023-04-01T20:51:00Z">
              <w:r w:rsidDel="009E4857">
                <w:rPr>
                  <w:rFonts w:ascii="Courier New" w:eastAsia="Courier New" w:hAnsi="Courier New" w:cs="Courier New"/>
                </w:rPr>
                <w:delText>2 11.000000</w:delText>
              </w:r>
            </w:del>
          </w:p>
        </w:tc>
      </w:tr>
      <w:tr w:rsidR="00CB7E31" w:rsidDel="009E4857" w14:paraId="78B66C3C" w14:textId="5AE266D6">
        <w:trPr>
          <w:trHeight w:val="271"/>
          <w:del w:id="4766" w:author="Jose Eduardo VIU" w:date="2023-04-01T20:51:00Z"/>
        </w:trPr>
        <w:tc>
          <w:tcPr>
            <w:tcW w:w="687" w:type="dxa"/>
          </w:tcPr>
          <w:p w14:paraId="696F9B61" w14:textId="3C0C4B77" w:rsidR="00CB7E31" w:rsidDel="009E4857" w:rsidRDefault="00000000">
            <w:pPr>
              <w:suppressAutoHyphens w:val="0"/>
              <w:spacing w:after="0"/>
              <w:rPr>
                <w:del w:id="4767" w:author="Jose Eduardo VIU" w:date="2023-04-01T20:51:00Z"/>
              </w:rPr>
            </w:pPr>
            <w:del w:id="4768" w:author="Jose Eduardo VIU" w:date="2023-04-01T20:51:00Z">
              <w:r w:rsidDel="009E4857">
                <w:rPr>
                  <w:rFonts w:ascii="Courier New" w:eastAsia="Courier New" w:hAnsi="Courier New" w:cs="Courier New"/>
                </w:rPr>
                <w:delText>4147</w:delText>
              </w:r>
            </w:del>
          </w:p>
        </w:tc>
        <w:tc>
          <w:tcPr>
            <w:tcW w:w="1947" w:type="dxa"/>
          </w:tcPr>
          <w:p w14:paraId="79A8BA77" w14:textId="2FF5E891" w:rsidR="00CB7E31" w:rsidDel="009E4857" w:rsidRDefault="00000000">
            <w:pPr>
              <w:suppressAutoHyphens w:val="0"/>
              <w:spacing w:after="0"/>
              <w:ind w:left="344"/>
              <w:rPr>
                <w:del w:id="4769" w:author="Jose Eduardo VIU" w:date="2023-04-01T20:51:00Z"/>
              </w:rPr>
            </w:pPr>
            <w:del w:id="4770" w:author="Jose Eduardo VIU" w:date="2023-04-01T20:51:00Z">
              <w:r w:rsidDel="009E4857">
                <w:rPr>
                  <w:rFonts w:ascii="Courier New" w:eastAsia="Courier New" w:hAnsi="Courier New" w:cs="Courier New"/>
                </w:rPr>
                <w:delText>201026</w:delText>
              </w:r>
            </w:del>
          </w:p>
        </w:tc>
        <w:tc>
          <w:tcPr>
            <w:tcW w:w="1375" w:type="dxa"/>
            <w:gridSpan w:val="2"/>
          </w:tcPr>
          <w:p w14:paraId="59066C74" w14:textId="64822B71" w:rsidR="00CB7E31" w:rsidDel="009E4857" w:rsidRDefault="00000000">
            <w:pPr>
              <w:suppressAutoHyphens w:val="0"/>
              <w:spacing w:after="0"/>
              <w:ind w:left="115"/>
              <w:rPr>
                <w:del w:id="4771" w:author="Jose Eduardo VIU" w:date="2023-04-01T20:51:00Z"/>
              </w:rPr>
            </w:pPr>
            <w:del w:id="4772" w:author="Jose Eduardo VIU" w:date="2023-04-01T20:51:00Z">
              <w:r w:rsidDel="009E4857">
                <w:rPr>
                  <w:rFonts w:ascii="Courier New" w:eastAsia="Courier New" w:hAnsi="Courier New" w:cs="Courier New"/>
                </w:rPr>
                <w:delText>504</w:delText>
              </w:r>
            </w:del>
          </w:p>
        </w:tc>
        <w:tc>
          <w:tcPr>
            <w:tcW w:w="916" w:type="dxa"/>
          </w:tcPr>
          <w:p w14:paraId="667B767B" w14:textId="7E5D910D" w:rsidR="00CB7E31" w:rsidDel="009E4857" w:rsidRDefault="00000000">
            <w:pPr>
              <w:suppressAutoHyphens w:val="0"/>
              <w:spacing w:after="0"/>
              <w:rPr>
                <w:del w:id="4773" w:author="Jose Eduardo VIU" w:date="2023-04-01T20:51:00Z"/>
              </w:rPr>
            </w:pPr>
            <w:del w:id="4774" w:author="Jose Eduardo VIU" w:date="2023-04-01T20:51:00Z">
              <w:r w:rsidDel="009E4857">
                <w:rPr>
                  <w:rFonts w:ascii="Courier New" w:eastAsia="Courier New" w:hAnsi="Courier New" w:cs="Courier New"/>
                </w:rPr>
                <w:delText>1</w:delText>
              </w:r>
            </w:del>
          </w:p>
        </w:tc>
        <w:tc>
          <w:tcPr>
            <w:tcW w:w="1031" w:type="dxa"/>
          </w:tcPr>
          <w:p w14:paraId="297D2C72" w14:textId="20B5285E" w:rsidR="00CB7E31" w:rsidDel="009E4857" w:rsidRDefault="00000000">
            <w:pPr>
              <w:suppressAutoHyphens w:val="0"/>
              <w:spacing w:after="0"/>
              <w:ind w:left="115"/>
              <w:rPr>
                <w:del w:id="4775" w:author="Jose Eduardo VIU" w:date="2023-04-01T20:51:00Z"/>
              </w:rPr>
            </w:pPr>
            <w:del w:id="4776" w:author="Jose Eduardo VIU" w:date="2023-04-01T20:51:00Z">
              <w:r w:rsidDel="009E4857">
                <w:rPr>
                  <w:rFonts w:ascii="Courier New" w:eastAsia="Courier New" w:hAnsi="Courier New" w:cs="Courier New"/>
                </w:rPr>
                <w:delText>0</w:delText>
              </w:r>
            </w:del>
          </w:p>
        </w:tc>
        <w:tc>
          <w:tcPr>
            <w:tcW w:w="1145" w:type="dxa"/>
            <w:gridSpan w:val="2"/>
          </w:tcPr>
          <w:p w14:paraId="421ECA23" w14:textId="32D354CA" w:rsidR="00CB7E31" w:rsidDel="009E4857" w:rsidRDefault="00000000">
            <w:pPr>
              <w:suppressAutoHyphens w:val="0"/>
              <w:spacing w:after="0"/>
              <w:ind w:left="115"/>
              <w:rPr>
                <w:del w:id="4777" w:author="Jose Eduardo VIU" w:date="2023-04-01T20:51:00Z"/>
              </w:rPr>
            </w:pPr>
            <w:del w:id="4778" w:author="Jose Eduardo VIU" w:date="2023-04-01T20:51:00Z">
              <w:r w:rsidDel="009E4857">
                <w:rPr>
                  <w:rFonts w:ascii="Courier New" w:eastAsia="Courier New" w:hAnsi="Courier New" w:cs="Courier New"/>
                </w:rPr>
                <w:delText>2</w:delText>
              </w:r>
            </w:del>
          </w:p>
        </w:tc>
        <w:tc>
          <w:tcPr>
            <w:tcW w:w="1374" w:type="dxa"/>
          </w:tcPr>
          <w:p w14:paraId="323D6773" w14:textId="77538A02" w:rsidR="00CB7E31" w:rsidDel="009E4857" w:rsidRDefault="00000000">
            <w:pPr>
              <w:suppressAutoHyphens w:val="0"/>
              <w:spacing w:after="0"/>
              <w:rPr>
                <w:del w:id="4779" w:author="Jose Eduardo VIU" w:date="2023-04-01T20:51:00Z"/>
              </w:rPr>
            </w:pPr>
            <w:del w:id="4780" w:author="Jose Eduardo VIU" w:date="2023-04-01T20:51:00Z">
              <w:r w:rsidDel="009E4857">
                <w:rPr>
                  <w:rFonts w:ascii="Courier New" w:eastAsia="Courier New" w:hAnsi="Courier New" w:cs="Courier New"/>
                </w:rPr>
                <w:delText>2 6.000000</w:delText>
              </w:r>
            </w:del>
          </w:p>
        </w:tc>
      </w:tr>
      <w:tr w:rsidR="00CB7E31" w:rsidDel="009E4857" w14:paraId="41BA4F17" w14:textId="2DFE2975">
        <w:trPr>
          <w:trHeight w:val="271"/>
          <w:del w:id="4781" w:author="Jose Eduardo VIU" w:date="2023-04-01T20:51:00Z"/>
        </w:trPr>
        <w:tc>
          <w:tcPr>
            <w:tcW w:w="687" w:type="dxa"/>
          </w:tcPr>
          <w:p w14:paraId="09632240" w14:textId="41638F6C" w:rsidR="00CB7E31" w:rsidDel="009E4857" w:rsidRDefault="00000000">
            <w:pPr>
              <w:suppressAutoHyphens w:val="0"/>
              <w:spacing w:after="0"/>
              <w:rPr>
                <w:del w:id="4782" w:author="Jose Eduardo VIU" w:date="2023-04-01T20:51:00Z"/>
              </w:rPr>
            </w:pPr>
            <w:del w:id="4783" w:author="Jose Eduardo VIU" w:date="2023-04-01T20:51:00Z">
              <w:r w:rsidDel="009E4857">
                <w:rPr>
                  <w:rFonts w:ascii="Courier New" w:eastAsia="Courier New" w:hAnsi="Courier New" w:cs="Courier New"/>
                </w:rPr>
                <w:delText>4178</w:delText>
              </w:r>
            </w:del>
          </w:p>
        </w:tc>
        <w:tc>
          <w:tcPr>
            <w:tcW w:w="1947" w:type="dxa"/>
          </w:tcPr>
          <w:p w14:paraId="3B25ACD2" w14:textId="4A04155A" w:rsidR="00CB7E31" w:rsidDel="009E4857" w:rsidRDefault="00000000">
            <w:pPr>
              <w:suppressAutoHyphens w:val="0"/>
              <w:spacing w:after="0"/>
              <w:ind w:left="343"/>
              <w:rPr>
                <w:del w:id="4784" w:author="Jose Eduardo VIU" w:date="2023-04-01T20:51:00Z"/>
              </w:rPr>
            </w:pPr>
            <w:del w:id="4785" w:author="Jose Eduardo VIU" w:date="2023-04-01T20:51:00Z">
              <w:r w:rsidDel="009E4857">
                <w:rPr>
                  <w:rFonts w:ascii="Courier New" w:eastAsia="Courier New" w:hAnsi="Courier New" w:cs="Courier New"/>
                </w:rPr>
                <w:delText>200880</w:delText>
              </w:r>
            </w:del>
          </w:p>
        </w:tc>
        <w:tc>
          <w:tcPr>
            <w:tcW w:w="1375" w:type="dxa"/>
            <w:gridSpan w:val="2"/>
          </w:tcPr>
          <w:p w14:paraId="2F63B747" w14:textId="2B5C6FB7" w:rsidR="00CB7E31" w:rsidDel="009E4857" w:rsidRDefault="00000000">
            <w:pPr>
              <w:suppressAutoHyphens w:val="0"/>
              <w:spacing w:after="0"/>
              <w:ind w:left="115"/>
              <w:rPr>
                <w:del w:id="4786" w:author="Jose Eduardo VIU" w:date="2023-04-01T20:51:00Z"/>
              </w:rPr>
            </w:pPr>
            <w:del w:id="4787" w:author="Jose Eduardo VIU" w:date="2023-04-01T20:51:00Z">
              <w:r w:rsidDel="009E4857">
                <w:rPr>
                  <w:rFonts w:ascii="Courier New" w:eastAsia="Courier New" w:hAnsi="Courier New" w:cs="Courier New"/>
                </w:rPr>
                <w:delText>504</w:delText>
              </w:r>
            </w:del>
          </w:p>
        </w:tc>
        <w:tc>
          <w:tcPr>
            <w:tcW w:w="916" w:type="dxa"/>
          </w:tcPr>
          <w:p w14:paraId="1F7AE11B" w14:textId="0AA812DD" w:rsidR="00CB7E31" w:rsidDel="009E4857" w:rsidRDefault="00000000">
            <w:pPr>
              <w:suppressAutoHyphens w:val="0"/>
              <w:spacing w:after="0"/>
              <w:rPr>
                <w:del w:id="4788" w:author="Jose Eduardo VIU" w:date="2023-04-01T20:51:00Z"/>
              </w:rPr>
            </w:pPr>
            <w:del w:id="4789" w:author="Jose Eduardo VIU" w:date="2023-04-01T20:51:00Z">
              <w:r w:rsidDel="009E4857">
                <w:rPr>
                  <w:rFonts w:ascii="Courier New" w:eastAsia="Courier New" w:hAnsi="Courier New" w:cs="Courier New"/>
                </w:rPr>
                <w:delText>1</w:delText>
              </w:r>
            </w:del>
          </w:p>
        </w:tc>
        <w:tc>
          <w:tcPr>
            <w:tcW w:w="1031" w:type="dxa"/>
          </w:tcPr>
          <w:p w14:paraId="481A9922" w14:textId="2C50F444" w:rsidR="00CB7E31" w:rsidDel="009E4857" w:rsidRDefault="00000000">
            <w:pPr>
              <w:suppressAutoHyphens w:val="0"/>
              <w:spacing w:after="0"/>
              <w:ind w:left="115"/>
              <w:rPr>
                <w:del w:id="4790" w:author="Jose Eduardo VIU" w:date="2023-04-01T20:51:00Z"/>
              </w:rPr>
            </w:pPr>
            <w:del w:id="4791" w:author="Jose Eduardo VIU" w:date="2023-04-01T20:51:00Z">
              <w:r w:rsidDel="009E4857">
                <w:rPr>
                  <w:rFonts w:ascii="Courier New" w:eastAsia="Courier New" w:hAnsi="Courier New" w:cs="Courier New"/>
                </w:rPr>
                <w:delText>0</w:delText>
              </w:r>
            </w:del>
          </w:p>
        </w:tc>
        <w:tc>
          <w:tcPr>
            <w:tcW w:w="1145" w:type="dxa"/>
            <w:gridSpan w:val="2"/>
          </w:tcPr>
          <w:p w14:paraId="3F717C67" w14:textId="7A00588B" w:rsidR="00CB7E31" w:rsidDel="009E4857" w:rsidRDefault="00000000">
            <w:pPr>
              <w:suppressAutoHyphens w:val="0"/>
              <w:spacing w:after="0"/>
              <w:ind w:left="115"/>
              <w:rPr>
                <w:del w:id="4792" w:author="Jose Eduardo VIU" w:date="2023-04-01T20:51:00Z"/>
              </w:rPr>
            </w:pPr>
            <w:del w:id="4793" w:author="Jose Eduardo VIU" w:date="2023-04-01T20:51:00Z">
              <w:r w:rsidDel="009E4857">
                <w:rPr>
                  <w:rFonts w:ascii="Courier New" w:eastAsia="Courier New" w:hAnsi="Courier New" w:cs="Courier New"/>
                </w:rPr>
                <w:delText>2</w:delText>
              </w:r>
            </w:del>
          </w:p>
        </w:tc>
        <w:tc>
          <w:tcPr>
            <w:tcW w:w="1374" w:type="dxa"/>
          </w:tcPr>
          <w:p w14:paraId="7FBE4718" w14:textId="2F0A0212" w:rsidR="00CB7E31" w:rsidDel="009E4857" w:rsidRDefault="00000000">
            <w:pPr>
              <w:suppressAutoHyphens w:val="0"/>
              <w:spacing w:after="0"/>
              <w:rPr>
                <w:del w:id="4794" w:author="Jose Eduardo VIU" w:date="2023-04-01T20:51:00Z"/>
              </w:rPr>
            </w:pPr>
            <w:del w:id="4795" w:author="Jose Eduardo VIU" w:date="2023-04-01T20:51:00Z">
              <w:r w:rsidDel="009E4857">
                <w:rPr>
                  <w:rFonts w:ascii="Courier New" w:eastAsia="Courier New" w:hAnsi="Courier New" w:cs="Courier New"/>
                </w:rPr>
                <w:delText>2 20.844444</w:delText>
              </w:r>
            </w:del>
          </w:p>
        </w:tc>
      </w:tr>
      <w:tr w:rsidR="00CB7E31" w:rsidDel="009E4857" w14:paraId="74DEB0C6" w14:textId="23FB03D3">
        <w:trPr>
          <w:trHeight w:val="271"/>
          <w:del w:id="4796" w:author="Jose Eduardo VIU" w:date="2023-04-01T20:51:00Z"/>
        </w:trPr>
        <w:tc>
          <w:tcPr>
            <w:tcW w:w="687" w:type="dxa"/>
          </w:tcPr>
          <w:p w14:paraId="23790A70" w14:textId="4DA2C23D" w:rsidR="00CB7E31" w:rsidDel="009E4857" w:rsidRDefault="00000000">
            <w:pPr>
              <w:suppressAutoHyphens w:val="0"/>
              <w:spacing w:after="0"/>
              <w:rPr>
                <w:del w:id="4797" w:author="Jose Eduardo VIU" w:date="2023-04-01T20:51:00Z"/>
              </w:rPr>
            </w:pPr>
            <w:del w:id="4798" w:author="Jose Eduardo VIU" w:date="2023-04-01T20:51:00Z">
              <w:r w:rsidDel="009E4857">
                <w:rPr>
                  <w:rFonts w:ascii="Courier New" w:eastAsia="Courier New" w:hAnsi="Courier New" w:cs="Courier New"/>
                </w:rPr>
                <w:delText>4207</w:delText>
              </w:r>
            </w:del>
          </w:p>
        </w:tc>
        <w:tc>
          <w:tcPr>
            <w:tcW w:w="1947" w:type="dxa"/>
          </w:tcPr>
          <w:p w14:paraId="75921F6F" w14:textId="11580E76" w:rsidR="00CB7E31" w:rsidDel="009E4857" w:rsidRDefault="00000000">
            <w:pPr>
              <w:suppressAutoHyphens w:val="0"/>
              <w:spacing w:after="0"/>
              <w:ind w:left="343"/>
              <w:rPr>
                <w:del w:id="4799" w:author="Jose Eduardo VIU" w:date="2023-04-01T20:51:00Z"/>
              </w:rPr>
            </w:pPr>
            <w:del w:id="4800" w:author="Jose Eduardo VIU" w:date="2023-04-01T20:51:00Z">
              <w:r w:rsidDel="009E4857">
                <w:rPr>
                  <w:rFonts w:ascii="Courier New" w:eastAsia="Courier New" w:hAnsi="Courier New" w:cs="Courier New"/>
                </w:rPr>
                <w:delText>201179</w:delText>
              </w:r>
            </w:del>
          </w:p>
        </w:tc>
        <w:tc>
          <w:tcPr>
            <w:tcW w:w="1375" w:type="dxa"/>
            <w:gridSpan w:val="2"/>
          </w:tcPr>
          <w:p w14:paraId="01CCE0BC" w14:textId="09F4DBF9" w:rsidR="00CB7E31" w:rsidDel="009E4857" w:rsidRDefault="00000000">
            <w:pPr>
              <w:suppressAutoHyphens w:val="0"/>
              <w:spacing w:after="0"/>
              <w:ind w:left="115"/>
              <w:rPr>
                <w:del w:id="4801" w:author="Jose Eduardo VIU" w:date="2023-04-01T20:51:00Z"/>
              </w:rPr>
            </w:pPr>
            <w:del w:id="4802" w:author="Jose Eduardo VIU" w:date="2023-04-01T20:51:00Z">
              <w:r w:rsidDel="009E4857">
                <w:rPr>
                  <w:rFonts w:ascii="Courier New" w:eastAsia="Courier New" w:hAnsi="Courier New" w:cs="Courier New"/>
                </w:rPr>
                <w:delText>504</w:delText>
              </w:r>
            </w:del>
          </w:p>
        </w:tc>
        <w:tc>
          <w:tcPr>
            <w:tcW w:w="916" w:type="dxa"/>
          </w:tcPr>
          <w:p w14:paraId="2BD64611" w14:textId="6449B1AB" w:rsidR="00CB7E31" w:rsidDel="009E4857" w:rsidRDefault="00000000">
            <w:pPr>
              <w:suppressAutoHyphens w:val="0"/>
              <w:spacing w:after="0"/>
              <w:rPr>
                <w:del w:id="4803" w:author="Jose Eduardo VIU" w:date="2023-04-01T20:51:00Z"/>
              </w:rPr>
            </w:pPr>
            <w:del w:id="4804" w:author="Jose Eduardo VIU" w:date="2023-04-01T20:51:00Z">
              <w:r w:rsidDel="009E4857">
                <w:rPr>
                  <w:rFonts w:ascii="Courier New" w:eastAsia="Courier New" w:hAnsi="Courier New" w:cs="Courier New"/>
                </w:rPr>
                <w:delText>2</w:delText>
              </w:r>
            </w:del>
          </w:p>
        </w:tc>
        <w:tc>
          <w:tcPr>
            <w:tcW w:w="1031" w:type="dxa"/>
          </w:tcPr>
          <w:p w14:paraId="564AD5BD" w14:textId="644E4A28" w:rsidR="00CB7E31" w:rsidDel="009E4857" w:rsidRDefault="00000000">
            <w:pPr>
              <w:suppressAutoHyphens w:val="0"/>
              <w:spacing w:after="0"/>
              <w:rPr>
                <w:del w:id="4805" w:author="Jose Eduardo VIU" w:date="2023-04-01T20:51:00Z"/>
              </w:rPr>
            </w:pPr>
            <w:del w:id="4806" w:author="Jose Eduardo VIU" w:date="2023-04-01T20:51:00Z">
              <w:r w:rsidDel="009E4857">
                <w:rPr>
                  <w:rFonts w:ascii="Courier New" w:eastAsia="Courier New" w:hAnsi="Courier New" w:cs="Courier New"/>
                </w:rPr>
                <w:delText>69</w:delText>
              </w:r>
            </w:del>
          </w:p>
        </w:tc>
        <w:tc>
          <w:tcPr>
            <w:tcW w:w="1145" w:type="dxa"/>
            <w:gridSpan w:val="2"/>
          </w:tcPr>
          <w:p w14:paraId="0FF6A328" w14:textId="02DE0C03" w:rsidR="00CB7E31" w:rsidDel="009E4857" w:rsidRDefault="00000000">
            <w:pPr>
              <w:suppressAutoHyphens w:val="0"/>
              <w:spacing w:after="0"/>
              <w:ind w:left="115"/>
              <w:rPr>
                <w:del w:id="4807" w:author="Jose Eduardo VIU" w:date="2023-04-01T20:51:00Z"/>
              </w:rPr>
            </w:pPr>
            <w:del w:id="4808" w:author="Jose Eduardo VIU" w:date="2023-04-01T20:51:00Z">
              <w:r w:rsidDel="009E4857">
                <w:rPr>
                  <w:rFonts w:ascii="Courier New" w:eastAsia="Courier New" w:hAnsi="Courier New" w:cs="Courier New"/>
                </w:rPr>
                <w:delText>2</w:delText>
              </w:r>
            </w:del>
          </w:p>
        </w:tc>
        <w:tc>
          <w:tcPr>
            <w:tcW w:w="1374" w:type="dxa"/>
          </w:tcPr>
          <w:p w14:paraId="03DDF3CD" w14:textId="0713F718" w:rsidR="00CB7E31" w:rsidDel="009E4857" w:rsidRDefault="00000000">
            <w:pPr>
              <w:suppressAutoHyphens w:val="0"/>
              <w:spacing w:after="0"/>
              <w:rPr>
                <w:del w:id="4809" w:author="Jose Eduardo VIU" w:date="2023-04-01T20:51:00Z"/>
              </w:rPr>
            </w:pPr>
            <w:del w:id="4810" w:author="Jose Eduardo VIU" w:date="2023-04-01T20:51:00Z">
              <w:r w:rsidDel="009E4857">
                <w:rPr>
                  <w:rFonts w:ascii="Courier New" w:eastAsia="Courier New" w:hAnsi="Courier New" w:cs="Courier New"/>
                </w:rPr>
                <w:delText>8 22.001969</w:delText>
              </w:r>
            </w:del>
          </w:p>
        </w:tc>
      </w:tr>
      <w:tr w:rsidR="00CB7E31" w:rsidDel="009E4857" w14:paraId="0DACE30D" w14:textId="18FAB63E">
        <w:trPr>
          <w:trHeight w:val="406"/>
          <w:del w:id="4811" w:author="Jose Eduardo VIU" w:date="2023-04-01T20:51:00Z"/>
        </w:trPr>
        <w:tc>
          <w:tcPr>
            <w:tcW w:w="687" w:type="dxa"/>
          </w:tcPr>
          <w:p w14:paraId="1E3089B4" w14:textId="602A800D" w:rsidR="00CB7E31" w:rsidDel="009E4857" w:rsidRDefault="00000000">
            <w:pPr>
              <w:suppressAutoHyphens w:val="0"/>
              <w:spacing w:after="0"/>
              <w:rPr>
                <w:del w:id="4812" w:author="Jose Eduardo VIU" w:date="2023-04-01T20:51:00Z"/>
              </w:rPr>
            </w:pPr>
            <w:del w:id="4813" w:author="Jose Eduardo VIU" w:date="2023-04-01T20:51:00Z">
              <w:r w:rsidDel="009E4857">
                <w:rPr>
                  <w:rFonts w:ascii="Courier New" w:eastAsia="Courier New" w:hAnsi="Courier New" w:cs="Courier New"/>
                </w:rPr>
                <w:delText>4255</w:delText>
              </w:r>
            </w:del>
          </w:p>
        </w:tc>
        <w:tc>
          <w:tcPr>
            <w:tcW w:w="1947" w:type="dxa"/>
          </w:tcPr>
          <w:p w14:paraId="471F75EA" w14:textId="052470EB" w:rsidR="00CB7E31" w:rsidDel="009E4857" w:rsidRDefault="00000000">
            <w:pPr>
              <w:suppressAutoHyphens w:val="0"/>
              <w:spacing w:after="0"/>
              <w:ind w:left="343"/>
              <w:rPr>
                <w:del w:id="4814" w:author="Jose Eduardo VIU" w:date="2023-04-01T20:51:00Z"/>
              </w:rPr>
            </w:pPr>
            <w:del w:id="4815" w:author="Jose Eduardo VIU" w:date="2023-04-01T20:51:00Z">
              <w:r w:rsidDel="009E4857">
                <w:rPr>
                  <w:rFonts w:ascii="Courier New" w:eastAsia="Courier New" w:hAnsi="Courier New" w:cs="Courier New"/>
                </w:rPr>
                <w:delText>200921</w:delText>
              </w:r>
            </w:del>
          </w:p>
        </w:tc>
        <w:tc>
          <w:tcPr>
            <w:tcW w:w="1375" w:type="dxa"/>
            <w:gridSpan w:val="2"/>
          </w:tcPr>
          <w:p w14:paraId="1CFB5C57" w14:textId="1783952E" w:rsidR="00CB7E31" w:rsidDel="009E4857" w:rsidRDefault="00000000">
            <w:pPr>
              <w:suppressAutoHyphens w:val="0"/>
              <w:spacing w:after="0"/>
              <w:ind w:left="115"/>
              <w:rPr>
                <w:del w:id="4816" w:author="Jose Eduardo VIU" w:date="2023-04-01T20:51:00Z"/>
              </w:rPr>
            </w:pPr>
            <w:del w:id="4817" w:author="Jose Eduardo VIU" w:date="2023-04-01T20:51:00Z">
              <w:r w:rsidDel="009E4857">
                <w:rPr>
                  <w:rFonts w:ascii="Courier New" w:eastAsia="Courier New" w:hAnsi="Courier New" w:cs="Courier New"/>
                </w:rPr>
                <w:delText>504</w:delText>
              </w:r>
            </w:del>
          </w:p>
        </w:tc>
        <w:tc>
          <w:tcPr>
            <w:tcW w:w="916" w:type="dxa"/>
          </w:tcPr>
          <w:p w14:paraId="72123046" w14:textId="230A15F8" w:rsidR="00CB7E31" w:rsidDel="009E4857" w:rsidRDefault="00000000">
            <w:pPr>
              <w:suppressAutoHyphens w:val="0"/>
              <w:spacing w:after="0"/>
              <w:rPr>
                <w:del w:id="4818" w:author="Jose Eduardo VIU" w:date="2023-04-01T20:51:00Z"/>
              </w:rPr>
            </w:pPr>
            <w:del w:id="4819" w:author="Jose Eduardo VIU" w:date="2023-04-01T20:51:00Z">
              <w:r w:rsidDel="009E4857">
                <w:rPr>
                  <w:rFonts w:ascii="Courier New" w:eastAsia="Courier New" w:hAnsi="Courier New" w:cs="Courier New"/>
                </w:rPr>
                <w:delText>1</w:delText>
              </w:r>
            </w:del>
          </w:p>
        </w:tc>
        <w:tc>
          <w:tcPr>
            <w:tcW w:w="1031" w:type="dxa"/>
          </w:tcPr>
          <w:p w14:paraId="3ED2CFE3" w14:textId="06170F12" w:rsidR="00CB7E31" w:rsidDel="009E4857" w:rsidRDefault="00000000">
            <w:pPr>
              <w:suppressAutoHyphens w:val="0"/>
              <w:spacing w:after="0"/>
              <w:rPr>
                <w:del w:id="4820" w:author="Jose Eduardo VIU" w:date="2023-04-01T20:51:00Z"/>
              </w:rPr>
            </w:pPr>
            <w:del w:id="4821" w:author="Jose Eduardo VIU" w:date="2023-04-01T20:51:00Z">
              <w:r w:rsidDel="009E4857">
                <w:rPr>
                  <w:rFonts w:ascii="Courier New" w:eastAsia="Courier New" w:hAnsi="Courier New" w:cs="Courier New"/>
                </w:rPr>
                <w:delText>15</w:delText>
              </w:r>
            </w:del>
          </w:p>
        </w:tc>
        <w:tc>
          <w:tcPr>
            <w:tcW w:w="1145" w:type="dxa"/>
            <w:gridSpan w:val="2"/>
          </w:tcPr>
          <w:p w14:paraId="387E0504" w14:textId="3A41A5BE" w:rsidR="00CB7E31" w:rsidDel="009E4857" w:rsidRDefault="00000000">
            <w:pPr>
              <w:suppressAutoHyphens w:val="0"/>
              <w:spacing w:after="0"/>
              <w:ind w:left="115"/>
              <w:rPr>
                <w:del w:id="4822" w:author="Jose Eduardo VIU" w:date="2023-04-01T20:51:00Z"/>
              </w:rPr>
            </w:pPr>
            <w:del w:id="4823" w:author="Jose Eduardo VIU" w:date="2023-04-01T20:51:00Z">
              <w:r w:rsidDel="009E4857">
                <w:rPr>
                  <w:rFonts w:ascii="Courier New" w:eastAsia="Courier New" w:hAnsi="Courier New" w:cs="Courier New"/>
                </w:rPr>
                <w:delText>2</w:delText>
              </w:r>
            </w:del>
          </w:p>
        </w:tc>
        <w:tc>
          <w:tcPr>
            <w:tcW w:w="1374" w:type="dxa"/>
          </w:tcPr>
          <w:p w14:paraId="55934437" w14:textId="6B25820A" w:rsidR="00CB7E31" w:rsidDel="009E4857" w:rsidRDefault="00000000">
            <w:pPr>
              <w:suppressAutoHyphens w:val="0"/>
              <w:spacing w:after="0"/>
              <w:rPr>
                <w:del w:id="4824" w:author="Jose Eduardo VIU" w:date="2023-04-01T20:51:00Z"/>
              </w:rPr>
            </w:pPr>
            <w:del w:id="4825" w:author="Jose Eduardo VIU" w:date="2023-04-01T20:51:00Z">
              <w:r w:rsidDel="009E4857">
                <w:rPr>
                  <w:rFonts w:ascii="Courier New" w:eastAsia="Courier New" w:hAnsi="Courier New" w:cs="Courier New"/>
                </w:rPr>
                <w:delText>2 18.295788</w:delText>
              </w:r>
            </w:del>
          </w:p>
        </w:tc>
      </w:tr>
      <w:tr w:rsidR="00CB7E31" w:rsidDel="009E4857" w14:paraId="7293E37D" w14:textId="6F90CAA3">
        <w:trPr>
          <w:trHeight w:val="380"/>
          <w:del w:id="4826" w:author="Jose Eduardo VIU" w:date="2023-04-01T20:51:00Z"/>
        </w:trPr>
        <w:tc>
          <w:tcPr>
            <w:tcW w:w="687" w:type="dxa"/>
          </w:tcPr>
          <w:p w14:paraId="3C8F20DF" w14:textId="652E1EB2" w:rsidR="00CB7E31" w:rsidDel="009E4857" w:rsidRDefault="00CB7E31">
            <w:pPr>
              <w:suppressAutoHyphens w:val="0"/>
              <w:rPr>
                <w:del w:id="4827" w:author="Jose Eduardo VIU" w:date="2023-04-01T20:51:00Z"/>
              </w:rPr>
            </w:pPr>
          </w:p>
        </w:tc>
        <w:tc>
          <w:tcPr>
            <w:tcW w:w="1947" w:type="dxa"/>
            <w:vAlign w:val="bottom"/>
          </w:tcPr>
          <w:p w14:paraId="59ECD8DC" w14:textId="379B6CF0" w:rsidR="00CB7E31" w:rsidDel="009E4857" w:rsidRDefault="00000000">
            <w:pPr>
              <w:suppressAutoHyphens w:val="0"/>
              <w:spacing w:after="0"/>
              <w:rPr>
                <w:del w:id="4828" w:author="Jose Eduardo VIU" w:date="2023-04-01T20:51:00Z"/>
              </w:rPr>
            </w:pPr>
            <w:del w:id="4829" w:author="Jose Eduardo VIU" w:date="2023-04-01T20:51:00Z">
              <w:r w:rsidDel="009E4857">
                <w:rPr>
                  <w:rFonts w:ascii="Courier New" w:eastAsia="Courier New" w:hAnsi="Courier New" w:cs="Courier New"/>
                </w:rPr>
                <w:delText>DiasMedios</w:delText>
              </w:r>
            </w:del>
          </w:p>
        </w:tc>
        <w:tc>
          <w:tcPr>
            <w:tcW w:w="3322" w:type="dxa"/>
            <w:gridSpan w:val="4"/>
            <w:vAlign w:val="bottom"/>
          </w:tcPr>
          <w:p w14:paraId="6E48658F" w14:textId="36DB73FC" w:rsidR="00CB7E31" w:rsidDel="009E4857" w:rsidRDefault="00000000">
            <w:pPr>
              <w:suppressAutoHyphens w:val="0"/>
              <w:spacing w:after="0"/>
              <w:rPr>
                <w:del w:id="4830" w:author="Jose Eduardo VIU" w:date="2023-04-01T20:51:00Z"/>
              </w:rPr>
            </w:pPr>
            <w:del w:id="4831" w:author="Jose Eduardo VIU" w:date="2023-04-01T20:51:00Z">
              <w:r w:rsidDel="009E4857">
                <w:rPr>
                  <w:rFonts w:ascii="Courier New" w:eastAsia="Courier New" w:hAnsi="Courier New" w:cs="Courier New"/>
                </w:rPr>
                <w:delText>GMD EntradaInicial …</w:delText>
              </w:r>
            </w:del>
          </w:p>
        </w:tc>
        <w:tc>
          <w:tcPr>
            <w:tcW w:w="2519" w:type="dxa"/>
            <w:gridSpan w:val="3"/>
            <w:vAlign w:val="bottom"/>
          </w:tcPr>
          <w:p w14:paraId="6A6CFF88" w14:textId="5EFEC9CE" w:rsidR="00CB7E31" w:rsidDel="009E4857" w:rsidRDefault="00000000">
            <w:pPr>
              <w:suppressAutoHyphens w:val="0"/>
              <w:spacing w:after="0"/>
              <w:ind w:left="115"/>
              <w:rPr>
                <w:del w:id="4832" w:author="Jose Eduardo VIU" w:date="2023-04-01T20:51:00Z"/>
              </w:rPr>
            </w:pPr>
            <w:del w:id="4833" w:author="Jose Eduardo VIU" w:date="2023-04-01T20:51:00Z">
              <w:r w:rsidDel="009E4857">
                <w:rPr>
                  <w:rFonts w:ascii="Courier New" w:eastAsia="Courier New" w:hAnsi="Courier New" w:cs="Courier New"/>
                </w:rPr>
                <w:delText>na_rega \</w:delText>
              </w:r>
            </w:del>
          </w:p>
        </w:tc>
      </w:tr>
      <w:tr w:rsidR="00CB7E31" w:rsidDel="009E4857" w14:paraId="533E7736" w14:textId="0C318552">
        <w:trPr>
          <w:trHeight w:val="245"/>
          <w:del w:id="4834" w:author="Jose Eduardo VIU" w:date="2023-04-01T20:51:00Z"/>
        </w:trPr>
        <w:tc>
          <w:tcPr>
            <w:tcW w:w="687" w:type="dxa"/>
          </w:tcPr>
          <w:p w14:paraId="2E8B1F82" w14:textId="352AC1DE" w:rsidR="00CB7E31" w:rsidDel="009E4857" w:rsidRDefault="00000000">
            <w:pPr>
              <w:suppressAutoHyphens w:val="0"/>
              <w:spacing w:after="0"/>
              <w:rPr>
                <w:del w:id="4835" w:author="Jose Eduardo VIU" w:date="2023-04-01T20:51:00Z"/>
              </w:rPr>
            </w:pPr>
            <w:del w:id="4836" w:author="Jose Eduardo VIU" w:date="2023-04-01T20:51:00Z">
              <w:r w:rsidDel="009E4857">
                <w:rPr>
                  <w:rFonts w:ascii="Courier New" w:eastAsia="Courier New" w:hAnsi="Courier New" w:cs="Courier New"/>
                </w:rPr>
                <w:delText>5</w:delText>
              </w:r>
            </w:del>
          </w:p>
        </w:tc>
        <w:tc>
          <w:tcPr>
            <w:tcW w:w="2863" w:type="dxa"/>
            <w:gridSpan w:val="2"/>
          </w:tcPr>
          <w:p w14:paraId="2A4483B0" w14:textId="1EE7B8AA" w:rsidR="00CB7E31" w:rsidDel="009E4857" w:rsidRDefault="00000000">
            <w:pPr>
              <w:suppressAutoHyphens w:val="0"/>
              <w:spacing w:after="0"/>
              <w:ind w:left="115"/>
              <w:rPr>
                <w:del w:id="4837" w:author="Jose Eduardo VIU" w:date="2023-04-01T20:51:00Z"/>
              </w:rPr>
            </w:pPr>
            <w:del w:id="4838" w:author="Jose Eduardo VIU" w:date="2023-04-01T20:51:00Z">
              <w:r w:rsidDel="009E4857">
                <w:rPr>
                  <w:rFonts w:ascii="Courier New" w:eastAsia="Courier New" w:hAnsi="Courier New" w:cs="Courier New"/>
                </w:rPr>
                <w:delText>46.289855 0.642142</w:delText>
              </w:r>
            </w:del>
          </w:p>
        </w:tc>
        <w:tc>
          <w:tcPr>
            <w:tcW w:w="3323" w:type="dxa"/>
            <w:gridSpan w:val="4"/>
          </w:tcPr>
          <w:p w14:paraId="217CB907" w14:textId="4599D03B" w:rsidR="00CB7E31" w:rsidDel="009E4857" w:rsidRDefault="00000000">
            <w:pPr>
              <w:suppressAutoHyphens w:val="0"/>
              <w:spacing w:after="0"/>
              <w:rPr>
                <w:del w:id="4839" w:author="Jose Eduardo VIU" w:date="2023-04-01T20:51:00Z"/>
              </w:rPr>
            </w:pPr>
            <w:del w:id="4840" w:author="Jose Eduardo VIU" w:date="2023-04-01T20:51:00Z">
              <w:r w:rsidDel="009E4857">
                <w:rPr>
                  <w:rFonts w:ascii="Courier New" w:eastAsia="Courier New" w:hAnsi="Courier New" w:cs="Courier New"/>
                </w:rPr>
                <w:delText>2021-04-06 … ES300080840002</w:delText>
              </w:r>
            </w:del>
          </w:p>
        </w:tc>
        <w:tc>
          <w:tcPr>
            <w:tcW w:w="228" w:type="dxa"/>
          </w:tcPr>
          <w:p w14:paraId="48D2FCF6" w14:textId="38D63E34" w:rsidR="00CB7E31" w:rsidDel="009E4857" w:rsidRDefault="00CB7E31">
            <w:pPr>
              <w:suppressAutoHyphens w:val="0"/>
              <w:rPr>
                <w:del w:id="4841" w:author="Jose Eduardo VIU" w:date="2023-04-01T20:51:00Z"/>
              </w:rPr>
            </w:pPr>
          </w:p>
        </w:tc>
        <w:tc>
          <w:tcPr>
            <w:tcW w:w="1374" w:type="dxa"/>
          </w:tcPr>
          <w:p w14:paraId="613F44C7" w14:textId="0E1D1168" w:rsidR="00CB7E31" w:rsidDel="009E4857" w:rsidRDefault="00CB7E31">
            <w:pPr>
              <w:suppressAutoHyphens w:val="0"/>
              <w:rPr>
                <w:del w:id="4842" w:author="Jose Eduardo VIU" w:date="2023-04-01T20:51:00Z"/>
              </w:rPr>
            </w:pPr>
          </w:p>
        </w:tc>
      </w:tr>
      <w:tr w:rsidR="00CB7E31" w:rsidDel="009E4857" w14:paraId="19AA1B16" w14:textId="7CF2A23D">
        <w:trPr>
          <w:trHeight w:val="271"/>
          <w:del w:id="4843" w:author="Jose Eduardo VIU" w:date="2023-04-01T20:51:00Z"/>
        </w:trPr>
        <w:tc>
          <w:tcPr>
            <w:tcW w:w="687" w:type="dxa"/>
          </w:tcPr>
          <w:p w14:paraId="1E702232" w14:textId="078044B9" w:rsidR="00CB7E31" w:rsidDel="009E4857" w:rsidRDefault="00000000">
            <w:pPr>
              <w:suppressAutoHyphens w:val="0"/>
              <w:spacing w:after="0"/>
              <w:rPr>
                <w:del w:id="4844" w:author="Jose Eduardo VIU" w:date="2023-04-01T20:51:00Z"/>
              </w:rPr>
            </w:pPr>
            <w:del w:id="4845" w:author="Jose Eduardo VIU" w:date="2023-04-01T20:51:00Z">
              <w:r w:rsidDel="009E4857">
                <w:rPr>
                  <w:rFonts w:ascii="Courier New" w:eastAsia="Courier New" w:hAnsi="Courier New" w:cs="Courier New"/>
                </w:rPr>
                <w:delText>125</w:delText>
              </w:r>
            </w:del>
          </w:p>
        </w:tc>
        <w:tc>
          <w:tcPr>
            <w:tcW w:w="2863" w:type="dxa"/>
            <w:gridSpan w:val="2"/>
          </w:tcPr>
          <w:p w14:paraId="4EDC87E5" w14:textId="48D381C0" w:rsidR="00CB7E31" w:rsidDel="009E4857" w:rsidRDefault="00000000">
            <w:pPr>
              <w:suppressAutoHyphens w:val="0"/>
              <w:spacing w:after="0"/>
              <w:ind w:left="114"/>
              <w:rPr>
                <w:del w:id="4846" w:author="Jose Eduardo VIU" w:date="2023-04-01T20:51:00Z"/>
              </w:rPr>
            </w:pPr>
            <w:del w:id="4847" w:author="Jose Eduardo VIU" w:date="2023-04-01T20:51:00Z">
              <w:r w:rsidDel="009E4857">
                <w:rPr>
                  <w:rFonts w:ascii="Courier New" w:eastAsia="Courier New" w:hAnsi="Courier New" w:cs="Courier New"/>
                </w:rPr>
                <w:delText>39.731789 0.970270</w:delText>
              </w:r>
            </w:del>
          </w:p>
        </w:tc>
        <w:tc>
          <w:tcPr>
            <w:tcW w:w="3323" w:type="dxa"/>
            <w:gridSpan w:val="4"/>
          </w:tcPr>
          <w:p w14:paraId="7D562AB6" w14:textId="385213BD" w:rsidR="00CB7E31" w:rsidDel="009E4857" w:rsidRDefault="00000000">
            <w:pPr>
              <w:suppressAutoHyphens w:val="0"/>
              <w:spacing w:after="0"/>
              <w:rPr>
                <w:del w:id="4848" w:author="Jose Eduardo VIU" w:date="2023-04-01T20:51:00Z"/>
              </w:rPr>
            </w:pPr>
            <w:del w:id="4849" w:author="Jose Eduardo VIU" w:date="2023-04-01T20:51:00Z">
              <w:r w:rsidDel="009E4857">
                <w:rPr>
                  <w:rFonts w:ascii="Courier New" w:eastAsia="Courier New" w:hAnsi="Courier New" w:cs="Courier New"/>
                </w:rPr>
                <w:delText>2017-12-31 … ES300302340012</w:delText>
              </w:r>
            </w:del>
          </w:p>
        </w:tc>
        <w:tc>
          <w:tcPr>
            <w:tcW w:w="228" w:type="dxa"/>
          </w:tcPr>
          <w:p w14:paraId="6DB1961B" w14:textId="3FCC0484" w:rsidR="00CB7E31" w:rsidDel="009E4857" w:rsidRDefault="00CB7E31">
            <w:pPr>
              <w:suppressAutoHyphens w:val="0"/>
              <w:rPr>
                <w:del w:id="4850" w:author="Jose Eduardo VIU" w:date="2023-04-01T20:51:00Z"/>
              </w:rPr>
            </w:pPr>
          </w:p>
        </w:tc>
        <w:tc>
          <w:tcPr>
            <w:tcW w:w="1374" w:type="dxa"/>
          </w:tcPr>
          <w:p w14:paraId="50D86BBD" w14:textId="10D6010A" w:rsidR="00CB7E31" w:rsidDel="009E4857" w:rsidRDefault="00CB7E31">
            <w:pPr>
              <w:suppressAutoHyphens w:val="0"/>
              <w:rPr>
                <w:del w:id="4851" w:author="Jose Eduardo VIU" w:date="2023-04-01T20:51:00Z"/>
              </w:rPr>
            </w:pPr>
          </w:p>
        </w:tc>
      </w:tr>
      <w:tr w:rsidR="00CB7E31" w:rsidDel="009E4857" w14:paraId="512247DF" w14:textId="70BCD9AC">
        <w:trPr>
          <w:trHeight w:val="271"/>
          <w:del w:id="4852" w:author="Jose Eduardo VIU" w:date="2023-04-01T20:51:00Z"/>
        </w:trPr>
        <w:tc>
          <w:tcPr>
            <w:tcW w:w="687" w:type="dxa"/>
          </w:tcPr>
          <w:p w14:paraId="2DDDE446" w14:textId="54207866" w:rsidR="00CB7E31" w:rsidDel="009E4857" w:rsidRDefault="00000000">
            <w:pPr>
              <w:suppressAutoHyphens w:val="0"/>
              <w:spacing w:after="0"/>
              <w:rPr>
                <w:del w:id="4853" w:author="Jose Eduardo VIU" w:date="2023-04-01T20:51:00Z"/>
              </w:rPr>
            </w:pPr>
            <w:del w:id="4854" w:author="Jose Eduardo VIU" w:date="2023-04-01T20:51:00Z">
              <w:r w:rsidDel="009E4857">
                <w:rPr>
                  <w:rFonts w:ascii="Courier New" w:eastAsia="Courier New" w:hAnsi="Courier New" w:cs="Courier New"/>
                </w:rPr>
                <w:delText>282</w:delText>
              </w:r>
            </w:del>
          </w:p>
        </w:tc>
        <w:tc>
          <w:tcPr>
            <w:tcW w:w="2863" w:type="dxa"/>
            <w:gridSpan w:val="2"/>
          </w:tcPr>
          <w:p w14:paraId="348B1DA2" w14:textId="2FE2E7DC" w:rsidR="00CB7E31" w:rsidDel="009E4857" w:rsidRDefault="00000000">
            <w:pPr>
              <w:suppressAutoHyphens w:val="0"/>
              <w:spacing w:after="0"/>
              <w:ind w:left="114"/>
              <w:rPr>
                <w:del w:id="4855" w:author="Jose Eduardo VIU" w:date="2023-04-01T20:51:00Z"/>
              </w:rPr>
            </w:pPr>
            <w:del w:id="4856" w:author="Jose Eduardo VIU" w:date="2023-04-01T20:51:00Z">
              <w:r w:rsidDel="009E4857">
                <w:rPr>
                  <w:rFonts w:ascii="Courier New" w:eastAsia="Courier New" w:hAnsi="Courier New" w:cs="Courier New"/>
                </w:rPr>
                <w:delText>34.725560 0.630343</w:delText>
              </w:r>
            </w:del>
          </w:p>
        </w:tc>
        <w:tc>
          <w:tcPr>
            <w:tcW w:w="3323" w:type="dxa"/>
            <w:gridSpan w:val="4"/>
          </w:tcPr>
          <w:p w14:paraId="57FC9F46" w14:textId="3B347CCB" w:rsidR="00CB7E31" w:rsidDel="009E4857" w:rsidRDefault="00000000">
            <w:pPr>
              <w:suppressAutoHyphens w:val="0"/>
              <w:spacing w:after="0"/>
              <w:rPr>
                <w:del w:id="4857" w:author="Jose Eduardo VIU" w:date="2023-04-01T20:51:00Z"/>
              </w:rPr>
            </w:pPr>
            <w:del w:id="4858" w:author="Jose Eduardo VIU" w:date="2023-04-01T20:51:00Z">
              <w:r w:rsidDel="009E4857">
                <w:rPr>
                  <w:rFonts w:ascii="Courier New" w:eastAsia="Courier New" w:hAnsi="Courier New" w:cs="Courier New"/>
                </w:rPr>
                <w:delText>2021-07-14 … ES300191340001</w:delText>
              </w:r>
            </w:del>
          </w:p>
        </w:tc>
        <w:tc>
          <w:tcPr>
            <w:tcW w:w="228" w:type="dxa"/>
          </w:tcPr>
          <w:p w14:paraId="11772EF4" w14:textId="67A44957" w:rsidR="00CB7E31" w:rsidDel="009E4857" w:rsidRDefault="00CB7E31">
            <w:pPr>
              <w:suppressAutoHyphens w:val="0"/>
              <w:rPr>
                <w:del w:id="4859" w:author="Jose Eduardo VIU" w:date="2023-04-01T20:51:00Z"/>
              </w:rPr>
            </w:pPr>
          </w:p>
        </w:tc>
        <w:tc>
          <w:tcPr>
            <w:tcW w:w="1374" w:type="dxa"/>
          </w:tcPr>
          <w:p w14:paraId="2450F70C" w14:textId="249E8764" w:rsidR="00CB7E31" w:rsidDel="009E4857" w:rsidRDefault="00CB7E31">
            <w:pPr>
              <w:suppressAutoHyphens w:val="0"/>
              <w:rPr>
                <w:del w:id="4860" w:author="Jose Eduardo VIU" w:date="2023-04-01T20:51:00Z"/>
              </w:rPr>
            </w:pPr>
          </w:p>
        </w:tc>
      </w:tr>
      <w:tr w:rsidR="00CB7E31" w:rsidDel="009E4857" w14:paraId="294421F8" w14:textId="330A7D75">
        <w:trPr>
          <w:trHeight w:val="271"/>
          <w:del w:id="4861" w:author="Jose Eduardo VIU" w:date="2023-04-01T20:51:00Z"/>
        </w:trPr>
        <w:tc>
          <w:tcPr>
            <w:tcW w:w="687" w:type="dxa"/>
          </w:tcPr>
          <w:p w14:paraId="2B2C1EEA" w14:textId="0EF1B9B9" w:rsidR="00CB7E31" w:rsidDel="009E4857" w:rsidRDefault="00000000">
            <w:pPr>
              <w:suppressAutoHyphens w:val="0"/>
              <w:spacing w:after="0"/>
              <w:rPr>
                <w:del w:id="4862" w:author="Jose Eduardo VIU" w:date="2023-04-01T20:51:00Z"/>
              </w:rPr>
            </w:pPr>
            <w:del w:id="4863" w:author="Jose Eduardo VIU" w:date="2023-04-01T20:51:00Z">
              <w:r w:rsidDel="009E4857">
                <w:rPr>
                  <w:rFonts w:ascii="Courier New" w:eastAsia="Courier New" w:hAnsi="Courier New" w:cs="Courier New"/>
                </w:rPr>
                <w:delText>283</w:delText>
              </w:r>
            </w:del>
          </w:p>
        </w:tc>
        <w:tc>
          <w:tcPr>
            <w:tcW w:w="2863" w:type="dxa"/>
            <w:gridSpan w:val="2"/>
          </w:tcPr>
          <w:p w14:paraId="56AAB5DF" w14:textId="26747B94" w:rsidR="00CB7E31" w:rsidDel="009E4857" w:rsidRDefault="00000000">
            <w:pPr>
              <w:suppressAutoHyphens w:val="0"/>
              <w:spacing w:after="0"/>
              <w:ind w:left="114"/>
              <w:rPr>
                <w:del w:id="4864" w:author="Jose Eduardo VIU" w:date="2023-04-01T20:51:00Z"/>
              </w:rPr>
            </w:pPr>
            <w:del w:id="4865" w:author="Jose Eduardo VIU" w:date="2023-04-01T20:51:00Z">
              <w:r w:rsidDel="009E4857">
                <w:rPr>
                  <w:rFonts w:ascii="Courier New" w:eastAsia="Courier New" w:hAnsi="Courier New" w:cs="Courier New"/>
                </w:rPr>
                <w:delText>31.527604 0.575320</w:delText>
              </w:r>
            </w:del>
          </w:p>
        </w:tc>
        <w:tc>
          <w:tcPr>
            <w:tcW w:w="3323" w:type="dxa"/>
            <w:gridSpan w:val="4"/>
          </w:tcPr>
          <w:p w14:paraId="6E10150F" w14:textId="1A17E470" w:rsidR="00CB7E31" w:rsidDel="009E4857" w:rsidRDefault="00000000">
            <w:pPr>
              <w:suppressAutoHyphens w:val="0"/>
              <w:spacing w:after="0"/>
              <w:rPr>
                <w:del w:id="4866" w:author="Jose Eduardo VIU" w:date="2023-04-01T20:51:00Z"/>
              </w:rPr>
            </w:pPr>
            <w:del w:id="4867" w:author="Jose Eduardo VIU" w:date="2023-04-01T20:51:00Z">
              <w:r w:rsidDel="009E4857">
                <w:rPr>
                  <w:rFonts w:ascii="Courier New" w:eastAsia="Courier New" w:hAnsi="Courier New" w:cs="Courier New"/>
                </w:rPr>
                <w:delText>2020-08-13 … ES300191340001</w:delText>
              </w:r>
            </w:del>
          </w:p>
        </w:tc>
        <w:tc>
          <w:tcPr>
            <w:tcW w:w="228" w:type="dxa"/>
          </w:tcPr>
          <w:p w14:paraId="7A04D39C" w14:textId="21A364FF" w:rsidR="00CB7E31" w:rsidDel="009E4857" w:rsidRDefault="00CB7E31">
            <w:pPr>
              <w:suppressAutoHyphens w:val="0"/>
              <w:rPr>
                <w:del w:id="4868" w:author="Jose Eduardo VIU" w:date="2023-04-01T20:51:00Z"/>
              </w:rPr>
            </w:pPr>
          </w:p>
        </w:tc>
        <w:tc>
          <w:tcPr>
            <w:tcW w:w="1374" w:type="dxa"/>
          </w:tcPr>
          <w:p w14:paraId="26370EEB" w14:textId="146648FB" w:rsidR="00CB7E31" w:rsidDel="009E4857" w:rsidRDefault="00CB7E31">
            <w:pPr>
              <w:suppressAutoHyphens w:val="0"/>
              <w:rPr>
                <w:del w:id="4869" w:author="Jose Eduardo VIU" w:date="2023-04-01T20:51:00Z"/>
              </w:rPr>
            </w:pPr>
          </w:p>
        </w:tc>
      </w:tr>
      <w:tr w:rsidR="00CB7E31" w:rsidDel="009E4857" w14:paraId="52B831B5" w14:textId="1E6E561B">
        <w:trPr>
          <w:trHeight w:val="271"/>
          <w:del w:id="4870" w:author="Jose Eduardo VIU" w:date="2023-04-01T20:51:00Z"/>
        </w:trPr>
        <w:tc>
          <w:tcPr>
            <w:tcW w:w="687" w:type="dxa"/>
          </w:tcPr>
          <w:p w14:paraId="35D7DD58" w14:textId="08D38792" w:rsidR="00CB7E31" w:rsidDel="009E4857" w:rsidRDefault="00000000">
            <w:pPr>
              <w:suppressAutoHyphens w:val="0"/>
              <w:spacing w:after="0"/>
              <w:rPr>
                <w:del w:id="4871" w:author="Jose Eduardo VIU" w:date="2023-04-01T20:51:00Z"/>
              </w:rPr>
            </w:pPr>
            <w:del w:id="4872" w:author="Jose Eduardo VIU" w:date="2023-04-01T20:51:00Z">
              <w:r w:rsidDel="009E4857">
                <w:rPr>
                  <w:rFonts w:ascii="Courier New" w:eastAsia="Courier New" w:hAnsi="Courier New" w:cs="Courier New"/>
                </w:rPr>
                <w:delText>284</w:delText>
              </w:r>
            </w:del>
          </w:p>
        </w:tc>
        <w:tc>
          <w:tcPr>
            <w:tcW w:w="2863" w:type="dxa"/>
            <w:gridSpan w:val="2"/>
          </w:tcPr>
          <w:p w14:paraId="35533FED" w14:textId="6C42A749" w:rsidR="00CB7E31" w:rsidDel="009E4857" w:rsidRDefault="00000000">
            <w:pPr>
              <w:suppressAutoHyphens w:val="0"/>
              <w:spacing w:after="0"/>
              <w:ind w:left="114"/>
              <w:rPr>
                <w:del w:id="4873" w:author="Jose Eduardo VIU" w:date="2023-04-01T20:51:00Z"/>
              </w:rPr>
            </w:pPr>
            <w:del w:id="4874" w:author="Jose Eduardo VIU" w:date="2023-04-01T20:51:00Z">
              <w:r w:rsidDel="009E4857">
                <w:rPr>
                  <w:rFonts w:ascii="Courier New" w:eastAsia="Courier New" w:hAnsi="Courier New" w:cs="Courier New"/>
                </w:rPr>
                <w:delText>38.132400 0.535137</w:delText>
              </w:r>
            </w:del>
          </w:p>
        </w:tc>
        <w:tc>
          <w:tcPr>
            <w:tcW w:w="3323" w:type="dxa"/>
            <w:gridSpan w:val="4"/>
          </w:tcPr>
          <w:p w14:paraId="55C84176" w14:textId="4ADF2AC9" w:rsidR="00CB7E31" w:rsidDel="009E4857" w:rsidRDefault="00000000">
            <w:pPr>
              <w:suppressAutoHyphens w:val="0"/>
              <w:spacing w:after="0"/>
              <w:rPr>
                <w:del w:id="4875" w:author="Jose Eduardo VIU" w:date="2023-04-01T20:51:00Z"/>
              </w:rPr>
            </w:pPr>
            <w:del w:id="4876" w:author="Jose Eduardo VIU" w:date="2023-04-01T20:51:00Z">
              <w:r w:rsidDel="009E4857">
                <w:rPr>
                  <w:rFonts w:ascii="Courier New" w:eastAsia="Courier New" w:hAnsi="Courier New" w:cs="Courier New"/>
                </w:rPr>
                <w:delText>2021-05-18 … ES300191340001</w:delText>
              </w:r>
            </w:del>
          </w:p>
        </w:tc>
        <w:tc>
          <w:tcPr>
            <w:tcW w:w="228" w:type="dxa"/>
          </w:tcPr>
          <w:p w14:paraId="7E8427F3" w14:textId="6E793516" w:rsidR="00CB7E31" w:rsidDel="009E4857" w:rsidRDefault="00CB7E31">
            <w:pPr>
              <w:suppressAutoHyphens w:val="0"/>
              <w:rPr>
                <w:del w:id="4877" w:author="Jose Eduardo VIU" w:date="2023-04-01T20:51:00Z"/>
              </w:rPr>
            </w:pPr>
          </w:p>
        </w:tc>
        <w:tc>
          <w:tcPr>
            <w:tcW w:w="1374" w:type="dxa"/>
          </w:tcPr>
          <w:p w14:paraId="2EFD9E8C" w14:textId="3AF6858D" w:rsidR="00CB7E31" w:rsidDel="009E4857" w:rsidRDefault="00CB7E31">
            <w:pPr>
              <w:suppressAutoHyphens w:val="0"/>
              <w:rPr>
                <w:del w:id="4878" w:author="Jose Eduardo VIU" w:date="2023-04-01T20:51:00Z"/>
              </w:rPr>
            </w:pPr>
          </w:p>
        </w:tc>
      </w:tr>
      <w:tr w:rsidR="00CB7E31" w:rsidDel="009E4857" w14:paraId="64137164" w14:textId="3DAC8602">
        <w:trPr>
          <w:trHeight w:val="271"/>
          <w:del w:id="4879" w:author="Jose Eduardo VIU" w:date="2023-04-01T20:51:00Z"/>
        </w:trPr>
        <w:tc>
          <w:tcPr>
            <w:tcW w:w="687" w:type="dxa"/>
          </w:tcPr>
          <w:p w14:paraId="7F57C637" w14:textId="716182C8" w:rsidR="00CB7E31" w:rsidDel="009E4857" w:rsidRDefault="00000000">
            <w:pPr>
              <w:suppressAutoHyphens w:val="0"/>
              <w:spacing w:after="0"/>
              <w:rPr>
                <w:del w:id="4880" w:author="Jose Eduardo VIU" w:date="2023-04-01T20:51:00Z"/>
              </w:rPr>
            </w:pPr>
            <w:del w:id="4881" w:author="Jose Eduardo VIU" w:date="2023-04-01T20:51:00Z">
              <w:r w:rsidDel="009E4857">
                <w:rPr>
                  <w:rFonts w:ascii="Courier New" w:eastAsia="Courier New" w:hAnsi="Courier New" w:cs="Courier New"/>
                </w:rPr>
                <w:delText>285</w:delText>
              </w:r>
            </w:del>
          </w:p>
        </w:tc>
        <w:tc>
          <w:tcPr>
            <w:tcW w:w="2863" w:type="dxa"/>
            <w:gridSpan w:val="2"/>
          </w:tcPr>
          <w:p w14:paraId="655C2789" w14:textId="5B2B935B" w:rsidR="00CB7E31" w:rsidDel="009E4857" w:rsidRDefault="00000000">
            <w:pPr>
              <w:suppressAutoHyphens w:val="0"/>
              <w:spacing w:after="0"/>
              <w:ind w:left="114"/>
              <w:rPr>
                <w:del w:id="4882" w:author="Jose Eduardo VIU" w:date="2023-04-01T20:51:00Z"/>
              </w:rPr>
            </w:pPr>
            <w:del w:id="4883" w:author="Jose Eduardo VIU" w:date="2023-04-01T20:51:00Z">
              <w:r w:rsidDel="009E4857">
                <w:rPr>
                  <w:rFonts w:ascii="Courier New" w:eastAsia="Courier New" w:hAnsi="Courier New" w:cs="Courier New"/>
                </w:rPr>
                <w:delText>22.328431 1.067508</w:delText>
              </w:r>
            </w:del>
          </w:p>
        </w:tc>
        <w:tc>
          <w:tcPr>
            <w:tcW w:w="3323" w:type="dxa"/>
            <w:gridSpan w:val="4"/>
          </w:tcPr>
          <w:p w14:paraId="1B65A0D7" w14:textId="501EDE49" w:rsidR="00CB7E31" w:rsidDel="009E4857" w:rsidRDefault="00000000">
            <w:pPr>
              <w:suppressAutoHyphens w:val="0"/>
              <w:spacing w:after="0"/>
              <w:rPr>
                <w:del w:id="4884" w:author="Jose Eduardo VIU" w:date="2023-04-01T20:51:00Z"/>
              </w:rPr>
            </w:pPr>
            <w:del w:id="4885" w:author="Jose Eduardo VIU" w:date="2023-04-01T20:51:00Z">
              <w:r w:rsidDel="009E4857">
                <w:rPr>
                  <w:rFonts w:ascii="Courier New" w:eastAsia="Courier New" w:hAnsi="Courier New" w:cs="Courier New"/>
                </w:rPr>
                <w:delText>2021-03-04 … ES300191340001</w:delText>
              </w:r>
            </w:del>
          </w:p>
        </w:tc>
        <w:tc>
          <w:tcPr>
            <w:tcW w:w="228" w:type="dxa"/>
          </w:tcPr>
          <w:p w14:paraId="24D82B6D" w14:textId="4B427ED2" w:rsidR="00CB7E31" w:rsidDel="009E4857" w:rsidRDefault="00CB7E31">
            <w:pPr>
              <w:suppressAutoHyphens w:val="0"/>
              <w:rPr>
                <w:del w:id="4886" w:author="Jose Eduardo VIU" w:date="2023-04-01T20:51:00Z"/>
              </w:rPr>
            </w:pPr>
          </w:p>
        </w:tc>
        <w:tc>
          <w:tcPr>
            <w:tcW w:w="1374" w:type="dxa"/>
          </w:tcPr>
          <w:p w14:paraId="1406CDD7" w14:textId="51081222" w:rsidR="00CB7E31" w:rsidDel="009E4857" w:rsidRDefault="00CB7E31">
            <w:pPr>
              <w:suppressAutoHyphens w:val="0"/>
              <w:rPr>
                <w:del w:id="4887" w:author="Jose Eduardo VIU" w:date="2023-04-01T20:51:00Z"/>
              </w:rPr>
            </w:pPr>
          </w:p>
        </w:tc>
      </w:tr>
      <w:tr w:rsidR="00CB7E31" w:rsidDel="009E4857" w14:paraId="67B64535" w14:textId="75B50328">
        <w:trPr>
          <w:trHeight w:val="271"/>
          <w:del w:id="4888" w:author="Jose Eduardo VIU" w:date="2023-04-01T20:51:00Z"/>
        </w:trPr>
        <w:tc>
          <w:tcPr>
            <w:tcW w:w="687" w:type="dxa"/>
          </w:tcPr>
          <w:p w14:paraId="58F203AF" w14:textId="25896C06" w:rsidR="00CB7E31" w:rsidDel="009E4857" w:rsidRDefault="00000000">
            <w:pPr>
              <w:suppressAutoHyphens w:val="0"/>
              <w:spacing w:after="0"/>
              <w:rPr>
                <w:del w:id="4889" w:author="Jose Eduardo VIU" w:date="2023-04-01T20:51:00Z"/>
              </w:rPr>
            </w:pPr>
            <w:del w:id="4890" w:author="Jose Eduardo VIU" w:date="2023-04-01T20:51:00Z">
              <w:r w:rsidDel="009E4857">
                <w:rPr>
                  <w:rFonts w:ascii="Courier New" w:eastAsia="Courier New" w:hAnsi="Courier New" w:cs="Courier New"/>
                </w:rPr>
                <w:delText>286</w:delText>
              </w:r>
            </w:del>
          </w:p>
        </w:tc>
        <w:tc>
          <w:tcPr>
            <w:tcW w:w="2863" w:type="dxa"/>
            <w:gridSpan w:val="2"/>
          </w:tcPr>
          <w:p w14:paraId="5784422A" w14:textId="7B0B9F09" w:rsidR="00CB7E31" w:rsidDel="009E4857" w:rsidRDefault="00000000">
            <w:pPr>
              <w:suppressAutoHyphens w:val="0"/>
              <w:spacing w:after="0"/>
              <w:ind w:left="114"/>
              <w:rPr>
                <w:del w:id="4891" w:author="Jose Eduardo VIU" w:date="2023-04-01T20:51:00Z"/>
              </w:rPr>
            </w:pPr>
            <w:del w:id="4892" w:author="Jose Eduardo VIU" w:date="2023-04-01T20:51:00Z">
              <w:r w:rsidDel="009E4857">
                <w:rPr>
                  <w:rFonts w:ascii="Courier New" w:eastAsia="Courier New" w:hAnsi="Courier New" w:cs="Courier New"/>
                </w:rPr>
                <w:delText>34.646370 0.509897</w:delText>
              </w:r>
            </w:del>
          </w:p>
        </w:tc>
        <w:tc>
          <w:tcPr>
            <w:tcW w:w="3323" w:type="dxa"/>
            <w:gridSpan w:val="4"/>
          </w:tcPr>
          <w:p w14:paraId="07EB2D30" w14:textId="63A64D56" w:rsidR="00CB7E31" w:rsidDel="009E4857" w:rsidRDefault="00000000">
            <w:pPr>
              <w:suppressAutoHyphens w:val="0"/>
              <w:spacing w:after="0"/>
              <w:rPr>
                <w:del w:id="4893" w:author="Jose Eduardo VIU" w:date="2023-04-01T20:51:00Z"/>
              </w:rPr>
            </w:pPr>
            <w:del w:id="4894" w:author="Jose Eduardo VIU" w:date="2023-04-01T20:51:00Z">
              <w:r w:rsidDel="009E4857">
                <w:rPr>
                  <w:rFonts w:ascii="Courier New" w:eastAsia="Courier New" w:hAnsi="Courier New" w:cs="Courier New"/>
                </w:rPr>
                <w:delText>2021-06-21 … ES300191340001</w:delText>
              </w:r>
            </w:del>
          </w:p>
        </w:tc>
        <w:tc>
          <w:tcPr>
            <w:tcW w:w="228" w:type="dxa"/>
          </w:tcPr>
          <w:p w14:paraId="64313B70" w14:textId="7DF1D938" w:rsidR="00CB7E31" w:rsidDel="009E4857" w:rsidRDefault="00CB7E31">
            <w:pPr>
              <w:suppressAutoHyphens w:val="0"/>
              <w:rPr>
                <w:del w:id="4895" w:author="Jose Eduardo VIU" w:date="2023-04-01T20:51:00Z"/>
              </w:rPr>
            </w:pPr>
          </w:p>
        </w:tc>
        <w:tc>
          <w:tcPr>
            <w:tcW w:w="1374" w:type="dxa"/>
          </w:tcPr>
          <w:p w14:paraId="4FC22FF2" w14:textId="422738A6" w:rsidR="00CB7E31" w:rsidDel="009E4857" w:rsidRDefault="00CB7E31">
            <w:pPr>
              <w:suppressAutoHyphens w:val="0"/>
              <w:rPr>
                <w:del w:id="4896" w:author="Jose Eduardo VIU" w:date="2023-04-01T20:51:00Z"/>
              </w:rPr>
            </w:pPr>
          </w:p>
        </w:tc>
      </w:tr>
      <w:tr w:rsidR="00CB7E31" w:rsidDel="009E4857" w14:paraId="35A08543" w14:textId="66F3A5F4">
        <w:trPr>
          <w:trHeight w:val="271"/>
          <w:del w:id="4897" w:author="Jose Eduardo VIU" w:date="2023-04-01T20:51:00Z"/>
        </w:trPr>
        <w:tc>
          <w:tcPr>
            <w:tcW w:w="687" w:type="dxa"/>
          </w:tcPr>
          <w:p w14:paraId="5689EA7A" w14:textId="0AFD62F2" w:rsidR="00CB7E31" w:rsidDel="009E4857" w:rsidRDefault="00000000">
            <w:pPr>
              <w:suppressAutoHyphens w:val="0"/>
              <w:spacing w:after="0"/>
              <w:rPr>
                <w:del w:id="4898" w:author="Jose Eduardo VIU" w:date="2023-04-01T20:51:00Z"/>
              </w:rPr>
            </w:pPr>
            <w:del w:id="4899" w:author="Jose Eduardo VIU" w:date="2023-04-01T20:51:00Z">
              <w:r w:rsidDel="009E4857">
                <w:rPr>
                  <w:rFonts w:ascii="Courier New" w:eastAsia="Courier New" w:hAnsi="Courier New" w:cs="Courier New"/>
                </w:rPr>
                <w:delText>287</w:delText>
              </w:r>
            </w:del>
          </w:p>
        </w:tc>
        <w:tc>
          <w:tcPr>
            <w:tcW w:w="2863" w:type="dxa"/>
            <w:gridSpan w:val="2"/>
          </w:tcPr>
          <w:p w14:paraId="03F53D90" w14:textId="117993E4" w:rsidR="00CB7E31" w:rsidDel="009E4857" w:rsidRDefault="00000000">
            <w:pPr>
              <w:suppressAutoHyphens w:val="0"/>
              <w:spacing w:after="0"/>
              <w:ind w:left="114"/>
              <w:rPr>
                <w:del w:id="4900" w:author="Jose Eduardo VIU" w:date="2023-04-01T20:51:00Z"/>
              </w:rPr>
            </w:pPr>
            <w:del w:id="4901" w:author="Jose Eduardo VIU" w:date="2023-04-01T20:51:00Z">
              <w:r w:rsidDel="009E4857">
                <w:rPr>
                  <w:rFonts w:ascii="Courier New" w:eastAsia="Courier New" w:hAnsi="Courier New" w:cs="Courier New"/>
                </w:rPr>
                <w:delText>23.668147 0.778301</w:delText>
              </w:r>
            </w:del>
          </w:p>
        </w:tc>
        <w:tc>
          <w:tcPr>
            <w:tcW w:w="3323" w:type="dxa"/>
            <w:gridSpan w:val="4"/>
          </w:tcPr>
          <w:p w14:paraId="72477EB9" w14:textId="4E7182A2" w:rsidR="00CB7E31" w:rsidDel="009E4857" w:rsidRDefault="00000000">
            <w:pPr>
              <w:suppressAutoHyphens w:val="0"/>
              <w:spacing w:after="0"/>
              <w:rPr>
                <w:del w:id="4902" w:author="Jose Eduardo VIU" w:date="2023-04-01T20:51:00Z"/>
              </w:rPr>
            </w:pPr>
            <w:del w:id="4903" w:author="Jose Eduardo VIU" w:date="2023-04-01T20:51:00Z">
              <w:r w:rsidDel="009E4857">
                <w:rPr>
                  <w:rFonts w:ascii="Courier New" w:eastAsia="Courier New" w:hAnsi="Courier New" w:cs="Courier New"/>
                </w:rPr>
                <w:delText>2020-10-27 … ES300191340001</w:delText>
              </w:r>
            </w:del>
          </w:p>
        </w:tc>
        <w:tc>
          <w:tcPr>
            <w:tcW w:w="228" w:type="dxa"/>
          </w:tcPr>
          <w:p w14:paraId="3BD56F00" w14:textId="73AD6CCD" w:rsidR="00CB7E31" w:rsidDel="009E4857" w:rsidRDefault="00CB7E31">
            <w:pPr>
              <w:suppressAutoHyphens w:val="0"/>
              <w:rPr>
                <w:del w:id="4904" w:author="Jose Eduardo VIU" w:date="2023-04-01T20:51:00Z"/>
              </w:rPr>
            </w:pPr>
          </w:p>
        </w:tc>
        <w:tc>
          <w:tcPr>
            <w:tcW w:w="1374" w:type="dxa"/>
          </w:tcPr>
          <w:p w14:paraId="06102D25" w14:textId="5F33F2BA" w:rsidR="00CB7E31" w:rsidDel="009E4857" w:rsidRDefault="00CB7E31">
            <w:pPr>
              <w:suppressAutoHyphens w:val="0"/>
              <w:rPr>
                <w:del w:id="4905" w:author="Jose Eduardo VIU" w:date="2023-04-01T20:51:00Z"/>
              </w:rPr>
            </w:pPr>
          </w:p>
        </w:tc>
      </w:tr>
      <w:tr w:rsidR="00CB7E31" w:rsidDel="009E4857" w14:paraId="5DD8E7BC" w14:textId="42D60926">
        <w:trPr>
          <w:trHeight w:val="271"/>
          <w:del w:id="4906" w:author="Jose Eduardo VIU" w:date="2023-04-01T20:51:00Z"/>
        </w:trPr>
        <w:tc>
          <w:tcPr>
            <w:tcW w:w="687" w:type="dxa"/>
          </w:tcPr>
          <w:p w14:paraId="6A25243E" w14:textId="28756F99" w:rsidR="00CB7E31" w:rsidDel="009E4857" w:rsidRDefault="00000000">
            <w:pPr>
              <w:suppressAutoHyphens w:val="0"/>
              <w:spacing w:after="0"/>
              <w:rPr>
                <w:del w:id="4907" w:author="Jose Eduardo VIU" w:date="2023-04-01T20:51:00Z"/>
              </w:rPr>
            </w:pPr>
            <w:del w:id="4908" w:author="Jose Eduardo VIU" w:date="2023-04-01T20:51:00Z">
              <w:r w:rsidDel="009E4857">
                <w:rPr>
                  <w:rFonts w:ascii="Courier New" w:eastAsia="Courier New" w:hAnsi="Courier New" w:cs="Courier New"/>
                </w:rPr>
                <w:delText>288</w:delText>
              </w:r>
            </w:del>
          </w:p>
        </w:tc>
        <w:tc>
          <w:tcPr>
            <w:tcW w:w="2863" w:type="dxa"/>
            <w:gridSpan w:val="2"/>
          </w:tcPr>
          <w:p w14:paraId="2DEC549D" w14:textId="0EF890F8" w:rsidR="00CB7E31" w:rsidDel="009E4857" w:rsidRDefault="00000000">
            <w:pPr>
              <w:suppressAutoHyphens w:val="0"/>
              <w:spacing w:after="0"/>
              <w:ind w:left="114"/>
              <w:rPr>
                <w:del w:id="4909" w:author="Jose Eduardo VIU" w:date="2023-04-01T20:51:00Z"/>
              </w:rPr>
            </w:pPr>
            <w:del w:id="4910" w:author="Jose Eduardo VIU" w:date="2023-04-01T20:51:00Z">
              <w:r w:rsidDel="009E4857">
                <w:rPr>
                  <w:rFonts w:ascii="Courier New" w:eastAsia="Courier New" w:hAnsi="Courier New" w:cs="Courier New"/>
                </w:rPr>
                <w:delText>43.246810 0.619649</w:delText>
              </w:r>
            </w:del>
          </w:p>
        </w:tc>
        <w:tc>
          <w:tcPr>
            <w:tcW w:w="3323" w:type="dxa"/>
            <w:gridSpan w:val="4"/>
          </w:tcPr>
          <w:p w14:paraId="5E76C8B3" w14:textId="18B1D2C1" w:rsidR="00CB7E31" w:rsidDel="009E4857" w:rsidRDefault="00000000">
            <w:pPr>
              <w:suppressAutoHyphens w:val="0"/>
              <w:spacing w:after="0"/>
              <w:rPr>
                <w:del w:id="4911" w:author="Jose Eduardo VIU" w:date="2023-04-01T20:51:00Z"/>
              </w:rPr>
            </w:pPr>
            <w:del w:id="4912" w:author="Jose Eduardo VIU" w:date="2023-04-01T20:51:00Z">
              <w:r w:rsidDel="009E4857">
                <w:rPr>
                  <w:rFonts w:ascii="Courier New" w:eastAsia="Courier New" w:hAnsi="Courier New" w:cs="Courier New"/>
                </w:rPr>
                <w:delText>2021-11-17 … ES300191340001</w:delText>
              </w:r>
            </w:del>
          </w:p>
        </w:tc>
        <w:tc>
          <w:tcPr>
            <w:tcW w:w="228" w:type="dxa"/>
          </w:tcPr>
          <w:p w14:paraId="0DFE67AD" w14:textId="78EEF37A" w:rsidR="00CB7E31" w:rsidDel="009E4857" w:rsidRDefault="00CB7E31">
            <w:pPr>
              <w:suppressAutoHyphens w:val="0"/>
              <w:rPr>
                <w:del w:id="4913" w:author="Jose Eduardo VIU" w:date="2023-04-01T20:51:00Z"/>
              </w:rPr>
            </w:pPr>
          </w:p>
        </w:tc>
        <w:tc>
          <w:tcPr>
            <w:tcW w:w="1374" w:type="dxa"/>
          </w:tcPr>
          <w:p w14:paraId="73DC19DB" w14:textId="01FF8676" w:rsidR="00CB7E31" w:rsidDel="009E4857" w:rsidRDefault="00CB7E31">
            <w:pPr>
              <w:suppressAutoHyphens w:val="0"/>
              <w:rPr>
                <w:del w:id="4914" w:author="Jose Eduardo VIU" w:date="2023-04-01T20:51:00Z"/>
              </w:rPr>
            </w:pPr>
          </w:p>
        </w:tc>
      </w:tr>
      <w:tr w:rsidR="00CB7E31" w:rsidDel="009E4857" w14:paraId="18DCC34D" w14:textId="09804167">
        <w:trPr>
          <w:trHeight w:val="271"/>
          <w:del w:id="4915" w:author="Jose Eduardo VIU" w:date="2023-04-01T20:51:00Z"/>
        </w:trPr>
        <w:tc>
          <w:tcPr>
            <w:tcW w:w="687" w:type="dxa"/>
          </w:tcPr>
          <w:p w14:paraId="653EF6D4" w14:textId="6938BB77" w:rsidR="00CB7E31" w:rsidDel="009E4857" w:rsidRDefault="00000000">
            <w:pPr>
              <w:suppressAutoHyphens w:val="0"/>
              <w:spacing w:after="0"/>
              <w:rPr>
                <w:del w:id="4916" w:author="Jose Eduardo VIU" w:date="2023-04-01T20:51:00Z"/>
              </w:rPr>
            </w:pPr>
            <w:del w:id="4917" w:author="Jose Eduardo VIU" w:date="2023-04-01T20:51:00Z">
              <w:r w:rsidDel="009E4857">
                <w:rPr>
                  <w:rFonts w:ascii="Courier New" w:eastAsia="Courier New" w:hAnsi="Courier New" w:cs="Courier New"/>
                </w:rPr>
                <w:delText>289</w:delText>
              </w:r>
            </w:del>
          </w:p>
        </w:tc>
        <w:tc>
          <w:tcPr>
            <w:tcW w:w="2863" w:type="dxa"/>
            <w:gridSpan w:val="2"/>
          </w:tcPr>
          <w:p w14:paraId="3B90138F" w14:textId="0ACB478E" w:rsidR="00CB7E31" w:rsidDel="009E4857" w:rsidRDefault="00000000">
            <w:pPr>
              <w:suppressAutoHyphens w:val="0"/>
              <w:spacing w:after="0"/>
              <w:ind w:left="114"/>
              <w:rPr>
                <w:del w:id="4918" w:author="Jose Eduardo VIU" w:date="2023-04-01T20:51:00Z"/>
              </w:rPr>
            </w:pPr>
            <w:del w:id="4919" w:author="Jose Eduardo VIU" w:date="2023-04-01T20:51:00Z">
              <w:r w:rsidDel="009E4857">
                <w:rPr>
                  <w:rFonts w:ascii="Courier New" w:eastAsia="Courier New" w:hAnsi="Courier New" w:cs="Courier New"/>
                </w:rPr>
                <w:delText>27.834669 0.569937</w:delText>
              </w:r>
            </w:del>
          </w:p>
        </w:tc>
        <w:tc>
          <w:tcPr>
            <w:tcW w:w="3323" w:type="dxa"/>
            <w:gridSpan w:val="4"/>
          </w:tcPr>
          <w:p w14:paraId="214B280C" w14:textId="08D4584C" w:rsidR="00CB7E31" w:rsidDel="009E4857" w:rsidRDefault="00000000">
            <w:pPr>
              <w:suppressAutoHyphens w:val="0"/>
              <w:spacing w:after="0"/>
              <w:rPr>
                <w:del w:id="4920" w:author="Jose Eduardo VIU" w:date="2023-04-01T20:51:00Z"/>
              </w:rPr>
            </w:pPr>
            <w:del w:id="4921" w:author="Jose Eduardo VIU" w:date="2023-04-01T20:51:00Z">
              <w:r w:rsidDel="009E4857">
                <w:rPr>
                  <w:rFonts w:ascii="Courier New" w:eastAsia="Courier New" w:hAnsi="Courier New" w:cs="Courier New"/>
                </w:rPr>
                <w:delText>2020-11-19 … ES300191340001</w:delText>
              </w:r>
            </w:del>
          </w:p>
        </w:tc>
        <w:tc>
          <w:tcPr>
            <w:tcW w:w="228" w:type="dxa"/>
          </w:tcPr>
          <w:p w14:paraId="5B4C18B1" w14:textId="554C1048" w:rsidR="00CB7E31" w:rsidDel="009E4857" w:rsidRDefault="00CB7E31">
            <w:pPr>
              <w:suppressAutoHyphens w:val="0"/>
              <w:rPr>
                <w:del w:id="4922" w:author="Jose Eduardo VIU" w:date="2023-04-01T20:51:00Z"/>
              </w:rPr>
            </w:pPr>
          </w:p>
        </w:tc>
        <w:tc>
          <w:tcPr>
            <w:tcW w:w="1374" w:type="dxa"/>
          </w:tcPr>
          <w:p w14:paraId="115C3152" w14:textId="62198E98" w:rsidR="00CB7E31" w:rsidDel="009E4857" w:rsidRDefault="00CB7E31">
            <w:pPr>
              <w:suppressAutoHyphens w:val="0"/>
              <w:rPr>
                <w:del w:id="4923" w:author="Jose Eduardo VIU" w:date="2023-04-01T20:51:00Z"/>
              </w:rPr>
            </w:pPr>
          </w:p>
        </w:tc>
      </w:tr>
      <w:tr w:rsidR="00CB7E31" w:rsidDel="009E4857" w14:paraId="0C843A86" w14:textId="46CB589B">
        <w:trPr>
          <w:trHeight w:val="271"/>
          <w:del w:id="4924" w:author="Jose Eduardo VIU" w:date="2023-04-01T20:51:00Z"/>
        </w:trPr>
        <w:tc>
          <w:tcPr>
            <w:tcW w:w="687" w:type="dxa"/>
          </w:tcPr>
          <w:p w14:paraId="683D1066" w14:textId="454BEF90" w:rsidR="00CB7E31" w:rsidDel="009E4857" w:rsidRDefault="00000000">
            <w:pPr>
              <w:suppressAutoHyphens w:val="0"/>
              <w:spacing w:after="0"/>
              <w:rPr>
                <w:del w:id="4925" w:author="Jose Eduardo VIU" w:date="2023-04-01T20:51:00Z"/>
              </w:rPr>
            </w:pPr>
            <w:del w:id="4926" w:author="Jose Eduardo VIU" w:date="2023-04-01T20:51:00Z">
              <w:r w:rsidDel="009E4857">
                <w:rPr>
                  <w:rFonts w:ascii="Courier New" w:eastAsia="Courier New" w:hAnsi="Courier New" w:cs="Courier New"/>
                </w:rPr>
                <w:delText>290</w:delText>
              </w:r>
            </w:del>
          </w:p>
        </w:tc>
        <w:tc>
          <w:tcPr>
            <w:tcW w:w="2863" w:type="dxa"/>
            <w:gridSpan w:val="2"/>
          </w:tcPr>
          <w:p w14:paraId="09AB1870" w14:textId="5C3C63DD" w:rsidR="00CB7E31" w:rsidDel="009E4857" w:rsidRDefault="00000000">
            <w:pPr>
              <w:suppressAutoHyphens w:val="0"/>
              <w:spacing w:after="0"/>
              <w:ind w:left="114"/>
              <w:rPr>
                <w:del w:id="4927" w:author="Jose Eduardo VIU" w:date="2023-04-01T20:51:00Z"/>
              </w:rPr>
            </w:pPr>
            <w:del w:id="4928" w:author="Jose Eduardo VIU" w:date="2023-04-01T20:51:00Z">
              <w:r w:rsidDel="009E4857">
                <w:rPr>
                  <w:rFonts w:ascii="Courier New" w:eastAsia="Courier New" w:hAnsi="Courier New" w:cs="Courier New"/>
                </w:rPr>
                <w:delText>30.143490 0.763996</w:delText>
              </w:r>
            </w:del>
          </w:p>
        </w:tc>
        <w:tc>
          <w:tcPr>
            <w:tcW w:w="3323" w:type="dxa"/>
            <w:gridSpan w:val="4"/>
          </w:tcPr>
          <w:p w14:paraId="03D52C13" w14:textId="2E0F2E07" w:rsidR="00CB7E31" w:rsidDel="009E4857" w:rsidRDefault="00000000">
            <w:pPr>
              <w:suppressAutoHyphens w:val="0"/>
              <w:spacing w:after="0"/>
              <w:rPr>
                <w:del w:id="4929" w:author="Jose Eduardo VIU" w:date="2023-04-01T20:51:00Z"/>
              </w:rPr>
            </w:pPr>
            <w:del w:id="4930" w:author="Jose Eduardo VIU" w:date="2023-04-01T20:51:00Z">
              <w:r w:rsidDel="009E4857">
                <w:rPr>
                  <w:rFonts w:ascii="Courier New" w:eastAsia="Courier New" w:hAnsi="Courier New" w:cs="Courier New"/>
                </w:rPr>
                <w:delText>2021-01-29 … ES300191340001</w:delText>
              </w:r>
            </w:del>
          </w:p>
        </w:tc>
        <w:tc>
          <w:tcPr>
            <w:tcW w:w="228" w:type="dxa"/>
          </w:tcPr>
          <w:p w14:paraId="24088EE6" w14:textId="17658A07" w:rsidR="00CB7E31" w:rsidDel="009E4857" w:rsidRDefault="00CB7E31">
            <w:pPr>
              <w:suppressAutoHyphens w:val="0"/>
              <w:rPr>
                <w:del w:id="4931" w:author="Jose Eduardo VIU" w:date="2023-04-01T20:51:00Z"/>
              </w:rPr>
            </w:pPr>
          </w:p>
        </w:tc>
        <w:tc>
          <w:tcPr>
            <w:tcW w:w="1374" w:type="dxa"/>
          </w:tcPr>
          <w:p w14:paraId="775ED7A8" w14:textId="2D6CECF6" w:rsidR="00CB7E31" w:rsidDel="009E4857" w:rsidRDefault="00CB7E31">
            <w:pPr>
              <w:suppressAutoHyphens w:val="0"/>
              <w:rPr>
                <w:del w:id="4932" w:author="Jose Eduardo VIU" w:date="2023-04-01T20:51:00Z"/>
              </w:rPr>
            </w:pPr>
          </w:p>
        </w:tc>
      </w:tr>
      <w:tr w:rsidR="00CB7E31" w:rsidDel="009E4857" w14:paraId="3AC579D7" w14:textId="4CB9BD10">
        <w:trPr>
          <w:trHeight w:val="271"/>
          <w:del w:id="4933" w:author="Jose Eduardo VIU" w:date="2023-04-01T20:51:00Z"/>
        </w:trPr>
        <w:tc>
          <w:tcPr>
            <w:tcW w:w="687" w:type="dxa"/>
          </w:tcPr>
          <w:p w14:paraId="47C5EF23" w14:textId="31864B4E" w:rsidR="00CB7E31" w:rsidDel="009E4857" w:rsidRDefault="00000000">
            <w:pPr>
              <w:suppressAutoHyphens w:val="0"/>
              <w:spacing w:after="0"/>
              <w:rPr>
                <w:del w:id="4934" w:author="Jose Eduardo VIU" w:date="2023-04-01T20:51:00Z"/>
              </w:rPr>
            </w:pPr>
            <w:del w:id="4935" w:author="Jose Eduardo VIU" w:date="2023-04-01T20:51:00Z">
              <w:r w:rsidDel="009E4857">
                <w:rPr>
                  <w:rFonts w:ascii="Courier New" w:eastAsia="Courier New" w:hAnsi="Courier New" w:cs="Courier New"/>
                </w:rPr>
                <w:delText>291</w:delText>
              </w:r>
            </w:del>
          </w:p>
        </w:tc>
        <w:tc>
          <w:tcPr>
            <w:tcW w:w="2863" w:type="dxa"/>
            <w:gridSpan w:val="2"/>
          </w:tcPr>
          <w:p w14:paraId="0F73DDFF" w14:textId="0FDD1EFB" w:rsidR="00CB7E31" w:rsidDel="009E4857" w:rsidRDefault="00000000">
            <w:pPr>
              <w:suppressAutoHyphens w:val="0"/>
              <w:spacing w:after="0"/>
              <w:ind w:left="114"/>
              <w:rPr>
                <w:del w:id="4936" w:author="Jose Eduardo VIU" w:date="2023-04-01T20:51:00Z"/>
              </w:rPr>
            </w:pPr>
            <w:del w:id="4937" w:author="Jose Eduardo VIU" w:date="2023-04-01T20:51:00Z">
              <w:r w:rsidDel="009E4857">
                <w:rPr>
                  <w:rFonts w:ascii="Courier New" w:eastAsia="Courier New" w:hAnsi="Courier New" w:cs="Courier New"/>
                </w:rPr>
                <w:delText>29.988491 0.559389</w:delText>
              </w:r>
            </w:del>
          </w:p>
        </w:tc>
        <w:tc>
          <w:tcPr>
            <w:tcW w:w="3323" w:type="dxa"/>
            <w:gridSpan w:val="4"/>
          </w:tcPr>
          <w:p w14:paraId="6B182FAA" w14:textId="0A7FDE07" w:rsidR="00CB7E31" w:rsidDel="009E4857" w:rsidRDefault="00000000">
            <w:pPr>
              <w:suppressAutoHyphens w:val="0"/>
              <w:spacing w:after="0"/>
              <w:rPr>
                <w:del w:id="4938" w:author="Jose Eduardo VIU" w:date="2023-04-01T20:51:00Z"/>
              </w:rPr>
            </w:pPr>
            <w:del w:id="4939" w:author="Jose Eduardo VIU" w:date="2023-04-01T20:51:00Z">
              <w:r w:rsidDel="009E4857">
                <w:rPr>
                  <w:rFonts w:ascii="Courier New" w:eastAsia="Courier New" w:hAnsi="Courier New" w:cs="Courier New"/>
                </w:rPr>
                <w:delText>2020-09-04 … ES300191340001</w:delText>
              </w:r>
            </w:del>
          </w:p>
        </w:tc>
        <w:tc>
          <w:tcPr>
            <w:tcW w:w="228" w:type="dxa"/>
          </w:tcPr>
          <w:p w14:paraId="19E97729" w14:textId="66755E4D" w:rsidR="00CB7E31" w:rsidDel="009E4857" w:rsidRDefault="00CB7E31">
            <w:pPr>
              <w:suppressAutoHyphens w:val="0"/>
              <w:rPr>
                <w:del w:id="4940" w:author="Jose Eduardo VIU" w:date="2023-04-01T20:51:00Z"/>
              </w:rPr>
            </w:pPr>
          </w:p>
        </w:tc>
        <w:tc>
          <w:tcPr>
            <w:tcW w:w="1374" w:type="dxa"/>
          </w:tcPr>
          <w:p w14:paraId="2C8D10AD" w14:textId="3FAF8CCF" w:rsidR="00CB7E31" w:rsidDel="009E4857" w:rsidRDefault="00CB7E31">
            <w:pPr>
              <w:suppressAutoHyphens w:val="0"/>
              <w:rPr>
                <w:del w:id="4941" w:author="Jose Eduardo VIU" w:date="2023-04-01T20:51:00Z"/>
              </w:rPr>
            </w:pPr>
          </w:p>
        </w:tc>
      </w:tr>
      <w:tr w:rsidR="00CB7E31" w:rsidDel="009E4857" w14:paraId="62C8C3F7" w14:textId="77BBA2D8">
        <w:trPr>
          <w:trHeight w:val="271"/>
          <w:del w:id="4942" w:author="Jose Eduardo VIU" w:date="2023-04-01T20:51:00Z"/>
        </w:trPr>
        <w:tc>
          <w:tcPr>
            <w:tcW w:w="687" w:type="dxa"/>
          </w:tcPr>
          <w:p w14:paraId="44E00166" w14:textId="12A1F4C7" w:rsidR="00CB7E31" w:rsidDel="009E4857" w:rsidRDefault="00000000">
            <w:pPr>
              <w:suppressAutoHyphens w:val="0"/>
              <w:spacing w:after="0"/>
              <w:rPr>
                <w:del w:id="4943" w:author="Jose Eduardo VIU" w:date="2023-04-01T20:51:00Z"/>
              </w:rPr>
            </w:pPr>
            <w:del w:id="4944" w:author="Jose Eduardo VIU" w:date="2023-04-01T20:51:00Z">
              <w:r w:rsidDel="009E4857">
                <w:rPr>
                  <w:rFonts w:ascii="Courier New" w:eastAsia="Courier New" w:hAnsi="Courier New" w:cs="Courier New"/>
                </w:rPr>
                <w:delText>292</w:delText>
              </w:r>
            </w:del>
          </w:p>
        </w:tc>
        <w:tc>
          <w:tcPr>
            <w:tcW w:w="2863" w:type="dxa"/>
            <w:gridSpan w:val="2"/>
          </w:tcPr>
          <w:p w14:paraId="60A28D28" w14:textId="183E83BD" w:rsidR="00CB7E31" w:rsidDel="009E4857" w:rsidRDefault="00000000">
            <w:pPr>
              <w:suppressAutoHyphens w:val="0"/>
              <w:spacing w:after="0"/>
              <w:ind w:left="114"/>
              <w:rPr>
                <w:del w:id="4945" w:author="Jose Eduardo VIU" w:date="2023-04-01T20:51:00Z"/>
              </w:rPr>
            </w:pPr>
            <w:del w:id="4946" w:author="Jose Eduardo VIU" w:date="2023-04-01T20:51:00Z">
              <w:r w:rsidDel="009E4857">
                <w:rPr>
                  <w:rFonts w:ascii="Courier New" w:eastAsia="Courier New" w:hAnsi="Courier New" w:cs="Courier New"/>
                </w:rPr>
                <w:delText>45.887354 0.702928</w:delText>
              </w:r>
            </w:del>
          </w:p>
        </w:tc>
        <w:tc>
          <w:tcPr>
            <w:tcW w:w="3323" w:type="dxa"/>
            <w:gridSpan w:val="4"/>
          </w:tcPr>
          <w:p w14:paraId="570E0EF9" w14:textId="7F8BD825" w:rsidR="00CB7E31" w:rsidDel="009E4857" w:rsidRDefault="00000000">
            <w:pPr>
              <w:suppressAutoHyphens w:val="0"/>
              <w:spacing w:after="0"/>
              <w:rPr>
                <w:del w:id="4947" w:author="Jose Eduardo VIU" w:date="2023-04-01T20:51:00Z"/>
              </w:rPr>
            </w:pPr>
            <w:del w:id="4948" w:author="Jose Eduardo VIU" w:date="2023-04-01T20:51:00Z">
              <w:r w:rsidDel="009E4857">
                <w:rPr>
                  <w:rFonts w:ascii="Courier New" w:eastAsia="Courier New" w:hAnsi="Courier New" w:cs="Courier New"/>
                </w:rPr>
                <w:delText>2021-09-15 … ES300191340001</w:delText>
              </w:r>
            </w:del>
          </w:p>
        </w:tc>
        <w:tc>
          <w:tcPr>
            <w:tcW w:w="228" w:type="dxa"/>
          </w:tcPr>
          <w:p w14:paraId="51613F52" w14:textId="32F01242" w:rsidR="00CB7E31" w:rsidDel="009E4857" w:rsidRDefault="00CB7E31">
            <w:pPr>
              <w:suppressAutoHyphens w:val="0"/>
              <w:rPr>
                <w:del w:id="4949" w:author="Jose Eduardo VIU" w:date="2023-04-01T20:51:00Z"/>
              </w:rPr>
            </w:pPr>
          </w:p>
        </w:tc>
        <w:tc>
          <w:tcPr>
            <w:tcW w:w="1374" w:type="dxa"/>
          </w:tcPr>
          <w:p w14:paraId="1AC716F7" w14:textId="3EF9298C" w:rsidR="00CB7E31" w:rsidDel="009E4857" w:rsidRDefault="00CB7E31">
            <w:pPr>
              <w:suppressAutoHyphens w:val="0"/>
              <w:rPr>
                <w:del w:id="4950" w:author="Jose Eduardo VIU" w:date="2023-04-01T20:51:00Z"/>
              </w:rPr>
            </w:pPr>
          </w:p>
        </w:tc>
      </w:tr>
      <w:tr w:rsidR="00CB7E31" w:rsidDel="009E4857" w14:paraId="7C28A8D9" w14:textId="20CDECF1">
        <w:trPr>
          <w:trHeight w:val="271"/>
          <w:del w:id="4951" w:author="Jose Eduardo VIU" w:date="2023-04-01T20:51:00Z"/>
        </w:trPr>
        <w:tc>
          <w:tcPr>
            <w:tcW w:w="687" w:type="dxa"/>
          </w:tcPr>
          <w:p w14:paraId="4B12CA73" w14:textId="19FB58D8" w:rsidR="00CB7E31" w:rsidDel="009E4857" w:rsidRDefault="00000000">
            <w:pPr>
              <w:suppressAutoHyphens w:val="0"/>
              <w:spacing w:after="0"/>
              <w:rPr>
                <w:del w:id="4952" w:author="Jose Eduardo VIU" w:date="2023-04-01T20:51:00Z"/>
              </w:rPr>
            </w:pPr>
            <w:del w:id="4953" w:author="Jose Eduardo VIU" w:date="2023-04-01T20:51:00Z">
              <w:r w:rsidDel="009E4857">
                <w:rPr>
                  <w:rFonts w:ascii="Courier New" w:eastAsia="Courier New" w:hAnsi="Courier New" w:cs="Courier New"/>
                </w:rPr>
                <w:delText>293</w:delText>
              </w:r>
            </w:del>
          </w:p>
        </w:tc>
        <w:tc>
          <w:tcPr>
            <w:tcW w:w="2863" w:type="dxa"/>
            <w:gridSpan w:val="2"/>
          </w:tcPr>
          <w:p w14:paraId="2AED70F3" w14:textId="48D6A10D" w:rsidR="00CB7E31" w:rsidDel="009E4857" w:rsidRDefault="00000000">
            <w:pPr>
              <w:suppressAutoHyphens w:val="0"/>
              <w:spacing w:after="0"/>
              <w:ind w:left="114"/>
              <w:rPr>
                <w:del w:id="4954" w:author="Jose Eduardo VIU" w:date="2023-04-01T20:51:00Z"/>
              </w:rPr>
            </w:pPr>
            <w:del w:id="4955" w:author="Jose Eduardo VIU" w:date="2023-04-01T20:51:00Z">
              <w:r w:rsidDel="009E4857">
                <w:rPr>
                  <w:rFonts w:ascii="Courier New" w:eastAsia="Courier New" w:hAnsi="Courier New" w:cs="Courier New"/>
                </w:rPr>
                <w:delText>36.678018 0.631402</w:delText>
              </w:r>
            </w:del>
          </w:p>
        </w:tc>
        <w:tc>
          <w:tcPr>
            <w:tcW w:w="3323" w:type="dxa"/>
            <w:gridSpan w:val="4"/>
          </w:tcPr>
          <w:p w14:paraId="7212E594" w14:textId="683CD330" w:rsidR="00CB7E31" w:rsidDel="009E4857" w:rsidRDefault="00000000">
            <w:pPr>
              <w:suppressAutoHyphens w:val="0"/>
              <w:spacing w:after="0"/>
              <w:rPr>
                <w:del w:id="4956" w:author="Jose Eduardo VIU" w:date="2023-04-01T20:51:00Z"/>
              </w:rPr>
            </w:pPr>
            <w:del w:id="4957" w:author="Jose Eduardo VIU" w:date="2023-04-01T20:51:00Z">
              <w:r w:rsidDel="009E4857">
                <w:rPr>
                  <w:rFonts w:ascii="Courier New" w:eastAsia="Courier New" w:hAnsi="Courier New" w:cs="Courier New"/>
                </w:rPr>
                <w:delText>2020-09-22 … ES300191340001</w:delText>
              </w:r>
            </w:del>
          </w:p>
        </w:tc>
        <w:tc>
          <w:tcPr>
            <w:tcW w:w="228" w:type="dxa"/>
          </w:tcPr>
          <w:p w14:paraId="59FE4DA9" w14:textId="007EBAF9" w:rsidR="00CB7E31" w:rsidDel="009E4857" w:rsidRDefault="00CB7E31">
            <w:pPr>
              <w:suppressAutoHyphens w:val="0"/>
              <w:rPr>
                <w:del w:id="4958" w:author="Jose Eduardo VIU" w:date="2023-04-01T20:51:00Z"/>
              </w:rPr>
            </w:pPr>
          </w:p>
        </w:tc>
        <w:tc>
          <w:tcPr>
            <w:tcW w:w="1374" w:type="dxa"/>
          </w:tcPr>
          <w:p w14:paraId="0BF61FA5" w14:textId="18D79077" w:rsidR="00CB7E31" w:rsidDel="009E4857" w:rsidRDefault="00CB7E31">
            <w:pPr>
              <w:suppressAutoHyphens w:val="0"/>
              <w:rPr>
                <w:del w:id="4959" w:author="Jose Eduardo VIU" w:date="2023-04-01T20:51:00Z"/>
              </w:rPr>
            </w:pPr>
          </w:p>
        </w:tc>
      </w:tr>
      <w:tr w:rsidR="00CB7E31" w:rsidDel="009E4857" w14:paraId="3E2B3A9D" w14:textId="63D72637">
        <w:trPr>
          <w:trHeight w:val="271"/>
          <w:del w:id="4960" w:author="Jose Eduardo VIU" w:date="2023-04-01T20:51:00Z"/>
        </w:trPr>
        <w:tc>
          <w:tcPr>
            <w:tcW w:w="687" w:type="dxa"/>
          </w:tcPr>
          <w:p w14:paraId="3EE2779B" w14:textId="18793E9E" w:rsidR="00CB7E31" w:rsidDel="009E4857" w:rsidRDefault="00000000">
            <w:pPr>
              <w:suppressAutoHyphens w:val="0"/>
              <w:spacing w:after="0"/>
              <w:rPr>
                <w:del w:id="4961" w:author="Jose Eduardo VIU" w:date="2023-04-01T20:51:00Z"/>
              </w:rPr>
            </w:pPr>
            <w:del w:id="4962" w:author="Jose Eduardo VIU" w:date="2023-04-01T20:51:00Z">
              <w:r w:rsidDel="009E4857">
                <w:rPr>
                  <w:rFonts w:ascii="Courier New" w:eastAsia="Courier New" w:hAnsi="Courier New" w:cs="Courier New"/>
                </w:rPr>
                <w:delText>296</w:delText>
              </w:r>
            </w:del>
          </w:p>
        </w:tc>
        <w:tc>
          <w:tcPr>
            <w:tcW w:w="2863" w:type="dxa"/>
            <w:gridSpan w:val="2"/>
          </w:tcPr>
          <w:p w14:paraId="11134902" w14:textId="5B984A38" w:rsidR="00CB7E31" w:rsidDel="009E4857" w:rsidRDefault="00000000">
            <w:pPr>
              <w:suppressAutoHyphens w:val="0"/>
              <w:spacing w:after="0"/>
              <w:ind w:left="114"/>
              <w:rPr>
                <w:del w:id="4963" w:author="Jose Eduardo VIU" w:date="2023-04-01T20:51:00Z"/>
              </w:rPr>
            </w:pPr>
            <w:del w:id="4964" w:author="Jose Eduardo VIU" w:date="2023-04-01T20:51:00Z">
              <w:r w:rsidDel="009E4857">
                <w:rPr>
                  <w:rFonts w:ascii="Courier New" w:eastAsia="Courier New" w:hAnsi="Courier New" w:cs="Courier New"/>
                </w:rPr>
                <w:delText>38.479404 0.706451</w:delText>
              </w:r>
            </w:del>
          </w:p>
        </w:tc>
        <w:tc>
          <w:tcPr>
            <w:tcW w:w="3323" w:type="dxa"/>
            <w:gridSpan w:val="4"/>
          </w:tcPr>
          <w:p w14:paraId="2BE48115" w14:textId="2B415992" w:rsidR="00CB7E31" w:rsidDel="009E4857" w:rsidRDefault="00000000">
            <w:pPr>
              <w:suppressAutoHyphens w:val="0"/>
              <w:spacing w:after="0"/>
              <w:rPr>
                <w:del w:id="4965" w:author="Jose Eduardo VIU" w:date="2023-04-01T20:51:00Z"/>
              </w:rPr>
            </w:pPr>
            <w:del w:id="4966" w:author="Jose Eduardo VIU" w:date="2023-04-01T20:51:00Z">
              <w:r w:rsidDel="009E4857">
                <w:rPr>
                  <w:rFonts w:ascii="Courier New" w:eastAsia="Courier New" w:hAnsi="Courier New" w:cs="Courier New"/>
                </w:rPr>
                <w:delText>2021-08-13 … ES300191340001</w:delText>
              </w:r>
            </w:del>
          </w:p>
        </w:tc>
        <w:tc>
          <w:tcPr>
            <w:tcW w:w="228" w:type="dxa"/>
          </w:tcPr>
          <w:p w14:paraId="7838D4AC" w14:textId="05160731" w:rsidR="00CB7E31" w:rsidDel="009E4857" w:rsidRDefault="00CB7E31">
            <w:pPr>
              <w:suppressAutoHyphens w:val="0"/>
              <w:rPr>
                <w:del w:id="4967" w:author="Jose Eduardo VIU" w:date="2023-04-01T20:51:00Z"/>
              </w:rPr>
            </w:pPr>
          </w:p>
        </w:tc>
        <w:tc>
          <w:tcPr>
            <w:tcW w:w="1374" w:type="dxa"/>
          </w:tcPr>
          <w:p w14:paraId="3743C6B7" w14:textId="391E8B6A" w:rsidR="00CB7E31" w:rsidDel="009E4857" w:rsidRDefault="00CB7E31">
            <w:pPr>
              <w:suppressAutoHyphens w:val="0"/>
              <w:rPr>
                <w:del w:id="4968" w:author="Jose Eduardo VIU" w:date="2023-04-01T20:51:00Z"/>
              </w:rPr>
            </w:pPr>
          </w:p>
        </w:tc>
      </w:tr>
      <w:tr w:rsidR="00CB7E31" w:rsidDel="009E4857" w14:paraId="4911910F" w14:textId="34240664">
        <w:trPr>
          <w:trHeight w:val="271"/>
          <w:del w:id="4969" w:author="Jose Eduardo VIU" w:date="2023-04-01T20:51:00Z"/>
        </w:trPr>
        <w:tc>
          <w:tcPr>
            <w:tcW w:w="3550" w:type="dxa"/>
            <w:gridSpan w:val="3"/>
          </w:tcPr>
          <w:p w14:paraId="1B74749A" w14:textId="2B793596" w:rsidR="00CB7E31" w:rsidDel="009E4857" w:rsidRDefault="00000000">
            <w:pPr>
              <w:suppressAutoHyphens w:val="0"/>
              <w:spacing w:after="0"/>
              <w:rPr>
                <w:del w:id="4970" w:author="Jose Eduardo VIU" w:date="2023-04-01T20:51:00Z"/>
              </w:rPr>
            </w:pPr>
            <w:del w:id="4971" w:author="Jose Eduardo VIU" w:date="2023-04-01T20:51:00Z">
              <w:r w:rsidDel="009E4857">
                <w:rPr>
                  <w:rFonts w:ascii="Courier New" w:eastAsia="Courier New" w:hAnsi="Courier New" w:cs="Courier New"/>
                </w:rPr>
                <w:delText>3423 23.999061 0.560834</w:delText>
              </w:r>
            </w:del>
          </w:p>
        </w:tc>
        <w:tc>
          <w:tcPr>
            <w:tcW w:w="3323" w:type="dxa"/>
            <w:gridSpan w:val="4"/>
          </w:tcPr>
          <w:p w14:paraId="5DA9EA12" w14:textId="5E5F534D" w:rsidR="00CB7E31" w:rsidDel="009E4857" w:rsidRDefault="00000000">
            <w:pPr>
              <w:suppressAutoHyphens w:val="0"/>
              <w:spacing w:after="0"/>
              <w:rPr>
                <w:del w:id="4972" w:author="Jose Eduardo VIU" w:date="2023-04-01T20:51:00Z"/>
              </w:rPr>
            </w:pPr>
            <w:del w:id="4973" w:author="Jose Eduardo VIU" w:date="2023-04-01T20:51:00Z">
              <w:r w:rsidDel="009E4857">
                <w:rPr>
                  <w:rFonts w:ascii="Courier New" w:eastAsia="Courier New" w:hAnsi="Courier New" w:cs="Courier New"/>
                </w:rPr>
                <w:delText>2021-04-05 … ES300261340002</w:delText>
              </w:r>
            </w:del>
          </w:p>
        </w:tc>
        <w:tc>
          <w:tcPr>
            <w:tcW w:w="228" w:type="dxa"/>
          </w:tcPr>
          <w:p w14:paraId="5A85A23C" w14:textId="0A0B8EC9" w:rsidR="00CB7E31" w:rsidDel="009E4857" w:rsidRDefault="00CB7E31">
            <w:pPr>
              <w:suppressAutoHyphens w:val="0"/>
              <w:rPr>
                <w:del w:id="4974" w:author="Jose Eduardo VIU" w:date="2023-04-01T20:51:00Z"/>
              </w:rPr>
            </w:pPr>
          </w:p>
        </w:tc>
        <w:tc>
          <w:tcPr>
            <w:tcW w:w="1374" w:type="dxa"/>
          </w:tcPr>
          <w:p w14:paraId="53ADAEA3" w14:textId="78717860" w:rsidR="00CB7E31" w:rsidDel="009E4857" w:rsidRDefault="00CB7E31">
            <w:pPr>
              <w:suppressAutoHyphens w:val="0"/>
              <w:rPr>
                <w:del w:id="4975" w:author="Jose Eduardo VIU" w:date="2023-04-01T20:51:00Z"/>
              </w:rPr>
            </w:pPr>
          </w:p>
        </w:tc>
      </w:tr>
      <w:tr w:rsidR="00CB7E31" w:rsidDel="009E4857" w14:paraId="6A8ECAFC" w14:textId="3F637152">
        <w:trPr>
          <w:trHeight w:val="271"/>
          <w:del w:id="4976" w:author="Jose Eduardo VIU" w:date="2023-04-01T20:51:00Z"/>
        </w:trPr>
        <w:tc>
          <w:tcPr>
            <w:tcW w:w="3550" w:type="dxa"/>
            <w:gridSpan w:val="3"/>
          </w:tcPr>
          <w:p w14:paraId="41F6D13A" w14:textId="19ECA8D0" w:rsidR="00CB7E31" w:rsidDel="009E4857" w:rsidRDefault="00000000">
            <w:pPr>
              <w:suppressAutoHyphens w:val="0"/>
              <w:spacing w:after="0"/>
              <w:rPr>
                <w:del w:id="4977" w:author="Jose Eduardo VIU" w:date="2023-04-01T20:51:00Z"/>
              </w:rPr>
            </w:pPr>
            <w:del w:id="4978" w:author="Jose Eduardo VIU" w:date="2023-04-01T20:51:00Z">
              <w:r w:rsidDel="009E4857">
                <w:rPr>
                  <w:rFonts w:ascii="Courier New" w:eastAsia="Courier New" w:hAnsi="Courier New" w:cs="Courier New"/>
                </w:rPr>
                <w:delText>4146 16.000000 0.687500</w:delText>
              </w:r>
            </w:del>
          </w:p>
        </w:tc>
        <w:tc>
          <w:tcPr>
            <w:tcW w:w="3323" w:type="dxa"/>
            <w:gridSpan w:val="4"/>
          </w:tcPr>
          <w:p w14:paraId="34C583AD" w14:textId="0C393C22" w:rsidR="00CB7E31" w:rsidDel="009E4857" w:rsidRDefault="00000000">
            <w:pPr>
              <w:suppressAutoHyphens w:val="0"/>
              <w:spacing w:after="0"/>
              <w:rPr>
                <w:del w:id="4979" w:author="Jose Eduardo VIU" w:date="2023-04-01T20:51:00Z"/>
              </w:rPr>
            </w:pPr>
            <w:del w:id="4980" w:author="Jose Eduardo VIU" w:date="2023-04-01T20:51:00Z">
              <w:r w:rsidDel="009E4857">
                <w:rPr>
                  <w:rFonts w:ascii="Courier New" w:eastAsia="Courier New" w:hAnsi="Courier New" w:cs="Courier New"/>
                </w:rPr>
                <w:delText>2018-09-10 … ES300261140006</w:delText>
              </w:r>
            </w:del>
          </w:p>
        </w:tc>
        <w:tc>
          <w:tcPr>
            <w:tcW w:w="228" w:type="dxa"/>
          </w:tcPr>
          <w:p w14:paraId="18594304" w14:textId="0AC4AA57" w:rsidR="00CB7E31" w:rsidDel="009E4857" w:rsidRDefault="00CB7E31">
            <w:pPr>
              <w:suppressAutoHyphens w:val="0"/>
              <w:rPr>
                <w:del w:id="4981" w:author="Jose Eduardo VIU" w:date="2023-04-01T20:51:00Z"/>
              </w:rPr>
            </w:pPr>
          </w:p>
        </w:tc>
        <w:tc>
          <w:tcPr>
            <w:tcW w:w="1374" w:type="dxa"/>
          </w:tcPr>
          <w:p w14:paraId="336CA8A7" w14:textId="35C771BF" w:rsidR="00CB7E31" w:rsidDel="009E4857" w:rsidRDefault="00CB7E31">
            <w:pPr>
              <w:suppressAutoHyphens w:val="0"/>
              <w:rPr>
                <w:del w:id="4982" w:author="Jose Eduardo VIU" w:date="2023-04-01T20:51:00Z"/>
              </w:rPr>
            </w:pPr>
          </w:p>
        </w:tc>
      </w:tr>
      <w:tr w:rsidR="00CB7E31" w:rsidDel="009E4857" w14:paraId="16D42C85" w14:textId="5C70A09E">
        <w:trPr>
          <w:trHeight w:val="271"/>
          <w:del w:id="4983" w:author="Jose Eduardo VIU" w:date="2023-04-01T20:51:00Z"/>
        </w:trPr>
        <w:tc>
          <w:tcPr>
            <w:tcW w:w="3550" w:type="dxa"/>
            <w:gridSpan w:val="3"/>
          </w:tcPr>
          <w:p w14:paraId="030E07DB" w14:textId="2D9A5AEB" w:rsidR="00CB7E31" w:rsidDel="009E4857" w:rsidRDefault="00000000">
            <w:pPr>
              <w:tabs>
                <w:tab w:val="center" w:pos="1947"/>
              </w:tabs>
              <w:suppressAutoHyphens w:val="0"/>
              <w:spacing w:after="0"/>
              <w:rPr>
                <w:del w:id="4984" w:author="Jose Eduardo VIU" w:date="2023-04-01T20:51:00Z"/>
              </w:rPr>
            </w:pPr>
            <w:del w:id="4985" w:author="Jose Eduardo VIU" w:date="2023-04-01T20:51:00Z">
              <w:r w:rsidDel="009E4857">
                <w:rPr>
                  <w:rFonts w:ascii="Courier New" w:eastAsia="Courier New" w:hAnsi="Courier New" w:cs="Courier New"/>
                </w:rPr>
                <w:delText>4147</w:delText>
              </w:r>
              <w:r w:rsidDel="009E4857">
                <w:rPr>
                  <w:rFonts w:ascii="Courier New" w:eastAsia="Courier New" w:hAnsi="Courier New" w:cs="Courier New"/>
                </w:rPr>
                <w:tab/>
                <w:delText>9.000000 0.666667</w:delText>
              </w:r>
            </w:del>
          </w:p>
        </w:tc>
        <w:tc>
          <w:tcPr>
            <w:tcW w:w="3323" w:type="dxa"/>
            <w:gridSpan w:val="4"/>
          </w:tcPr>
          <w:p w14:paraId="4C501C06" w14:textId="068B821A" w:rsidR="00CB7E31" w:rsidDel="009E4857" w:rsidRDefault="00000000">
            <w:pPr>
              <w:suppressAutoHyphens w:val="0"/>
              <w:spacing w:after="0"/>
              <w:rPr>
                <w:del w:id="4986" w:author="Jose Eduardo VIU" w:date="2023-04-01T20:51:00Z"/>
              </w:rPr>
            </w:pPr>
            <w:del w:id="4987" w:author="Jose Eduardo VIU" w:date="2023-04-01T20:51:00Z">
              <w:r w:rsidDel="009E4857">
                <w:rPr>
                  <w:rFonts w:ascii="Courier New" w:eastAsia="Courier New" w:hAnsi="Courier New" w:cs="Courier New"/>
                </w:rPr>
                <w:delText>2018-09-17 … ES300261140006</w:delText>
              </w:r>
            </w:del>
          </w:p>
        </w:tc>
        <w:tc>
          <w:tcPr>
            <w:tcW w:w="228" w:type="dxa"/>
          </w:tcPr>
          <w:p w14:paraId="384FE641" w14:textId="310AE5CE" w:rsidR="00CB7E31" w:rsidDel="009E4857" w:rsidRDefault="00CB7E31">
            <w:pPr>
              <w:suppressAutoHyphens w:val="0"/>
              <w:rPr>
                <w:del w:id="4988" w:author="Jose Eduardo VIU" w:date="2023-04-01T20:51:00Z"/>
              </w:rPr>
            </w:pPr>
          </w:p>
        </w:tc>
        <w:tc>
          <w:tcPr>
            <w:tcW w:w="1374" w:type="dxa"/>
          </w:tcPr>
          <w:p w14:paraId="6C410E72" w14:textId="0A1ED8D2" w:rsidR="00CB7E31" w:rsidDel="009E4857" w:rsidRDefault="00CB7E31">
            <w:pPr>
              <w:suppressAutoHyphens w:val="0"/>
              <w:rPr>
                <w:del w:id="4989" w:author="Jose Eduardo VIU" w:date="2023-04-01T20:51:00Z"/>
              </w:rPr>
            </w:pPr>
          </w:p>
        </w:tc>
      </w:tr>
      <w:tr w:rsidR="00CB7E31" w:rsidDel="009E4857" w14:paraId="7EA05885" w14:textId="2DBD5A1F">
        <w:trPr>
          <w:trHeight w:val="271"/>
          <w:del w:id="4990" w:author="Jose Eduardo VIU" w:date="2023-04-01T20:51:00Z"/>
        </w:trPr>
        <w:tc>
          <w:tcPr>
            <w:tcW w:w="3550" w:type="dxa"/>
            <w:gridSpan w:val="3"/>
          </w:tcPr>
          <w:p w14:paraId="64BC9C97" w14:textId="7EDB765A" w:rsidR="00CB7E31" w:rsidDel="009E4857" w:rsidRDefault="00000000">
            <w:pPr>
              <w:suppressAutoHyphens w:val="0"/>
              <w:spacing w:after="0"/>
              <w:rPr>
                <w:del w:id="4991" w:author="Jose Eduardo VIU" w:date="2023-04-01T20:51:00Z"/>
              </w:rPr>
            </w:pPr>
            <w:del w:id="4992" w:author="Jose Eduardo VIU" w:date="2023-04-01T20:51:00Z">
              <w:r w:rsidDel="009E4857">
                <w:rPr>
                  <w:rFonts w:ascii="Courier New" w:eastAsia="Courier New" w:hAnsi="Courier New" w:cs="Courier New"/>
                </w:rPr>
                <w:delText>4178 37.000000 0.563363</w:delText>
              </w:r>
            </w:del>
          </w:p>
        </w:tc>
        <w:tc>
          <w:tcPr>
            <w:tcW w:w="3323" w:type="dxa"/>
            <w:gridSpan w:val="4"/>
          </w:tcPr>
          <w:p w14:paraId="32D0487D" w14:textId="0E4A885E" w:rsidR="00CB7E31" w:rsidDel="009E4857" w:rsidRDefault="00000000">
            <w:pPr>
              <w:suppressAutoHyphens w:val="0"/>
              <w:spacing w:after="0"/>
              <w:rPr>
                <w:del w:id="4993" w:author="Jose Eduardo VIU" w:date="2023-04-01T20:51:00Z"/>
              </w:rPr>
            </w:pPr>
            <w:del w:id="4994" w:author="Jose Eduardo VIU" w:date="2023-04-01T20:51:00Z">
              <w:r w:rsidDel="009E4857">
                <w:rPr>
                  <w:rFonts w:ascii="Courier New" w:eastAsia="Courier New" w:hAnsi="Courier New" w:cs="Courier New"/>
                </w:rPr>
                <w:delText>2018-08-09 … ES300261140006</w:delText>
              </w:r>
            </w:del>
          </w:p>
        </w:tc>
        <w:tc>
          <w:tcPr>
            <w:tcW w:w="228" w:type="dxa"/>
          </w:tcPr>
          <w:p w14:paraId="7B79B202" w14:textId="5C5E4721" w:rsidR="00CB7E31" w:rsidDel="009E4857" w:rsidRDefault="00CB7E31">
            <w:pPr>
              <w:suppressAutoHyphens w:val="0"/>
              <w:rPr>
                <w:del w:id="4995" w:author="Jose Eduardo VIU" w:date="2023-04-01T20:51:00Z"/>
              </w:rPr>
            </w:pPr>
          </w:p>
        </w:tc>
        <w:tc>
          <w:tcPr>
            <w:tcW w:w="1374" w:type="dxa"/>
          </w:tcPr>
          <w:p w14:paraId="06AEE553" w14:textId="27DB93AF" w:rsidR="00CB7E31" w:rsidDel="009E4857" w:rsidRDefault="00CB7E31">
            <w:pPr>
              <w:suppressAutoHyphens w:val="0"/>
              <w:rPr>
                <w:del w:id="4996" w:author="Jose Eduardo VIU" w:date="2023-04-01T20:51:00Z"/>
              </w:rPr>
            </w:pPr>
          </w:p>
        </w:tc>
      </w:tr>
      <w:tr w:rsidR="00CB7E31" w:rsidDel="009E4857" w14:paraId="77BCC198" w14:textId="62E0AC1D">
        <w:trPr>
          <w:trHeight w:val="271"/>
          <w:del w:id="4997" w:author="Jose Eduardo VIU" w:date="2023-04-01T20:51:00Z"/>
        </w:trPr>
        <w:tc>
          <w:tcPr>
            <w:tcW w:w="3550" w:type="dxa"/>
            <w:gridSpan w:val="3"/>
          </w:tcPr>
          <w:p w14:paraId="6870EF6F" w14:textId="6183A539" w:rsidR="00CB7E31" w:rsidDel="009E4857" w:rsidRDefault="00000000">
            <w:pPr>
              <w:suppressAutoHyphens w:val="0"/>
              <w:spacing w:after="0"/>
              <w:rPr>
                <w:del w:id="4998" w:author="Jose Eduardo VIU" w:date="2023-04-01T20:51:00Z"/>
              </w:rPr>
            </w:pPr>
            <w:del w:id="4999" w:author="Jose Eduardo VIU" w:date="2023-04-01T20:51:00Z">
              <w:r w:rsidDel="009E4857">
                <w:rPr>
                  <w:rFonts w:ascii="Courier New" w:eastAsia="Courier New" w:hAnsi="Courier New" w:cs="Courier New"/>
                </w:rPr>
                <w:delText>4207 34.000000 0.647117</w:delText>
              </w:r>
            </w:del>
          </w:p>
        </w:tc>
        <w:tc>
          <w:tcPr>
            <w:tcW w:w="3323" w:type="dxa"/>
            <w:gridSpan w:val="4"/>
          </w:tcPr>
          <w:p w14:paraId="4F9E5EBF" w14:textId="7DBB4D32" w:rsidR="00CB7E31" w:rsidDel="009E4857" w:rsidRDefault="00000000">
            <w:pPr>
              <w:suppressAutoHyphens w:val="0"/>
              <w:spacing w:after="0"/>
              <w:rPr>
                <w:del w:id="5000" w:author="Jose Eduardo VIU" w:date="2023-04-01T20:51:00Z"/>
              </w:rPr>
            </w:pPr>
            <w:del w:id="5001" w:author="Jose Eduardo VIU" w:date="2023-04-01T20:51:00Z">
              <w:r w:rsidDel="009E4857">
                <w:rPr>
                  <w:rFonts w:ascii="Courier New" w:eastAsia="Courier New" w:hAnsi="Courier New" w:cs="Courier New"/>
                </w:rPr>
                <w:delText>2018-11-14 … ES300210540165</w:delText>
              </w:r>
            </w:del>
          </w:p>
        </w:tc>
        <w:tc>
          <w:tcPr>
            <w:tcW w:w="228" w:type="dxa"/>
          </w:tcPr>
          <w:p w14:paraId="09A5B509" w14:textId="158D7C77" w:rsidR="00CB7E31" w:rsidDel="009E4857" w:rsidRDefault="00CB7E31">
            <w:pPr>
              <w:suppressAutoHyphens w:val="0"/>
              <w:rPr>
                <w:del w:id="5002" w:author="Jose Eduardo VIU" w:date="2023-04-01T20:51:00Z"/>
              </w:rPr>
            </w:pPr>
          </w:p>
        </w:tc>
        <w:tc>
          <w:tcPr>
            <w:tcW w:w="1374" w:type="dxa"/>
          </w:tcPr>
          <w:p w14:paraId="351EC01C" w14:textId="6FEC9A19" w:rsidR="00CB7E31" w:rsidDel="009E4857" w:rsidRDefault="00CB7E31">
            <w:pPr>
              <w:suppressAutoHyphens w:val="0"/>
              <w:rPr>
                <w:del w:id="5003" w:author="Jose Eduardo VIU" w:date="2023-04-01T20:51:00Z"/>
              </w:rPr>
            </w:pPr>
          </w:p>
        </w:tc>
      </w:tr>
      <w:tr w:rsidR="00CB7E31" w:rsidDel="009E4857" w14:paraId="7DC703FC" w14:textId="5D842428">
        <w:trPr>
          <w:trHeight w:val="245"/>
          <w:del w:id="5004" w:author="Jose Eduardo VIU" w:date="2023-04-01T20:51:00Z"/>
        </w:trPr>
        <w:tc>
          <w:tcPr>
            <w:tcW w:w="3550" w:type="dxa"/>
            <w:gridSpan w:val="3"/>
          </w:tcPr>
          <w:p w14:paraId="1F5BD2BE" w14:textId="54A4D97A" w:rsidR="00CB7E31" w:rsidDel="009E4857" w:rsidRDefault="00000000">
            <w:pPr>
              <w:suppressAutoHyphens w:val="0"/>
              <w:spacing w:after="0"/>
              <w:rPr>
                <w:del w:id="5005" w:author="Jose Eduardo VIU" w:date="2023-04-01T20:51:00Z"/>
              </w:rPr>
            </w:pPr>
            <w:del w:id="5006" w:author="Jose Eduardo VIU" w:date="2023-04-01T20:51:00Z">
              <w:r w:rsidDel="009E4857">
                <w:rPr>
                  <w:rFonts w:ascii="Courier New" w:eastAsia="Courier New" w:hAnsi="Courier New" w:cs="Courier New"/>
                </w:rPr>
                <w:delText>4255 32.545054 0.562168</w:delText>
              </w:r>
            </w:del>
          </w:p>
        </w:tc>
        <w:tc>
          <w:tcPr>
            <w:tcW w:w="3323" w:type="dxa"/>
            <w:gridSpan w:val="4"/>
          </w:tcPr>
          <w:p w14:paraId="20B07381" w14:textId="23F7FE3E" w:rsidR="00CB7E31" w:rsidDel="009E4857" w:rsidRDefault="00000000">
            <w:pPr>
              <w:suppressAutoHyphens w:val="0"/>
              <w:spacing w:after="0"/>
              <w:rPr>
                <w:del w:id="5007" w:author="Jose Eduardo VIU" w:date="2023-04-01T20:51:00Z"/>
              </w:rPr>
            </w:pPr>
            <w:del w:id="5008" w:author="Jose Eduardo VIU" w:date="2023-04-01T20:51:00Z">
              <w:r w:rsidDel="009E4857">
                <w:rPr>
                  <w:rFonts w:ascii="Courier New" w:eastAsia="Courier New" w:hAnsi="Courier New" w:cs="Courier New"/>
                </w:rPr>
                <w:delText>2018-08-16 … ES300161740043</w:delText>
              </w:r>
            </w:del>
          </w:p>
        </w:tc>
        <w:tc>
          <w:tcPr>
            <w:tcW w:w="228" w:type="dxa"/>
          </w:tcPr>
          <w:p w14:paraId="2C4BE359" w14:textId="7BE157C7" w:rsidR="00CB7E31" w:rsidDel="009E4857" w:rsidRDefault="00CB7E31">
            <w:pPr>
              <w:suppressAutoHyphens w:val="0"/>
              <w:rPr>
                <w:del w:id="5009" w:author="Jose Eduardo VIU" w:date="2023-04-01T20:51:00Z"/>
              </w:rPr>
            </w:pPr>
          </w:p>
        </w:tc>
        <w:tc>
          <w:tcPr>
            <w:tcW w:w="1374" w:type="dxa"/>
          </w:tcPr>
          <w:p w14:paraId="765D8BBF" w14:textId="0EF16388" w:rsidR="00CB7E31" w:rsidDel="009E4857" w:rsidRDefault="00CB7E31">
            <w:pPr>
              <w:suppressAutoHyphens w:val="0"/>
              <w:rPr>
                <w:del w:id="5010" w:author="Jose Eduardo VIU" w:date="2023-04-01T20:51:00Z"/>
              </w:rPr>
            </w:pPr>
          </w:p>
        </w:tc>
      </w:tr>
    </w:tbl>
    <w:p w14:paraId="56F0E670" w14:textId="62E588B5" w:rsidR="00CB7E31" w:rsidDel="009E4857" w:rsidRDefault="00000000">
      <w:pPr>
        <w:spacing w:after="0"/>
        <w:ind w:left="10" w:right="799" w:hanging="10"/>
        <w:jc w:val="right"/>
        <w:rPr>
          <w:del w:id="5011" w:author="Jose Eduardo VIU" w:date="2023-04-01T20:51:00Z"/>
        </w:rPr>
      </w:pPr>
      <w:del w:id="5012" w:author="Jose Eduardo VIU" w:date="2023-04-01T20:51:00Z">
        <w:r w:rsidDel="009E4857">
          <w:rPr>
            <w:rFonts w:ascii="Courier New" w:eastAsia="Courier New" w:hAnsi="Courier New" w:cs="Courier New"/>
          </w:rPr>
          <w:delText>se_nombre PesoEntMedio PesoRecMedio NumBajas \</w:delText>
        </w:r>
      </w:del>
    </w:p>
    <w:tbl>
      <w:tblPr>
        <w:tblStyle w:val="TableGrid"/>
        <w:tblW w:w="8247" w:type="dxa"/>
        <w:tblInd w:w="588" w:type="dxa"/>
        <w:tblLayout w:type="fixed"/>
        <w:tblLook w:val="04A0" w:firstRow="1" w:lastRow="0" w:firstColumn="1" w:lastColumn="0" w:noHBand="0" w:noVBand="1"/>
      </w:tblPr>
      <w:tblGrid>
        <w:gridCol w:w="686"/>
        <w:gridCol w:w="1948"/>
        <w:gridCol w:w="1374"/>
        <w:gridCol w:w="459"/>
        <w:gridCol w:w="1488"/>
        <w:gridCol w:w="1718"/>
        <w:gridCol w:w="574"/>
      </w:tblGrid>
      <w:tr w:rsidR="00CB7E31" w:rsidDel="009E4857" w14:paraId="507E2025" w14:textId="64CDC527">
        <w:trPr>
          <w:trHeight w:val="245"/>
          <w:del w:id="5013" w:author="Jose Eduardo VIU" w:date="2023-04-01T20:51:00Z"/>
        </w:trPr>
        <w:tc>
          <w:tcPr>
            <w:tcW w:w="686" w:type="dxa"/>
          </w:tcPr>
          <w:p w14:paraId="72C53552" w14:textId="005D9AEC" w:rsidR="00CB7E31" w:rsidDel="009E4857" w:rsidRDefault="00000000">
            <w:pPr>
              <w:suppressAutoHyphens w:val="0"/>
              <w:spacing w:after="0"/>
              <w:rPr>
                <w:del w:id="5014" w:author="Jose Eduardo VIU" w:date="2023-04-01T20:51:00Z"/>
              </w:rPr>
            </w:pPr>
            <w:del w:id="5015" w:author="Jose Eduardo VIU" w:date="2023-04-01T20:51:00Z">
              <w:r w:rsidDel="009E4857">
                <w:rPr>
                  <w:rFonts w:ascii="Courier New" w:eastAsia="Courier New" w:hAnsi="Courier New" w:cs="Courier New"/>
                </w:rPr>
                <w:delText>5</w:delText>
              </w:r>
            </w:del>
          </w:p>
        </w:tc>
        <w:tc>
          <w:tcPr>
            <w:tcW w:w="3781" w:type="dxa"/>
            <w:gridSpan w:val="3"/>
          </w:tcPr>
          <w:p w14:paraId="129B7471" w14:textId="6846C008" w:rsidR="00CB7E31" w:rsidDel="009E4857" w:rsidRDefault="00000000">
            <w:pPr>
              <w:suppressAutoHyphens w:val="0"/>
              <w:spacing w:after="0"/>
              <w:rPr>
                <w:del w:id="5016" w:author="Jose Eduardo VIU" w:date="2023-04-01T20:51:00Z"/>
              </w:rPr>
            </w:pPr>
            <w:del w:id="5017" w:author="Jose Eduardo VIU" w:date="2023-04-01T20:51:00Z">
              <w:r w:rsidDel="009E4857">
                <w:rPr>
                  <w:rFonts w:ascii="Courier New" w:eastAsia="Courier New" w:hAnsi="Courier New" w:cs="Courier New"/>
                </w:rPr>
                <w:delText>MACHO ENTERO + CATRADO+ HEMBRA</w:delText>
              </w:r>
            </w:del>
          </w:p>
        </w:tc>
        <w:tc>
          <w:tcPr>
            <w:tcW w:w="1488" w:type="dxa"/>
          </w:tcPr>
          <w:p w14:paraId="70CECB05" w14:textId="6133033A" w:rsidR="00CB7E31" w:rsidDel="009E4857" w:rsidRDefault="00000000">
            <w:pPr>
              <w:suppressAutoHyphens w:val="0"/>
              <w:spacing w:after="0"/>
              <w:rPr>
                <w:del w:id="5018" w:author="Jose Eduardo VIU" w:date="2023-04-01T20:51:00Z"/>
              </w:rPr>
            </w:pPr>
            <w:del w:id="5019" w:author="Jose Eduardo VIU" w:date="2023-04-01T20:51:00Z">
              <w:r w:rsidDel="009E4857">
                <w:rPr>
                  <w:rFonts w:ascii="Courier New" w:eastAsia="Courier New" w:hAnsi="Courier New" w:cs="Courier New"/>
                </w:rPr>
                <w:delText>128.260870</w:delText>
              </w:r>
            </w:del>
          </w:p>
        </w:tc>
        <w:tc>
          <w:tcPr>
            <w:tcW w:w="1718" w:type="dxa"/>
          </w:tcPr>
          <w:p w14:paraId="484F72F5" w14:textId="6086027B" w:rsidR="00CB7E31" w:rsidDel="009E4857" w:rsidRDefault="00000000">
            <w:pPr>
              <w:suppressAutoHyphens w:val="0"/>
              <w:spacing w:after="0"/>
              <w:rPr>
                <w:del w:id="5020" w:author="Jose Eduardo VIU" w:date="2023-04-01T20:51:00Z"/>
              </w:rPr>
            </w:pPr>
            <w:del w:id="5021" w:author="Jose Eduardo VIU" w:date="2023-04-01T20:51:00Z">
              <w:r w:rsidDel="009E4857">
                <w:rPr>
                  <w:rFonts w:ascii="Courier New" w:eastAsia="Courier New" w:hAnsi="Courier New" w:cs="Courier New"/>
                </w:rPr>
                <w:delText>157.985507</w:delText>
              </w:r>
            </w:del>
          </w:p>
        </w:tc>
        <w:tc>
          <w:tcPr>
            <w:tcW w:w="574" w:type="dxa"/>
          </w:tcPr>
          <w:p w14:paraId="2AF9E976" w14:textId="536F02DD" w:rsidR="00CB7E31" w:rsidDel="009E4857" w:rsidRDefault="00000000">
            <w:pPr>
              <w:suppressAutoHyphens w:val="0"/>
              <w:spacing w:after="0"/>
              <w:ind w:left="115"/>
              <w:rPr>
                <w:del w:id="5022" w:author="Jose Eduardo VIU" w:date="2023-04-01T20:51:00Z"/>
              </w:rPr>
            </w:pPr>
            <w:del w:id="5023" w:author="Jose Eduardo VIU" w:date="2023-04-01T20:51:00Z">
              <w:r w:rsidDel="009E4857">
                <w:rPr>
                  <w:rFonts w:ascii="Courier New" w:eastAsia="Courier New" w:hAnsi="Courier New" w:cs="Courier New"/>
                </w:rPr>
                <w:delText>0.0</w:delText>
              </w:r>
            </w:del>
          </w:p>
        </w:tc>
      </w:tr>
      <w:tr w:rsidR="00CB7E31" w:rsidDel="009E4857" w14:paraId="02A5B30B" w14:textId="386220A3">
        <w:trPr>
          <w:trHeight w:val="271"/>
          <w:del w:id="5024" w:author="Jose Eduardo VIU" w:date="2023-04-01T20:51:00Z"/>
        </w:trPr>
        <w:tc>
          <w:tcPr>
            <w:tcW w:w="686" w:type="dxa"/>
          </w:tcPr>
          <w:p w14:paraId="11A401D6" w14:textId="4794183A" w:rsidR="00CB7E31" w:rsidDel="009E4857" w:rsidRDefault="00000000">
            <w:pPr>
              <w:suppressAutoHyphens w:val="0"/>
              <w:spacing w:after="0"/>
              <w:rPr>
                <w:del w:id="5025" w:author="Jose Eduardo VIU" w:date="2023-04-01T20:51:00Z"/>
              </w:rPr>
            </w:pPr>
            <w:del w:id="5026" w:author="Jose Eduardo VIU" w:date="2023-04-01T20:51:00Z">
              <w:r w:rsidDel="009E4857">
                <w:rPr>
                  <w:rFonts w:ascii="Courier New" w:eastAsia="Courier New" w:hAnsi="Courier New" w:cs="Courier New"/>
                </w:rPr>
                <w:delText>125</w:delText>
              </w:r>
            </w:del>
          </w:p>
        </w:tc>
        <w:tc>
          <w:tcPr>
            <w:tcW w:w="3781" w:type="dxa"/>
            <w:gridSpan w:val="3"/>
          </w:tcPr>
          <w:p w14:paraId="5BE732C7" w14:textId="16834A8D" w:rsidR="00CB7E31" w:rsidDel="009E4857" w:rsidRDefault="00000000">
            <w:pPr>
              <w:suppressAutoHyphens w:val="0"/>
              <w:spacing w:after="0"/>
              <w:ind w:left="1031"/>
              <w:rPr>
                <w:del w:id="5027" w:author="Jose Eduardo VIU" w:date="2023-04-01T20:51:00Z"/>
              </w:rPr>
            </w:pPr>
            <w:del w:id="5028" w:author="Jose Eduardo VIU" w:date="2023-04-01T20:51:00Z">
              <w:r w:rsidDel="009E4857">
                <w:rPr>
                  <w:rFonts w:ascii="Courier New" w:eastAsia="Courier New" w:hAnsi="Courier New" w:cs="Courier New"/>
                </w:rPr>
                <w:delText>MACHO ENTERO + HEMBRA</w:delText>
              </w:r>
            </w:del>
          </w:p>
        </w:tc>
        <w:tc>
          <w:tcPr>
            <w:tcW w:w="1488" w:type="dxa"/>
          </w:tcPr>
          <w:p w14:paraId="4F93D36F" w14:textId="4DDA149A" w:rsidR="00CB7E31" w:rsidDel="009E4857" w:rsidRDefault="00000000">
            <w:pPr>
              <w:suppressAutoHyphens w:val="0"/>
              <w:spacing w:after="0"/>
              <w:ind w:left="115"/>
              <w:rPr>
                <w:del w:id="5029" w:author="Jose Eduardo VIU" w:date="2023-04-01T20:51:00Z"/>
              </w:rPr>
            </w:pPr>
            <w:del w:id="5030" w:author="Jose Eduardo VIU" w:date="2023-04-01T20:51:00Z">
              <w:r w:rsidDel="009E4857">
                <w:rPr>
                  <w:rFonts w:ascii="Courier New" w:eastAsia="Courier New" w:hAnsi="Courier New" w:cs="Courier New"/>
                </w:rPr>
                <w:delText>51.476669</w:delText>
              </w:r>
            </w:del>
          </w:p>
        </w:tc>
        <w:tc>
          <w:tcPr>
            <w:tcW w:w="1718" w:type="dxa"/>
          </w:tcPr>
          <w:p w14:paraId="75232CAD" w14:textId="5AFECB32" w:rsidR="00CB7E31" w:rsidDel="009E4857" w:rsidRDefault="00000000">
            <w:pPr>
              <w:suppressAutoHyphens w:val="0"/>
              <w:spacing w:after="0"/>
              <w:ind w:left="115"/>
              <w:rPr>
                <w:del w:id="5031" w:author="Jose Eduardo VIU" w:date="2023-04-01T20:51:00Z"/>
              </w:rPr>
            </w:pPr>
            <w:del w:id="5032" w:author="Jose Eduardo VIU" w:date="2023-04-01T20:51:00Z">
              <w:r w:rsidDel="009E4857">
                <w:rPr>
                  <w:rFonts w:ascii="Courier New" w:eastAsia="Courier New" w:hAnsi="Courier New" w:cs="Courier New"/>
                </w:rPr>
                <w:delText>90.027240</w:delText>
              </w:r>
            </w:del>
          </w:p>
        </w:tc>
        <w:tc>
          <w:tcPr>
            <w:tcW w:w="574" w:type="dxa"/>
          </w:tcPr>
          <w:p w14:paraId="6175E381" w14:textId="7D080985" w:rsidR="00CB7E31" w:rsidDel="009E4857" w:rsidRDefault="00000000">
            <w:pPr>
              <w:suppressAutoHyphens w:val="0"/>
              <w:spacing w:after="0"/>
              <w:rPr>
                <w:del w:id="5033" w:author="Jose Eduardo VIU" w:date="2023-04-01T20:51:00Z"/>
              </w:rPr>
            </w:pPr>
            <w:del w:id="5034" w:author="Jose Eduardo VIU" w:date="2023-04-01T20:51:00Z">
              <w:r w:rsidDel="009E4857">
                <w:rPr>
                  <w:rFonts w:ascii="Courier New" w:eastAsia="Courier New" w:hAnsi="Courier New" w:cs="Courier New"/>
                </w:rPr>
                <w:delText>41.0</w:delText>
              </w:r>
            </w:del>
          </w:p>
        </w:tc>
      </w:tr>
      <w:tr w:rsidR="00CB7E31" w:rsidDel="009E4857" w14:paraId="141840A5" w14:textId="59D921A0">
        <w:trPr>
          <w:trHeight w:val="271"/>
          <w:del w:id="5035" w:author="Jose Eduardo VIU" w:date="2023-04-01T20:51:00Z"/>
        </w:trPr>
        <w:tc>
          <w:tcPr>
            <w:tcW w:w="686" w:type="dxa"/>
          </w:tcPr>
          <w:p w14:paraId="29D2650B" w14:textId="16E5D4BA" w:rsidR="00CB7E31" w:rsidDel="009E4857" w:rsidRDefault="00000000">
            <w:pPr>
              <w:suppressAutoHyphens w:val="0"/>
              <w:spacing w:after="0"/>
              <w:rPr>
                <w:del w:id="5036" w:author="Jose Eduardo VIU" w:date="2023-04-01T20:51:00Z"/>
              </w:rPr>
            </w:pPr>
            <w:del w:id="5037" w:author="Jose Eduardo VIU" w:date="2023-04-01T20:51:00Z">
              <w:r w:rsidDel="009E4857">
                <w:rPr>
                  <w:rFonts w:ascii="Courier New" w:eastAsia="Courier New" w:hAnsi="Courier New" w:cs="Courier New"/>
                </w:rPr>
                <w:delText>282</w:delText>
              </w:r>
            </w:del>
          </w:p>
        </w:tc>
        <w:tc>
          <w:tcPr>
            <w:tcW w:w="3781" w:type="dxa"/>
            <w:gridSpan w:val="3"/>
          </w:tcPr>
          <w:p w14:paraId="077B2BBF" w14:textId="5353307F" w:rsidR="00CB7E31" w:rsidDel="009E4857" w:rsidRDefault="00000000">
            <w:pPr>
              <w:suppressAutoHyphens w:val="0"/>
              <w:spacing w:after="0"/>
              <w:rPr>
                <w:del w:id="5038" w:author="Jose Eduardo VIU" w:date="2023-04-01T20:51:00Z"/>
              </w:rPr>
            </w:pPr>
            <w:del w:id="5039" w:author="Jose Eduardo VIU" w:date="2023-04-01T20:51:00Z">
              <w:r w:rsidDel="009E4857">
                <w:rPr>
                  <w:rFonts w:ascii="Courier New" w:eastAsia="Courier New" w:hAnsi="Courier New" w:cs="Courier New"/>
                </w:rPr>
                <w:delText>MACHO ENTERO + CATRADO+ HEMBRA</w:delText>
              </w:r>
            </w:del>
          </w:p>
        </w:tc>
        <w:tc>
          <w:tcPr>
            <w:tcW w:w="1488" w:type="dxa"/>
          </w:tcPr>
          <w:p w14:paraId="1B49F337" w14:textId="57583C37" w:rsidR="00CB7E31" w:rsidDel="009E4857" w:rsidRDefault="00000000">
            <w:pPr>
              <w:suppressAutoHyphens w:val="0"/>
              <w:spacing w:after="0"/>
              <w:ind w:left="115"/>
              <w:rPr>
                <w:del w:id="5040" w:author="Jose Eduardo VIU" w:date="2023-04-01T20:51:00Z"/>
              </w:rPr>
            </w:pPr>
            <w:del w:id="5041" w:author="Jose Eduardo VIU" w:date="2023-04-01T20:51:00Z">
              <w:r w:rsidDel="009E4857">
                <w:rPr>
                  <w:rFonts w:ascii="Courier New" w:eastAsia="Courier New" w:hAnsi="Courier New" w:cs="Courier New"/>
                </w:rPr>
                <w:delText>35.937500</w:delText>
              </w:r>
            </w:del>
          </w:p>
        </w:tc>
        <w:tc>
          <w:tcPr>
            <w:tcW w:w="1718" w:type="dxa"/>
          </w:tcPr>
          <w:p w14:paraId="7F043AA0" w14:textId="131FDAF1" w:rsidR="00CB7E31" w:rsidDel="009E4857" w:rsidRDefault="00000000">
            <w:pPr>
              <w:suppressAutoHyphens w:val="0"/>
              <w:spacing w:after="0"/>
              <w:ind w:left="115"/>
              <w:rPr>
                <w:del w:id="5042" w:author="Jose Eduardo VIU" w:date="2023-04-01T20:51:00Z"/>
              </w:rPr>
            </w:pPr>
            <w:del w:id="5043" w:author="Jose Eduardo VIU" w:date="2023-04-01T20:51:00Z">
              <w:r w:rsidDel="009E4857">
                <w:rPr>
                  <w:rFonts w:ascii="Courier New" w:eastAsia="Courier New" w:hAnsi="Courier New" w:cs="Courier New"/>
                </w:rPr>
                <w:delText>57.826520</w:delText>
              </w:r>
            </w:del>
          </w:p>
        </w:tc>
        <w:tc>
          <w:tcPr>
            <w:tcW w:w="574" w:type="dxa"/>
          </w:tcPr>
          <w:p w14:paraId="604A0E6C" w14:textId="6B19DA50" w:rsidR="00CB7E31" w:rsidDel="009E4857" w:rsidRDefault="00000000">
            <w:pPr>
              <w:suppressAutoHyphens w:val="0"/>
              <w:spacing w:after="0"/>
              <w:rPr>
                <w:del w:id="5044" w:author="Jose Eduardo VIU" w:date="2023-04-01T20:51:00Z"/>
              </w:rPr>
            </w:pPr>
            <w:del w:id="5045" w:author="Jose Eduardo VIU" w:date="2023-04-01T20:51:00Z">
              <w:r w:rsidDel="009E4857">
                <w:rPr>
                  <w:rFonts w:ascii="Courier New" w:eastAsia="Courier New" w:hAnsi="Courier New" w:cs="Courier New"/>
                </w:rPr>
                <w:delText>21.0</w:delText>
              </w:r>
            </w:del>
          </w:p>
        </w:tc>
      </w:tr>
      <w:tr w:rsidR="00CB7E31" w:rsidDel="009E4857" w14:paraId="3EF87976" w14:textId="71C89941">
        <w:trPr>
          <w:trHeight w:val="271"/>
          <w:del w:id="5046" w:author="Jose Eduardo VIU" w:date="2023-04-01T20:51:00Z"/>
        </w:trPr>
        <w:tc>
          <w:tcPr>
            <w:tcW w:w="686" w:type="dxa"/>
          </w:tcPr>
          <w:p w14:paraId="0174B3A4" w14:textId="6AEF7508" w:rsidR="00CB7E31" w:rsidDel="009E4857" w:rsidRDefault="00000000">
            <w:pPr>
              <w:suppressAutoHyphens w:val="0"/>
              <w:spacing w:after="0"/>
              <w:rPr>
                <w:del w:id="5047" w:author="Jose Eduardo VIU" w:date="2023-04-01T20:51:00Z"/>
              </w:rPr>
            </w:pPr>
            <w:del w:id="5048" w:author="Jose Eduardo VIU" w:date="2023-04-01T20:51:00Z">
              <w:r w:rsidDel="009E4857">
                <w:rPr>
                  <w:rFonts w:ascii="Courier New" w:eastAsia="Courier New" w:hAnsi="Courier New" w:cs="Courier New"/>
                </w:rPr>
                <w:delText>283</w:delText>
              </w:r>
            </w:del>
          </w:p>
        </w:tc>
        <w:tc>
          <w:tcPr>
            <w:tcW w:w="3781" w:type="dxa"/>
            <w:gridSpan w:val="3"/>
          </w:tcPr>
          <w:p w14:paraId="751C48CE" w14:textId="141B7456" w:rsidR="00CB7E31" w:rsidDel="009E4857" w:rsidRDefault="00000000">
            <w:pPr>
              <w:suppressAutoHyphens w:val="0"/>
              <w:spacing w:after="0"/>
              <w:rPr>
                <w:del w:id="5049" w:author="Jose Eduardo VIU" w:date="2023-04-01T20:51:00Z"/>
              </w:rPr>
            </w:pPr>
            <w:del w:id="5050" w:author="Jose Eduardo VIU" w:date="2023-04-01T20:51:00Z">
              <w:r w:rsidDel="009E4857">
                <w:rPr>
                  <w:rFonts w:ascii="Courier New" w:eastAsia="Courier New" w:hAnsi="Courier New" w:cs="Courier New"/>
                </w:rPr>
                <w:delText>MACHO ENTERO + CATRADO+ HEMBRA</w:delText>
              </w:r>
            </w:del>
          </w:p>
        </w:tc>
        <w:tc>
          <w:tcPr>
            <w:tcW w:w="1488" w:type="dxa"/>
          </w:tcPr>
          <w:p w14:paraId="592209D0" w14:textId="5CB2D671" w:rsidR="00CB7E31" w:rsidDel="009E4857" w:rsidRDefault="00000000">
            <w:pPr>
              <w:suppressAutoHyphens w:val="0"/>
              <w:spacing w:after="0"/>
              <w:ind w:left="115"/>
              <w:rPr>
                <w:del w:id="5051" w:author="Jose Eduardo VIU" w:date="2023-04-01T20:51:00Z"/>
              </w:rPr>
            </w:pPr>
            <w:del w:id="5052" w:author="Jose Eduardo VIU" w:date="2023-04-01T20:51:00Z">
              <w:r w:rsidDel="009E4857">
                <w:rPr>
                  <w:rFonts w:ascii="Courier New" w:eastAsia="Courier New" w:hAnsi="Courier New" w:cs="Courier New"/>
                </w:rPr>
                <w:delText>22.982917</w:delText>
              </w:r>
            </w:del>
          </w:p>
        </w:tc>
        <w:tc>
          <w:tcPr>
            <w:tcW w:w="1718" w:type="dxa"/>
          </w:tcPr>
          <w:p w14:paraId="09DF4310" w14:textId="5D1E1338" w:rsidR="00CB7E31" w:rsidDel="009E4857" w:rsidRDefault="00000000">
            <w:pPr>
              <w:suppressAutoHyphens w:val="0"/>
              <w:spacing w:after="0"/>
              <w:ind w:left="115"/>
              <w:rPr>
                <w:del w:id="5053" w:author="Jose Eduardo VIU" w:date="2023-04-01T20:51:00Z"/>
              </w:rPr>
            </w:pPr>
            <w:del w:id="5054" w:author="Jose Eduardo VIU" w:date="2023-04-01T20:51:00Z">
              <w:r w:rsidDel="009E4857">
                <w:rPr>
                  <w:rFonts w:ascii="Courier New" w:eastAsia="Courier New" w:hAnsi="Courier New" w:cs="Courier New"/>
                </w:rPr>
                <w:delText>41.121372</w:delText>
              </w:r>
            </w:del>
          </w:p>
        </w:tc>
        <w:tc>
          <w:tcPr>
            <w:tcW w:w="574" w:type="dxa"/>
          </w:tcPr>
          <w:p w14:paraId="551C6FC3" w14:textId="1A63628E" w:rsidR="00CB7E31" w:rsidDel="009E4857" w:rsidRDefault="00000000">
            <w:pPr>
              <w:suppressAutoHyphens w:val="0"/>
              <w:spacing w:after="0"/>
              <w:ind w:left="115"/>
              <w:rPr>
                <w:del w:id="5055" w:author="Jose Eduardo VIU" w:date="2023-04-01T20:51:00Z"/>
              </w:rPr>
            </w:pPr>
            <w:del w:id="5056" w:author="Jose Eduardo VIU" w:date="2023-04-01T20:51:00Z">
              <w:r w:rsidDel="009E4857">
                <w:rPr>
                  <w:rFonts w:ascii="Courier New" w:eastAsia="Courier New" w:hAnsi="Courier New" w:cs="Courier New"/>
                </w:rPr>
                <w:delText>6.0</w:delText>
              </w:r>
            </w:del>
          </w:p>
        </w:tc>
      </w:tr>
      <w:tr w:rsidR="00CB7E31" w:rsidDel="009E4857" w14:paraId="0D815EE3" w14:textId="6F1F91C9">
        <w:trPr>
          <w:trHeight w:val="271"/>
          <w:del w:id="5057" w:author="Jose Eduardo VIU" w:date="2023-04-01T20:51:00Z"/>
        </w:trPr>
        <w:tc>
          <w:tcPr>
            <w:tcW w:w="686" w:type="dxa"/>
          </w:tcPr>
          <w:p w14:paraId="5D5873BD" w14:textId="68B59076" w:rsidR="00CB7E31" w:rsidDel="009E4857" w:rsidRDefault="00000000">
            <w:pPr>
              <w:suppressAutoHyphens w:val="0"/>
              <w:spacing w:after="0"/>
              <w:rPr>
                <w:del w:id="5058" w:author="Jose Eduardo VIU" w:date="2023-04-01T20:51:00Z"/>
              </w:rPr>
            </w:pPr>
            <w:del w:id="5059" w:author="Jose Eduardo VIU" w:date="2023-04-01T20:51:00Z">
              <w:r w:rsidDel="009E4857">
                <w:rPr>
                  <w:rFonts w:ascii="Courier New" w:eastAsia="Courier New" w:hAnsi="Courier New" w:cs="Courier New"/>
                </w:rPr>
                <w:delText>284</w:delText>
              </w:r>
            </w:del>
          </w:p>
        </w:tc>
        <w:tc>
          <w:tcPr>
            <w:tcW w:w="3781" w:type="dxa"/>
            <w:gridSpan w:val="3"/>
          </w:tcPr>
          <w:p w14:paraId="255D0BA1" w14:textId="32CB6135" w:rsidR="00CB7E31" w:rsidDel="009E4857" w:rsidRDefault="00000000">
            <w:pPr>
              <w:suppressAutoHyphens w:val="0"/>
              <w:spacing w:after="0"/>
              <w:rPr>
                <w:del w:id="5060" w:author="Jose Eduardo VIU" w:date="2023-04-01T20:51:00Z"/>
              </w:rPr>
            </w:pPr>
            <w:del w:id="5061" w:author="Jose Eduardo VIU" w:date="2023-04-01T20:51:00Z">
              <w:r w:rsidDel="009E4857">
                <w:rPr>
                  <w:rFonts w:ascii="Courier New" w:eastAsia="Courier New" w:hAnsi="Courier New" w:cs="Courier New"/>
                </w:rPr>
                <w:delText>MACHO ENTERO + CATRADO+ HEMBRA</w:delText>
              </w:r>
            </w:del>
          </w:p>
        </w:tc>
        <w:tc>
          <w:tcPr>
            <w:tcW w:w="1488" w:type="dxa"/>
          </w:tcPr>
          <w:p w14:paraId="7D93DD87" w14:textId="6CA24E31" w:rsidR="00CB7E31" w:rsidDel="009E4857" w:rsidRDefault="00000000">
            <w:pPr>
              <w:suppressAutoHyphens w:val="0"/>
              <w:spacing w:after="0"/>
              <w:ind w:left="115"/>
              <w:rPr>
                <w:del w:id="5062" w:author="Jose Eduardo VIU" w:date="2023-04-01T20:51:00Z"/>
              </w:rPr>
            </w:pPr>
            <w:del w:id="5063" w:author="Jose Eduardo VIU" w:date="2023-04-01T20:51:00Z">
              <w:r w:rsidDel="009E4857">
                <w:rPr>
                  <w:rFonts w:ascii="Courier New" w:eastAsia="Courier New" w:hAnsi="Courier New" w:cs="Courier New"/>
                </w:rPr>
                <w:delText>35.164030</w:delText>
              </w:r>
            </w:del>
          </w:p>
        </w:tc>
        <w:tc>
          <w:tcPr>
            <w:tcW w:w="1718" w:type="dxa"/>
          </w:tcPr>
          <w:p w14:paraId="2CA66D2B" w14:textId="4801C8A0" w:rsidR="00CB7E31" w:rsidDel="009E4857" w:rsidRDefault="00000000">
            <w:pPr>
              <w:suppressAutoHyphens w:val="0"/>
              <w:spacing w:after="0"/>
              <w:ind w:left="115"/>
              <w:rPr>
                <w:del w:id="5064" w:author="Jose Eduardo VIU" w:date="2023-04-01T20:51:00Z"/>
              </w:rPr>
            </w:pPr>
            <w:del w:id="5065" w:author="Jose Eduardo VIU" w:date="2023-04-01T20:51:00Z">
              <w:r w:rsidDel="009E4857">
                <w:rPr>
                  <w:rFonts w:ascii="Courier New" w:eastAsia="Courier New" w:hAnsi="Courier New" w:cs="Courier New"/>
                </w:rPr>
                <w:delText>55.570101</w:delText>
              </w:r>
            </w:del>
          </w:p>
        </w:tc>
        <w:tc>
          <w:tcPr>
            <w:tcW w:w="574" w:type="dxa"/>
          </w:tcPr>
          <w:p w14:paraId="07B6DE78" w14:textId="7F68B61E" w:rsidR="00CB7E31" w:rsidDel="009E4857" w:rsidRDefault="00000000">
            <w:pPr>
              <w:suppressAutoHyphens w:val="0"/>
              <w:spacing w:after="0"/>
              <w:rPr>
                <w:del w:id="5066" w:author="Jose Eduardo VIU" w:date="2023-04-01T20:51:00Z"/>
              </w:rPr>
            </w:pPr>
            <w:del w:id="5067" w:author="Jose Eduardo VIU" w:date="2023-04-01T20:51:00Z">
              <w:r w:rsidDel="009E4857">
                <w:rPr>
                  <w:rFonts w:ascii="Courier New" w:eastAsia="Courier New" w:hAnsi="Courier New" w:cs="Courier New"/>
                </w:rPr>
                <w:delText>17.0</w:delText>
              </w:r>
            </w:del>
          </w:p>
        </w:tc>
      </w:tr>
      <w:tr w:rsidR="00CB7E31" w:rsidDel="009E4857" w14:paraId="188B4B51" w14:textId="6183FC08">
        <w:trPr>
          <w:trHeight w:val="271"/>
          <w:del w:id="5068" w:author="Jose Eduardo VIU" w:date="2023-04-01T20:51:00Z"/>
        </w:trPr>
        <w:tc>
          <w:tcPr>
            <w:tcW w:w="686" w:type="dxa"/>
          </w:tcPr>
          <w:p w14:paraId="3721F445" w14:textId="1980A2E0" w:rsidR="00CB7E31" w:rsidDel="009E4857" w:rsidRDefault="00000000">
            <w:pPr>
              <w:suppressAutoHyphens w:val="0"/>
              <w:spacing w:after="0"/>
              <w:rPr>
                <w:del w:id="5069" w:author="Jose Eduardo VIU" w:date="2023-04-01T20:51:00Z"/>
              </w:rPr>
            </w:pPr>
            <w:del w:id="5070" w:author="Jose Eduardo VIU" w:date="2023-04-01T20:51:00Z">
              <w:r w:rsidDel="009E4857">
                <w:rPr>
                  <w:rFonts w:ascii="Courier New" w:eastAsia="Courier New" w:hAnsi="Courier New" w:cs="Courier New"/>
                </w:rPr>
                <w:delText>285</w:delText>
              </w:r>
            </w:del>
          </w:p>
        </w:tc>
        <w:tc>
          <w:tcPr>
            <w:tcW w:w="3781" w:type="dxa"/>
            <w:gridSpan w:val="3"/>
          </w:tcPr>
          <w:p w14:paraId="2CA4D1AF" w14:textId="37006819" w:rsidR="00CB7E31" w:rsidDel="009E4857" w:rsidRDefault="00000000">
            <w:pPr>
              <w:suppressAutoHyphens w:val="0"/>
              <w:spacing w:after="0"/>
              <w:rPr>
                <w:del w:id="5071" w:author="Jose Eduardo VIU" w:date="2023-04-01T20:51:00Z"/>
              </w:rPr>
            </w:pPr>
            <w:del w:id="5072" w:author="Jose Eduardo VIU" w:date="2023-04-01T20:51:00Z">
              <w:r w:rsidDel="009E4857">
                <w:rPr>
                  <w:rFonts w:ascii="Courier New" w:eastAsia="Courier New" w:hAnsi="Courier New" w:cs="Courier New"/>
                </w:rPr>
                <w:delText>MACHO ENTERO + CATRADO+ HEMBRA</w:delText>
              </w:r>
            </w:del>
          </w:p>
        </w:tc>
        <w:tc>
          <w:tcPr>
            <w:tcW w:w="1488" w:type="dxa"/>
          </w:tcPr>
          <w:p w14:paraId="4A0CFF84" w14:textId="7976DFB3" w:rsidR="00CB7E31" w:rsidDel="009E4857" w:rsidRDefault="00000000">
            <w:pPr>
              <w:suppressAutoHyphens w:val="0"/>
              <w:spacing w:after="0"/>
              <w:ind w:left="115"/>
              <w:rPr>
                <w:del w:id="5073" w:author="Jose Eduardo VIU" w:date="2023-04-01T20:51:00Z"/>
              </w:rPr>
            </w:pPr>
            <w:del w:id="5074" w:author="Jose Eduardo VIU" w:date="2023-04-01T20:51:00Z">
              <w:r w:rsidDel="009E4857">
                <w:rPr>
                  <w:rFonts w:ascii="Courier New" w:eastAsia="Courier New" w:hAnsi="Courier New" w:cs="Courier New"/>
                </w:rPr>
                <w:delText>27.500000</w:delText>
              </w:r>
            </w:del>
          </w:p>
        </w:tc>
        <w:tc>
          <w:tcPr>
            <w:tcW w:w="1718" w:type="dxa"/>
          </w:tcPr>
          <w:p w14:paraId="6FB335BB" w14:textId="611A06BC" w:rsidR="00CB7E31" w:rsidDel="009E4857" w:rsidRDefault="00000000">
            <w:pPr>
              <w:suppressAutoHyphens w:val="0"/>
              <w:spacing w:after="0"/>
              <w:ind w:left="115"/>
              <w:rPr>
                <w:del w:id="5075" w:author="Jose Eduardo VIU" w:date="2023-04-01T20:51:00Z"/>
              </w:rPr>
            </w:pPr>
            <w:del w:id="5076" w:author="Jose Eduardo VIU" w:date="2023-04-01T20:51:00Z">
              <w:r w:rsidDel="009E4857">
                <w:rPr>
                  <w:rFonts w:ascii="Courier New" w:eastAsia="Courier New" w:hAnsi="Courier New" w:cs="Courier New"/>
                </w:rPr>
                <w:delText>51.335784</w:delText>
              </w:r>
            </w:del>
          </w:p>
        </w:tc>
        <w:tc>
          <w:tcPr>
            <w:tcW w:w="574" w:type="dxa"/>
          </w:tcPr>
          <w:p w14:paraId="49212B6A" w14:textId="7FEA7B2A" w:rsidR="00CB7E31" w:rsidDel="009E4857" w:rsidRDefault="00000000">
            <w:pPr>
              <w:suppressAutoHyphens w:val="0"/>
              <w:spacing w:after="0"/>
              <w:ind w:left="115"/>
              <w:rPr>
                <w:del w:id="5077" w:author="Jose Eduardo VIU" w:date="2023-04-01T20:51:00Z"/>
              </w:rPr>
            </w:pPr>
            <w:del w:id="5078" w:author="Jose Eduardo VIU" w:date="2023-04-01T20:51:00Z">
              <w:r w:rsidDel="009E4857">
                <w:rPr>
                  <w:rFonts w:ascii="Courier New" w:eastAsia="Courier New" w:hAnsi="Courier New" w:cs="Courier New"/>
                </w:rPr>
                <w:delText>4.0</w:delText>
              </w:r>
            </w:del>
          </w:p>
        </w:tc>
      </w:tr>
      <w:tr w:rsidR="00CB7E31" w:rsidDel="009E4857" w14:paraId="498BA2E2" w14:textId="341C970D">
        <w:trPr>
          <w:trHeight w:val="271"/>
          <w:del w:id="5079" w:author="Jose Eduardo VIU" w:date="2023-04-01T20:51:00Z"/>
        </w:trPr>
        <w:tc>
          <w:tcPr>
            <w:tcW w:w="686" w:type="dxa"/>
          </w:tcPr>
          <w:p w14:paraId="32D512AE" w14:textId="0E2E013B" w:rsidR="00CB7E31" w:rsidDel="009E4857" w:rsidRDefault="00000000">
            <w:pPr>
              <w:suppressAutoHyphens w:val="0"/>
              <w:spacing w:after="0"/>
              <w:rPr>
                <w:del w:id="5080" w:author="Jose Eduardo VIU" w:date="2023-04-01T20:51:00Z"/>
              </w:rPr>
            </w:pPr>
            <w:del w:id="5081" w:author="Jose Eduardo VIU" w:date="2023-04-01T20:51:00Z">
              <w:r w:rsidDel="009E4857">
                <w:rPr>
                  <w:rFonts w:ascii="Courier New" w:eastAsia="Courier New" w:hAnsi="Courier New" w:cs="Courier New"/>
                </w:rPr>
                <w:delText>286</w:delText>
              </w:r>
            </w:del>
          </w:p>
        </w:tc>
        <w:tc>
          <w:tcPr>
            <w:tcW w:w="3781" w:type="dxa"/>
            <w:gridSpan w:val="3"/>
          </w:tcPr>
          <w:p w14:paraId="333A7627" w14:textId="7BCAEDC8" w:rsidR="00CB7E31" w:rsidDel="009E4857" w:rsidRDefault="00000000">
            <w:pPr>
              <w:suppressAutoHyphens w:val="0"/>
              <w:spacing w:after="0"/>
              <w:rPr>
                <w:del w:id="5082" w:author="Jose Eduardo VIU" w:date="2023-04-01T20:51:00Z"/>
              </w:rPr>
            </w:pPr>
            <w:del w:id="5083" w:author="Jose Eduardo VIU" w:date="2023-04-01T20:51:00Z">
              <w:r w:rsidDel="009E4857">
                <w:rPr>
                  <w:rFonts w:ascii="Courier New" w:eastAsia="Courier New" w:hAnsi="Courier New" w:cs="Courier New"/>
                </w:rPr>
                <w:delText>MACHO ENTERO + CATRADO+ HEMBRA</w:delText>
              </w:r>
            </w:del>
          </w:p>
        </w:tc>
        <w:tc>
          <w:tcPr>
            <w:tcW w:w="1488" w:type="dxa"/>
          </w:tcPr>
          <w:p w14:paraId="64D380F2" w14:textId="2D382117" w:rsidR="00CB7E31" w:rsidDel="009E4857" w:rsidRDefault="00000000">
            <w:pPr>
              <w:suppressAutoHyphens w:val="0"/>
              <w:spacing w:after="0"/>
              <w:ind w:left="115"/>
              <w:rPr>
                <w:del w:id="5084" w:author="Jose Eduardo VIU" w:date="2023-04-01T20:51:00Z"/>
              </w:rPr>
            </w:pPr>
            <w:del w:id="5085" w:author="Jose Eduardo VIU" w:date="2023-04-01T20:51:00Z">
              <w:r w:rsidDel="009E4857">
                <w:rPr>
                  <w:rFonts w:ascii="Courier New" w:eastAsia="Courier New" w:hAnsi="Courier New" w:cs="Courier New"/>
                </w:rPr>
                <w:delText>41.240000</w:delText>
              </w:r>
            </w:del>
          </w:p>
        </w:tc>
        <w:tc>
          <w:tcPr>
            <w:tcW w:w="1718" w:type="dxa"/>
          </w:tcPr>
          <w:p w14:paraId="2106A865" w14:textId="684A1C47" w:rsidR="00CB7E31" w:rsidDel="009E4857" w:rsidRDefault="00000000">
            <w:pPr>
              <w:suppressAutoHyphens w:val="0"/>
              <w:spacing w:after="0"/>
              <w:ind w:left="115"/>
              <w:rPr>
                <w:del w:id="5086" w:author="Jose Eduardo VIU" w:date="2023-04-01T20:51:00Z"/>
              </w:rPr>
            </w:pPr>
            <w:del w:id="5087" w:author="Jose Eduardo VIU" w:date="2023-04-01T20:51:00Z">
              <w:r w:rsidDel="009E4857">
                <w:rPr>
                  <w:rFonts w:ascii="Courier New" w:eastAsia="Courier New" w:hAnsi="Courier New" w:cs="Courier New"/>
                </w:rPr>
                <w:delText>58.906089</w:delText>
              </w:r>
            </w:del>
          </w:p>
        </w:tc>
        <w:tc>
          <w:tcPr>
            <w:tcW w:w="574" w:type="dxa"/>
          </w:tcPr>
          <w:p w14:paraId="1776F46C" w14:textId="706A2BBB" w:rsidR="00CB7E31" w:rsidDel="009E4857" w:rsidRDefault="00000000">
            <w:pPr>
              <w:suppressAutoHyphens w:val="0"/>
              <w:spacing w:after="0"/>
              <w:rPr>
                <w:del w:id="5088" w:author="Jose Eduardo VIU" w:date="2023-04-01T20:51:00Z"/>
              </w:rPr>
            </w:pPr>
            <w:del w:id="5089" w:author="Jose Eduardo VIU" w:date="2023-04-01T20:51:00Z">
              <w:r w:rsidDel="009E4857">
                <w:rPr>
                  <w:rFonts w:ascii="Courier New" w:eastAsia="Courier New" w:hAnsi="Courier New" w:cs="Courier New"/>
                </w:rPr>
                <w:delText>31.0</w:delText>
              </w:r>
            </w:del>
          </w:p>
        </w:tc>
      </w:tr>
      <w:tr w:rsidR="00CB7E31" w:rsidDel="009E4857" w14:paraId="02EF4A19" w14:textId="16639BA4">
        <w:trPr>
          <w:trHeight w:val="271"/>
          <w:del w:id="5090" w:author="Jose Eduardo VIU" w:date="2023-04-01T20:51:00Z"/>
        </w:trPr>
        <w:tc>
          <w:tcPr>
            <w:tcW w:w="686" w:type="dxa"/>
          </w:tcPr>
          <w:p w14:paraId="0CF4952A" w14:textId="4EA728C8" w:rsidR="00CB7E31" w:rsidDel="009E4857" w:rsidRDefault="00000000">
            <w:pPr>
              <w:suppressAutoHyphens w:val="0"/>
              <w:spacing w:after="0"/>
              <w:rPr>
                <w:del w:id="5091" w:author="Jose Eduardo VIU" w:date="2023-04-01T20:51:00Z"/>
              </w:rPr>
            </w:pPr>
            <w:del w:id="5092" w:author="Jose Eduardo VIU" w:date="2023-04-01T20:51:00Z">
              <w:r w:rsidDel="009E4857">
                <w:rPr>
                  <w:rFonts w:ascii="Courier New" w:eastAsia="Courier New" w:hAnsi="Courier New" w:cs="Courier New"/>
                </w:rPr>
                <w:delText>287</w:delText>
              </w:r>
            </w:del>
          </w:p>
        </w:tc>
        <w:tc>
          <w:tcPr>
            <w:tcW w:w="3781" w:type="dxa"/>
            <w:gridSpan w:val="3"/>
          </w:tcPr>
          <w:p w14:paraId="1E0B36AA" w14:textId="55365C1A" w:rsidR="00CB7E31" w:rsidDel="009E4857" w:rsidRDefault="00000000">
            <w:pPr>
              <w:suppressAutoHyphens w:val="0"/>
              <w:spacing w:after="0"/>
              <w:rPr>
                <w:del w:id="5093" w:author="Jose Eduardo VIU" w:date="2023-04-01T20:51:00Z"/>
              </w:rPr>
            </w:pPr>
            <w:del w:id="5094" w:author="Jose Eduardo VIU" w:date="2023-04-01T20:51:00Z">
              <w:r w:rsidDel="009E4857">
                <w:rPr>
                  <w:rFonts w:ascii="Courier New" w:eastAsia="Courier New" w:hAnsi="Courier New" w:cs="Courier New"/>
                </w:rPr>
                <w:delText>MACHO ENTERO + CATRADO+ HEMBRA</w:delText>
              </w:r>
            </w:del>
          </w:p>
        </w:tc>
        <w:tc>
          <w:tcPr>
            <w:tcW w:w="1488" w:type="dxa"/>
          </w:tcPr>
          <w:p w14:paraId="2F3CD965" w14:textId="1D23BE89" w:rsidR="00CB7E31" w:rsidDel="009E4857" w:rsidRDefault="00000000">
            <w:pPr>
              <w:suppressAutoHyphens w:val="0"/>
              <w:spacing w:after="0"/>
              <w:ind w:left="115"/>
              <w:rPr>
                <w:del w:id="5095" w:author="Jose Eduardo VIU" w:date="2023-04-01T20:51:00Z"/>
              </w:rPr>
            </w:pPr>
            <w:del w:id="5096" w:author="Jose Eduardo VIU" w:date="2023-04-01T20:51:00Z">
              <w:r w:rsidDel="009E4857">
                <w:rPr>
                  <w:rFonts w:ascii="Courier New" w:eastAsia="Courier New" w:hAnsi="Courier New" w:cs="Courier New"/>
                </w:rPr>
                <w:delText>24.148370</w:delText>
              </w:r>
            </w:del>
          </w:p>
        </w:tc>
        <w:tc>
          <w:tcPr>
            <w:tcW w:w="1718" w:type="dxa"/>
          </w:tcPr>
          <w:p w14:paraId="4C6CD607" w14:textId="6C66125D" w:rsidR="00CB7E31" w:rsidDel="009E4857" w:rsidRDefault="00000000">
            <w:pPr>
              <w:suppressAutoHyphens w:val="0"/>
              <w:spacing w:after="0"/>
              <w:ind w:left="115"/>
              <w:rPr>
                <w:del w:id="5097" w:author="Jose Eduardo VIU" w:date="2023-04-01T20:51:00Z"/>
              </w:rPr>
            </w:pPr>
            <w:del w:id="5098" w:author="Jose Eduardo VIU" w:date="2023-04-01T20:51:00Z">
              <w:r w:rsidDel="009E4857">
                <w:rPr>
                  <w:rFonts w:ascii="Courier New" w:eastAsia="Courier New" w:hAnsi="Courier New" w:cs="Courier New"/>
                </w:rPr>
                <w:delText>42.569304</w:delText>
              </w:r>
            </w:del>
          </w:p>
        </w:tc>
        <w:tc>
          <w:tcPr>
            <w:tcW w:w="574" w:type="dxa"/>
          </w:tcPr>
          <w:p w14:paraId="065B9853" w14:textId="5911AE96" w:rsidR="00CB7E31" w:rsidDel="009E4857" w:rsidRDefault="00000000">
            <w:pPr>
              <w:suppressAutoHyphens w:val="0"/>
              <w:spacing w:after="0"/>
              <w:rPr>
                <w:del w:id="5099" w:author="Jose Eduardo VIU" w:date="2023-04-01T20:51:00Z"/>
              </w:rPr>
            </w:pPr>
            <w:del w:id="5100" w:author="Jose Eduardo VIU" w:date="2023-04-01T20:51:00Z">
              <w:r w:rsidDel="009E4857">
                <w:rPr>
                  <w:rFonts w:ascii="Courier New" w:eastAsia="Courier New" w:hAnsi="Courier New" w:cs="Courier New"/>
                </w:rPr>
                <w:delText>24.0</w:delText>
              </w:r>
            </w:del>
          </w:p>
        </w:tc>
      </w:tr>
      <w:tr w:rsidR="00CB7E31" w:rsidDel="009E4857" w14:paraId="49D75513" w14:textId="3F84F0ED">
        <w:trPr>
          <w:trHeight w:val="271"/>
          <w:del w:id="5101" w:author="Jose Eduardo VIU" w:date="2023-04-01T20:51:00Z"/>
        </w:trPr>
        <w:tc>
          <w:tcPr>
            <w:tcW w:w="686" w:type="dxa"/>
          </w:tcPr>
          <w:p w14:paraId="30FA5F6C" w14:textId="4711775B" w:rsidR="00CB7E31" w:rsidDel="009E4857" w:rsidRDefault="00000000">
            <w:pPr>
              <w:suppressAutoHyphens w:val="0"/>
              <w:spacing w:after="0"/>
              <w:rPr>
                <w:del w:id="5102" w:author="Jose Eduardo VIU" w:date="2023-04-01T20:51:00Z"/>
              </w:rPr>
            </w:pPr>
            <w:del w:id="5103" w:author="Jose Eduardo VIU" w:date="2023-04-01T20:51:00Z">
              <w:r w:rsidDel="009E4857">
                <w:rPr>
                  <w:rFonts w:ascii="Courier New" w:eastAsia="Courier New" w:hAnsi="Courier New" w:cs="Courier New"/>
                </w:rPr>
                <w:delText>288</w:delText>
              </w:r>
            </w:del>
          </w:p>
        </w:tc>
        <w:tc>
          <w:tcPr>
            <w:tcW w:w="3781" w:type="dxa"/>
            <w:gridSpan w:val="3"/>
          </w:tcPr>
          <w:p w14:paraId="102B90E0" w14:textId="5C82C754" w:rsidR="00CB7E31" w:rsidDel="009E4857" w:rsidRDefault="00000000">
            <w:pPr>
              <w:suppressAutoHyphens w:val="0"/>
              <w:spacing w:after="0"/>
              <w:rPr>
                <w:del w:id="5104" w:author="Jose Eduardo VIU" w:date="2023-04-01T20:51:00Z"/>
              </w:rPr>
            </w:pPr>
            <w:del w:id="5105" w:author="Jose Eduardo VIU" w:date="2023-04-01T20:51:00Z">
              <w:r w:rsidDel="009E4857">
                <w:rPr>
                  <w:rFonts w:ascii="Courier New" w:eastAsia="Courier New" w:hAnsi="Courier New" w:cs="Courier New"/>
                </w:rPr>
                <w:delText>MACHO ENTERO + CATRADO+ HEMBRA</w:delText>
              </w:r>
            </w:del>
          </w:p>
        </w:tc>
        <w:tc>
          <w:tcPr>
            <w:tcW w:w="1488" w:type="dxa"/>
          </w:tcPr>
          <w:p w14:paraId="7261954C" w14:textId="65D2FE39" w:rsidR="00CB7E31" w:rsidDel="009E4857" w:rsidRDefault="00000000">
            <w:pPr>
              <w:suppressAutoHyphens w:val="0"/>
              <w:spacing w:after="0"/>
              <w:ind w:left="115"/>
              <w:rPr>
                <w:del w:id="5106" w:author="Jose Eduardo VIU" w:date="2023-04-01T20:51:00Z"/>
              </w:rPr>
            </w:pPr>
            <w:del w:id="5107" w:author="Jose Eduardo VIU" w:date="2023-04-01T20:51:00Z">
              <w:r w:rsidDel="009E4857">
                <w:rPr>
                  <w:rFonts w:ascii="Courier New" w:eastAsia="Courier New" w:hAnsi="Courier New" w:cs="Courier New"/>
                </w:rPr>
                <w:delText>45.441264</w:delText>
              </w:r>
            </w:del>
          </w:p>
        </w:tc>
        <w:tc>
          <w:tcPr>
            <w:tcW w:w="1718" w:type="dxa"/>
          </w:tcPr>
          <w:p w14:paraId="24A98018" w14:textId="5DBCD72E" w:rsidR="00CB7E31" w:rsidDel="009E4857" w:rsidRDefault="00000000">
            <w:pPr>
              <w:suppressAutoHyphens w:val="0"/>
              <w:spacing w:after="0"/>
              <w:ind w:left="115"/>
              <w:rPr>
                <w:del w:id="5108" w:author="Jose Eduardo VIU" w:date="2023-04-01T20:51:00Z"/>
              </w:rPr>
            </w:pPr>
            <w:del w:id="5109" w:author="Jose Eduardo VIU" w:date="2023-04-01T20:51:00Z">
              <w:r w:rsidDel="009E4857">
                <w:rPr>
                  <w:rFonts w:ascii="Courier New" w:eastAsia="Courier New" w:hAnsi="Courier New" w:cs="Courier New"/>
                </w:rPr>
                <w:delText>72.239108</w:delText>
              </w:r>
            </w:del>
          </w:p>
        </w:tc>
        <w:tc>
          <w:tcPr>
            <w:tcW w:w="574" w:type="dxa"/>
          </w:tcPr>
          <w:p w14:paraId="15A3D963" w14:textId="4C93071E" w:rsidR="00CB7E31" w:rsidDel="009E4857" w:rsidRDefault="00000000">
            <w:pPr>
              <w:suppressAutoHyphens w:val="0"/>
              <w:spacing w:after="0"/>
              <w:rPr>
                <w:del w:id="5110" w:author="Jose Eduardo VIU" w:date="2023-04-01T20:51:00Z"/>
              </w:rPr>
            </w:pPr>
            <w:del w:id="5111" w:author="Jose Eduardo VIU" w:date="2023-04-01T20:51:00Z">
              <w:r w:rsidDel="009E4857">
                <w:rPr>
                  <w:rFonts w:ascii="Courier New" w:eastAsia="Courier New" w:hAnsi="Courier New" w:cs="Courier New"/>
                </w:rPr>
                <w:delText>26.0</w:delText>
              </w:r>
            </w:del>
          </w:p>
        </w:tc>
      </w:tr>
      <w:tr w:rsidR="00CB7E31" w:rsidDel="009E4857" w14:paraId="622A3E0C" w14:textId="3C18DC95">
        <w:trPr>
          <w:trHeight w:val="271"/>
          <w:del w:id="5112" w:author="Jose Eduardo VIU" w:date="2023-04-01T20:51:00Z"/>
        </w:trPr>
        <w:tc>
          <w:tcPr>
            <w:tcW w:w="686" w:type="dxa"/>
          </w:tcPr>
          <w:p w14:paraId="64E796E3" w14:textId="3CB9B207" w:rsidR="00CB7E31" w:rsidDel="009E4857" w:rsidRDefault="00000000">
            <w:pPr>
              <w:suppressAutoHyphens w:val="0"/>
              <w:spacing w:after="0"/>
              <w:rPr>
                <w:del w:id="5113" w:author="Jose Eduardo VIU" w:date="2023-04-01T20:51:00Z"/>
              </w:rPr>
            </w:pPr>
            <w:del w:id="5114" w:author="Jose Eduardo VIU" w:date="2023-04-01T20:51:00Z">
              <w:r w:rsidDel="009E4857">
                <w:rPr>
                  <w:rFonts w:ascii="Courier New" w:eastAsia="Courier New" w:hAnsi="Courier New" w:cs="Courier New"/>
                </w:rPr>
                <w:delText>289</w:delText>
              </w:r>
            </w:del>
          </w:p>
        </w:tc>
        <w:tc>
          <w:tcPr>
            <w:tcW w:w="3781" w:type="dxa"/>
            <w:gridSpan w:val="3"/>
          </w:tcPr>
          <w:p w14:paraId="23946C44" w14:textId="102757F2" w:rsidR="00CB7E31" w:rsidDel="009E4857" w:rsidRDefault="00000000">
            <w:pPr>
              <w:suppressAutoHyphens w:val="0"/>
              <w:spacing w:after="0"/>
              <w:rPr>
                <w:del w:id="5115" w:author="Jose Eduardo VIU" w:date="2023-04-01T20:51:00Z"/>
              </w:rPr>
            </w:pPr>
            <w:del w:id="5116" w:author="Jose Eduardo VIU" w:date="2023-04-01T20:51:00Z">
              <w:r w:rsidDel="009E4857">
                <w:rPr>
                  <w:rFonts w:ascii="Courier New" w:eastAsia="Courier New" w:hAnsi="Courier New" w:cs="Courier New"/>
                </w:rPr>
                <w:delText>MACHO ENTERO + CATRADO+ HEMBRA</w:delText>
              </w:r>
            </w:del>
          </w:p>
        </w:tc>
        <w:tc>
          <w:tcPr>
            <w:tcW w:w="1488" w:type="dxa"/>
          </w:tcPr>
          <w:p w14:paraId="100A3277" w14:textId="644BF0E3" w:rsidR="00CB7E31" w:rsidDel="009E4857" w:rsidRDefault="00000000">
            <w:pPr>
              <w:suppressAutoHyphens w:val="0"/>
              <w:spacing w:after="0"/>
              <w:ind w:left="115"/>
              <w:rPr>
                <w:del w:id="5117" w:author="Jose Eduardo VIU" w:date="2023-04-01T20:51:00Z"/>
              </w:rPr>
            </w:pPr>
            <w:del w:id="5118" w:author="Jose Eduardo VIU" w:date="2023-04-01T20:51:00Z">
              <w:r w:rsidDel="009E4857">
                <w:rPr>
                  <w:rFonts w:ascii="Courier New" w:eastAsia="Courier New" w:hAnsi="Courier New" w:cs="Courier New"/>
                </w:rPr>
                <w:delText>27.806196</w:delText>
              </w:r>
            </w:del>
          </w:p>
        </w:tc>
        <w:tc>
          <w:tcPr>
            <w:tcW w:w="1718" w:type="dxa"/>
          </w:tcPr>
          <w:p w14:paraId="723EB6D3" w14:textId="505872B4" w:rsidR="00CB7E31" w:rsidDel="009E4857" w:rsidRDefault="00000000">
            <w:pPr>
              <w:suppressAutoHyphens w:val="0"/>
              <w:spacing w:after="0"/>
              <w:ind w:left="115"/>
              <w:rPr>
                <w:del w:id="5119" w:author="Jose Eduardo VIU" w:date="2023-04-01T20:51:00Z"/>
              </w:rPr>
            </w:pPr>
            <w:del w:id="5120" w:author="Jose Eduardo VIU" w:date="2023-04-01T20:51:00Z">
              <w:r w:rsidDel="009E4857">
                <w:rPr>
                  <w:rFonts w:ascii="Courier New" w:eastAsia="Courier New" w:hAnsi="Courier New" w:cs="Courier New"/>
                </w:rPr>
                <w:delText>43.670213</w:delText>
              </w:r>
            </w:del>
          </w:p>
        </w:tc>
        <w:tc>
          <w:tcPr>
            <w:tcW w:w="574" w:type="dxa"/>
          </w:tcPr>
          <w:p w14:paraId="6AF8B44F" w14:textId="54D64B70" w:rsidR="00CB7E31" w:rsidDel="009E4857" w:rsidRDefault="00000000">
            <w:pPr>
              <w:suppressAutoHyphens w:val="0"/>
              <w:spacing w:after="0"/>
              <w:rPr>
                <w:del w:id="5121" w:author="Jose Eduardo VIU" w:date="2023-04-01T20:51:00Z"/>
              </w:rPr>
            </w:pPr>
            <w:del w:id="5122" w:author="Jose Eduardo VIU" w:date="2023-04-01T20:51:00Z">
              <w:r w:rsidDel="009E4857">
                <w:rPr>
                  <w:rFonts w:ascii="Courier New" w:eastAsia="Courier New" w:hAnsi="Courier New" w:cs="Courier New"/>
                </w:rPr>
                <w:delText>13.0</w:delText>
              </w:r>
            </w:del>
          </w:p>
        </w:tc>
      </w:tr>
      <w:tr w:rsidR="00CB7E31" w:rsidDel="009E4857" w14:paraId="399F4233" w14:textId="10BCF3D1">
        <w:trPr>
          <w:trHeight w:val="271"/>
          <w:del w:id="5123" w:author="Jose Eduardo VIU" w:date="2023-04-01T20:51:00Z"/>
        </w:trPr>
        <w:tc>
          <w:tcPr>
            <w:tcW w:w="686" w:type="dxa"/>
          </w:tcPr>
          <w:p w14:paraId="099B3C3D" w14:textId="5C6FFE16" w:rsidR="00CB7E31" w:rsidDel="009E4857" w:rsidRDefault="00000000">
            <w:pPr>
              <w:suppressAutoHyphens w:val="0"/>
              <w:spacing w:after="0"/>
              <w:rPr>
                <w:del w:id="5124" w:author="Jose Eduardo VIU" w:date="2023-04-01T20:51:00Z"/>
              </w:rPr>
            </w:pPr>
            <w:del w:id="5125" w:author="Jose Eduardo VIU" w:date="2023-04-01T20:51:00Z">
              <w:r w:rsidDel="009E4857">
                <w:rPr>
                  <w:rFonts w:ascii="Courier New" w:eastAsia="Courier New" w:hAnsi="Courier New" w:cs="Courier New"/>
                </w:rPr>
                <w:delText>290</w:delText>
              </w:r>
            </w:del>
          </w:p>
        </w:tc>
        <w:tc>
          <w:tcPr>
            <w:tcW w:w="3781" w:type="dxa"/>
            <w:gridSpan w:val="3"/>
          </w:tcPr>
          <w:p w14:paraId="23629687" w14:textId="1A4A3890" w:rsidR="00CB7E31" w:rsidDel="009E4857" w:rsidRDefault="00000000">
            <w:pPr>
              <w:suppressAutoHyphens w:val="0"/>
              <w:spacing w:after="0"/>
              <w:rPr>
                <w:del w:id="5126" w:author="Jose Eduardo VIU" w:date="2023-04-01T20:51:00Z"/>
              </w:rPr>
            </w:pPr>
            <w:del w:id="5127" w:author="Jose Eduardo VIU" w:date="2023-04-01T20:51:00Z">
              <w:r w:rsidDel="009E4857">
                <w:rPr>
                  <w:rFonts w:ascii="Courier New" w:eastAsia="Courier New" w:hAnsi="Courier New" w:cs="Courier New"/>
                </w:rPr>
                <w:delText>MACHO ENTERO + CATRADO+ HEMBRA</w:delText>
              </w:r>
            </w:del>
          </w:p>
        </w:tc>
        <w:tc>
          <w:tcPr>
            <w:tcW w:w="1488" w:type="dxa"/>
          </w:tcPr>
          <w:p w14:paraId="18356C85" w14:textId="4548343C" w:rsidR="00CB7E31" w:rsidDel="009E4857" w:rsidRDefault="00000000">
            <w:pPr>
              <w:suppressAutoHyphens w:val="0"/>
              <w:spacing w:after="0"/>
              <w:ind w:left="115"/>
              <w:rPr>
                <w:del w:id="5128" w:author="Jose Eduardo VIU" w:date="2023-04-01T20:51:00Z"/>
              </w:rPr>
            </w:pPr>
            <w:del w:id="5129" w:author="Jose Eduardo VIU" w:date="2023-04-01T20:51:00Z">
              <w:r w:rsidDel="009E4857">
                <w:rPr>
                  <w:rFonts w:ascii="Courier New" w:eastAsia="Courier New" w:hAnsi="Courier New" w:cs="Courier New"/>
                </w:rPr>
                <w:delText>25.200573</w:delText>
              </w:r>
            </w:del>
          </w:p>
        </w:tc>
        <w:tc>
          <w:tcPr>
            <w:tcW w:w="1718" w:type="dxa"/>
          </w:tcPr>
          <w:p w14:paraId="5490FBFD" w14:textId="30F643AC" w:rsidR="00CB7E31" w:rsidDel="009E4857" w:rsidRDefault="00000000">
            <w:pPr>
              <w:suppressAutoHyphens w:val="0"/>
              <w:spacing w:after="0"/>
              <w:ind w:left="115"/>
              <w:rPr>
                <w:del w:id="5130" w:author="Jose Eduardo VIU" w:date="2023-04-01T20:51:00Z"/>
              </w:rPr>
            </w:pPr>
            <w:del w:id="5131" w:author="Jose Eduardo VIU" w:date="2023-04-01T20:51:00Z">
              <w:r w:rsidDel="009E4857">
                <w:rPr>
                  <w:rFonts w:ascii="Courier New" w:eastAsia="Courier New" w:hAnsi="Courier New" w:cs="Courier New"/>
                </w:rPr>
                <w:delText>48.230088</w:delText>
              </w:r>
            </w:del>
          </w:p>
        </w:tc>
        <w:tc>
          <w:tcPr>
            <w:tcW w:w="574" w:type="dxa"/>
          </w:tcPr>
          <w:p w14:paraId="591FF24C" w14:textId="6ED8DDAC" w:rsidR="00CB7E31" w:rsidDel="009E4857" w:rsidRDefault="00000000">
            <w:pPr>
              <w:suppressAutoHyphens w:val="0"/>
              <w:spacing w:after="0"/>
              <w:rPr>
                <w:del w:id="5132" w:author="Jose Eduardo VIU" w:date="2023-04-01T20:51:00Z"/>
              </w:rPr>
            </w:pPr>
            <w:del w:id="5133" w:author="Jose Eduardo VIU" w:date="2023-04-01T20:51:00Z">
              <w:r w:rsidDel="009E4857">
                <w:rPr>
                  <w:rFonts w:ascii="Courier New" w:eastAsia="Courier New" w:hAnsi="Courier New" w:cs="Courier New"/>
                </w:rPr>
                <w:delText>20.0</w:delText>
              </w:r>
            </w:del>
          </w:p>
        </w:tc>
      </w:tr>
      <w:tr w:rsidR="00CB7E31" w:rsidDel="009E4857" w14:paraId="631A499E" w14:textId="2AA903B3">
        <w:trPr>
          <w:trHeight w:val="271"/>
          <w:del w:id="5134" w:author="Jose Eduardo VIU" w:date="2023-04-01T20:51:00Z"/>
        </w:trPr>
        <w:tc>
          <w:tcPr>
            <w:tcW w:w="686" w:type="dxa"/>
          </w:tcPr>
          <w:p w14:paraId="2DBB6A48" w14:textId="74DBCE9A" w:rsidR="00CB7E31" w:rsidDel="009E4857" w:rsidRDefault="00000000">
            <w:pPr>
              <w:suppressAutoHyphens w:val="0"/>
              <w:spacing w:after="0"/>
              <w:rPr>
                <w:del w:id="5135" w:author="Jose Eduardo VIU" w:date="2023-04-01T20:51:00Z"/>
              </w:rPr>
            </w:pPr>
            <w:del w:id="5136" w:author="Jose Eduardo VIU" w:date="2023-04-01T20:51:00Z">
              <w:r w:rsidDel="009E4857">
                <w:rPr>
                  <w:rFonts w:ascii="Courier New" w:eastAsia="Courier New" w:hAnsi="Courier New" w:cs="Courier New"/>
                </w:rPr>
                <w:delText>291</w:delText>
              </w:r>
            </w:del>
          </w:p>
        </w:tc>
        <w:tc>
          <w:tcPr>
            <w:tcW w:w="3781" w:type="dxa"/>
            <w:gridSpan w:val="3"/>
          </w:tcPr>
          <w:p w14:paraId="09E91823" w14:textId="0B914866" w:rsidR="00CB7E31" w:rsidDel="009E4857" w:rsidRDefault="00000000">
            <w:pPr>
              <w:suppressAutoHyphens w:val="0"/>
              <w:spacing w:after="0"/>
              <w:rPr>
                <w:del w:id="5137" w:author="Jose Eduardo VIU" w:date="2023-04-01T20:51:00Z"/>
              </w:rPr>
            </w:pPr>
            <w:del w:id="5138" w:author="Jose Eduardo VIU" w:date="2023-04-01T20:51:00Z">
              <w:r w:rsidDel="009E4857">
                <w:rPr>
                  <w:rFonts w:ascii="Courier New" w:eastAsia="Courier New" w:hAnsi="Courier New" w:cs="Courier New"/>
                </w:rPr>
                <w:delText>MACHO ENTERO + CATRADO+ HEMBRA</w:delText>
              </w:r>
            </w:del>
          </w:p>
        </w:tc>
        <w:tc>
          <w:tcPr>
            <w:tcW w:w="1488" w:type="dxa"/>
          </w:tcPr>
          <w:p w14:paraId="4E4FB13C" w14:textId="2DFE03C6" w:rsidR="00CB7E31" w:rsidDel="009E4857" w:rsidRDefault="00000000">
            <w:pPr>
              <w:suppressAutoHyphens w:val="0"/>
              <w:spacing w:after="0"/>
              <w:ind w:left="115"/>
              <w:rPr>
                <w:del w:id="5139" w:author="Jose Eduardo VIU" w:date="2023-04-01T20:51:00Z"/>
              </w:rPr>
            </w:pPr>
            <w:del w:id="5140" w:author="Jose Eduardo VIU" w:date="2023-04-01T20:51:00Z">
              <w:r w:rsidDel="009E4857">
                <w:rPr>
                  <w:rFonts w:ascii="Courier New" w:eastAsia="Courier New" w:hAnsi="Courier New" w:cs="Courier New"/>
                </w:rPr>
                <w:delText>23.611111</w:delText>
              </w:r>
            </w:del>
          </w:p>
        </w:tc>
        <w:tc>
          <w:tcPr>
            <w:tcW w:w="1718" w:type="dxa"/>
          </w:tcPr>
          <w:p w14:paraId="624F1F50" w14:textId="2910B99D" w:rsidR="00CB7E31" w:rsidDel="009E4857" w:rsidRDefault="00000000">
            <w:pPr>
              <w:suppressAutoHyphens w:val="0"/>
              <w:spacing w:after="0"/>
              <w:ind w:left="115"/>
              <w:rPr>
                <w:del w:id="5141" w:author="Jose Eduardo VIU" w:date="2023-04-01T20:51:00Z"/>
              </w:rPr>
            </w:pPr>
            <w:del w:id="5142" w:author="Jose Eduardo VIU" w:date="2023-04-01T20:51:00Z">
              <w:r w:rsidDel="009E4857">
                <w:rPr>
                  <w:rFonts w:ascii="Courier New" w:eastAsia="Courier New" w:hAnsi="Courier New" w:cs="Courier New"/>
                </w:rPr>
                <w:delText>40.386338</w:delText>
              </w:r>
            </w:del>
          </w:p>
        </w:tc>
        <w:tc>
          <w:tcPr>
            <w:tcW w:w="574" w:type="dxa"/>
          </w:tcPr>
          <w:p w14:paraId="10713C12" w14:textId="78E6005E" w:rsidR="00CB7E31" w:rsidDel="009E4857" w:rsidRDefault="00000000">
            <w:pPr>
              <w:suppressAutoHyphens w:val="0"/>
              <w:spacing w:after="0"/>
              <w:rPr>
                <w:del w:id="5143" w:author="Jose Eduardo VIU" w:date="2023-04-01T20:51:00Z"/>
              </w:rPr>
            </w:pPr>
            <w:del w:id="5144" w:author="Jose Eduardo VIU" w:date="2023-04-01T20:51:00Z">
              <w:r w:rsidDel="009E4857">
                <w:rPr>
                  <w:rFonts w:ascii="Courier New" w:eastAsia="Courier New" w:hAnsi="Courier New" w:cs="Courier New"/>
                </w:rPr>
                <w:delText>14.0</w:delText>
              </w:r>
            </w:del>
          </w:p>
        </w:tc>
      </w:tr>
      <w:tr w:rsidR="00CB7E31" w:rsidDel="009E4857" w14:paraId="7F1297B8" w14:textId="65532A73">
        <w:trPr>
          <w:trHeight w:val="271"/>
          <w:del w:id="5145" w:author="Jose Eduardo VIU" w:date="2023-04-01T20:51:00Z"/>
        </w:trPr>
        <w:tc>
          <w:tcPr>
            <w:tcW w:w="686" w:type="dxa"/>
          </w:tcPr>
          <w:p w14:paraId="02870C64" w14:textId="5A35E4EE" w:rsidR="00CB7E31" w:rsidDel="009E4857" w:rsidRDefault="00000000">
            <w:pPr>
              <w:suppressAutoHyphens w:val="0"/>
              <w:spacing w:after="0"/>
              <w:rPr>
                <w:del w:id="5146" w:author="Jose Eduardo VIU" w:date="2023-04-01T20:51:00Z"/>
              </w:rPr>
            </w:pPr>
            <w:del w:id="5147" w:author="Jose Eduardo VIU" w:date="2023-04-01T20:51:00Z">
              <w:r w:rsidDel="009E4857">
                <w:rPr>
                  <w:rFonts w:ascii="Courier New" w:eastAsia="Courier New" w:hAnsi="Courier New" w:cs="Courier New"/>
                </w:rPr>
                <w:delText>292</w:delText>
              </w:r>
            </w:del>
          </w:p>
        </w:tc>
        <w:tc>
          <w:tcPr>
            <w:tcW w:w="3781" w:type="dxa"/>
            <w:gridSpan w:val="3"/>
          </w:tcPr>
          <w:p w14:paraId="11F31194" w14:textId="69FCC7BF" w:rsidR="00CB7E31" w:rsidDel="009E4857" w:rsidRDefault="00000000">
            <w:pPr>
              <w:suppressAutoHyphens w:val="0"/>
              <w:spacing w:after="0"/>
              <w:rPr>
                <w:del w:id="5148" w:author="Jose Eduardo VIU" w:date="2023-04-01T20:51:00Z"/>
              </w:rPr>
            </w:pPr>
            <w:del w:id="5149" w:author="Jose Eduardo VIU" w:date="2023-04-01T20:51:00Z">
              <w:r w:rsidDel="009E4857">
                <w:rPr>
                  <w:rFonts w:ascii="Courier New" w:eastAsia="Courier New" w:hAnsi="Courier New" w:cs="Courier New"/>
                </w:rPr>
                <w:delText>MACHO ENTERO + CATRADO+ HEMBRA</w:delText>
              </w:r>
            </w:del>
          </w:p>
        </w:tc>
        <w:tc>
          <w:tcPr>
            <w:tcW w:w="1488" w:type="dxa"/>
          </w:tcPr>
          <w:p w14:paraId="34F6058E" w14:textId="711AEFC2" w:rsidR="00CB7E31" w:rsidDel="009E4857" w:rsidRDefault="00000000">
            <w:pPr>
              <w:suppressAutoHyphens w:val="0"/>
              <w:spacing w:after="0"/>
              <w:ind w:left="115"/>
              <w:rPr>
                <w:del w:id="5150" w:author="Jose Eduardo VIU" w:date="2023-04-01T20:51:00Z"/>
              </w:rPr>
            </w:pPr>
            <w:del w:id="5151" w:author="Jose Eduardo VIU" w:date="2023-04-01T20:51:00Z">
              <w:r w:rsidDel="009E4857">
                <w:rPr>
                  <w:rFonts w:ascii="Courier New" w:eastAsia="Courier New" w:hAnsi="Courier New" w:cs="Courier New"/>
                </w:rPr>
                <w:delText>37.604067</w:delText>
              </w:r>
            </w:del>
          </w:p>
        </w:tc>
        <w:tc>
          <w:tcPr>
            <w:tcW w:w="1718" w:type="dxa"/>
          </w:tcPr>
          <w:p w14:paraId="5D3FD833" w14:textId="35084BC2" w:rsidR="00CB7E31" w:rsidDel="009E4857" w:rsidRDefault="00000000">
            <w:pPr>
              <w:suppressAutoHyphens w:val="0"/>
              <w:spacing w:after="0"/>
              <w:ind w:left="115"/>
              <w:rPr>
                <w:del w:id="5152" w:author="Jose Eduardo VIU" w:date="2023-04-01T20:51:00Z"/>
              </w:rPr>
            </w:pPr>
            <w:del w:id="5153" w:author="Jose Eduardo VIU" w:date="2023-04-01T20:51:00Z">
              <w:r w:rsidDel="009E4857">
                <w:rPr>
                  <w:rFonts w:ascii="Courier New" w:eastAsia="Courier New" w:hAnsi="Courier New" w:cs="Courier New"/>
                </w:rPr>
                <w:delText>69.859564</w:delText>
              </w:r>
            </w:del>
          </w:p>
        </w:tc>
        <w:tc>
          <w:tcPr>
            <w:tcW w:w="574" w:type="dxa"/>
          </w:tcPr>
          <w:p w14:paraId="7555FE88" w14:textId="696BBD89" w:rsidR="00CB7E31" w:rsidDel="009E4857" w:rsidRDefault="00000000">
            <w:pPr>
              <w:suppressAutoHyphens w:val="0"/>
              <w:spacing w:after="0"/>
              <w:rPr>
                <w:del w:id="5154" w:author="Jose Eduardo VIU" w:date="2023-04-01T20:51:00Z"/>
              </w:rPr>
            </w:pPr>
            <w:del w:id="5155" w:author="Jose Eduardo VIU" w:date="2023-04-01T20:51:00Z">
              <w:r w:rsidDel="009E4857">
                <w:rPr>
                  <w:rFonts w:ascii="Courier New" w:eastAsia="Courier New" w:hAnsi="Courier New" w:cs="Courier New"/>
                </w:rPr>
                <w:delText>10.0</w:delText>
              </w:r>
            </w:del>
          </w:p>
        </w:tc>
      </w:tr>
      <w:tr w:rsidR="00CB7E31" w:rsidDel="009E4857" w14:paraId="02B82004" w14:textId="51E96FBC">
        <w:trPr>
          <w:trHeight w:val="271"/>
          <w:del w:id="5156" w:author="Jose Eduardo VIU" w:date="2023-04-01T20:51:00Z"/>
        </w:trPr>
        <w:tc>
          <w:tcPr>
            <w:tcW w:w="686" w:type="dxa"/>
          </w:tcPr>
          <w:p w14:paraId="075378D7" w14:textId="3C26D8E4" w:rsidR="00CB7E31" w:rsidDel="009E4857" w:rsidRDefault="00000000">
            <w:pPr>
              <w:suppressAutoHyphens w:val="0"/>
              <w:spacing w:after="0"/>
              <w:rPr>
                <w:del w:id="5157" w:author="Jose Eduardo VIU" w:date="2023-04-01T20:51:00Z"/>
              </w:rPr>
            </w:pPr>
            <w:del w:id="5158" w:author="Jose Eduardo VIU" w:date="2023-04-01T20:51:00Z">
              <w:r w:rsidDel="009E4857">
                <w:rPr>
                  <w:rFonts w:ascii="Courier New" w:eastAsia="Courier New" w:hAnsi="Courier New" w:cs="Courier New"/>
                </w:rPr>
                <w:delText>293</w:delText>
              </w:r>
            </w:del>
          </w:p>
        </w:tc>
        <w:tc>
          <w:tcPr>
            <w:tcW w:w="3781" w:type="dxa"/>
            <w:gridSpan w:val="3"/>
          </w:tcPr>
          <w:p w14:paraId="284F817C" w14:textId="04EA47E2" w:rsidR="00CB7E31" w:rsidDel="009E4857" w:rsidRDefault="00000000">
            <w:pPr>
              <w:suppressAutoHyphens w:val="0"/>
              <w:spacing w:after="0"/>
              <w:rPr>
                <w:del w:id="5159" w:author="Jose Eduardo VIU" w:date="2023-04-01T20:51:00Z"/>
              </w:rPr>
            </w:pPr>
            <w:del w:id="5160" w:author="Jose Eduardo VIU" w:date="2023-04-01T20:51:00Z">
              <w:r w:rsidDel="009E4857">
                <w:rPr>
                  <w:rFonts w:ascii="Courier New" w:eastAsia="Courier New" w:hAnsi="Courier New" w:cs="Courier New"/>
                </w:rPr>
                <w:delText>MACHO ENTERO + CATRADO+ HEMBRA</w:delText>
              </w:r>
            </w:del>
          </w:p>
        </w:tc>
        <w:tc>
          <w:tcPr>
            <w:tcW w:w="1488" w:type="dxa"/>
          </w:tcPr>
          <w:p w14:paraId="0D27406D" w14:textId="320CD320" w:rsidR="00CB7E31" w:rsidDel="009E4857" w:rsidRDefault="00000000">
            <w:pPr>
              <w:suppressAutoHyphens w:val="0"/>
              <w:spacing w:after="0"/>
              <w:ind w:left="115"/>
              <w:rPr>
                <w:del w:id="5161" w:author="Jose Eduardo VIU" w:date="2023-04-01T20:51:00Z"/>
              </w:rPr>
            </w:pPr>
            <w:del w:id="5162" w:author="Jose Eduardo VIU" w:date="2023-04-01T20:51:00Z">
              <w:r w:rsidDel="009E4857">
                <w:rPr>
                  <w:rFonts w:ascii="Courier New" w:eastAsia="Courier New" w:hAnsi="Courier New" w:cs="Courier New"/>
                </w:rPr>
                <w:delText>22.279221</w:delText>
              </w:r>
            </w:del>
          </w:p>
        </w:tc>
        <w:tc>
          <w:tcPr>
            <w:tcW w:w="1718" w:type="dxa"/>
          </w:tcPr>
          <w:p w14:paraId="35DF48ED" w14:textId="3EAD909C" w:rsidR="00CB7E31" w:rsidDel="009E4857" w:rsidRDefault="00000000">
            <w:pPr>
              <w:suppressAutoHyphens w:val="0"/>
              <w:spacing w:after="0"/>
              <w:ind w:left="115"/>
              <w:rPr>
                <w:del w:id="5163" w:author="Jose Eduardo VIU" w:date="2023-04-01T20:51:00Z"/>
              </w:rPr>
            </w:pPr>
            <w:del w:id="5164" w:author="Jose Eduardo VIU" w:date="2023-04-01T20:51:00Z">
              <w:r w:rsidDel="009E4857">
                <w:rPr>
                  <w:rFonts w:ascii="Courier New" w:eastAsia="Courier New" w:hAnsi="Courier New" w:cs="Courier New"/>
                </w:rPr>
                <w:delText>45.437788</w:delText>
              </w:r>
            </w:del>
          </w:p>
        </w:tc>
        <w:tc>
          <w:tcPr>
            <w:tcW w:w="574" w:type="dxa"/>
          </w:tcPr>
          <w:p w14:paraId="51FD6FD5" w14:textId="23A37C6F" w:rsidR="00CB7E31" w:rsidDel="009E4857" w:rsidRDefault="00000000">
            <w:pPr>
              <w:suppressAutoHyphens w:val="0"/>
              <w:spacing w:after="0"/>
              <w:rPr>
                <w:del w:id="5165" w:author="Jose Eduardo VIU" w:date="2023-04-01T20:51:00Z"/>
              </w:rPr>
            </w:pPr>
            <w:del w:id="5166" w:author="Jose Eduardo VIU" w:date="2023-04-01T20:51:00Z">
              <w:r w:rsidDel="009E4857">
                <w:rPr>
                  <w:rFonts w:ascii="Courier New" w:eastAsia="Courier New" w:hAnsi="Courier New" w:cs="Courier New"/>
                </w:rPr>
                <w:delText>21.0</w:delText>
              </w:r>
            </w:del>
          </w:p>
        </w:tc>
      </w:tr>
      <w:tr w:rsidR="00CB7E31" w:rsidDel="009E4857" w14:paraId="2D852408" w14:textId="39E0F211">
        <w:trPr>
          <w:trHeight w:val="271"/>
          <w:del w:id="5167" w:author="Jose Eduardo VIU" w:date="2023-04-01T20:51:00Z"/>
        </w:trPr>
        <w:tc>
          <w:tcPr>
            <w:tcW w:w="686" w:type="dxa"/>
          </w:tcPr>
          <w:p w14:paraId="6CB0E090" w14:textId="0B629F7F" w:rsidR="00CB7E31" w:rsidDel="009E4857" w:rsidRDefault="00000000">
            <w:pPr>
              <w:suppressAutoHyphens w:val="0"/>
              <w:spacing w:after="0"/>
              <w:rPr>
                <w:del w:id="5168" w:author="Jose Eduardo VIU" w:date="2023-04-01T20:51:00Z"/>
              </w:rPr>
            </w:pPr>
            <w:del w:id="5169" w:author="Jose Eduardo VIU" w:date="2023-04-01T20:51:00Z">
              <w:r w:rsidDel="009E4857">
                <w:rPr>
                  <w:rFonts w:ascii="Courier New" w:eastAsia="Courier New" w:hAnsi="Courier New" w:cs="Courier New"/>
                </w:rPr>
                <w:delText>296</w:delText>
              </w:r>
            </w:del>
          </w:p>
        </w:tc>
        <w:tc>
          <w:tcPr>
            <w:tcW w:w="3781" w:type="dxa"/>
            <w:gridSpan w:val="3"/>
          </w:tcPr>
          <w:p w14:paraId="58A3ED79" w14:textId="0F331CB3" w:rsidR="00CB7E31" w:rsidDel="009E4857" w:rsidRDefault="00000000">
            <w:pPr>
              <w:suppressAutoHyphens w:val="0"/>
              <w:spacing w:after="0"/>
              <w:rPr>
                <w:del w:id="5170" w:author="Jose Eduardo VIU" w:date="2023-04-01T20:51:00Z"/>
              </w:rPr>
            </w:pPr>
            <w:del w:id="5171" w:author="Jose Eduardo VIU" w:date="2023-04-01T20:51:00Z">
              <w:r w:rsidDel="009E4857">
                <w:rPr>
                  <w:rFonts w:ascii="Courier New" w:eastAsia="Courier New" w:hAnsi="Courier New" w:cs="Courier New"/>
                </w:rPr>
                <w:delText>MACHO ENTERO + CATRADO+ HEMBRA</w:delText>
              </w:r>
            </w:del>
          </w:p>
        </w:tc>
        <w:tc>
          <w:tcPr>
            <w:tcW w:w="1488" w:type="dxa"/>
          </w:tcPr>
          <w:p w14:paraId="23DA20C9" w14:textId="63A8C1FE" w:rsidR="00CB7E31" w:rsidDel="009E4857" w:rsidRDefault="00000000">
            <w:pPr>
              <w:suppressAutoHyphens w:val="0"/>
              <w:spacing w:after="0"/>
              <w:ind w:left="115"/>
              <w:rPr>
                <w:del w:id="5172" w:author="Jose Eduardo VIU" w:date="2023-04-01T20:51:00Z"/>
              </w:rPr>
            </w:pPr>
            <w:del w:id="5173" w:author="Jose Eduardo VIU" w:date="2023-04-01T20:51:00Z">
              <w:r w:rsidDel="009E4857">
                <w:rPr>
                  <w:rFonts w:ascii="Courier New" w:eastAsia="Courier New" w:hAnsi="Courier New" w:cs="Courier New"/>
                </w:rPr>
                <w:delText>31.660000</w:delText>
              </w:r>
            </w:del>
          </w:p>
        </w:tc>
        <w:tc>
          <w:tcPr>
            <w:tcW w:w="1718" w:type="dxa"/>
          </w:tcPr>
          <w:p w14:paraId="02289318" w14:textId="631A34BF" w:rsidR="00CB7E31" w:rsidDel="009E4857" w:rsidRDefault="00000000">
            <w:pPr>
              <w:suppressAutoHyphens w:val="0"/>
              <w:spacing w:after="0"/>
              <w:ind w:left="115"/>
              <w:rPr>
                <w:del w:id="5174" w:author="Jose Eduardo VIU" w:date="2023-04-01T20:51:00Z"/>
              </w:rPr>
            </w:pPr>
            <w:del w:id="5175" w:author="Jose Eduardo VIU" w:date="2023-04-01T20:51:00Z">
              <w:r w:rsidDel="009E4857">
                <w:rPr>
                  <w:rFonts w:ascii="Courier New" w:eastAsia="Courier New" w:hAnsi="Courier New" w:cs="Courier New"/>
                </w:rPr>
                <w:delText>58.843813</w:delText>
              </w:r>
            </w:del>
          </w:p>
        </w:tc>
        <w:tc>
          <w:tcPr>
            <w:tcW w:w="574" w:type="dxa"/>
          </w:tcPr>
          <w:p w14:paraId="699FAB8D" w14:textId="1538AA10" w:rsidR="00CB7E31" w:rsidDel="009E4857" w:rsidRDefault="00000000">
            <w:pPr>
              <w:suppressAutoHyphens w:val="0"/>
              <w:spacing w:after="0"/>
              <w:rPr>
                <w:del w:id="5176" w:author="Jose Eduardo VIU" w:date="2023-04-01T20:51:00Z"/>
              </w:rPr>
            </w:pPr>
            <w:del w:id="5177" w:author="Jose Eduardo VIU" w:date="2023-04-01T20:51:00Z">
              <w:r w:rsidDel="009E4857">
                <w:rPr>
                  <w:rFonts w:ascii="Courier New" w:eastAsia="Courier New" w:hAnsi="Courier New" w:cs="Courier New"/>
                </w:rPr>
                <w:delText>14.0</w:delText>
              </w:r>
            </w:del>
          </w:p>
        </w:tc>
      </w:tr>
      <w:tr w:rsidR="00CB7E31" w:rsidDel="009E4857" w14:paraId="51B9A4A1" w14:textId="3C1CF37F">
        <w:trPr>
          <w:trHeight w:val="271"/>
          <w:del w:id="5178" w:author="Jose Eduardo VIU" w:date="2023-04-01T20:51:00Z"/>
        </w:trPr>
        <w:tc>
          <w:tcPr>
            <w:tcW w:w="686" w:type="dxa"/>
          </w:tcPr>
          <w:p w14:paraId="67C40F49" w14:textId="4B1A1ABD" w:rsidR="00CB7E31" w:rsidDel="009E4857" w:rsidRDefault="00000000">
            <w:pPr>
              <w:suppressAutoHyphens w:val="0"/>
              <w:spacing w:after="0"/>
              <w:rPr>
                <w:del w:id="5179" w:author="Jose Eduardo VIU" w:date="2023-04-01T20:51:00Z"/>
              </w:rPr>
            </w:pPr>
            <w:del w:id="5180" w:author="Jose Eduardo VIU" w:date="2023-04-01T20:51:00Z">
              <w:r w:rsidDel="009E4857">
                <w:rPr>
                  <w:rFonts w:ascii="Courier New" w:eastAsia="Courier New" w:hAnsi="Courier New" w:cs="Courier New"/>
                </w:rPr>
                <w:delText>3423</w:delText>
              </w:r>
            </w:del>
          </w:p>
        </w:tc>
        <w:tc>
          <w:tcPr>
            <w:tcW w:w="3781" w:type="dxa"/>
            <w:gridSpan w:val="3"/>
          </w:tcPr>
          <w:p w14:paraId="678B4F30" w14:textId="3661DC4A" w:rsidR="00CB7E31" w:rsidDel="009E4857" w:rsidRDefault="00000000">
            <w:pPr>
              <w:suppressAutoHyphens w:val="0"/>
              <w:spacing w:after="0"/>
              <w:ind w:left="1031"/>
              <w:rPr>
                <w:del w:id="5181" w:author="Jose Eduardo VIU" w:date="2023-04-01T20:51:00Z"/>
              </w:rPr>
            </w:pPr>
            <w:del w:id="5182" w:author="Jose Eduardo VIU" w:date="2023-04-01T20:51:00Z">
              <w:r w:rsidDel="009E4857">
                <w:rPr>
                  <w:rFonts w:ascii="Courier New" w:eastAsia="Courier New" w:hAnsi="Courier New" w:cs="Courier New"/>
                </w:rPr>
                <w:delText>MACHO ENTERO + HEMBRA</w:delText>
              </w:r>
            </w:del>
          </w:p>
        </w:tc>
        <w:tc>
          <w:tcPr>
            <w:tcW w:w="1488" w:type="dxa"/>
          </w:tcPr>
          <w:p w14:paraId="6669E550" w14:textId="130AC16E" w:rsidR="00CB7E31" w:rsidDel="009E4857" w:rsidRDefault="00000000">
            <w:pPr>
              <w:suppressAutoHyphens w:val="0"/>
              <w:spacing w:after="0"/>
              <w:ind w:left="115"/>
              <w:rPr>
                <w:del w:id="5183" w:author="Jose Eduardo VIU" w:date="2023-04-01T20:51:00Z"/>
              </w:rPr>
            </w:pPr>
            <w:del w:id="5184" w:author="Jose Eduardo VIU" w:date="2023-04-01T20:51:00Z">
              <w:r w:rsidDel="009E4857">
                <w:rPr>
                  <w:rFonts w:ascii="Courier New" w:eastAsia="Courier New" w:hAnsi="Courier New" w:cs="Courier New"/>
                </w:rPr>
                <w:delText>22.084507</w:delText>
              </w:r>
            </w:del>
          </w:p>
        </w:tc>
        <w:tc>
          <w:tcPr>
            <w:tcW w:w="1718" w:type="dxa"/>
          </w:tcPr>
          <w:p w14:paraId="078F1817" w14:textId="2E860081" w:rsidR="00CB7E31" w:rsidDel="009E4857" w:rsidRDefault="00000000">
            <w:pPr>
              <w:suppressAutoHyphens w:val="0"/>
              <w:spacing w:after="0"/>
              <w:ind w:left="115"/>
              <w:rPr>
                <w:del w:id="5185" w:author="Jose Eduardo VIU" w:date="2023-04-01T20:51:00Z"/>
              </w:rPr>
            </w:pPr>
            <w:del w:id="5186" w:author="Jose Eduardo VIU" w:date="2023-04-01T20:51:00Z">
              <w:r w:rsidDel="009E4857">
                <w:rPr>
                  <w:rFonts w:ascii="Courier New" w:eastAsia="Courier New" w:hAnsi="Courier New" w:cs="Courier New"/>
                </w:rPr>
                <w:delText>35.543992</w:delText>
              </w:r>
            </w:del>
          </w:p>
        </w:tc>
        <w:tc>
          <w:tcPr>
            <w:tcW w:w="574" w:type="dxa"/>
          </w:tcPr>
          <w:p w14:paraId="179BDEA9" w14:textId="30EE2C0E" w:rsidR="00CB7E31" w:rsidDel="009E4857" w:rsidRDefault="00000000">
            <w:pPr>
              <w:suppressAutoHyphens w:val="0"/>
              <w:spacing w:after="0"/>
              <w:ind w:left="115"/>
              <w:rPr>
                <w:del w:id="5187" w:author="Jose Eduardo VIU" w:date="2023-04-01T20:51:00Z"/>
              </w:rPr>
            </w:pPr>
            <w:del w:id="5188" w:author="Jose Eduardo VIU" w:date="2023-04-01T20:51:00Z">
              <w:r w:rsidDel="009E4857">
                <w:rPr>
                  <w:rFonts w:ascii="Courier New" w:eastAsia="Courier New" w:hAnsi="Courier New" w:cs="Courier New"/>
                </w:rPr>
                <w:delText>8.0</w:delText>
              </w:r>
            </w:del>
          </w:p>
        </w:tc>
      </w:tr>
      <w:tr w:rsidR="00CB7E31" w:rsidDel="009E4857" w14:paraId="245AA00A" w14:textId="7E7205F0">
        <w:trPr>
          <w:trHeight w:val="271"/>
          <w:del w:id="5189" w:author="Jose Eduardo VIU" w:date="2023-04-01T20:51:00Z"/>
        </w:trPr>
        <w:tc>
          <w:tcPr>
            <w:tcW w:w="686" w:type="dxa"/>
          </w:tcPr>
          <w:p w14:paraId="59ED86E8" w14:textId="0F8B594A" w:rsidR="00CB7E31" w:rsidDel="009E4857" w:rsidRDefault="00000000">
            <w:pPr>
              <w:suppressAutoHyphens w:val="0"/>
              <w:spacing w:after="0"/>
              <w:rPr>
                <w:del w:id="5190" w:author="Jose Eduardo VIU" w:date="2023-04-01T20:51:00Z"/>
              </w:rPr>
            </w:pPr>
            <w:del w:id="5191" w:author="Jose Eduardo VIU" w:date="2023-04-01T20:51:00Z">
              <w:r w:rsidDel="009E4857">
                <w:rPr>
                  <w:rFonts w:ascii="Courier New" w:eastAsia="Courier New" w:hAnsi="Courier New" w:cs="Courier New"/>
                </w:rPr>
                <w:delText>4146</w:delText>
              </w:r>
            </w:del>
          </w:p>
        </w:tc>
        <w:tc>
          <w:tcPr>
            <w:tcW w:w="3781" w:type="dxa"/>
            <w:gridSpan w:val="3"/>
          </w:tcPr>
          <w:p w14:paraId="085D6AFF" w14:textId="78880AB1" w:rsidR="00CB7E31" w:rsidDel="009E4857" w:rsidRDefault="00000000">
            <w:pPr>
              <w:suppressAutoHyphens w:val="0"/>
              <w:spacing w:after="0"/>
              <w:ind w:left="1031"/>
              <w:rPr>
                <w:del w:id="5192" w:author="Jose Eduardo VIU" w:date="2023-04-01T20:51:00Z"/>
              </w:rPr>
            </w:pPr>
            <w:del w:id="5193" w:author="Jose Eduardo VIU" w:date="2023-04-01T20:51:00Z">
              <w:r w:rsidDel="009E4857">
                <w:rPr>
                  <w:rFonts w:ascii="Courier New" w:eastAsia="Courier New" w:hAnsi="Courier New" w:cs="Courier New"/>
                </w:rPr>
                <w:delText>MACHO ENTERO + HEMBRA</w:delText>
              </w:r>
            </w:del>
          </w:p>
        </w:tc>
        <w:tc>
          <w:tcPr>
            <w:tcW w:w="1488" w:type="dxa"/>
          </w:tcPr>
          <w:p w14:paraId="02DE5DA8" w14:textId="5DD9B6E3" w:rsidR="00CB7E31" w:rsidDel="009E4857" w:rsidRDefault="00000000">
            <w:pPr>
              <w:suppressAutoHyphens w:val="0"/>
              <w:spacing w:after="0"/>
              <w:ind w:left="115"/>
              <w:rPr>
                <w:del w:id="5194" w:author="Jose Eduardo VIU" w:date="2023-04-01T20:51:00Z"/>
              </w:rPr>
            </w:pPr>
            <w:del w:id="5195" w:author="Jose Eduardo VIU" w:date="2023-04-01T20:51:00Z">
              <w:r w:rsidDel="009E4857">
                <w:rPr>
                  <w:rFonts w:ascii="Courier New" w:eastAsia="Courier New" w:hAnsi="Courier New" w:cs="Courier New"/>
                </w:rPr>
                <w:delText>30.000000</w:delText>
              </w:r>
            </w:del>
          </w:p>
        </w:tc>
        <w:tc>
          <w:tcPr>
            <w:tcW w:w="1718" w:type="dxa"/>
          </w:tcPr>
          <w:p w14:paraId="27BB9F2B" w14:textId="25A32B09" w:rsidR="00CB7E31" w:rsidDel="009E4857" w:rsidRDefault="00000000">
            <w:pPr>
              <w:suppressAutoHyphens w:val="0"/>
              <w:spacing w:after="0"/>
              <w:ind w:left="115"/>
              <w:rPr>
                <w:del w:id="5196" w:author="Jose Eduardo VIU" w:date="2023-04-01T20:51:00Z"/>
              </w:rPr>
            </w:pPr>
            <w:del w:id="5197" w:author="Jose Eduardo VIU" w:date="2023-04-01T20:51:00Z">
              <w:r w:rsidDel="009E4857">
                <w:rPr>
                  <w:rFonts w:ascii="Courier New" w:eastAsia="Courier New" w:hAnsi="Courier New" w:cs="Courier New"/>
                </w:rPr>
                <w:delText>41.000000</w:delText>
              </w:r>
            </w:del>
          </w:p>
        </w:tc>
        <w:tc>
          <w:tcPr>
            <w:tcW w:w="574" w:type="dxa"/>
          </w:tcPr>
          <w:p w14:paraId="63D603BF" w14:textId="20E14DCA" w:rsidR="00CB7E31" w:rsidDel="009E4857" w:rsidRDefault="00000000">
            <w:pPr>
              <w:suppressAutoHyphens w:val="0"/>
              <w:spacing w:after="0"/>
              <w:ind w:left="115"/>
              <w:rPr>
                <w:del w:id="5198" w:author="Jose Eduardo VIU" w:date="2023-04-01T20:51:00Z"/>
              </w:rPr>
            </w:pPr>
            <w:del w:id="5199" w:author="Jose Eduardo VIU" w:date="2023-04-01T20:51:00Z">
              <w:r w:rsidDel="009E4857">
                <w:rPr>
                  <w:rFonts w:ascii="Courier New" w:eastAsia="Courier New" w:hAnsi="Courier New" w:cs="Courier New"/>
                </w:rPr>
                <w:delText>0.0</w:delText>
              </w:r>
            </w:del>
          </w:p>
        </w:tc>
      </w:tr>
      <w:tr w:rsidR="00CB7E31" w:rsidDel="009E4857" w14:paraId="66169E80" w14:textId="4CED6900">
        <w:trPr>
          <w:trHeight w:val="271"/>
          <w:del w:id="5200" w:author="Jose Eduardo VIU" w:date="2023-04-01T20:51:00Z"/>
        </w:trPr>
        <w:tc>
          <w:tcPr>
            <w:tcW w:w="686" w:type="dxa"/>
          </w:tcPr>
          <w:p w14:paraId="43BA5774" w14:textId="6DB5B974" w:rsidR="00CB7E31" w:rsidDel="009E4857" w:rsidRDefault="00000000">
            <w:pPr>
              <w:suppressAutoHyphens w:val="0"/>
              <w:spacing w:after="0"/>
              <w:rPr>
                <w:del w:id="5201" w:author="Jose Eduardo VIU" w:date="2023-04-01T20:51:00Z"/>
              </w:rPr>
            </w:pPr>
            <w:del w:id="5202" w:author="Jose Eduardo VIU" w:date="2023-04-01T20:51:00Z">
              <w:r w:rsidDel="009E4857">
                <w:rPr>
                  <w:rFonts w:ascii="Courier New" w:eastAsia="Courier New" w:hAnsi="Courier New" w:cs="Courier New"/>
                </w:rPr>
                <w:delText>4147</w:delText>
              </w:r>
            </w:del>
          </w:p>
        </w:tc>
        <w:tc>
          <w:tcPr>
            <w:tcW w:w="3781" w:type="dxa"/>
            <w:gridSpan w:val="3"/>
          </w:tcPr>
          <w:p w14:paraId="5EB9E357" w14:textId="4A1B71ED" w:rsidR="00CB7E31" w:rsidDel="009E4857" w:rsidRDefault="00000000">
            <w:pPr>
              <w:suppressAutoHyphens w:val="0"/>
              <w:spacing w:after="0"/>
              <w:ind w:left="1031"/>
              <w:rPr>
                <w:del w:id="5203" w:author="Jose Eduardo VIU" w:date="2023-04-01T20:51:00Z"/>
              </w:rPr>
            </w:pPr>
            <w:del w:id="5204" w:author="Jose Eduardo VIU" w:date="2023-04-01T20:51:00Z">
              <w:r w:rsidDel="009E4857">
                <w:rPr>
                  <w:rFonts w:ascii="Courier New" w:eastAsia="Courier New" w:hAnsi="Courier New" w:cs="Courier New"/>
                </w:rPr>
                <w:delText>MACHO ENTERO + HEMBRA</w:delText>
              </w:r>
            </w:del>
          </w:p>
        </w:tc>
        <w:tc>
          <w:tcPr>
            <w:tcW w:w="1488" w:type="dxa"/>
          </w:tcPr>
          <w:p w14:paraId="1C537785" w14:textId="6952D8D3" w:rsidR="00CB7E31" w:rsidDel="009E4857" w:rsidRDefault="00000000">
            <w:pPr>
              <w:suppressAutoHyphens w:val="0"/>
              <w:spacing w:after="0"/>
              <w:ind w:left="115"/>
              <w:rPr>
                <w:del w:id="5205" w:author="Jose Eduardo VIU" w:date="2023-04-01T20:51:00Z"/>
              </w:rPr>
            </w:pPr>
            <w:del w:id="5206" w:author="Jose Eduardo VIU" w:date="2023-04-01T20:51:00Z">
              <w:r w:rsidDel="009E4857">
                <w:rPr>
                  <w:rFonts w:ascii="Courier New" w:eastAsia="Courier New" w:hAnsi="Courier New" w:cs="Courier New"/>
                </w:rPr>
                <w:delText>20.000000</w:delText>
              </w:r>
            </w:del>
          </w:p>
        </w:tc>
        <w:tc>
          <w:tcPr>
            <w:tcW w:w="1718" w:type="dxa"/>
          </w:tcPr>
          <w:p w14:paraId="491CE6E8" w14:textId="1AFEFC64" w:rsidR="00CB7E31" w:rsidDel="009E4857" w:rsidRDefault="00000000">
            <w:pPr>
              <w:suppressAutoHyphens w:val="0"/>
              <w:spacing w:after="0"/>
              <w:ind w:left="115"/>
              <w:rPr>
                <w:del w:id="5207" w:author="Jose Eduardo VIU" w:date="2023-04-01T20:51:00Z"/>
              </w:rPr>
            </w:pPr>
            <w:del w:id="5208" w:author="Jose Eduardo VIU" w:date="2023-04-01T20:51:00Z">
              <w:r w:rsidDel="009E4857">
                <w:rPr>
                  <w:rFonts w:ascii="Courier New" w:eastAsia="Courier New" w:hAnsi="Courier New" w:cs="Courier New"/>
                </w:rPr>
                <w:delText>26.000000</w:delText>
              </w:r>
            </w:del>
          </w:p>
        </w:tc>
        <w:tc>
          <w:tcPr>
            <w:tcW w:w="574" w:type="dxa"/>
          </w:tcPr>
          <w:p w14:paraId="74D337F5" w14:textId="0998FB4D" w:rsidR="00CB7E31" w:rsidDel="009E4857" w:rsidRDefault="00000000">
            <w:pPr>
              <w:suppressAutoHyphens w:val="0"/>
              <w:spacing w:after="0"/>
              <w:ind w:left="115"/>
              <w:rPr>
                <w:del w:id="5209" w:author="Jose Eduardo VIU" w:date="2023-04-01T20:51:00Z"/>
              </w:rPr>
            </w:pPr>
            <w:del w:id="5210" w:author="Jose Eduardo VIU" w:date="2023-04-01T20:51:00Z">
              <w:r w:rsidDel="009E4857">
                <w:rPr>
                  <w:rFonts w:ascii="Courier New" w:eastAsia="Courier New" w:hAnsi="Courier New" w:cs="Courier New"/>
                </w:rPr>
                <w:delText>0.0</w:delText>
              </w:r>
            </w:del>
          </w:p>
        </w:tc>
      </w:tr>
      <w:tr w:rsidR="00CB7E31" w:rsidDel="009E4857" w14:paraId="625380B0" w14:textId="462548DC">
        <w:trPr>
          <w:trHeight w:val="271"/>
          <w:del w:id="5211" w:author="Jose Eduardo VIU" w:date="2023-04-01T20:51:00Z"/>
        </w:trPr>
        <w:tc>
          <w:tcPr>
            <w:tcW w:w="686" w:type="dxa"/>
          </w:tcPr>
          <w:p w14:paraId="0CCB6EF1" w14:textId="5D759332" w:rsidR="00CB7E31" w:rsidDel="009E4857" w:rsidRDefault="00000000">
            <w:pPr>
              <w:suppressAutoHyphens w:val="0"/>
              <w:spacing w:after="0"/>
              <w:rPr>
                <w:del w:id="5212" w:author="Jose Eduardo VIU" w:date="2023-04-01T20:51:00Z"/>
              </w:rPr>
            </w:pPr>
            <w:del w:id="5213" w:author="Jose Eduardo VIU" w:date="2023-04-01T20:51:00Z">
              <w:r w:rsidDel="009E4857">
                <w:rPr>
                  <w:rFonts w:ascii="Courier New" w:eastAsia="Courier New" w:hAnsi="Courier New" w:cs="Courier New"/>
                </w:rPr>
                <w:delText>4178</w:delText>
              </w:r>
            </w:del>
          </w:p>
        </w:tc>
        <w:tc>
          <w:tcPr>
            <w:tcW w:w="3781" w:type="dxa"/>
            <w:gridSpan w:val="3"/>
          </w:tcPr>
          <w:p w14:paraId="736BD03D" w14:textId="53C56A9C" w:rsidR="00CB7E31" w:rsidDel="009E4857" w:rsidRDefault="00000000">
            <w:pPr>
              <w:suppressAutoHyphens w:val="0"/>
              <w:spacing w:after="0"/>
              <w:ind w:left="1031"/>
              <w:rPr>
                <w:del w:id="5214" w:author="Jose Eduardo VIU" w:date="2023-04-01T20:51:00Z"/>
              </w:rPr>
            </w:pPr>
            <w:del w:id="5215" w:author="Jose Eduardo VIU" w:date="2023-04-01T20:51:00Z">
              <w:r w:rsidDel="009E4857">
                <w:rPr>
                  <w:rFonts w:ascii="Courier New" w:eastAsia="Courier New" w:hAnsi="Courier New" w:cs="Courier New"/>
                </w:rPr>
                <w:delText>MACHO ENTERO + HEMBRA</w:delText>
              </w:r>
            </w:del>
          </w:p>
        </w:tc>
        <w:tc>
          <w:tcPr>
            <w:tcW w:w="1488" w:type="dxa"/>
          </w:tcPr>
          <w:p w14:paraId="0A20B950" w14:textId="75249F5F" w:rsidR="00CB7E31" w:rsidDel="009E4857" w:rsidRDefault="00000000">
            <w:pPr>
              <w:suppressAutoHyphens w:val="0"/>
              <w:spacing w:after="0"/>
              <w:ind w:left="115"/>
              <w:rPr>
                <w:del w:id="5216" w:author="Jose Eduardo VIU" w:date="2023-04-01T20:51:00Z"/>
              </w:rPr>
            </w:pPr>
            <w:del w:id="5217" w:author="Jose Eduardo VIU" w:date="2023-04-01T20:51:00Z">
              <w:r w:rsidDel="009E4857">
                <w:rPr>
                  <w:rFonts w:ascii="Courier New" w:eastAsia="Courier New" w:hAnsi="Courier New" w:cs="Courier New"/>
                </w:rPr>
                <w:delText>19.155556</w:delText>
              </w:r>
            </w:del>
          </w:p>
        </w:tc>
        <w:tc>
          <w:tcPr>
            <w:tcW w:w="1718" w:type="dxa"/>
          </w:tcPr>
          <w:p w14:paraId="2471DD00" w14:textId="2197B28F" w:rsidR="00CB7E31" w:rsidDel="009E4857" w:rsidRDefault="00000000">
            <w:pPr>
              <w:suppressAutoHyphens w:val="0"/>
              <w:spacing w:after="0"/>
              <w:ind w:left="115"/>
              <w:rPr>
                <w:del w:id="5218" w:author="Jose Eduardo VIU" w:date="2023-04-01T20:51:00Z"/>
              </w:rPr>
            </w:pPr>
            <w:del w:id="5219" w:author="Jose Eduardo VIU" w:date="2023-04-01T20:51:00Z">
              <w:r w:rsidDel="009E4857">
                <w:rPr>
                  <w:rFonts w:ascii="Courier New" w:eastAsia="Courier New" w:hAnsi="Courier New" w:cs="Courier New"/>
                </w:rPr>
                <w:delText>40.000000</w:delText>
              </w:r>
            </w:del>
          </w:p>
        </w:tc>
        <w:tc>
          <w:tcPr>
            <w:tcW w:w="574" w:type="dxa"/>
          </w:tcPr>
          <w:p w14:paraId="3F37FF8C" w14:textId="372CA0E5" w:rsidR="00CB7E31" w:rsidDel="009E4857" w:rsidRDefault="00000000">
            <w:pPr>
              <w:suppressAutoHyphens w:val="0"/>
              <w:spacing w:after="0"/>
              <w:ind w:left="115"/>
              <w:rPr>
                <w:del w:id="5220" w:author="Jose Eduardo VIU" w:date="2023-04-01T20:51:00Z"/>
              </w:rPr>
            </w:pPr>
            <w:del w:id="5221" w:author="Jose Eduardo VIU" w:date="2023-04-01T20:51:00Z">
              <w:r w:rsidDel="009E4857">
                <w:rPr>
                  <w:rFonts w:ascii="Courier New" w:eastAsia="Courier New" w:hAnsi="Courier New" w:cs="Courier New"/>
                </w:rPr>
                <w:delText>3.0</w:delText>
              </w:r>
            </w:del>
          </w:p>
        </w:tc>
      </w:tr>
      <w:tr w:rsidR="00CB7E31" w:rsidDel="009E4857" w14:paraId="6F22967D" w14:textId="4A528DCB">
        <w:trPr>
          <w:trHeight w:val="271"/>
          <w:del w:id="5222" w:author="Jose Eduardo VIU" w:date="2023-04-01T20:51:00Z"/>
        </w:trPr>
        <w:tc>
          <w:tcPr>
            <w:tcW w:w="4467" w:type="dxa"/>
            <w:gridSpan w:val="4"/>
          </w:tcPr>
          <w:p w14:paraId="387CD02E" w14:textId="167F5F54" w:rsidR="00CB7E31" w:rsidDel="009E4857" w:rsidRDefault="00000000">
            <w:pPr>
              <w:suppressAutoHyphens w:val="0"/>
              <w:spacing w:after="0"/>
              <w:rPr>
                <w:del w:id="5223" w:author="Jose Eduardo VIU" w:date="2023-04-01T20:51:00Z"/>
              </w:rPr>
            </w:pPr>
            <w:del w:id="5224" w:author="Jose Eduardo VIU" w:date="2023-04-01T20:51:00Z">
              <w:r w:rsidDel="009E4857">
                <w:rPr>
                  <w:rFonts w:ascii="Courier New" w:eastAsia="Courier New" w:hAnsi="Courier New" w:cs="Courier New"/>
                </w:rPr>
                <w:delText>4207 MACHO ENTERO + CATRADO+ HEMBRA</w:delText>
              </w:r>
            </w:del>
          </w:p>
        </w:tc>
        <w:tc>
          <w:tcPr>
            <w:tcW w:w="1488" w:type="dxa"/>
          </w:tcPr>
          <w:p w14:paraId="274B524C" w14:textId="4ABE6287" w:rsidR="00CB7E31" w:rsidDel="009E4857" w:rsidRDefault="00000000">
            <w:pPr>
              <w:suppressAutoHyphens w:val="0"/>
              <w:spacing w:after="0"/>
              <w:ind w:left="115"/>
              <w:rPr>
                <w:del w:id="5225" w:author="Jose Eduardo VIU" w:date="2023-04-01T20:51:00Z"/>
              </w:rPr>
            </w:pPr>
            <w:del w:id="5226" w:author="Jose Eduardo VIU" w:date="2023-04-01T20:51:00Z">
              <w:r w:rsidDel="009E4857">
                <w:rPr>
                  <w:rFonts w:ascii="Courier New" w:eastAsia="Courier New" w:hAnsi="Courier New" w:cs="Courier New"/>
                </w:rPr>
                <w:delText>26.748031</w:delText>
              </w:r>
            </w:del>
          </w:p>
        </w:tc>
        <w:tc>
          <w:tcPr>
            <w:tcW w:w="1718" w:type="dxa"/>
          </w:tcPr>
          <w:p w14:paraId="0FA1026E" w14:textId="3C3C178C" w:rsidR="00CB7E31" w:rsidDel="009E4857" w:rsidRDefault="00000000">
            <w:pPr>
              <w:suppressAutoHyphens w:val="0"/>
              <w:spacing w:after="0"/>
              <w:ind w:left="115"/>
              <w:rPr>
                <w:del w:id="5227" w:author="Jose Eduardo VIU" w:date="2023-04-01T20:51:00Z"/>
              </w:rPr>
            </w:pPr>
            <w:del w:id="5228" w:author="Jose Eduardo VIU" w:date="2023-04-01T20:51:00Z">
              <w:r w:rsidDel="009E4857">
                <w:rPr>
                  <w:rFonts w:ascii="Courier New" w:eastAsia="Courier New" w:hAnsi="Courier New" w:cs="Courier New"/>
                </w:rPr>
                <w:delText>48.750000</w:delText>
              </w:r>
            </w:del>
          </w:p>
        </w:tc>
        <w:tc>
          <w:tcPr>
            <w:tcW w:w="574" w:type="dxa"/>
          </w:tcPr>
          <w:p w14:paraId="2EE7011E" w14:textId="4E0FAC51" w:rsidR="00CB7E31" w:rsidDel="009E4857" w:rsidRDefault="00000000">
            <w:pPr>
              <w:suppressAutoHyphens w:val="0"/>
              <w:spacing w:after="0"/>
              <w:rPr>
                <w:del w:id="5229" w:author="Jose Eduardo VIU" w:date="2023-04-01T20:51:00Z"/>
              </w:rPr>
            </w:pPr>
            <w:del w:id="5230" w:author="Jose Eduardo VIU" w:date="2023-04-01T20:51:00Z">
              <w:r w:rsidDel="009E4857">
                <w:rPr>
                  <w:rFonts w:ascii="Courier New" w:eastAsia="Courier New" w:hAnsi="Courier New" w:cs="Courier New"/>
                </w:rPr>
                <w:delText>14.0</w:delText>
              </w:r>
            </w:del>
          </w:p>
        </w:tc>
      </w:tr>
      <w:tr w:rsidR="00CB7E31" w:rsidDel="009E4857" w14:paraId="4AE52EAA" w14:textId="3D2DA874">
        <w:trPr>
          <w:trHeight w:val="406"/>
          <w:del w:id="5231" w:author="Jose Eduardo VIU" w:date="2023-04-01T20:51:00Z"/>
        </w:trPr>
        <w:tc>
          <w:tcPr>
            <w:tcW w:w="686" w:type="dxa"/>
          </w:tcPr>
          <w:p w14:paraId="1CF43B43" w14:textId="69364D4E" w:rsidR="00CB7E31" w:rsidDel="009E4857" w:rsidRDefault="00000000">
            <w:pPr>
              <w:suppressAutoHyphens w:val="0"/>
              <w:spacing w:after="0"/>
              <w:rPr>
                <w:del w:id="5232" w:author="Jose Eduardo VIU" w:date="2023-04-01T20:51:00Z"/>
              </w:rPr>
            </w:pPr>
            <w:del w:id="5233" w:author="Jose Eduardo VIU" w:date="2023-04-01T20:51:00Z">
              <w:r w:rsidDel="009E4857">
                <w:rPr>
                  <w:rFonts w:ascii="Courier New" w:eastAsia="Courier New" w:hAnsi="Courier New" w:cs="Courier New"/>
                </w:rPr>
                <w:delText>4255</w:delText>
              </w:r>
            </w:del>
          </w:p>
        </w:tc>
        <w:tc>
          <w:tcPr>
            <w:tcW w:w="3781" w:type="dxa"/>
            <w:gridSpan w:val="3"/>
          </w:tcPr>
          <w:p w14:paraId="60924AEF" w14:textId="6A6FC552" w:rsidR="00CB7E31" w:rsidDel="009E4857" w:rsidRDefault="00000000">
            <w:pPr>
              <w:suppressAutoHyphens w:val="0"/>
              <w:spacing w:after="0"/>
              <w:ind w:left="1031"/>
              <w:rPr>
                <w:del w:id="5234" w:author="Jose Eduardo VIU" w:date="2023-04-01T20:51:00Z"/>
              </w:rPr>
            </w:pPr>
            <w:del w:id="5235" w:author="Jose Eduardo VIU" w:date="2023-04-01T20:51:00Z">
              <w:r w:rsidDel="009E4857">
                <w:rPr>
                  <w:rFonts w:ascii="Courier New" w:eastAsia="Courier New" w:hAnsi="Courier New" w:cs="Courier New"/>
                </w:rPr>
                <w:delText>MACHO ENTERO + HEMBRA</w:delText>
              </w:r>
            </w:del>
          </w:p>
        </w:tc>
        <w:tc>
          <w:tcPr>
            <w:tcW w:w="1488" w:type="dxa"/>
          </w:tcPr>
          <w:p w14:paraId="6751AB9B" w14:textId="42E730EA" w:rsidR="00CB7E31" w:rsidDel="009E4857" w:rsidRDefault="00000000">
            <w:pPr>
              <w:suppressAutoHyphens w:val="0"/>
              <w:spacing w:after="0"/>
              <w:ind w:left="115"/>
              <w:rPr>
                <w:del w:id="5236" w:author="Jose Eduardo VIU" w:date="2023-04-01T20:51:00Z"/>
              </w:rPr>
            </w:pPr>
            <w:del w:id="5237" w:author="Jose Eduardo VIU" w:date="2023-04-01T20:51:00Z">
              <w:r w:rsidDel="009E4857">
                <w:rPr>
                  <w:rFonts w:ascii="Courier New" w:eastAsia="Courier New" w:hAnsi="Courier New" w:cs="Courier New"/>
                </w:rPr>
                <w:delText>21.704212</w:delText>
              </w:r>
            </w:del>
          </w:p>
        </w:tc>
        <w:tc>
          <w:tcPr>
            <w:tcW w:w="1718" w:type="dxa"/>
          </w:tcPr>
          <w:p w14:paraId="43315205" w14:textId="1E90C525" w:rsidR="00CB7E31" w:rsidDel="009E4857" w:rsidRDefault="00000000">
            <w:pPr>
              <w:suppressAutoHyphens w:val="0"/>
              <w:spacing w:after="0"/>
              <w:ind w:left="115"/>
              <w:rPr>
                <w:del w:id="5238" w:author="Jose Eduardo VIU" w:date="2023-04-01T20:51:00Z"/>
              </w:rPr>
            </w:pPr>
            <w:del w:id="5239" w:author="Jose Eduardo VIU" w:date="2023-04-01T20:51:00Z">
              <w:r w:rsidDel="009E4857">
                <w:rPr>
                  <w:rFonts w:ascii="Courier New" w:eastAsia="Courier New" w:hAnsi="Courier New" w:cs="Courier New"/>
                </w:rPr>
                <w:delText>40.000000</w:delText>
              </w:r>
            </w:del>
          </w:p>
        </w:tc>
        <w:tc>
          <w:tcPr>
            <w:tcW w:w="574" w:type="dxa"/>
          </w:tcPr>
          <w:p w14:paraId="56245531" w14:textId="033FAF1D" w:rsidR="00CB7E31" w:rsidDel="009E4857" w:rsidRDefault="00000000">
            <w:pPr>
              <w:suppressAutoHyphens w:val="0"/>
              <w:spacing w:after="0"/>
              <w:rPr>
                <w:del w:id="5240" w:author="Jose Eduardo VIU" w:date="2023-04-01T20:51:00Z"/>
              </w:rPr>
            </w:pPr>
            <w:del w:id="5241" w:author="Jose Eduardo VIU" w:date="2023-04-01T20:51:00Z">
              <w:r w:rsidDel="009E4857">
                <w:rPr>
                  <w:rFonts w:ascii="Courier New" w:eastAsia="Courier New" w:hAnsi="Courier New" w:cs="Courier New"/>
                </w:rPr>
                <w:delText>38.0</w:delText>
              </w:r>
            </w:del>
          </w:p>
        </w:tc>
      </w:tr>
      <w:tr w:rsidR="00CB7E31" w:rsidDel="009E4857" w14:paraId="255326BF" w14:textId="3E21F049">
        <w:trPr>
          <w:trHeight w:val="406"/>
          <w:del w:id="5242" w:author="Jose Eduardo VIU" w:date="2023-04-01T20:51:00Z"/>
        </w:trPr>
        <w:tc>
          <w:tcPr>
            <w:tcW w:w="686" w:type="dxa"/>
          </w:tcPr>
          <w:p w14:paraId="553BFEE2" w14:textId="1BA43779" w:rsidR="00CB7E31" w:rsidDel="009E4857" w:rsidRDefault="00CB7E31">
            <w:pPr>
              <w:suppressAutoHyphens w:val="0"/>
              <w:rPr>
                <w:del w:id="5243" w:author="Jose Eduardo VIU" w:date="2023-04-01T20:51:00Z"/>
              </w:rPr>
            </w:pPr>
          </w:p>
        </w:tc>
        <w:tc>
          <w:tcPr>
            <w:tcW w:w="5269" w:type="dxa"/>
            <w:gridSpan w:val="4"/>
            <w:vAlign w:val="bottom"/>
          </w:tcPr>
          <w:p w14:paraId="79ADF6BF" w14:textId="02C6A082" w:rsidR="00CB7E31" w:rsidDel="009E4857" w:rsidRDefault="00000000">
            <w:pPr>
              <w:suppressAutoHyphens w:val="0"/>
              <w:spacing w:after="0"/>
              <w:rPr>
                <w:del w:id="5244" w:author="Jose Eduardo VIU" w:date="2023-04-01T20:51:00Z"/>
              </w:rPr>
            </w:pPr>
            <w:del w:id="5245" w:author="Jose Eduardo VIU" w:date="2023-04-01T20:51:00Z">
              <w:r w:rsidDel="009E4857">
                <w:rPr>
                  <w:rFonts w:ascii="Courier New" w:eastAsia="Courier New" w:hAnsi="Courier New" w:cs="Courier New"/>
                </w:rPr>
                <w:delText>GPS_Longitud GPS_Latitud gr_codpos</w:delText>
              </w:r>
            </w:del>
          </w:p>
        </w:tc>
        <w:tc>
          <w:tcPr>
            <w:tcW w:w="2292" w:type="dxa"/>
            <w:gridSpan w:val="2"/>
            <w:vAlign w:val="bottom"/>
          </w:tcPr>
          <w:p w14:paraId="21DFE4A4" w14:textId="6F417B3E" w:rsidR="00CB7E31" w:rsidDel="009E4857" w:rsidRDefault="00000000">
            <w:pPr>
              <w:suppressAutoHyphens w:val="0"/>
              <w:spacing w:after="0"/>
              <w:jc w:val="right"/>
              <w:rPr>
                <w:del w:id="5246" w:author="Jose Eduardo VIU" w:date="2023-04-01T20:51:00Z"/>
              </w:rPr>
            </w:pPr>
            <w:del w:id="5247" w:author="Jose Eduardo VIU" w:date="2023-04-01T20:51:00Z">
              <w:r w:rsidDel="009E4857">
                <w:rPr>
                  <w:rFonts w:ascii="Courier New" w:eastAsia="Courier New" w:hAnsi="Courier New" w:cs="Courier New"/>
                </w:rPr>
                <w:delText>gr_poblacion \</w:delText>
              </w:r>
            </w:del>
          </w:p>
        </w:tc>
      </w:tr>
      <w:tr w:rsidR="00CB7E31" w:rsidDel="009E4857" w14:paraId="4C4DE0E2" w14:textId="34ABD2E6">
        <w:trPr>
          <w:trHeight w:val="271"/>
          <w:del w:id="5248" w:author="Jose Eduardo VIU" w:date="2023-04-01T20:51:00Z"/>
        </w:trPr>
        <w:tc>
          <w:tcPr>
            <w:tcW w:w="686" w:type="dxa"/>
          </w:tcPr>
          <w:p w14:paraId="02022596" w14:textId="6100B38F" w:rsidR="00CB7E31" w:rsidDel="009E4857" w:rsidRDefault="00000000">
            <w:pPr>
              <w:suppressAutoHyphens w:val="0"/>
              <w:spacing w:after="0"/>
              <w:rPr>
                <w:del w:id="5249" w:author="Jose Eduardo VIU" w:date="2023-04-01T20:51:00Z"/>
              </w:rPr>
            </w:pPr>
            <w:del w:id="5250" w:author="Jose Eduardo VIU" w:date="2023-04-01T20:51:00Z">
              <w:r w:rsidDel="009E4857">
                <w:rPr>
                  <w:rFonts w:ascii="Courier New" w:eastAsia="Courier New" w:hAnsi="Courier New" w:cs="Courier New"/>
                </w:rPr>
                <w:delText>5</w:delText>
              </w:r>
            </w:del>
          </w:p>
        </w:tc>
        <w:tc>
          <w:tcPr>
            <w:tcW w:w="1948" w:type="dxa"/>
          </w:tcPr>
          <w:p w14:paraId="2768A7D0" w14:textId="49ED5542" w:rsidR="00CB7E31" w:rsidDel="009E4857" w:rsidRDefault="00000000">
            <w:pPr>
              <w:suppressAutoHyphens w:val="0"/>
              <w:spacing w:after="0"/>
              <w:ind w:right="114"/>
              <w:jc w:val="center"/>
              <w:rPr>
                <w:del w:id="5251" w:author="Jose Eduardo VIU" w:date="2023-04-01T20:51:00Z"/>
              </w:rPr>
            </w:pPr>
            <w:del w:id="5252" w:author="Jose Eduardo VIU" w:date="2023-04-01T20:51:00Z">
              <w:r w:rsidDel="009E4857">
                <w:rPr>
                  <w:rFonts w:ascii="Courier New" w:eastAsia="Courier New" w:hAnsi="Courier New" w:cs="Courier New"/>
                </w:rPr>
                <w:delText>-1.39403</w:delText>
              </w:r>
            </w:del>
          </w:p>
        </w:tc>
        <w:tc>
          <w:tcPr>
            <w:tcW w:w="1374" w:type="dxa"/>
          </w:tcPr>
          <w:p w14:paraId="74FA9281" w14:textId="01E2FA9A" w:rsidR="00CB7E31" w:rsidDel="009E4857" w:rsidRDefault="00000000">
            <w:pPr>
              <w:suppressAutoHyphens w:val="0"/>
              <w:spacing w:after="0"/>
              <w:rPr>
                <w:del w:id="5253" w:author="Jose Eduardo VIU" w:date="2023-04-01T20:51:00Z"/>
              </w:rPr>
            </w:pPr>
            <w:del w:id="5254" w:author="Jose Eduardo VIU" w:date="2023-04-01T20:51:00Z">
              <w:r w:rsidDel="009E4857">
                <w:rPr>
                  <w:rFonts w:ascii="Courier New" w:eastAsia="Courier New" w:hAnsi="Courier New" w:cs="Courier New"/>
                </w:rPr>
                <w:delText>37.84721</w:delText>
              </w:r>
            </w:del>
          </w:p>
        </w:tc>
        <w:tc>
          <w:tcPr>
            <w:tcW w:w="1947" w:type="dxa"/>
            <w:gridSpan w:val="2"/>
          </w:tcPr>
          <w:p w14:paraId="4BD35BB2" w14:textId="57B6F534" w:rsidR="00CB7E31" w:rsidDel="009E4857" w:rsidRDefault="00000000">
            <w:pPr>
              <w:suppressAutoHyphens w:val="0"/>
              <w:spacing w:after="0"/>
              <w:rPr>
                <w:del w:id="5255" w:author="Jose Eduardo VIU" w:date="2023-04-01T20:51:00Z"/>
              </w:rPr>
            </w:pPr>
            <w:del w:id="5256" w:author="Jose Eduardo VIU" w:date="2023-04-01T20:51:00Z">
              <w:r w:rsidDel="009E4857">
                <w:rPr>
                  <w:rFonts w:ascii="Courier New" w:eastAsia="Courier New" w:hAnsi="Courier New" w:cs="Courier New"/>
                </w:rPr>
                <w:delText>30840.0</w:delText>
              </w:r>
            </w:del>
          </w:p>
        </w:tc>
        <w:tc>
          <w:tcPr>
            <w:tcW w:w="2292" w:type="dxa"/>
            <w:gridSpan w:val="2"/>
          </w:tcPr>
          <w:p w14:paraId="067186D2" w14:textId="41E621CF" w:rsidR="00CB7E31" w:rsidDel="009E4857" w:rsidRDefault="00000000">
            <w:pPr>
              <w:suppressAutoHyphens w:val="0"/>
              <w:spacing w:after="0"/>
              <w:ind w:left="115"/>
              <w:rPr>
                <w:del w:id="5257" w:author="Jose Eduardo VIU" w:date="2023-04-01T20:51:00Z"/>
              </w:rPr>
            </w:pPr>
            <w:del w:id="5258" w:author="Jose Eduardo VIU" w:date="2023-04-01T20:51:00Z">
              <w:r w:rsidDel="009E4857">
                <w:rPr>
                  <w:rFonts w:ascii="Courier New" w:eastAsia="Courier New" w:hAnsi="Courier New" w:cs="Courier New"/>
                </w:rPr>
                <w:delText>ALHAMA DE MURCIA</w:delText>
              </w:r>
            </w:del>
          </w:p>
        </w:tc>
      </w:tr>
      <w:tr w:rsidR="00CB7E31" w:rsidDel="009E4857" w14:paraId="4E2A44F3" w14:textId="5FE35575">
        <w:trPr>
          <w:trHeight w:val="271"/>
          <w:del w:id="5259" w:author="Jose Eduardo VIU" w:date="2023-04-01T20:51:00Z"/>
        </w:trPr>
        <w:tc>
          <w:tcPr>
            <w:tcW w:w="686" w:type="dxa"/>
          </w:tcPr>
          <w:p w14:paraId="62B91996" w14:textId="621F3C10" w:rsidR="00CB7E31" w:rsidDel="009E4857" w:rsidRDefault="00000000">
            <w:pPr>
              <w:suppressAutoHyphens w:val="0"/>
              <w:spacing w:after="0"/>
              <w:rPr>
                <w:del w:id="5260" w:author="Jose Eduardo VIU" w:date="2023-04-01T20:51:00Z"/>
              </w:rPr>
            </w:pPr>
            <w:del w:id="5261" w:author="Jose Eduardo VIU" w:date="2023-04-01T20:51:00Z">
              <w:r w:rsidDel="009E4857">
                <w:rPr>
                  <w:rFonts w:ascii="Courier New" w:eastAsia="Courier New" w:hAnsi="Courier New" w:cs="Courier New"/>
                </w:rPr>
                <w:delText>125</w:delText>
              </w:r>
            </w:del>
          </w:p>
        </w:tc>
        <w:tc>
          <w:tcPr>
            <w:tcW w:w="1948" w:type="dxa"/>
          </w:tcPr>
          <w:p w14:paraId="72178760" w14:textId="13C455D9" w:rsidR="00CB7E31" w:rsidDel="009E4857" w:rsidRDefault="00000000">
            <w:pPr>
              <w:suppressAutoHyphens w:val="0"/>
              <w:spacing w:after="0"/>
              <w:ind w:right="114"/>
              <w:jc w:val="center"/>
              <w:rPr>
                <w:del w:id="5262" w:author="Jose Eduardo VIU" w:date="2023-04-01T20:51:00Z"/>
              </w:rPr>
            </w:pPr>
            <w:del w:id="5263" w:author="Jose Eduardo VIU" w:date="2023-04-01T20:51:00Z">
              <w:r w:rsidDel="009E4857">
                <w:rPr>
                  <w:rFonts w:ascii="Courier New" w:eastAsia="Courier New" w:hAnsi="Courier New" w:cs="Courier New"/>
                </w:rPr>
                <w:delText>-1.17603</w:delText>
              </w:r>
            </w:del>
          </w:p>
        </w:tc>
        <w:tc>
          <w:tcPr>
            <w:tcW w:w="1374" w:type="dxa"/>
          </w:tcPr>
          <w:p w14:paraId="0BB15FB2" w14:textId="14B21262" w:rsidR="00CB7E31" w:rsidDel="009E4857" w:rsidRDefault="00000000">
            <w:pPr>
              <w:suppressAutoHyphens w:val="0"/>
              <w:spacing w:after="0"/>
              <w:rPr>
                <w:del w:id="5264" w:author="Jose Eduardo VIU" w:date="2023-04-01T20:51:00Z"/>
              </w:rPr>
            </w:pPr>
            <w:del w:id="5265" w:author="Jose Eduardo VIU" w:date="2023-04-01T20:51:00Z">
              <w:r w:rsidDel="009E4857">
                <w:rPr>
                  <w:rFonts w:ascii="Courier New" w:eastAsia="Courier New" w:hAnsi="Courier New" w:cs="Courier New"/>
                </w:rPr>
                <w:delText>38.00758</w:delText>
              </w:r>
            </w:del>
          </w:p>
        </w:tc>
        <w:tc>
          <w:tcPr>
            <w:tcW w:w="1947" w:type="dxa"/>
            <w:gridSpan w:val="2"/>
          </w:tcPr>
          <w:p w14:paraId="2EB0DFD8" w14:textId="28FFF340" w:rsidR="00CB7E31" w:rsidDel="009E4857" w:rsidRDefault="00000000">
            <w:pPr>
              <w:suppressAutoHyphens w:val="0"/>
              <w:spacing w:after="0"/>
              <w:rPr>
                <w:del w:id="5266" w:author="Jose Eduardo VIU" w:date="2023-04-01T20:51:00Z"/>
              </w:rPr>
            </w:pPr>
            <w:del w:id="5267" w:author="Jose Eduardo VIU" w:date="2023-04-01T20:51:00Z">
              <w:r w:rsidDel="009E4857">
                <w:rPr>
                  <w:rFonts w:ascii="Courier New" w:eastAsia="Courier New" w:hAnsi="Courier New" w:cs="Courier New"/>
                </w:rPr>
                <w:delText>30107.0</w:delText>
              </w:r>
            </w:del>
          </w:p>
        </w:tc>
        <w:tc>
          <w:tcPr>
            <w:tcW w:w="2292" w:type="dxa"/>
            <w:gridSpan w:val="2"/>
          </w:tcPr>
          <w:p w14:paraId="52883371" w14:textId="39C1EE64" w:rsidR="00CB7E31" w:rsidDel="009E4857" w:rsidRDefault="00000000">
            <w:pPr>
              <w:suppressAutoHyphens w:val="0"/>
              <w:spacing w:after="0"/>
              <w:ind w:left="1260"/>
              <w:rPr>
                <w:del w:id="5268" w:author="Jose Eduardo VIU" w:date="2023-04-01T20:51:00Z"/>
              </w:rPr>
            </w:pPr>
            <w:del w:id="5269" w:author="Jose Eduardo VIU" w:date="2023-04-01T20:51:00Z">
              <w:r w:rsidDel="009E4857">
                <w:rPr>
                  <w:rFonts w:ascii="Courier New" w:eastAsia="Courier New" w:hAnsi="Courier New" w:cs="Courier New"/>
                </w:rPr>
                <w:delText>MURCIA</w:delText>
              </w:r>
            </w:del>
          </w:p>
        </w:tc>
      </w:tr>
      <w:tr w:rsidR="00CB7E31" w:rsidDel="009E4857" w14:paraId="2E7C7EF6" w14:textId="1871C560">
        <w:trPr>
          <w:trHeight w:val="271"/>
          <w:del w:id="5270" w:author="Jose Eduardo VIU" w:date="2023-04-01T20:51:00Z"/>
        </w:trPr>
        <w:tc>
          <w:tcPr>
            <w:tcW w:w="686" w:type="dxa"/>
          </w:tcPr>
          <w:p w14:paraId="46A40262" w14:textId="03B76415" w:rsidR="00CB7E31" w:rsidDel="009E4857" w:rsidRDefault="00000000">
            <w:pPr>
              <w:suppressAutoHyphens w:val="0"/>
              <w:spacing w:after="0"/>
              <w:rPr>
                <w:del w:id="5271" w:author="Jose Eduardo VIU" w:date="2023-04-01T20:51:00Z"/>
              </w:rPr>
            </w:pPr>
            <w:del w:id="5272" w:author="Jose Eduardo VIU" w:date="2023-04-01T20:51:00Z">
              <w:r w:rsidDel="009E4857">
                <w:rPr>
                  <w:rFonts w:ascii="Courier New" w:eastAsia="Courier New" w:hAnsi="Courier New" w:cs="Courier New"/>
                </w:rPr>
                <w:delText>282</w:delText>
              </w:r>
            </w:del>
          </w:p>
        </w:tc>
        <w:tc>
          <w:tcPr>
            <w:tcW w:w="1948" w:type="dxa"/>
          </w:tcPr>
          <w:p w14:paraId="1CFC36DB" w14:textId="35531C8F" w:rsidR="00CB7E31" w:rsidDel="009E4857" w:rsidRDefault="00000000">
            <w:pPr>
              <w:suppressAutoHyphens w:val="0"/>
              <w:spacing w:after="0"/>
              <w:ind w:right="114"/>
              <w:jc w:val="center"/>
              <w:rPr>
                <w:del w:id="5273" w:author="Jose Eduardo VIU" w:date="2023-04-01T20:51:00Z"/>
              </w:rPr>
            </w:pPr>
            <w:del w:id="5274" w:author="Jose Eduardo VIU" w:date="2023-04-01T20:51:00Z">
              <w:r w:rsidDel="009E4857">
                <w:rPr>
                  <w:rFonts w:ascii="Courier New" w:eastAsia="Courier New" w:hAnsi="Courier New" w:cs="Courier New"/>
                </w:rPr>
                <w:delText>-1.46452</w:delText>
              </w:r>
            </w:del>
          </w:p>
        </w:tc>
        <w:tc>
          <w:tcPr>
            <w:tcW w:w="1374" w:type="dxa"/>
          </w:tcPr>
          <w:p w14:paraId="12D12D74" w14:textId="2B4C7B99" w:rsidR="00CB7E31" w:rsidDel="009E4857" w:rsidRDefault="00000000">
            <w:pPr>
              <w:suppressAutoHyphens w:val="0"/>
              <w:spacing w:after="0"/>
              <w:rPr>
                <w:del w:id="5275" w:author="Jose Eduardo VIU" w:date="2023-04-01T20:51:00Z"/>
              </w:rPr>
            </w:pPr>
            <w:del w:id="5276" w:author="Jose Eduardo VIU" w:date="2023-04-01T20:51:00Z">
              <w:r w:rsidDel="009E4857">
                <w:rPr>
                  <w:rFonts w:ascii="Courier New" w:eastAsia="Courier New" w:hAnsi="Courier New" w:cs="Courier New"/>
                </w:rPr>
                <w:delText>38.32480</w:delText>
              </w:r>
            </w:del>
          </w:p>
        </w:tc>
        <w:tc>
          <w:tcPr>
            <w:tcW w:w="1947" w:type="dxa"/>
            <w:gridSpan w:val="2"/>
          </w:tcPr>
          <w:p w14:paraId="7DC96FF6" w14:textId="01344267" w:rsidR="00CB7E31" w:rsidDel="009E4857" w:rsidRDefault="00000000">
            <w:pPr>
              <w:suppressAutoHyphens w:val="0"/>
              <w:spacing w:after="0"/>
              <w:rPr>
                <w:del w:id="5277" w:author="Jose Eduardo VIU" w:date="2023-04-01T20:51:00Z"/>
              </w:rPr>
            </w:pPr>
            <w:del w:id="5278" w:author="Jose Eduardo VIU" w:date="2023-04-01T20:51:00Z">
              <w:r w:rsidDel="009E4857">
                <w:rPr>
                  <w:rFonts w:ascii="Courier New" w:eastAsia="Courier New" w:hAnsi="Courier New" w:cs="Courier New"/>
                </w:rPr>
                <w:delText>30530.0</w:delText>
              </w:r>
            </w:del>
          </w:p>
        </w:tc>
        <w:tc>
          <w:tcPr>
            <w:tcW w:w="2292" w:type="dxa"/>
            <w:gridSpan w:val="2"/>
          </w:tcPr>
          <w:p w14:paraId="33D932BE" w14:textId="6591763C" w:rsidR="00CB7E31" w:rsidDel="009E4857" w:rsidRDefault="00000000">
            <w:pPr>
              <w:suppressAutoHyphens w:val="0"/>
              <w:spacing w:after="0"/>
              <w:jc w:val="center"/>
              <w:rPr>
                <w:del w:id="5279" w:author="Jose Eduardo VIU" w:date="2023-04-01T20:51:00Z"/>
              </w:rPr>
            </w:pPr>
            <w:del w:id="5280" w:author="Jose Eduardo VIU" w:date="2023-04-01T20:51:00Z">
              <w:r w:rsidDel="009E4857">
                <w:rPr>
                  <w:rFonts w:ascii="Courier New" w:eastAsia="Courier New" w:hAnsi="Courier New" w:cs="Courier New"/>
                </w:rPr>
                <w:delText>CIEZA (MURCIA)</w:delText>
              </w:r>
            </w:del>
          </w:p>
        </w:tc>
      </w:tr>
      <w:tr w:rsidR="00CB7E31" w:rsidDel="009E4857" w14:paraId="4FD11E5B" w14:textId="661F8374">
        <w:trPr>
          <w:trHeight w:val="271"/>
          <w:del w:id="5281" w:author="Jose Eduardo VIU" w:date="2023-04-01T20:51:00Z"/>
        </w:trPr>
        <w:tc>
          <w:tcPr>
            <w:tcW w:w="686" w:type="dxa"/>
          </w:tcPr>
          <w:p w14:paraId="791F7855" w14:textId="23955DE5" w:rsidR="00CB7E31" w:rsidDel="009E4857" w:rsidRDefault="00000000">
            <w:pPr>
              <w:suppressAutoHyphens w:val="0"/>
              <w:spacing w:after="0"/>
              <w:rPr>
                <w:del w:id="5282" w:author="Jose Eduardo VIU" w:date="2023-04-01T20:51:00Z"/>
              </w:rPr>
            </w:pPr>
            <w:del w:id="5283" w:author="Jose Eduardo VIU" w:date="2023-04-01T20:51:00Z">
              <w:r w:rsidDel="009E4857">
                <w:rPr>
                  <w:rFonts w:ascii="Courier New" w:eastAsia="Courier New" w:hAnsi="Courier New" w:cs="Courier New"/>
                </w:rPr>
                <w:delText>283</w:delText>
              </w:r>
            </w:del>
          </w:p>
        </w:tc>
        <w:tc>
          <w:tcPr>
            <w:tcW w:w="1948" w:type="dxa"/>
          </w:tcPr>
          <w:p w14:paraId="47585455" w14:textId="130ED944" w:rsidR="00CB7E31" w:rsidDel="009E4857" w:rsidRDefault="00000000">
            <w:pPr>
              <w:suppressAutoHyphens w:val="0"/>
              <w:spacing w:after="0"/>
              <w:ind w:right="114"/>
              <w:jc w:val="center"/>
              <w:rPr>
                <w:del w:id="5284" w:author="Jose Eduardo VIU" w:date="2023-04-01T20:51:00Z"/>
              </w:rPr>
            </w:pPr>
            <w:del w:id="5285" w:author="Jose Eduardo VIU" w:date="2023-04-01T20:51:00Z">
              <w:r w:rsidDel="009E4857">
                <w:rPr>
                  <w:rFonts w:ascii="Courier New" w:eastAsia="Courier New" w:hAnsi="Courier New" w:cs="Courier New"/>
                </w:rPr>
                <w:delText>-1.46452</w:delText>
              </w:r>
            </w:del>
          </w:p>
        </w:tc>
        <w:tc>
          <w:tcPr>
            <w:tcW w:w="1374" w:type="dxa"/>
          </w:tcPr>
          <w:p w14:paraId="22A819AC" w14:textId="2B36D59A" w:rsidR="00CB7E31" w:rsidDel="009E4857" w:rsidRDefault="00000000">
            <w:pPr>
              <w:suppressAutoHyphens w:val="0"/>
              <w:spacing w:after="0"/>
              <w:rPr>
                <w:del w:id="5286" w:author="Jose Eduardo VIU" w:date="2023-04-01T20:51:00Z"/>
              </w:rPr>
            </w:pPr>
            <w:del w:id="5287" w:author="Jose Eduardo VIU" w:date="2023-04-01T20:51:00Z">
              <w:r w:rsidDel="009E4857">
                <w:rPr>
                  <w:rFonts w:ascii="Courier New" w:eastAsia="Courier New" w:hAnsi="Courier New" w:cs="Courier New"/>
                </w:rPr>
                <w:delText>38.32480</w:delText>
              </w:r>
            </w:del>
          </w:p>
        </w:tc>
        <w:tc>
          <w:tcPr>
            <w:tcW w:w="1947" w:type="dxa"/>
            <w:gridSpan w:val="2"/>
          </w:tcPr>
          <w:p w14:paraId="25ED9854" w14:textId="1DAF097C" w:rsidR="00CB7E31" w:rsidDel="009E4857" w:rsidRDefault="00000000">
            <w:pPr>
              <w:suppressAutoHyphens w:val="0"/>
              <w:spacing w:after="0"/>
              <w:rPr>
                <w:del w:id="5288" w:author="Jose Eduardo VIU" w:date="2023-04-01T20:51:00Z"/>
              </w:rPr>
            </w:pPr>
            <w:del w:id="5289" w:author="Jose Eduardo VIU" w:date="2023-04-01T20:51:00Z">
              <w:r w:rsidDel="009E4857">
                <w:rPr>
                  <w:rFonts w:ascii="Courier New" w:eastAsia="Courier New" w:hAnsi="Courier New" w:cs="Courier New"/>
                </w:rPr>
                <w:delText>30530.0</w:delText>
              </w:r>
            </w:del>
          </w:p>
        </w:tc>
        <w:tc>
          <w:tcPr>
            <w:tcW w:w="2292" w:type="dxa"/>
            <w:gridSpan w:val="2"/>
          </w:tcPr>
          <w:p w14:paraId="26F994E0" w14:textId="36689B6D" w:rsidR="00CB7E31" w:rsidDel="009E4857" w:rsidRDefault="00000000">
            <w:pPr>
              <w:suppressAutoHyphens w:val="0"/>
              <w:spacing w:after="0"/>
              <w:jc w:val="center"/>
              <w:rPr>
                <w:del w:id="5290" w:author="Jose Eduardo VIU" w:date="2023-04-01T20:51:00Z"/>
              </w:rPr>
            </w:pPr>
            <w:del w:id="5291" w:author="Jose Eduardo VIU" w:date="2023-04-01T20:51:00Z">
              <w:r w:rsidDel="009E4857">
                <w:rPr>
                  <w:rFonts w:ascii="Courier New" w:eastAsia="Courier New" w:hAnsi="Courier New" w:cs="Courier New"/>
                </w:rPr>
                <w:delText>CIEZA (MURCIA)</w:delText>
              </w:r>
            </w:del>
          </w:p>
        </w:tc>
      </w:tr>
      <w:tr w:rsidR="00CB7E31" w:rsidDel="009E4857" w14:paraId="1BF371DE" w14:textId="40C6B4B4">
        <w:trPr>
          <w:trHeight w:val="271"/>
          <w:del w:id="5292" w:author="Jose Eduardo VIU" w:date="2023-04-01T20:51:00Z"/>
        </w:trPr>
        <w:tc>
          <w:tcPr>
            <w:tcW w:w="686" w:type="dxa"/>
          </w:tcPr>
          <w:p w14:paraId="24865FC1" w14:textId="26E5397D" w:rsidR="00CB7E31" w:rsidDel="009E4857" w:rsidRDefault="00000000">
            <w:pPr>
              <w:suppressAutoHyphens w:val="0"/>
              <w:spacing w:after="0"/>
              <w:rPr>
                <w:del w:id="5293" w:author="Jose Eduardo VIU" w:date="2023-04-01T20:51:00Z"/>
              </w:rPr>
            </w:pPr>
            <w:del w:id="5294" w:author="Jose Eduardo VIU" w:date="2023-04-01T20:51:00Z">
              <w:r w:rsidDel="009E4857">
                <w:rPr>
                  <w:rFonts w:ascii="Courier New" w:eastAsia="Courier New" w:hAnsi="Courier New" w:cs="Courier New"/>
                </w:rPr>
                <w:delText>284</w:delText>
              </w:r>
            </w:del>
          </w:p>
        </w:tc>
        <w:tc>
          <w:tcPr>
            <w:tcW w:w="1948" w:type="dxa"/>
          </w:tcPr>
          <w:p w14:paraId="521428A8" w14:textId="6E01F5DB" w:rsidR="00CB7E31" w:rsidDel="009E4857" w:rsidRDefault="00000000">
            <w:pPr>
              <w:suppressAutoHyphens w:val="0"/>
              <w:spacing w:after="0"/>
              <w:ind w:right="114"/>
              <w:jc w:val="center"/>
              <w:rPr>
                <w:del w:id="5295" w:author="Jose Eduardo VIU" w:date="2023-04-01T20:51:00Z"/>
              </w:rPr>
            </w:pPr>
            <w:del w:id="5296" w:author="Jose Eduardo VIU" w:date="2023-04-01T20:51:00Z">
              <w:r w:rsidDel="009E4857">
                <w:rPr>
                  <w:rFonts w:ascii="Courier New" w:eastAsia="Courier New" w:hAnsi="Courier New" w:cs="Courier New"/>
                </w:rPr>
                <w:delText>-1.46452</w:delText>
              </w:r>
            </w:del>
          </w:p>
        </w:tc>
        <w:tc>
          <w:tcPr>
            <w:tcW w:w="1374" w:type="dxa"/>
          </w:tcPr>
          <w:p w14:paraId="6A68A20D" w14:textId="623FAB9B" w:rsidR="00CB7E31" w:rsidDel="009E4857" w:rsidRDefault="00000000">
            <w:pPr>
              <w:suppressAutoHyphens w:val="0"/>
              <w:spacing w:after="0"/>
              <w:rPr>
                <w:del w:id="5297" w:author="Jose Eduardo VIU" w:date="2023-04-01T20:51:00Z"/>
              </w:rPr>
            </w:pPr>
            <w:del w:id="5298" w:author="Jose Eduardo VIU" w:date="2023-04-01T20:51:00Z">
              <w:r w:rsidDel="009E4857">
                <w:rPr>
                  <w:rFonts w:ascii="Courier New" w:eastAsia="Courier New" w:hAnsi="Courier New" w:cs="Courier New"/>
                </w:rPr>
                <w:delText>38.32480</w:delText>
              </w:r>
            </w:del>
          </w:p>
        </w:tc>
        <w:tc>
          <w:tcPr>
            <w:tcW w:w="1947" w:type="dxa"/>
            <w:gridSpan w:val="2"/>
          </w:tcPr>
          <w:p w14:paraId="4B1DB193" w14:textId="0E0E5736" w:rsidR="00CB7E31" w:rsidDel="009E4857" w:rsidRDefault="00000000">
            <w:pPr>
              <w:suppressAutoHyphens w:val="0"/>
              <w:spacing w:after="0"/>
              <w:rPr>
                <w:del w:id="5299" w:author="Jose Eduardo VIU" w:date="2023-04-01T20:51:00Z"/>
              </w:rPr>
            </w:pPr>
            <w:del w:id="5300" w:author="Jose Eduardo VIU" w:date="2023-04-01T20:51:00Z">
              <w:r w:rsidDel="009E4857">
                <w:rPr>
                  <w:rFonts w:ascii="Courier New" w:eastAsia="Courier New" w:hAnsi="Courier New" w:cs="Courier New"/>
                </w:rPr>
                <w:delText>30530.0</w:delText>
              </w:r>
            </w:del>
          </w:p>
        </w:tc>
        <w:tc>
          <w:tcPr>
            <w:tcW w:w="2292" w:type="dxa"/>
            <w:gridSpan w:val="2"/>
          </w:tcPr>
          <w:p w14:paraId="4D3240F9" w14:textId="1023998F" w:rsidR="00CB7E31" w:rsidDel="009E4857" w:rsidRDefault="00000000">
            <w:pPr>
              <w:suppressAutoHyphens w:val="0"/>
              <w:spacing w:after="0"/>
              <w:jc w:val="center"/>
              <w:rPr>
                <w:del w:id="5301" w:author="Jose Eduardo VIU" w:date="2023-04-01T20:51:00Z"/>
              </w:rPr>
            </w:pPr>
            <w:del w:id="5302" w:author="Jose Eduardo VIU" w:date="2023-04-01T20:51:00Z">
              <w:r w:rsidDel="009E4857">
                <w:rPr>
                  <w:rFonts w:ascii="Courier New" w:eastAsia="Courier New" w:hAnsi="Courier New" w:cs="Courier New"/>
                </w:rPr>
                <w:delText>CIEZA (MURCIA)</w:delText>
              </w:r>
            </w:del>
          </w:p>
        </w:tc>
      </w:tr>
      <w:tr w:rsidR="00CB7E31" w:rsidDel="009E4857" w14:paraId="05A1F946" w14:textId="2B7A188C">
        <w:trPr>
          <w:trHeight w:val="271"/>
          <w:del w:id="5303" w:author="Jose Eduardo VIU" w:date="2023-04-01T20:51:00Z"/>
        </w:trPr>
        <w:tc>
          <w:tcPr>
            <w:tcW w:w="686" w:type="dxa"/>
          </w:tcPr>
          <w:p w14:paraId="65640A38" w14:textId="3A87BDF9" w:rsidR="00CB7E31" w:rsidDel="009E4857" w:rsidRDefault="00000000">
            <w:pPr>
              <w:suppressAutoHyphens w:val="0"/>
              <w:spacing w:after="0"/>
              <w:rPr>
                <w:del w:id="5304" w:author="Jose Eduardo VIU" w:date="2023-04-01T20:51:00Z"/>
              </w:rPr>
            </w:pPr>
            <w:del w:id="5305" w:author="Jose Eduardo VIU" w:date="2023-04-01T20:51:00Z">
              <w:r w:rsidDel="009E4857">
                <w:rPr>
                  <w:rFonts w:ascii="Courier New" w:eastAsia="Courier New" w:hAnsi="Courier New" w:cs="Courier New"/>
                </w:rPr>
                <w:delText>285</w:delText>
              </w:r>
            </w:del>
          </w:p>
        </w:tc>
        <w:tc>
          <w:tcPr>
            <w:tcW w:w="1948" w:type="dxa"/>
          </w:tcPr>
          <w:p w14:paraId="49E8E581" w14:textId="19A1BF34" w:rsidR="00CB7E31" w:rsidDel="009E4857" w:rsidRDefault="00000000">
            <w:pPr>
              <w:suppressAutoHyphens w:val="0"/>
              <w:spacing w:after="0"/>
              <w:ind w:right="114"/>
              <w:jc w:val="center"/>
              <w:rPr>
                <w:del w:id="5306" w:author="Jose Eduardo VIU" w:date="2023-04-01T20:51:00Z"/>
              </w:rPr>
            </w:pPr>
            <w:del w:id="5307" w:author="Jose Eduardo VIU" w:date="2023-04-01T20:51:00Z">
              <w:r w:rsidDel="009E4857">
                <w:rPr>
                  <w:rFonts w:ascii="Courier New" w:eastAsia="Courier New" w:hAnsi="Courier New" w:cs="Courier New"/>
                </w:rPr>
                <w:delText>-1.46452</w:delText>
              </w:r>
            </w:del>
          </w:p>
        </w:tc>
        <w:tc>
          <w:tcPr>
            <w:tcW w:w="1374" w:type="dxa"/>
          </w:tcPr>
          <w:p w14:paraId="06B95391" w14:textId="07372557" w:rsidR="00CB7E31" w:rsidDel="009E4857" w:rsidRDefault="00000000">
            <w:pPr>
              <w:suppressAutoHyphens w:val="0"/>
              <w:spacing w:after="0"/>
              <w:rPr>
                <w:del w:id="5308" w:author="Jose Eduardo VIU" w:date="2023-04-01T20:51:00Z"/>
              </w:rPr>
            </w:pPr>
            <w:del w:id="5309" w:author="Jose Eduardo VIU" w:date="2023-04-01T20:51:00Z">
              <w:r w:rsidDel="009E4857">
                <w:rPr>
                  <w:rFonts w:ascii="Courier New" w:eastAsia="Courier New" w:hAnsi="Courier New" w:cs="Courier New"/>
                </w:rPr>
                <w:delText>38.32480</w:delText>
              </w:r>
            </w:del>
          </w:p>
        </w:tc>
        <w:tc>
          <w:tcPr>
            <w:tcW w:w="1947" w:type="dxa"/>
            <w:gridSpan w:val="2"/>
          </w:tcPr>
          <w:p w14:paraId="0EC7A304" w14:textId="4381915E" w:rsidR="00CB7E31" w:rsidDel="009E4857" w:rsidRDefault="00000000">
            <w:pPr>
              <w:suppressAutoHyphens w:val="0"/>
              <w:spacing w:after="0"/>
              <w:rPr>
                <w:del w:id="5310" w:author="Jose Eduardo VIU" w:date="2023-04-01T20:51:00Z"/>
              </w:rPr>
            </w:pPr>
            <w:del w:id="5311" w:author="Jose Eduardo VIU" w:date="2023-04-01T20:51:00Z">
              <w:r w:rsidDel="009E4857">
                <w:rPr>
                  <w:rFonts w:ascii="Courier New" w:eastAsia="Courier New" w:hAnsi="Courier New" w:cs="Courier New"/>
                </w:rPr>
                <w:delText>30530.0</w:delText>
              </w:r>
            </w:del>
          </w:p>
        </w:tc>
        <w:tc>
          <w:tcPr>
            <w:tcW w:w="2292" w:type="dxa"/>
            <w:gridSpan w:val="2"/>
          </w:tcPr>
          <w:p w14:paraId="1BC592EB" w14:textId="4A0135CF" w:rsidR="00CB7E31" w:rsidDel="009E4857" w:rsidRDefault="00000000">
            <w:pPr>
              <w:suppressAutoHyphens w:val="0"/>
              <w:spacing w:after="0"/>
              <w:jc w:val="center"/>
              <w:rPr>
                <w:del w:id="5312" w:author="Jose Eduardo VIU" w:date="2023-04-01T20:51:00Z"/>
              </w:rPr>
            </w:pPr>
            <w:del w:id="5313" w:author="Jose Eduardo VIU" w:date="2023-04-01T20:51:00Z">
              <w:r w:rsidDel="009E4857">
                <w:rPr>
                  <w:rFonts w:ascii="Courier New" w:eastAsia="Courier New" w:hAnsi="Courier New" w:cs="Courier New"/>
                </w:rPr>
                <w:delText>CIEZA (MURCIA)</w:delText>
              </w:r>
            </w:del>
          </w:p>
        </w:tc>
      </w:tr>
      <w:tr w:rsidR="00CB7E31" w:rsidDel="009E4857" w14:paraId="4E198A8D" w14:textId="32E8CF12">
        <w:trPr>
          <w:trHeight w:val="271"/>
          <w:del w:id="5314" w:author="Jose Eduardo VIU" w:date="2023-04-01T20:51:00Z"/>
        </w:trPr>
        <w:tc>
          <w:tcPr>
            <w:tcW w:w="686" w:type="dxa"/>
          </w:tcPr>
          <w:p w14:paraId="31E492E0" w14:textId="2853B9A9" w:rsidR="00CB7E31" w:rsidDel="009E4857" w:rsidRDefault="00000000">
            <w:pPr>
              <w:suppressAutoHyphens w:val="0"/>
              <w:spacing w:after="0"/>
              <w:rPr>
                <w:del w:id="5315" w:author="Jose Eduardo VIU" w:date="2023-04-01T20:51:00Z"/>
              </w:rPr>
            </w:pPr>
            <w:del w:id="5316" w:author="Jose Eduardo VIU" w:date="2023-04-01T20:51:00Z">
              <w:r w:rsidDel="009E4857">
                <w:rPr>
                  <w:rFonts w:ascii="Courier New" w:eastAsia="Courier New" w:hAnsi="Courier New" w:cs="Courier New"/>
                </w:rPr>
                <w:delText>286</w:delText>
              </w:r>
            </w:del>
          </w:p>
        </w:tc>
        <w:tc>
          <w:tcPr>
            <w:tcW w:w="1948" w:type="dxa"/>
          </w:tcPr>
          <w:p w14:paraId="28E367CE" w14:textId="21585BF7" w:rsidR="00CB7E31" w:rsidDel="009E4857" w:rsidRDefault="00000000">
            <w:pPr>
              <w:suppressAutoHyphens w:val="0"/>
              <w:spacing w:after="0"/>
              <w:ind w:right="114"/>
              <w:jc w:val="center"/>
              <w:rPr>
                <w:del w:id="5317" w:author="Jose Eduardo VIU" w:date="2023-04-01T20:51:00Z"/>
              </w:rPr>
            </w:pPr>
            <w:del w:id="5318" w:author="Jose Eduardo VIU" w:date="2023-04-01T20:51:00Z">
              <w:r w:rsidDel="009E4857">
                <w:rPr>
                  <w:rFonts w:ascii="Courier New" w:eastAsia="Courier New" w:hAnsi="Courier New" w:cs="Courier New"/>
                </w:rPr>
                <w:delText>-1.46452</w:delText>
              </w:r>
            </w:del>
          </w:p>
        </w:tc>
        <w:tc>
          <w:tcPr>
            <w:tcW w:w="1374" w:type="dxa"/>
          </w:tcPr>
          <w:p w14:paraId="371207CD" w14:textId="2DDF39C7" w:rsidR="00CB7E31" w:rsidDel="009E4857" w:rsidRDefault="00000000">
            <w:pPr>
              <w:suppressAutoHyphens w:val="0"/>
              <w:spacing w:after="0"/>
              <w:rPr>
                <w:del w:id="5319" w:author="Jose Eduardo VIU" w:date="2023-04-01T20:51:00Z"/>
              </w:rPr>
            </w:pPr>
            <w:del w:id="5320" w:author="Jose Eduardo VIU" w:date="2023-04-01T20:51:00Z">
              <w:r w:rsidDel="009E4857">
                <w:rPr>
                  <w:rFonts w:ascii="Courier New" w:eastAsia="Courier New" w:hAnsi="Courier New" w:cs="Courier New"/>
                </w:rPr>
                <w:delText>38.32480</w:delText>
              </w:r>
            </w:del>
          </w:p>
        </w:tc>
        <w:tc>
          <w:tcPr>
            <w:tcW w:w="1947" w:type="dxa"/>
            <w:gridSpan w:val="2"/>
          </w:tcPr>
          <w:p w14:paraId="49C225A1" w14:textId="261196EF" w:rsidR="00CB7E31" w:rsidDel="009E4857" w:rsidRDefault="00000000">
            <w:pPr>
              <w:suppressAutoHyphens w:val="0"/>
              <w:spacing w:after="0"/>
              <w:rPr>
                <w:del w:id="5321" w:author="Jose Eduardo VIU" w:date="2023-04-01T20:51:00Z"/>
              </w:rPr>
            </w:pPr>
            <w:del w:id="5322" w:author="Jose Eduardo VIU" w:date="2023-04-01T20:51:00Z">
              <w:r w:rsidDel="009E4857">
                <w:rPr>
                  <w:rFonts w:ascii="Courier New" w:eastAsia="Courier New" w:hAnsi="Courier New" w:cs="Courier New"/>
                </w:rPr>
                <w:delText>30530.0</w:delText>
              </w:r>
            </w:del>
          </w:p>
        </w:tc>
        <w:tc>
          <w:tcPr>
            <w:tcW w:w="2292" w:type="dxa"/>
            <w:gridSpan w:val="2"/>
          </w:tcPr>
          <w:p w14:paraId="382A6961" w14:textId="7A052852" w:rsidR="00CB7E31" w:rsidDel="009E4857" w:rsidRDefault="00000000">
            <w:pPr>
              <w:suppressAutoHyphens w:val="0"/>
              <w:spacing w:after="0"/>
              <w:jc w:val="center"/>
              <w:rPr>
                <w:del w:id="5323" w:author="Jose Eduardo VIU" w:date="2023-04-01T20:51:00Z"/>
              </w:rPr>
            </w:pPr>
            <w:del w:id="5324" w:author="Jose Eduardo VIU" w:date="2023-04-01T20:51:00Z">
              <w:r w:rsidDel="009E4857">
                <w:rPr>
                  <w:rFonts w:ascii="Courier New" w:eastAsia="Courier New" w:hAnsi="Courier New" w:cs="Courier New"/>
                </w:rPr>
                <w:delText>CIEZA (MURCIA)</w:delText>
              </w:r>
            </w:del>
          </w:p>
        </w:tc>
      </w:tr>
      <w:tr w:rsidR="00CB7E31" w:rsidDel="009E4857" w14:paraId="0AF25760" w14:textId="2674E390">
        <w:trPr>
          <w:trHeight w:val="271"/>
          <w:del w:id="5325" w:author="Jose Eduardo VIU" w:date="2023-04-01T20:51:00Z"/>
        </w:trPr>
        <w:tc>
          <w:tcPr>
            <w:tcW w:w="686" w:type="dxa"/>
          </w:tcPr>
          <w:p w14:paraId="44E514AB" w14:textId="0771D192" w:rsidR="00CB7E31" w:rsidDel="009E4857" w:rsidRDefault="00000000">
            <w:pPr>
              <w:suppressAutoHyphens w:val="0"/>
              <w:spacing w:after="0"/>
              <w:rPr>
                <w:del w:id="5326" w:author="Jose Eduardo VIU" w:date="2023-04-01T20:51:00Z"/>
              </w:rPr>
            </w:pPr>
            <w:del w:id="5327" w:author="Jose Eduardo VIU" w:date="2023-04-01T20:51:00Z">
              <w:r w:rsidDel="009E4857">
                <w:rPr>
                  <w:rFonts w:ascii="Courier New" w:eastAsia="Courier New" w:hAnsi="Courier New" w:cs="Courier New"/>
                </w:rPr>
                <w:delText>287</w:delText>
              </w:r>
            </w:del>
          </w:p>
        </w:tc>
        <w:tc>
          <w:tcPr>
            <w:tcW w:w="1948" w:type="dxa"/>
          </w:tcPr>
          <w:p w14:paraId="2356CEF9" w14:textId="692421AC" w:rsidR="00CB7E31" w:rsidDel="009E4857" w:rsidRDefault="00000000">
            <w:pPr>
              <w:suppressAutoHyphens w:val="0"/>
              <w:spacing w:after="0"/>
              <w:ind w:right="114"/>
              <w:jc w:val="center"/>
              <w:rPr>
                <w:del w:id="5328" w:author="Jose Eduardo VIU" w:date="2023-04-01T20:51:00Z"/>
              </w:rPr>
            </w:pPr>
            <w:del w:id="5329" w:author="Jose Eduardo VIU" w:date="2023-04-01T20:51:00Z">
              <w:r w:rsidDel="009E4857">
                <w:rPr>
                  <w:rFonts w:ascii="Courier New" w:eastAsia="Courier New" w:hAnsi="Courier New" w:cs="Courier New"/>
                </w:rPr>
                <w:delText>-1.46452</w:delText>
              </w:r>
            </w:del>
          </w:p>
        </w:tc>
        <w:tc>
          <w:tcPr>
            <w:tcW w:w="1374" w:type="dxa"/>
          </w:tcPr>
          <w:p w14:paraId="544EDAAE" w14:textId="0FFAA408" w:rsidR="00CB7E31" w:rsidDel="009E4857" w:rsidRDefault="00000000">
            <w:pPr>
              <w:suppressAutoHyphens w:val="0"/>
              <w:spacing w:after="0"/>
              <w:rPr>
                <w:del w:id="5330" w:author="Jose Eduardo VIU" w:date="2023-04-01T20:51:00Z"/>
              </w:rPr>
            </w:pPr>
            <w:del w:id="5331" w:author="Jose Eduardo VIU" w:date="2023-04-01T20:51:00Z">
              <w:r w:rsidDel="009E4857">
                <w:rPr>
                  <w:rFonts w:ascii="Courier New" w:eastAsia="Courier New" w:hAnsi="Courier New" w:cs="Courier New"/>
                </w:rPr>
                <w:delText>38.32480</w:delText>
              </w:r>
            </w:del>
          </w:p>
        </w:tc>
        <w:tc>
          <w:tcPr>
            <w:tcW w:w="1947" w:type="dxa"/>
            <w:gridSpan w:val="2"/>
          </w:tcPr>
          <w:p w14:paraId="70283633" w14:textId="70CC230C" w:rsidR="00CB7E31" w:rsidDel="009E4857" w:rsidRDefault="00000000">
            <w:pPr>
              <w:suppressAutoHyphens w:val="0"/>
              <w:spacing w:after="0"/>
              <w:rPr>
                <w:del w:id="5332" w:author="Jose Eduardo VIU" w:date="2023-04-01T20:51:00Z"/>
              </w:rPr>
            </w:pPr>
            <w:del w:id="5333" w:author="Jose Eduardo VIU" w:date="2023-04-01T20:51:00Z">
              <w:r w:rsidDel="009E4857">
                <w:rPr>
                  <w:rFonts w:ascii="Courier New" w:eastAsia="Courier New" w:hAnsi="Courier New" w:cs="Courier New"/>
                </w:rPr>
                <w:delText>30530.0</w:delText>
              </w:r>
            </w:del>
          </w:p>
        </w:tc>
        <w:tc>
          <w:tcPr>
            <w:tcW w:w="2292" w:type="dxa"/>
            <w:gridSpan w:val="2"/>
          </w:tcPr>
          <w:p w14:paraId="51B43F6F" w14:textId="0572F6DB" w:rsidR="00CB7E31" w:rsidDel="009E4857" w:rsidRDefault="00000000">
            <w:pPr>
              <w:suppressAutoHyphens w:val="0"/>
              <w:spacing w:after="0"/>
              <w:jc w:val="center"/>
              <w:rPr>
                <w:del w:id="5334" w:author="Jose Eduardo VIU" w:date="2023-04-01T20:51:00Z"/>
              </w:rPr>
            </w:pPr>
            <w:del w:id="5335" w:author="Jose Eduardo VIU" w:date="2023-04-01T20:51:00Z">
              <w:r w:rsidDel="009E4857">
                <w:rPr>
                  <w:rFonts w:ascii="Courier New" w:eastAsia="Courier New" w:hAnsi="Courier New" w:cs="Courier New"/>
                </w:rPr>
                <w:delText>CIEZA (MURCIA)</w:delText>
              </w:r>
            </w:del>
          </w:p>
        </w:tc>
      </w:tr>
      <w:tr w:rsidR="00CB7E31" w:rsidDel="009E4857" w14:paraId="13374328" w14:textId="31BFFAC8">
        <w:trPr>
          <w:trHeight w:val="271"/>
          <w:del w:id="5336" w:author="Jose Eduardo VIU" w:date="2023-04-01T20:51:00Z"/>
        </w:trPr>
        <w:tc>
          <w:tcPr>
            <w:tcW w:w="686" w:type="dxa"/>
          </w:tcPr>
          <w:p w14:paraId="0E0EAD62" w14:textId="67DC592C" w:rsidR="00CB7E31" w:rsidDel="009E4857" w:rsidRDefault="00000000">
            <w:pPr>
              <w:suppressAutoHyphens w:val="0"/>
              <w:spacing w:after="0"/>
              <w:rPr>
                <w:del w:id="5337" w:author="Jose Eduardo VIU" w:date="2023-04-01T20:51:00Z"/>
              </w:rPr>
            </w:pPr>
            <w:del w:id="5338" w:author="Jose Eduardo VIU" w:date="2023-04-01T20:51:00Z">
              <w:r w:rsidDel="009E4857">
                <w:rPr>
                  <w:rFonts w:ascii="Courier New" w:eastAsia="Courier New" w:hAnsi="Courier New" w:cs="Courier New"/>
                </w:rPr>
                <w:delText>288</w:delText>
              </w:r>
            </w:del>
          </w:p>
        </w:tc>
        <w:tc>
          <w:tcPr>
            <w:tcW w:w="1948" w:type="dxa"/>
          </w:tcPr>
          <w:p w14:paraId="641E4238" w14:textId="79202BA0" w:rsidR="00CB7E31" w:rsidDel="009E4857" w:rsidRDefault="00000000">
            <w:pPr>
              <w:suppressAutoHyphens w:val="0"/>
              <w:spacing w:after="0"/>
              <w:ind w:right="114"/>
              <w:jc w:val="center"/>
              <w:rPr>
                <w:del w:id="5339" w:author="Jose Eduardo VIU" w:date="2023-04-01T20:51:00Z"/>
              </w:rPr>
            </w:pPr>
            <w:del w:id="5340" w:author="Jose Eduardo VIU" w:date="2023-04-01T20:51:00Z">
              <w:r w:rsidDel="009E4857">
                <w:rPr>
                  <w:rFonts w:ascii="Courier New" w:eastAsia="Courier New" w:hAnsi="Courier New" w:cs="Courier New"/>
                </w:rPr>
                <w:delText>-1.46452</w:delText>
              </w:r>
            </w:del>
          </w:p>
        </w:tc>
        <w:tc>
          <w:tcPr>
            <w:tcW w:w="1374" w:type="dxa"/>
          </w:tcPr>
          <w:p w14:paraId="77DF5254" w14:textId="62F2C547" w:rsidR="00CB7E31" w:rsidDel="009E4857" w:rsidRDefault="00000000">
            <w:pPr>
              <w:suppressAutoHyphens w:val="0"/>
              <w:spacing w:after="0"/>
              <w:rPr>
                <w:del w:id="5341" w:author="Jose Eduardo VIU" w:date="2023-04-01T20:51:00Z"/>
              </w:rPr>
            </w:pPr>
            <w:del w:id="5342" w:author="Jose Eduardo VIU" w:date="2023-04-01T20:51:00Z">
              <w:r w:rsidDel="009E4857">
                <w:rPr>
                  <w:rFonts w:ascii="Courier New" w:eastAsia="Courier New" w:hAnsi="Courier New" w:cs="Courier New"/>
                </w:rPr>
                <w:delText>38.32480</w:delText>
              </w:r>
            </w:del>
          </w:p>
        </w:tc>
        <w:tc>
          <w:tcPr>
            <w:tcW w:w="1947" w:type="dxa"/>
            <w:gridSpan w:val="2"/>
          </w:tcPr>
          <w:p w14:paraId="4D66679C" w14:textId="5B0ED78F" w:rsidR="00CB7E31" w:rsidDel="009E4857" w:rsidRDefault="00000000">
            <w:pPr>
              <w:suppressAutoHyphens w:val="0"/>
              <w:spacing w:after="0"/>
              <w:rPr>
                <w:del w:id="5343" w:author="Jose Eduardo VIU" w:date="2023-04-01T20:51:00Z"/>
              </w:rPr>
            </w:pPr>
            <w:del w:id="5344" w:author="Jose Eduardo VIU" w:date="2023-04-01T20:51:00Z">
              <w:r w:rsidDel="009E4857">
                <w:rPr>
                  <w:rFonts w:ascii="Courier New" w:eastAsia="Courier New" w:hAnsi="Courier New" w:cs="Courier New"/>
                </w:rPr>
                <w:delText>30530.0</w:delText>
              </w:r>
            </w:del>
          </w:p>
        </w:tc>
        <w:tc>
          <w:tcPr>
            <w:tcW w:w="2292" w:type="dxa"/>
            <w:gridSpan w:val="2"/>
          </w:tcPr>
          <w:p w14:paraId="6CA1B8B1" w14:textId="6B763AF0" w:rsidR="00CB7E31" w:rsidDel="009E4857" w:rsidRDefault="00000000">
            <w:pPr>
              <w:suppressAutoHyphens w:val="0"/>
              <w:spacing w:after="0"/>
              <w:jc w:val="center"/>
              <w:rPr>
                <w:del w:id="5345" w:author="Jose Eduardo VIU" w:date="2023-04-01T20:51:00Z"/>
              </w:rPr>
            </w:pPr>
            <w:del w:id="5346" w:author="Jose Eduardo VIU" w:date="2023-04-01T20:51:00Z">
              <w:r w:rsidDel="009E4857">
                <w:rPr>
                  <w:rFonts w:ascii="Courier New" w:eastAsia="Courier New" w:hAnsi="Courier New" w:cs="Courier New"/>
                </w:rPr>
                <w:delText>CIEZA (MURCIA)</w:delText>
              </w:r>
            </w:del>
          </w:p>
        </w:tc>
      </w:tr>
      <w:tr w:rsidR="00CB7E31" w:rsidDel="009E4857" w14:paraId="023FA049" w14:textId="131AA9F1">
        <w:trPr>
          <w:trHeight w:val="271"/>
          <w:del w:id="5347" w:author="Jose Eduardo VIU" w:date="2023-04-01T20:51:00Z"/>
        </w:trPr>
        <w:tc>
          <w:tcPr>
            <w:tcW w:w="686" w:type="dxa"/>
          </w:tcPr>
          <w:p w14:paraId="4A181BE3" w14:textId="228417B6" w:rsidR="00CB7E31" w:rsidDel="009E4857" w:rsidRDefault="00000000">
            <w:pPr>
              <w:suppressAutoHyphens w:val="0"/>
              <w:spacing w:after="0"/>
              <w:rPr>
                <w:del w:id="5348" w:author="Jose Eduardo VIU" w:date="2023-04-01T20:51:00Z"/>
              </w:rPr>
            </w:pPr>
            <w:del w:id="5349" w:author="Jose Eduardo VIU" w:date="2023-04-01T20:51:00Z">
              <w:r w:rsidDel="009E4857">
                <w:rPr>
                  <w:rFonts w:ascii="Courier New" w:eastAsia="Courier New" w:hAnsi="Courier New" w:cs="Courier New"/>
                </w:rPr>
                <w:delText>289</w:delText>
              </w:r>
            </w:del>
          </w:p>
        </w:tc>
        <w:tc>
          <w:tcPr>
            <w:tcW w:w="1948" w:type="dxa"/>
          </w:tcPr>
          <w:p w14:paraId="19F2C2D0" w14:textId="33DF2863" w:rsidR="00CB7E31" w:rsidDel="009E4857" w:rsidRDefault="00000000">
            <w:pPr>
              <w:suppressAutoHyphens w:val="0"/>
              <w:spacing w:after="0"/>
              <w:ind w:right="114"/>
              <w:jc w:val="center"/>
              <w:rPr>
                <w:del w:id="5350" w:author="Jose Eduardo VIU" w:date="2023-04-01T20:51:00Z"/>
              </w:rPr>
            </w:pPr>
            <w:del w:id="5351" w:author="Jose Eduardo VIU" w:date="2023-04-01T20:51:00Z">
              <w:r w:rsidDel="009E4857">
                <w:rPr>
                  <w:rFonts w:ascii="Courier New" w:eastAsia="Courier New" w:hAnsi="Courier New" w:cs="Courier New"/>
                </w:rPr>
                <w:delText>-1.46452</w:delText>
              </w:r>
            </w:del>
          </w:p>
        </w:tc>
        <w:tc>
          <w:tcPr>
            <w:tcW w:w="1374" w:type="dxa"/>
          </w:tcPr>
          <w:p w14:paraId="112855E5" w14:textId="5F5AD4E4" w:rsidR="00CB7E31" w:rsidDel="009E4857" w:rsidRDefault="00000000">
            <w:pPr>
              <w:suppressAutoHyphens w:val="0"/>
              <w:spacing w:after="0"/>
              <w:rPr>
                <w:del w:id="5352" w:author="Jose Eduardo VIU" w:date="2023-04-01T20:51:00Z"/>
              </w:rPr>
            </w:pPr>
            <w:del w:id="5353" w:author="Jose Eduardo VIU" w:date="2023-04-01T20:51:00Z">
              <w:r w:rsidDel="009E4857">
                <w:rPr>
                  <w:rFonts w:ascii="Courier New" w:eastAsia="Courier New" w:hAnsi="Courier New" w:cs="Courier New"/>
                </w:rPr>
                <w:delText>38.32480</w:delText>
              </w:r>
            </w:del>
          </w:p>
        </w:tc>
        <w:tc>
          <w:tcPr>
            <w:tcW w:w="1947" w:type="dxa"/>
            <w:gridSpan w:val="2"/>
          </w:tcPr>
          <w:p w14:paraId="5373EBBC" w14:textId="10BE01BE" w:rsidR="00CB7E31" w:rsidDel="009E4857" w:rsidRDefault="00000000">
            <w:pPr>
              <w:suppressAutoHyphens w:val="0"/>
              <w:spacing w:after="0"/>
              <w:rPr>
                <w:del w:id="5354" w:author="Jose Eduardo VIU" w:date="2023-04-01T20:51:00Z"/>
              </w:rPr>
            </w:pPr>
            <w:del w:id="5355" w:author="Jose Eduardo VIU" w:date="2023-04-01T20:51:00Z">
              <w:r w:rsidDel="009E4857">
                <w:rPr>
                  <w:rFonts w:ascii="Courier New" w:eastAsia="Courier New" w:hAnsi="Courier New" w:cs="Courier New"/>
                </w:rPr>
                <w:delText>30530.0</w:delText>
              </w:r>
            </w:del>
          </w:p>
        </w:tc>
        <w:tc>
          <w:tcPr>
            <w:tcW w:w="2292" w:type="dxa"/>
            <w:gridSpan w:val="2"/>
          </w:tcPr>
          <w:p w14:paraId="21277852" w14:textId="409444A8" w:rsidR="00CB7E31" w:rsidDel="009E4857" w:rsidRDefault="00000000">
            <w:pPr>
              <w:suppressAutoHyphens w:val="0"/>
              <w:spacing w:after="0"/>
              <w:jc w:val="center"/>
              <w:rPr>
                <w:del w:id="5356" w:author="Jose Eduardo VIU" w:date="2023-04-01T20:51:00Z"/>
              </w:rPr>
            </w:pPr>
            <w:del w:id="5357" w:author="Jose Eduardo VIU" w:date="2023-04-01T20:51:00Z">
              <w:r w:rsidDel="009E4857">
                <w:rPr>
                  <w:rFonts w:ascii="Courier New" w:eastAsia="Courier New" w:hAnsi="Courier New" w:cs="Courier New"/>
                </w:rPr>
                <w:delText>CIEZA (MURCIA)</w:delText>
              </w:r>
            </w:del>
          </w:p>
        </w:tc>
      </w:tr>
      <w:tr w:rsidR="00CB7E31" w:rsidDel="009E4857" w14:paraId="6B1260D7" w14:textId="076FEEC8">
        <w:trPr>
          <w:trHeight w:val="271"/>
          <w:del w:id="5358" w:author="Jose Eduardo VIU" w:date="2023-04-01T20:51:00Z"/>
        </w:trPr>
        <w:tc>
          <w:tcPr>
            <w:tcW w:w="686" w:type="dxa"/>
          </w:tcPr>
          <w:p w14:paraId="5DF4B05D" w14:textId="7EFF6DAC" w:rsidR="00CB7E31" w:rsidDel="009E4857" w:rsidRDefault="00000000">
            <w:pPr>
              <w:suppressAutoHyphens w:val="0"/>
              <w:spacing w:after="0"/>
              <w:rPr>
                <w:del w:id="5359" w:author="Jose Eduardo VIU" w:date="2023-04-01T20:51:00Z"/>
              </w:rPr>
            </w:pPr>
            <w:del w:id="5360" w:author="Jose Eduardo VIU" w:date="2023-04-01T20:51:00Z">
              <w:r w:rsidDel="009E4857">
                <w:rPr>
                  <w:rFonts w:ascii="Courier New" w:eastAsia="Courier New" w:hAnsi="Courier New" w:cs="Courier New"/>
                </w:rPr>
                <w:delText>290</w:delText>
              </w:r>
            </w:del>
          </w:p>
        </w:tc>
        <w:tc>
          <w:tcPr>
            <w:tcW w:w="1948" w:type="dxa"/>
          </w:tcPr>
          <w:p w14:paraId="0F1EC133" w14:textId="53B881E7" w:rsidR="00CB7E31" w:rsidDel="009E4857" w:rsidRDefault="00000000">
            <w:pPr>
              <w:suppressAutoHyphens w:val="0"/>
              <w:spacing w:after="0"/>
              <w:ind w:right="114"/>
              <w:jc w:val="center"/>
              <w:rPr>
                <w:del w:id="5361" w:author="Jose Eduardo VIU" w:date="2023-04-01T20:51:00Z"/>
              </w:rPr>
            </w:pPr>
            <w:del w:id="5362" w:author="Jose Eduardo VIU" w:date="2023-04-01T20:51:00Z">
              <w:r w:rsidDel="009E4857">
                <w:rPr>
                  <w:rFonts w:ascii="Courier New" w:eastAsia="Courier New" w:hAnsi="Courier New" w:cs="Courier New"/>
                </w:rPr>
                <w:delText>-1.46452</w:delText>
              </w:r>
            </w:del>
          </w:p>
        </w:tc>
        <w:tc>
          <w:tcPr>
            <w:tcW w:w="1374" w:type="dxa"/>
          </w:tcPr>
          <w:p w14:paraId="29E66ABD" w14:textId="39298847" w:rsidR="00CB7E31" w:rsidDel="009E4857" w:rsidRDefault="00000000">
            <w:pPr>
              <w:suppressAutoHyphens w:val="0"/>
              <w:spacing w:after="0"/>
              <w:rPr>
                <w:del w:id="5363" w:author="Jose Eduardo VIU" w:date="2023-04-01T20:51:00Z"/>
              </w:rPr>
            </w:pPr>
            <w:del w:id="5364" w:author="Jose Eduardo VIU" w:date="2023-04-01T20:51:00Z">
              <w:r w:rsidDel="009E4857">
                <w:rPr>
                  <w:rFonts w:ascii="Courier New" w:eastAsia="Courier New" w:hAnsi="Courier New" w:cs="Courier New"/>
                </w:rPr>
                <w:delText>38.32480</w:delText>
              </w:r>
            </w:del>
          </w:p>
        </w:tc>
        <w:tc>
          <w:tcPr>
            <w:tcW w:w="1947" w:type="dxa"/>
            <w:gridSpan w:val="2"/>
          </w:tcPr>
          <w:p w14:paraId="0799AAC2" w14:textId="72CC232F" w:rsidR="00CB7E31" w:rsidDel="009E4857" w:rsidRDefault="00000000">
            <w:pPr>
              <w:suppressAutoHyphens w:val="0"/>
              <w:spacing w:after="0"/>
              <w:rPr>
                <w:del w:id="5365" w:author="Jose Eduardo VIU" w:date="2023-04-01T20:51:00Z"/>
              </w:rPr>
            </w:pPr>
            <w:del w:id="5366" w:author="Jose Eduardo VIU" w:date="2023-04-01T20:51:00Z">
              <w:r w:rsidDel="009E4857">
                <w:rPr>
                  <w:rFonts w:ascii="Courier New" w:eastAsia="Courier New" w:hAnsi="Courier New" w:cs="Courier New"/>
                </w:rPr>
                <w:delText>30530.0</w:delText>
              </w:r>
            </w:del>
          </w:p>
        </w:tc>
        <w:tc>
          <w:tcPr>
            <w:tcW w:w="2292" w:type="dxa"/>
            <w:gridSpan w:val="2"/>
          </w:tcPr>
          <w:p w14:paraId="2D387CA4" w14:textId="5E8AA1D9" w:rsidR="00CB7E31" w:rsidDel="009E4857" w:rsidRDefault="00000000">
            <w:pPr>
              <w:suppressAutoHyphens w:val="0"/>
              <w:spacing w:after="0"/>
              <w:jc w:val="center"/>
              <w:rPr>
                <w:del w:id="5367" w:author="Jose Eduardo VIU" w:date="2023-04-01T20:51:00Z"/>
              </w:rPr>
            </w:pPr>
            <w:del w:id="5368" w:author="Jose Eduardo VIU" w:date="2023-04-01T20:51:00Z">
              <w:r w:rsidDel="009E4857">
                <w:rPr>
                  <w:rFonts w:ascii="Courier New" w:eastAsia="Courier New" w:hAnsi="Courier New" w:cs="Courier New"/>
                </w:rPr>
                <w:delText>CIEZA (MURCIA)</w:delText>
              </w:r>
            </w:del>
          </w:p>
        </w:tc>
      </w:tr>
      <w:tr w:rsidR="00CB7E31" w:rsidDel="009E4857" w14:paraId="3317238E" w14:textId="28873710">
        <w:trPr>
          <w:trHeight w:val="271"/>
          <w:del w:id="5369" w:author="Jose Eduardo VIU" w:date="2023-04-01T20:51:00Z"/>
        </w:trPr>
        <w:tc>
          <w:tcPr>
            <w:tcW w:w="686" w:type="dxa"/>
          </w:tcPr>
          <w:p w14:paraId="3B19F9F6" w14:textId="5B4D7D0A" w:rsidR="00CB7E31" w:rsidDel="009E4857" w:rsidRDefault="00000000">
            <w:pPr>
              <w:suppressAutoHyphens w:val="0"/>
              <w:spacing w:after="0"/>
              <w:rPr>
                <w:del w:id="5370" w:author="Jose Eduardo VIU" w:date="2023-04-01T20:51:00Z"/>
              </w:rPr>
            </w:pPr>
            <w:del w:id="5371" w:author="Jose Eduardo VIU" w:date="2023-04-01T20:51:00Z">
              <w:r w:rsidDel="009E4857">
                <w:rPr>
                  <w:rFonts w:ascii="Courier New" w:eastAsia="Courier New" w:hAnsi="Courier New" w:cs="Courier New"/>
                </w:rPr>
                <w:delText>291</w:delText>
              </w:r>
            </w:del>
          </w:p>
        </w:tc>
        <w:tc>
          <w:tcPr>
            <w:tcW w:w="1948" w:type="dxa"/>
          </w:tcPr>
          <w:p w14:paraId="6E9734E5" w14:textId="39BF6137" w:rsidR="00CB7E31" w:rsidDel="009E4857" w:rsidRDefault="00000000">
            <w:pPr>
              <w:suppressAutoHyphens w:val="0"/>
              <w:spacing w:after="0"/>
              <w:ind w:right="114"/>
              <w:jc w:val="center"/>
              <w:rPr>
                <w:del w:id="5372" w:author="Jose Eduardo VIU" w:date="2023-04-01T20:51:00Z"/>
              </w:rPr>
            </w:pPr>
            <w:del w:id="5373" w:author="Jose Eduardo VIU" w:date="2023-04-01T20:51:00Z">
              <w:r w:rsidDel="009E4857">
                <w:rPr>
                  <w:rFonts w:ascii="Courier New" w:eastAsia="Courier New" w:hAnsi="Courier New" w:cs="Courier New"/>
                </w:rPr>
                <w:delText>-1.46452</w:delText>
              </w:r>
            </w:del>
          </w:p>
        </w:tc>
        <w:tc>
          <w:tcPr>
            <w:tcW w:w="1374" w:type="dxa"/>
          </w:tcPr>
          <w:p w14:paraId="39D52FED" w14:textId="1242A36F" w:rsidR="00CB7E31" w:rsidDel="009E4857" w:rsidRDefault="00000000">
            <w:pPr>
              <w:suppressAutoHyphens w:val="0"/>
              <w:spacing w:after="0"/>
              <w:rPr>
                <w:del w:id="5374" w:author="Jose Eduardo VIU" w:date="2023-04-01T20:51:00Z"/>
              </w:rPr>
            </w:pPr>
            <w:del w:id="5375" w:author="Jose Eduardo VIU" w:date="2023-04-01T20:51:00Z">
              <w:r w:rsidDel="009E4857">
                <w:rPr>
                  <w:rFonts w:ascii="Courier New" w:eastAsia="Courier New" w:hAnsi="Courier New" w:cs="Courier New"/>
                </w:rPr>
                <w:delText>38.32480</w:delText>
              </w:r>
            </w:del>
          </w:p>
        </w:tc>
        <w:tc>
          <w:tcPr>
            <w:tcW w:w="1947" w:type="dxa"/>
            <w:gridSpan w:val="2"/>
          </w:tcPr>
          <w:p w14:paraId="429C5EF4" w14:textId="7411F20A" w:rsidR="00CB7E31" w:rsidDel="009E4857" w:rsidRDefault="00000000">
            <w:pPr>
              <w:suppressAutoHyphens w:val="0"/>
              <w:spacing w:after="0"/>
              <w:rPr>
                <w:del w:id="5376" w:author="Jose Eduardo VIU" w:date="2023-04-01T20:51:00Z"/>
              </w:rPr>
            </w:pPr>
            <w:del w:id="5377" w:author="Jose Eduardo VIU" w:date="2023-04-01T20:51:00Z">
              <w:r w:rsidDel="009E4857">
                <w:rPr>
                  <w:rFonts w:ascii="Courier New" w:eastAsia="Courier New" w:hAnsi="Courier New" w:cs="Courier New"/>
                </w:rPr>
                <w:delText>30530.0</w:delText>
              </w:r>
            </w:del>
          </w:p>
        </w:tc>
        <w:tc>
          <w:tcPr>
            <w:tcW w:w="2292" w:type="dxa"/>
            <w:gridSpan w:val="2"/>
          </w:tcPr>
          <w:p w14:paraId="03F397E7" w14:textId="054E5107" w:rsidR="00CB7E31" w:rsidDel="009E4857" w:rsidRDefault="00000000">
            <w:pPr>
              <w:suppressAutoHyphens w:val="0"/>
              <w:spacing w:after="0"/>
              <w:jc w:val="center"/>
              <w:rPr>
                <w:del w:id="5378" w:author="Jose Eduardo VIU" w:date="2023-04-01T20:51:00Z"/>
              </w:rPr>
            </w:pPr>
            <w:del w:id="5379" w:author="Jose Eduardo VIU" w:date="2023-04-01T20:51:00Z">
              <w:r w:rsidDel="009E4857">
                <w:rPr>
                  <w:rFonts w:ascii="Courier New" w:eastAsia="Courier New" w:hAnsi="Courier New" w:cs="Courier New"/>
                </w:rPr>
                <w:delText>CIEZA (MURCIA)</w:delText>
              </w:r>
            </w:del>
          </w:p>
        </w:tc>
      </w:tr>
      <w:tr w:rsidR="00CB7E31" w:rsidDel="009E4857" w14:paraId="4E10DBE2" w14:textId="3B2FFF9C">
        <w:trPr>
          <w:trHeight w:val="271"/>
          <w:del w:id="5380" w:author="Jose Eduardo VIU" w:date="2023-04-01T20:51:00Z"/>
        </w:trPr>
        <w:tc>
          <w:tcPr>
            <w:tcW w:w="686" w:type="dxa"/>
          </w:tcPr>
          <w:p w14:paraId="19BBBFA0" w14:textId="5CCA0426" w:rsidR="00CB7E31" w:rsidDel="009E4857" w:rsidRDefault="00000000">
            <w:pPr>
              <w:suppressAutoHyphens w:val="0"/>
              <w:spacing w:after="0"/>
              <w:rPr>
                <w:del w:id="5381" w:author="Jose Eduardo VIU" w:date="2023-04-01T20:51:00Z"/>
              </w:rPr>
            </w:pPr>
            <w:del w:id="5382" w:author="Jose Eduardo VIU" w:date="2023-04-01T20:51:00Z">
              <w:r w:rsidDel="009E4857">
                <w:rPr>
                  <w:rFonts w:ascii="Courier New" w:eastAsia="Courier New" w:hAnsi="Courier New" w:cs="Courier New"/>
                </w:rPr>
                <w:delText>292</w:delText>
              </w:r>
            </w:del>
          </w:p>
        </w:tc>
        <w:tc>
          <w:tcPr>
            <w:tcW w:w="1948" w:type="dxa"/>
          </w:tcPr>
          <w:p w14:paraId="52B32A13" w14:textId="2D1DCE3A" w:rsidR="00CB7E31" w:rsidDel="009E4857" w:rsidRDefault="00000000">
            <w:pPr>
              <w:suppressAutoHyphens w:val="0"/>
              <w:spacing w:after="0"/>
              <w:ind w:right="114"/>
              <w:jc w:val="center"/>
              <w:rPr>
                <w:del w:id="5383" w:author="Jose Eduardo VIU" w:date="2023-04-01T20:51:00Z"/>
              </w:rPr>
            </w:pPr>
            <w:del w:id="5384" w:author="Jose Eduardo VIU" w:date="2023-04-01T20:51:00Z">
              <w:r w:rsidDel="009E4857">
                <w:rPr>
                  <w:rFonts w:ascii="Courier New" w:eastAsia="Courier New" w:hAnsi="Courier New" w:cs="Courier New"/>
                </w:rPr>
                <w:delText>-1.46452</w:delText>
              </w:r>
            </w:del>
          </w:p>
        </w:tc>
        <w:tc>
          <w:tcPr>
            <w:tcW w:w="1374" w:type="dxa"/>
          </w:tcPr>
          <w:p w14:paraId="3E6209A6" w14:textId="4210126E" w:rsidR="00CB7E31" w:rsidDel="009E4857" w:rsidRDefault="00000000">
            <w:pPr>
              <w:suppressAutoHyphens w:val="0"/>
              <w:spacing w:after="0"/>
              <w:rPr>
                <w:del w:id="5385" w:author="Jose Eduardo VIU" w:date="2023-04-01T20:51:00Z"/>
              </w:rPr>
            </w:pPr>
            <w:del w:id="5386" w:author="Jose Eduardo VIU" w:date="2023-04-01T20:51:00Z">
              <w:r w:rsidDel="009E4857">
                <w:rPr>
                  <w:rFonts w:ascii="Courier New" w:eastAsia="Courier New" w:hAnsi="Courier New" w:cs="Courier New"/>
                </w:rPr>
                <w:delText>38.32480</w:delText>
              </w:r>
            </w:del>
          </w:p>
        </w:tc>
        <w:tc>
          <w:tcPr>
            <w:tcW w:w="1947" w:type="dxa"/>
            <w:gridSpan w:val="2"/>
          </w:tcPr>
          <w:p w14:paraId="5218EA9D" w14:textId="7B6A7558" w:rsidR="00CB7E31" w:rsidDel="009E4857" w:rsidRDefault="00000000">
            <w:pPr>
              <w:suppressAutoHyphens w:val="0"/>
              <w:spacing w:after="0"/>
              <w:rPr>
                <w:del w:id="5387" w:author="Jose Eduardo VIU" w:date="2023-04-01T20:51:00Z"/>
              </w:rPr>
            </w:pPr>
            <w:del w:id="5388" w:author="Jose Eduardo VIU" w:date="2023-04-01T20:51:00Z">
              <w:r w:rsidDel="009E4857">
                <w:rPr>
                  <w:rFonts w:ascii="Courier New" w:eastAsia="Courier New" w:hAnsi="Courier New" w:cs="Courier New"/>
                </w:rPr>
                <w:delText>30530.0</w:delText>
              </w:r>
            </w:del>
          </w:p>
        </w:tc>
        <w:tc>
          <w:tcPr>
            <w:tcW w:w="2292" w:type="dxa"/>
            <w:gridSpan w:val="2"/>
          </w:tcPr>
          <w:p w14:paraId="20ED638D" w14:textId="21FB27BB" w:rsidR="00CB7E31" w:rsidDel="009E4857" w:rsidRDefault="00000000">
            <w:pPr>
              <w:suppressAutoHyphens w:val="0"/>
              <w:spacing w:after="0"/>
              <w:jc w:val="center"/>
              <w:rPr>
                <w:del w:id="5389" w:author="Jose Eduardo VIU" w:date="2023-04-01T20:51:00Z"/>
              </w:rPr>
            </w:pPr>
            <w:del w:id="5390" w:author="Jose Eduardo VIU" w:date="2023-04-01T20:51:00Z">
              <w:r w:rsidDel="009E4857">
                <w:rPr>
                  <w:rFonts w:ascii="Courier New" w:eastAsia="Courier New" w:hAnsi="Courier New" w:cs="Courier New"/>
                </w:rPr>
                <w:delText>CIEZA (MURCIA)</w:delText>
              </w:r>
            </w:del>
          </w:p>
        </w:tc>
      </w:tr>
      <w:tr w:rsidR="00CB7E31" w:rsidDel="009E4857" w14:paraId="45C5CE4B" w14:textId="2B993683">
        <w:trPr>
          <w:trHeight w:val="271"/>
          <w:del w:id="5391" w:author="Jose Eduardo VIU" w:date="2023-04-01T20:51:00Z"/>
        </w:trPr>
        <w:tc>
          <w:tcPr>
            <w:tcW w:w="686" w:type="dxa"/>
          </w:tcPr>
          <w:p w14:paraId="77D047C3" w14:textId="7F3F8E9F" w:rsidR="00CB7E31" w:rsidDel="009E4857" w:rsidRDefault="00000000">
            <w:pPr>
              <w:suppressAutoHyphens w:val="0"/>
              <w:spacing w:after="0"/>
              <w:rPr>
                <w:del w:id="5392" w:author="Jose Eduardo VIU" w:date="2023-04-01T20:51:00Z"/>
              </w:rPr>
            </w:pPr>
            <w:del w:id="5393" w:author="Jose Eduardo VIU" w:date="2023-04-01T20:51:00Z">
              <w:r w:rsidDel="009E4857">
                <w:rPr>
                  <w:rFonts w:ascii="Courier New" w:eastAsia="Courier New" w:hAnsi="Courier New" w:cs="Courier New"/>
                </w:rPr>
                <w:delText>293</w:delText>
              </w:r>
            </w:del>
          </w:p>
        </w:tc>
        <w:tc>
          <w:tcPr>
            <w:tcW w:w="1948" w:type="dxa"/>
          </w:tcPr>
          <w:p w14:paraId="0C5DFBCE" w14:textId="37056A71" w:rsidR="00CB7E31" w:rsidDel="009E4857" w:rsidRDefault="00000000">
            <w:pPr>
              <w:suppressAutoHyphens w:val="0"/>
              <w:spacing w:after="0"/>
              <w:ind w:right="114"/>
              <w:jc w:val="center"/>
              <w:rPr>
                <w:del w:id="5394" w:author="Jose Eduardo VIU" w:date="2023-04-01T20:51:00Z"/>
              </w:rPr>
            </w:pPr>
            <w:del w:id="5395" w:author="Jose Eduardo VIU" w:date="2023-04-01T20:51:00Z">
              <w:r w:rsidDel="009E4857">
                <w:rPr>
                  <w:rFonts w:ascii="Courier New" w:eastAsia="Courier New" w:hAnsi="Courier New" w:cs="Courier New"/>
                </w:rPr>
                <w:delText>-1.46452</w:delText>
              </w:r>
            </w:del>
          </w:p>
        </w:tc>
        <w:tc>
          <w:tcPr>
            <w:tcW w:w="1374" w:type="dxa"/>
          </w:tcPr>
          <w:p w14:paraId="0C91B9F9" w14:textId="28558876" w:rsidR="00CB7E31" w:rsidDel="009E4857" w:rsidRDefault="00000000">
            <w:pPr>
              <w:suppressAutoHyphens w:val="0"/>
              <w:spacing w:after="0"/>
              <w:rPr>
                <w:del w:id="5396" w:author="Jose Eduardo VIU" w:date="2023-04-01T20:51:00Z"/>
              </w:rPr>
            </w:pPr>
            <w:del w:id="5397" w:author="Jose Eduardo VIU" w:date="2023-04-01T20:51:00Z">
              <w:r w:rsidDel="009E4857">
                <w:rPr>
                  <w:rFonts w:ascii="Courier New" w:eastAsia="Courier New" w:hAnsi="Courier New" w:cs="Courier New"/>
                </w:rPr>
                <w:delText>38.32480</w:delText>
              </w:r>
            </w:del>
          </w:p>
        </w:tc>
        <w:tc>
          <w:tcPr>
            <w:tcW w:w="1947" w:type="dxa"/>
            <w:gridSpan w:val="2"/>
          </w:tcPr>
          <w:p w14:paraId="4D983868" w14:textId="41BDB271" w:rsidR="00CB7E31" w:rsidDel="009E4857" w:rsidRDefault="00000000">
            <w:pPr>
              <w:suppressAutoHyphens w:val="0"/>
              <w:spacing w:after="0"/>
              <w:rPr>
                <w:del w:id="5398" w:author="Jose Eduardo VIU" w:date="2023-04-01T20:51:00Z"/>
              </w:rPr>
            </w:pPr>
            <w:del w:id="5399" w:author="Jose Eduardo VIU" w:date="2023-04-01T20:51:00Z">
              <w:r w:rsidDel="009E4857">
                <w:rPr>
                  <w:rFonts w:ascii="Courier New" w:eastAsia="Courier New" w:hAnsi="Courier New" w:cs="Courier New"/>
                </w:rPr>
                <w:delText>30530.0</w:delText>
              </w:r>
            </w:del>
          </w:p>
        </w:tc>
        <w:tc>
          <w:tcPr>
            <w:tcW w:w="2292" w:type="dxa"/>
            <w:gridSpan w:val="2"/>
          </w:tcPr>
          <w:p w14:paraId="63B8DB66" w14:textId="57567A28" w:rsidR="00CB7E31" w:rsidDel="009E4857" w:rsidRDefault="00000000">
            <w:pPr>
              <w:suppressAutoHyphens w:val="0"/>
              <w:spacing w:after="0"/>
              <w:jc w:val="center"/>
              <w:rPr>
                <w:del w:id="5400" w:author="Jose Eduardo VIU" w:date="2023-04-01T20:51:00Z"/>
              </w:rPr>
            </w:pPr>
            <w:del w:id="5401" w:author="Jose Eduardo VIU" w:date="2023-04-01T20:51:00Z">
              <w:r w:rsidDel="009E4857">
                <w:rPr>
                  <w:rFonts w:ascii="Courier New" w:eastAsia="Courier New" w:hAnsi="Courier New" w:cs="Courier New"/>
                </w:rPr>
                <w:delText>CIEZA (MURCIA)</w:delText>
              </w:r>
            </w:del>
          </w:p>
        </w:tc>
      </w:tr>
      <w:tr w:rsidR="00CB7E31" w:rsidDel="009E4857" w14:paraId="3C5CF226" w14:textId="364E2D0D">
        <w:trPr>
          <w:trHeight w:val="271"/>
          <w:del w:id="5402" w:author="Jose Eduardo VIU" w:date="2023-04-01T20:51:00Z"/>
        </w:trPr>
        <w:tc>
          <w:tcPr>
            <w:tcW w:w="686" w:type="dxa"/>
          </w:tcPr>
          <w:p w14:paraId="5087DED9" w14:textId="65CEF6C0" w:rsidR="00CB7E31" w:rsidDel="009E4857" w:rsidRDefault="00000000">
            <w:pPr>
              <w:suppressAutoHyphens w:val="0"/>
              <w:spacing w:after="0"/>
              <w:rPr>
                <w:del w:id="5403" w:author="Jose Eduardo VIU" w:date="2023-04-01T20:51:00Z"/>
              </w:rPr>
            </w:pPr>
            <w:del w:id="5404" w:author="Jose Eduardo VIU" w:date="2023-04-01T20:51:00Z">
              <w:r w:rsidDel="009E4857">
                <w:rPr>
                  <w:rFonts w:ascii="Courier New" w:eastAsia="Courier New" w:hAnsi="Courier New" w:cs="Courier New"/>
                </w:rPr>
                <w:delText>296</w:delText>
              </w:r>
            </w:del>
          </w:p>
        </w:tc>
        <w:tc>
          <w:tcPr>
            <w:tcW w:w="1948" w:type="dxa"/>
          </w:tcPr>
          <w:p w14:paraId="077D0F3D" w14:textId="6D946908" w:rsidR="00CB7E31" w:rsidDel="009E4857" w:rsidRDefault="00000000">
            <w:pPr>
              <w:suppressAutoHyphens w:val="0"/>
              <w:spacing w:after="0"/>
              <w:ind w:right="114"/>
              <w:jc w:val="center"/>
              <w:rPr>
                <w:del w:id="5405" w:author="Jose Eduardo VIU" w:date="2023-04-01T20:51:00Z"/>
              </w:rPr>
            </w:pPr>
            <w:del w:id="5406" w:author="Jose Eduardo VIU" w:date="2023-04-01T20:51:00Z">
              <w:r w:rsidDel="009E4857">
                <w:rPr>
                  <w:rFonts w:ascii="Courier New" w:eastAsia="Courier New" w:hAnsi="Courier New" w:cs="Courier New"/>
                </w:rPr>
                <w:delText>-1.46452</w:delText>
              </w:r>
            </w:del>
          </w:p>
        </w:tc>
        <w:tc>
          <w:tcPr>
            <w:tcW w:w="1374" w:type="dxa"/>
          </w:tcPr>
          <w:p w14:paraId="63BE59EB" w14:textId="7AB1F48B" w:rsidR="00CB7E31" w:rsidDel="009E4857" w:rsidRDefault="00000000">
            <w:pPr>
              <w:suppressAutoHyphens w:val="0"/>
              <w:spacing w:after="0"/>
              <w:rPr>
                <w:del w:id="5407" w:author="Jose Eduardo VIU" w:date="2023-04-01T20:51:00Z"/>
              </w:rPr>
            </w:pPr>
            <w:del w:id="5408" w:author="Jose Eduardo VIU" w:date="2023-04-01T20:51:00Z">
              <w:r w:rsidDel="009E4857">
                <w:rPr>
                  <w:rFonts w:ascii="Courier New" w:eastAsia="Courier New" w:hAnsi="Courier New" w:cs="Courier New"/>
                </w:rPr>
                <w:delText>38.32480</w:delText>
              </w:r>
            </w:del>
          </w:p>
        </w:tc>
        <w:tc>
          <w:tcPr>
            <w:tcW w:w="1947" w:type="dxa"/>
            <w:gridSpan w:val="2"/>
          </w:tcPr>
          <w:p w14:paraId="188C8682" w14:textId="3BF1DD5D" w:rsidR="00CB7E31" w:rsidDel="009E4857" w:rsidRDefault="00000000">
            <w:pPr>
              <w:suppressAutoHyphens w:val="0"/>
              <w:spacing w:after="0"/>
              <w:rPr>
                <w:del w:id="5409" w:author="Jose Eduardo VIU" w:date="2023-04-01T20:51:00Z"/>
              </w:rPr>
            </w:pPr>
            <w:del w:id="5410" w:author="Jose Eduardo VIU" w:date="2023-04-01T20:51:00Z">
              <w:r w:rsidDel="009E4857">
                <w:rPr>
                  <w:rFonts w:ascii="Courier New" w:eastAsia="Courier New" w:hAnsi="Courier New" w:cs="Courier New"/>
                </w:rPr>
                <w:delText>30530.0</w:delText>
              </w:r>
            </w:del>
          </w:p>
        </w:tc>
        <w:tc>
          <w:tcPr>
            <w:tcW w:w="2292" w:type="dxa"/>
            <w:gridSpan w:val="2"/>
          </w:tcPr>
          <w:p w14:paraId="6210DF8C" w14:textId="7326E5E3" w:rsidR="00CB7E31" w:rsidDel="009E4857" w:rsidRDefault="00000000">
            <w:pPr>
              <w:suppressAutoHyphens w:val="0"/>
              <w:spacing w:after="0"/>
              <w:jc w:val="center"/>
              <w:rPr>
                <w:del w:id="5411" w:author="Jose Eduardo VIU" w:date="2023-04-01T20:51:00Z"/>
              </w:rPr>
            </w:pPr>
            <w:del w:id="5412" w:author="Jose Eduardo VIU" w:date="2023-04-01T20:51:00Z">
              <w:r w:rsidDel="009E4857">
                <w:rPr>
                  <w:rFonts w:ascii="Courier New" w:eastAsia="Courier New" w:hAnsi="Courier New" w:cs="Courier New"/>
                </w:rPr>
                <w:delText>CIEZA (MURCIA)</w:delText>
              </w:r>
            </w:del>
          </w:p>
        </w:tc>
      </w:tr>
      <w:tr w:rsidR="00CB7E31" w:rsidDel="009E4857" w14:paraId="6BC17F52" w14:textId="0C0DEDF6">
        <w:trPr>
          <w:trHeight w:val="271"/>
          <w:del w:id="5413" w:author="Jose Eduardo VIU" w:date="2023-04-01T20:51:00Z"/>
        </w:trPr>
        <w:tc>
          <w:tcPr>
            <w:tcW w:w="686" w:type="dxa"/>
          </w:tcPr>
          <w:p w14:paraId="54C2720C" w14:textId="0ECF5DB6" w:rsidR="00CB7E31" w:rsidDel="009E4857" w:rsidRDefault="00000000">
            <w:pPr>
              <w:suppressAutoHyphens w:val="0"/>
              <w:spacing w:after="0"/>
              <w:rPr>
                <w:del w:id="5414" w:author="Jose Eduardo VIU" w:date="2023-04-01T20:51:00Z"/>
              </w:rPr>
            </w:pPr>
            <w:del w:id="5415" w:author="Jose Eduardo VIU" w:date="2023-04-01T20:51:00Z">
              <w:r w:rsidDel="009E4857">
                <w:rPr>
                  <w:rFonts w:ascii="Courier New" w:eastAsia="Courier New" w:hAnsi="Courier New" w:cs="Courier New"/>
                </w:rPr>
                <w:delText>3423</w:delText>
              </w:r>
            </w:del>
          </w:p>
        </w:tc>
        <w:tc>
          <w:tcPr>
            <w:tcW w:w="1948" w:type="dxa"/>
          </w:tcPr>
          <w:p w14:paraId="429E12D2" w14:textId="066AEC9D" w:rsidR="00CB7E31" w:rsidDel="009E4857" w:rsidRDefault="00000000">
            <w:pPr>
              <w:suppressAutoHyphens w:val="0"/>
              <w:spacing w:after="0"/>
              <w:ind w:right="114"/>
              <w:jc w:val="center"/>
              <w:rPr>
                <w:del w:id="5416" w:author="Jose Eduardo VIU" w:date="2023-04-01T20:51:00Z"/>
              </w:rPr>
            </w:pPr>
            <w:del w:id="5417" w:author="Jose Eduardo VIU" w:date="2023-04-01T20:51:00Z">
              <w:r w:rsidDel="009E4857">
                <w:rPr>
                  <w:rFonts w:ascii="Courier New" w:eastAsia="Courier New" w:hAnsi="Courier New" w:cs="Courier New"/>
                </w:rPr>
                <w:delText>-1.33239</w:delText>
              </w:r>
            </w:del>
          </w:p>
        </w:tc>
        <w:tc>
          <w:tcPr>
            <w:tcW w:w="1374" w:type="dxa"/>
          </w:tcPr>
          <w:p w14:paraId="4544E1AC" w14:textId="672E8496" w:rsidR="00CB7E31" w:rsidDel="009E4857" w:rsidRDefault="00000000">
            <w:pPr>
              <w:suppressAutoHyphens w:val="0"/>
              <w:spacing w:after="0"/>
              <w:rPr>
                <w:del w:id="5418" w:author="Jose Eduardo VIU" w:date="2023-04-01T20:51:00Z"/>
              </w:rPr>
            </w:pPr>
            <w:del w:id="5419" w:author="Jose Eduardo VIU" w:date="2023-04-01T20:51:00Z">
              <w:r w:rsidDel="009E4857">
                <w:rPr>
                  <w:rFonts w:ascii="Courier New" w:eastAsia="Courier New" w:hAnsi="Courier New" w:cs="Courier New"/>
                </w:rPr>
                <w:delText>37.65790</w:delText>
              </w:r>
            </w:del>
          </w:p>
        </w:tc>
        <w:tc>
          <w:tcPr>
            <w:tcW w:w="1947" w:type="dxa"/>
            <w:gridSpan w:val="2"/>
          </w:tcPr>
          <w:p w14:paraId="7E926616" w14:textId="0F071808" w:rsidR="00CB7E31" w:rsidDel="009E4857" w:rsidRDefault="00000000">
            <w:pPr>
              <w:suppressAutoHyphens w:val="0"/>
              <w:spacing w:after="0"/>
              <w:rPr>
                <w:del w:id="5420" w:author="Jose Eduardo VIU" w:date="2023-04-01T20:51:00Z"/>
              </w:rPr>
            </w:pPr>
            <w:del w:id="5421" w:author="Jose Eduardo VIU" w:date="2023-04-01T20:51:00Z">
              <w:r w:rsidDel="009E4857">
                <w:rPr>
                  <w:rFonts w:ascii="Courier New" w:eastAsia="Courier New" w:hAnsi="Courier New" w:cs="Courier New"/>
                </w:rPr>
                <w:delText>30870.0</w:delText>
              </w:r>
            </w:del>
          </w:p>
        </w:tc>
        <w:tc>
          <w:tcPr>
            <w:tcW w:w="2292" w:type="dxa"/>
            <w:gridSpan w:val="2"/>
          </w:tcPr>
          <w:p w14:paraId="51635BB1" w14:textId="7444BCDA" w:rsidR="00CB7E31" w:rsidDel="009E4857" w:rsidRDefault="00000000">
            <w:pPr>
              <w:suppressAutoHyphens w:val="0"/>
              <w:spacing w:after="0"/>
              <w:rPr>
                <w:del w:id="5422" w:author="Jose Eduardo VIU" w:date="2023-04-01T20:51:00Z"/>
              </w:rPr>
            </w:pPr>
            <w:del w:id="5423" w:author="Jose Eduardo VIU" w:date="2023-04-01T20:51:00Z">
              <w:r w:rsidDel="009E4857">
                <w:rPr>
                  <w:rFonts w:ascii="Courier New" w:eastAsia="Courier New" w:hAnsi="Courier New" w:cs="Courier New"/>
                </w:rPr>
                <w:delText>MAZARRON (MURCIA)</w:delText>
              </w:r>
            </w:del>
          </w:p>
        </w:tc>
      </w:tr>
      <w:tr w:rsidR="00CB7E31" w:rsidDel="009E4857" w14:paraId="220EACF5" w14:textId="78A3FA4D">
        <w:trPr>
          <w:trHeight w:val="271"/>
          <w:del w:id="5424" w:author="Jose Eduardo VIU" w:date="2023-04-01T20:51:00Z"/>
        </w:trPr>
        <w:tc>
          <w:tcPr>
            <w:tcW w:w="686" w:type="dxa"/>
          </w:tcPr>
          <w:p w14:paraId="793E6DD0" w14:textId="68E6DB9B" w:rsidR="00CB7E31" w:rsidDel="009E4857" w:rsidRDefault="00000000">
            <w:pPr>
              <w:suppressAutoHyphens w:val="0"/>
              <w:spacing w:after="0"/>
              <w:rPr>
                <w:del w:id="5425" w:author="Jose Eduardo VIU" w:date="2023-04-01T20:51:00Z"/>
              </w:rPr>
            </w:pPr>
            <w:del w:id="5426" w:author="Jose Eduardo VIU" w:date="2023-04-01T20:51:00Z">
              <w:r w:rsidDel="009E4857">
                <w:rPr>
                  <w:rFonts w:ascii="Courier New" w:eastAsia="Courier New" w:hAnsi="Courier New" w:cs="Courier New"/>
                </w:rPr>
                <w:delText>4146</w:delText>
              </w:r>
            </w:del>
          </w:p>
        </w:tc>
        <w:tc>
          <w:tcPr>
            <w:tcW w:w="1948" w:type="dxa"/>
          </w:tcPr>
          <w:p w14:paraId="6B07BCAC" w14:textId="0627A2AF" w:rsidR="00CB7E31" w:rsidDel="009E4857" w:rsidRDefault="00000000">
            <w:pPr>
              <w:suppressAutoHyphens w:val="0"/>
              <w:spacing w:after="0"/>
              <w:ind w:right="114"/>
              <w:jc w:val="center"/>
              <w:rPr>
                <w:del w:id="5427" w:author="Jose Eduardo VIU" w:date="2023-04-01T20:51:00Z"/>
              </w:rPr>
            </w:pPr>
            <w:del w:id="5428" w:author="Jose Eduardo VIU" w:date="2023-04-01T20:51:00Z">
              <w:r w:rsidDel="009E4857">
                <w:rPr>
                  <w:rFonts w:ascii="Courier New" w:eastAsia="Courier New" w:hAnsi="Courier New" w:cs="Courier New"/>
                </w:rPr>
                <w:delText>-1.29353</w:delText>
              </w:r>
            </w:del>
          </w:p>
        </w:tc>
        <w:tc>
          <w:tcPr>
            <w:tcW w:w="1374" w:type="dxa"/>
          </w:tcPr>
          <w:p w14:paraId="22DDF2EB" w14:textId="36668065" w:rsidR="00CB7E31" w:rsidDel="009E4857" w:rsidRDefault="00000000">
            <w:pPr>
              <w:suppressAutoHyphens w:val="0"/>
              <w:spacing w:after="0"/>
              <w:rPr>
                <w:del w:id="5429" w:author="Jose Eduardo VIU" w:date="2023-04-01T20:51:00Z"/>
              </w:rPr>
            </w:pPr>
            <w:del w:id="5430" w:author="Jose Eduardo VIU" w:date="2023-04-01T20:51:00Z">
              <w:r w:rsidDel="009E4857">
                <w:rPr>
                  <w:rFonts w:ascii="Courier New" w:eastAsia="Courier New" w:hAnsi="Courier New" w:cs="Courier New"/>
                </w:rPr>
                <w:delText>37.60660</w:delText>
              </w:r>
            </w:del>
          </w:p>
        </w:tc>
        <w:tc>
          <w:tcPr>
            <w:tcW w:w="1947" w:type="dxa"/>
            <w:gridSpan w:val="2"/>
          </w:tcPr>
          <w:p w14:paraId="37BCF285" w14:textId="7BF69E5F" w:rsidR="00CB7E31" w:rsidDel="009E4857" w:rsidRDefault="00000000">
            <w:pPr>
              <w:suppressAutoHyphens w:val="0"/>
              <w:spacing w:after="0"/>
              <w:rPr>
                <w:del w:id="5431" w:author="Jose Eduardo VIU" w:date="2023-04-01T20:51:00Z"/>
              </w:rPr>
            </w:pPr>
            <w:del w:id="5432" w:author="Jose Eduardo VIU" w:date="2023-04-01T20:51:00Z">
              <w:r w:rsidDel="009E4857">
                <w:rPr>
                  <w:rFonts w:ascii="Courier New" w:eastAsia="Courier New" w:hAnsi="Courier New" w:cs="Courier New"/>
                </w:rPr>
                <w:delText>30870.0</w:delText>
              </w:r>
            </w:del>
          </w:p>
        </w:tc>
        <w:tc>
          <w:tcPr>
            <w:tcW w:w="2292" w:type="dxa"/>
            <w:gridSpan w:val="2"/>
          </w:tcPr>
          <w:p w14:paraId="66B0A74A" w14:textId="48261943" w:rsidR="00CB7E31" w:rsidDel="009E4857" w:rsidRDefault="00000000">
            <w:pPr>
              <w:suppressAutoHyphens w:val="0"/>
              <w:spacing w:after="0"/>
              <w:rPr>
                <w:del w:id="5433" w:author="Jose Eduardo VIU" w:date="2023-04-01T20:51:00Z"/>
              </w:rPr>
            </w:pPr>
            <w:del w:id="5434" w:author="Jose Eduardo VIU" w:date="2023-04-01T20:51:00Z">
              <w:r w:rsidDel="009E4857">
                <w:rPr>
                  <w:rFonts w:ascii="Courier New" w:eastAsia="Courier New" w:hAnsi="Courier New" w:cs="Courier New"/>
                </w:rPr>
                <w:delText>MAZARRON (MURCIA)</w:delText>
              </w:r>
            </w:del>
          </w:p>
        </w:tc>
      </w:tr>
      <w:tr w:rsidR="00CB7E31" w:rsidDel="009E4857" w14:paraId="458830D6" w14:textId="04FFA0F1">
        <w:trPr>
          <w:trHeight w:val="271"/>
          <w:del w:id="5435" w:author="Jose Eduardo VIU" w:date="2023-04-01T20:51:00Z"/>
        </w:trPr>
        <w:tc>
          <w:tcPr>
            <w:tcW w:w="686" w:type="dxa"/>
          </w:tcPr>
          <w:p w14:paraId="280DFC23" w14:textId="62FC5C6D" w:rsidR="00CB7E31" w:rsidDel="009E4857" w:rsidRDefault="00000000">
            <w:pPr>
              <w:suppressAutoHyphens w:val="0"/>
              <w:spacing w:after="0"/>
              <w:rPr>
                <w:del w:id="5436" w:author="Jose Eduardo VIU" w:date="2023-04-01T20:51:00Z"/>
              </w:rPr>
            </w:pPr>
            <w:del w:id="5437" w:author="Jose Eduardo VIU" w:date="2023-04-01T20:51:00Z">
              <w:r w:rsidDel="009E4857">
                <w:rPr>
                  <w:rFonts w:ascii="Courier New" w:eastAsia="Courier New" w:hAnsi="Courier New" w:cs="Courier New"/>
                </w:rPr>
                <w:delText>4147</w:delText>
              </w:r>
            </w:del>
          </w:p>
        </w:tc>
        <w:tc>
          <w:tcPr>
            <w:tcW w:w="1948" w:type="dxa"/>
          </w:tcPr>
          <w:p w14:paraId="3B8E88FB" w14:textId="75E747AD" w:rsidR="00CB7E31" w:rsidDel="009E4857" w:rsidRDefault="00000000">
            <w:pPr>
              <w:suppressAutoHyphens w:val="0"/>
              <w:spacing w:after="0"/>
              <w:ind w:right="114"/>
              <w:jc w:val="center"/>
              <w:rPr>
                <w:del w:id="5438" w:author="Jose Eduardo VIU" w:date="2023-04-01T20:51:00Z"/>
              </w:rPr>
            </w:pPr>
            <w:del w:id="5439" w:author="Jose Eduardo VIU" w:date="2023-04-01T20:51:00Z">
              <w:r w:rsidDel="009E4857">
                <w:rPr>
                  <w:rFonts w:ascii="Courier New" w:eastAsia="Courier New" w:hAnsi="Courier New" w:cs="Courier New"/>
                </w:rPr>
                <w:delText>-1.29353</w:delText>
              </w:r>
            </w:del>
          </w:p>
        </w:tc>
        <w:tc>
          <w:tcPr>
            <w:tcW w:w="1374" w:type="dxa"/>
          </w:tcPr>
          <w:p w14:paraId="6629DCD9" w14:textId="0809D794" w:rsidR="00CB7E31" w:rsidDel="009E4857" w:rsidRDefault="00000000">
            <w:pPr>
              <w:suppressAutoHyphens w:val="0"/>
              <w:spacing w:after="0"/>
              <w:rPr>
                <w:del w:id="5440" w:author="Jose Eduardo VIU" w:date="2023-04-01T20:51:00Z"/>
              </w:rPr>
            </w:pPr>
            <w:del w:id="5441" w:author="Jose Eduardo VIU" w:date="2023-04-01T20:51:00Z">
              <w:r w:rsidDel="009E4857">
                <w:rPr>
                  <w:rFonts w:ascii="Courier New" w:eastAsia="Courier New" w:hAnsi="Courier New" w:cs="Courier New"/>
                </w:rPr>
                <w:delText>37.60660</w:delText>
              </w:r>
            </w:del>
          </w:p>
        </w:tc>
        <w:tc>
          <w:tcPr>
            <w:tcW w:w="1947" w:type="dxa"/>
            <w:gridSpan w:val="2"/>
          </w:tcPr>
          <w:p w14:paraId="6F0A5E99" w14:textId="1F7A5542" w:rsidR="00CB7E31" w:rsidDel="009E4857" w:rsidRDefault="00000000">
            <w:pPr>
              <w:suppressAutoHyphens w:val="0"/>
              <w:spacing w:after="0"/>
              <w:rPr>
                <w:del w:id="5442" w:author="Jose Eduardo VIU" w:date="2023-04-01T20:51:00Z"/>
              </w:rPr>
            </w:pPr>
            <w:del w:id="5443" w:author="Jose Eduardo VIU" w:date="2023-04-01T20:51:00Z">
              <w:r w:rsidDel="009E4857">
                <w:rPr>
                  <w:rFonts w:ascii="Courier New" w:eastAsia="Courier New" w:hAnsi="Courier New" w:cs="Courier New"/>
                </w:rPr>
                <w:delText>30870.0</w:delText>
              </w:r>
            </w:del>
          </w:p>
        </w:tc>
        <w:tc>
          <w:tcPr>
            <w:tcW w:w="2292" w:type="dxa"/>
            <w:gridSpan w:val="2"/>
          </w:tcPr>
          <w:p w14:paraId="7BDC17C1" w14:textId="445ED434" w:rsidR="00CB7E31" w:rsidDel="009E4857" w:rsidRDefault="00000000">
            <w:pPr>
              <w:suppressAutoHyphens w:val="0"/>
              <w:spacing w:after="0"/>
              <w:rPr>
                <w:del w:id="5444" w:author="Jose Eduardo VIU" w:date="2023-04-01T20:51:00Z"/>
              </w:rPr>
            </w:pPr>
            <w:del w:id="5445" w:author="Jose Eduardo VIU" w:date="2023-04-01T20:51:00Z">
              <w:r w:rsidDel="009E4857">
                <w:rPr>
                  <w:rFonts w:ascii="Courier New" w:eastAsia="Courier New" w:hAnsi="Courier New" w:cs="Courier New"/>
                </w:rPr>
                <w:delText>MAZARRON (MURCIA)</w:delText>
              </w:r>
            </w:del>
          </w:p>
        </w:tc>
      </w:tr>
      <w:tr w:rsidR="00CB7E31" w:rsidDel="009E4857" w14:paraId="553DE3B9" w14:textId="580C35C0">
        <w:trPr>
          <w:trHeight w:val="271"/>
          <w:del w:id="5446" w:author="Jose Eduardo VIU" w:date="2023-04-01T20:51:00Z"/>
        </w:trPr>
        <w:tc>
          <w:tcPr>
            <w:tcW w:w="686" w:type="dxa"/>
          </w:tcPr>
          <w:p w14:paraId="14C666F9" w14:textId="400C1212" w:rsidR="00CB7E31" w:rsidDel="009E4857" w:rsidRDefault="00000000">
            <w:pPr>
              <w:suppressAutoHyphens w:val="0"/>
              <w:spacing w:after="0"/>
              <w:rPr>
                <w:del w:id="5447" w:author="Jose Eduardo VIU" w:date="2023-04-01T20:51:00Z"/>
              </w:rPr>
            </w:pPr>
            <w:del w:id="5448" w:author="Jose Eduardo VIU" w:date="2023-04-01T20:51:00Z">
              <w:r w:rsidDel="009E4857">
                <w:rPr>
                  <w:rFonts w:ascii="Courier New" w:eastAsia="Courier New" w:hAnsi="Courier New" w:cs="Courier New"/>
                </w:rPr>
                <w:delText>4178</w:delText>
              </w:r>
            </w:del>
          </w:p>
        </w:tc>
        <w:tc>
          <w:tcPr>
            <w:tcW w:w="1948" w:type="dxa"/>
          </w:tcPr>
          <w:p w14:paraId="1A692125" w14:textId="5D78CDFD" w:rsidR="00CB7E31" w:rsidDel="009E4857" w:rsidRDefault="00000000">
            <w:pPr>
              <w:suppressAutoHyphens w:val="0"/>
              <w:spacing w:after="0"/>
              <w:ind w:right="114"/>
              <w:jc w:val="center"/>
              <w:rPr>
                <w:del w:id="5449" w:author="Jose Eduardo VIU" w:date="2023-04-01T20:51:00Z"/>
              </w:rPr>
            </w:pPr>
            <w:del w:id="5450" w:author="Jose Eduardo VIU" w:date="2023-04-01T20:51:00Z">
              <w:r w:rsidDel="009E4857">
                <w:rPr>
                  <w:rFonts w:ascii="Courier New" w:eastAsia="Courier New" w:hAnsi="Courier New" w:cs="Courier New"/>
                </w:rPr>
                <w:delText>-1.29353</w:delText>
              </w:r>
            </w:del>
          </w:p>
        </w:tc>
        <w:tc>
          <w:tcPr>
            <w:tcW w:w="1374" w:type="dxa"/>
          </w:tcPr>
          <w:p w14:paraId="4E29553E" w14:textId="0E9B6272" w:rsidR="00CB7E31" w:rsidDel="009E4857" w:rsidRDefault="00000000">
            <w:pPr>
              <w:suppressAutoHyphens w:val="0"/>
              <w:spacing w:after="0"/>
              <w:rPr>
                <w:del w:id="5451" w:author="Jose Eduardo VIU" w:date="2023-04-01T20:51:00Z"/>
              </w:rPr>
            </w:pPr>
            <w:del w:id="5452" w:author="Jose Eduardo VIU" w:date="2023-04-01T20:51:00Z">
              <w:r w:rsidDel="009E4857">
                <w:rPr>
                  <w:rFonts w:ascii="Courier New" w:eastAsia="Courier New" w:hAnsi="Courier New" w:cs="Courier New"/>
                </w:rPr>
                <w:delText>37.60660</w:delText>
              </w:r>
            </w:del>
          </w:p>
        </w:tc>
        <w:tc>
          <w:tcPr>
            <w:tcW w:w="1947" w:type="dxa"/>
            <w:gridSpan w:val="2"/>
          </w:tcPr>
          <w:p w14:paraId="22B80C55" w14:textId="317A2EED" w:rsidR="00CB7E31" w:rsidDel="009E4857" w:rsidRDefault="00000000">
            <w:pPr>
              <w:suppressAutoHyphens w:val="0"/>
              <w:spacing w:after="0"/>
              <w:rPr>
                <w:del w:id="5453" w:author="Jose Eduardo VIU" w:date="2023-04-01T20:51:00Z"/>
              </w:rPr>
            </w:pPr>
            <w:del w:id="5454" w:author="Jose Eduardo VIU" w:date="2023-04-01T20:51:00Z">
              <w:r w:rsidDel="009E4857">
                <w:rPr>
                  <w:rFonts w:ascii="Courier New" w:eastAsia="Courier New" w:hAnsi="Courier New" w:cs="Courier New"/>
                </w:rPr>
                <w:delText>30870.0</w:delText>
              </w:r>
            </w:del>
          </w:p>
        </w:tc>
        <w:tc>
          <w:tcPr>
            <w:tcW w:w="2292" w:type="dxa"/>
            <w:gridSpan w:val="2"/>
          </w:tcPr>
          <w:p w14:paraId="09BDE66F" w14:textId="0921281A" w:rsidR="00CB7E31" w:rsidDel="009E4857" w:rsidRDefault="00000000">
            <w:pPr>
              <w:suppressAutoHyphens w:val="0"/>
              <w:spacing w:after="0"/>
              <w:rPr>
                <w:del w:id="5455" w:author="Jose Eduardo VIU" w:date="2023-04-01T20:51:00Z"/>
              </w:rPr>
            </w:pPr>
            <w:del w:id="5456" w:author="Jose Eduardo VIU" w:date="2023-04-01T20:51:00Z">
              <w:r w:rsidDel="009E4857">
                <w:rPr>
                  <w:rFonts w:ascii="Courier New" w:eastAsia="Courier New" w:hAnsi="Courier New" w:cs="Courier New"/>
                </w:rPr>
                <w:delText>MAZARRON (MURCIA)</w:delText>
              </w:r>
            </w:del>
          </w:p>
        </w:tc>
      </w:tr>
      <w:tr w:rsidR="00CB7E31" w:rsidDel="009E4857" w14:paraId="54E502C1" w14:textId="777053D0">
        <w:trPr>
          <w:trHeight w:val="271"/>
          <w:del w:id="5457" w:author="Jose Eduardo VIU" w:date="2023-04-01T20:51:00Z"/>
        </w:trPr>
        <w:tc>
          <w:tcPr>
            <w:tcW w:w="686" w:type="dxa"/>
          </w:tcPr>
          <w:p w14:paraId="42562146" w14:textId="58339FC6" w:rsidR="00CB7E31" w:rsidDel="009E4857" w:rsidRDefault="00000000">
            <w:pPr>
              <w:suppressAutoHyphens w:val="0"/>
              <w:spacing w:after="0"/>
              <w:rPr>
                <w:del w:id="5458" w:author="Jose Eduardo VIU" w:date="2023-04-01T20:51:00Z"/>
              </w:rPr>
            </w:pPr>
            <w:del w:id="5459" w:author="Jose Eduardo VIU" w:date="2023-04-01T20:51:00Z">
              <w:r w:rsidDel="009E4857">
                <w:rPr>
                  <w:rFonts w:ascii="Courier New" w:eastAsia="Courier New" w:hAnsi="Courier New" w:cs="Courier New"/>
                </w:rPr>
                <w:delText>4207</w:delText>
              </w:r>
            </w:del>
          </w:p>
        </w:tc>
        <w:tc>
          <w:tcPr>
            <w:tcW w:w="1948" w:type="dxa"/>
          </w:tcPr>
          <w:p w14:paraId="7D4757F0" w14:textId="49A403F3" w:rsidR="00CB7E31" w:rsidDel="009E4857" w:rsidRDefault="00000000">
            <w:pPr>
              <w:suppressAutoHyphens w:val="0"/>
              <w:spacing w:after="0"/>
              <w:ind w:right="114"/>
              <w:jc w:val="center"/>
              <w:rPr>
                <w:del w:id="5460" w:author="Jose Eduardo VIU" w:date="2023-04-01T20:51:00Z"/>
              </w:rPr>
            </w:pPr>
            <w:del w:id="5461" w:author="Jose Eduardo VIU" w:date="2023-04-01T20:51:00Z">
              <w:r w:rsidDel="009E4857">
                <w:rPr>
                  <w:rFonts w:ascii="Courier New" w:eastAsia="Courier New" w:hAnsi="Courier New" w:cs="Courier New"/>
                </w:rPr>
                <w:delText>-1.19509</w:delText>
              </w:r>
            </w:del>
          </w:p>
        </w:tc>
        <w:tc>
          <w:tcPr>
            <w:tcW w:w="1374" w:type="dxa"/>
          </w:tcPr>
          <w:p w14:paraId="35058667" w14:textId="72E6AA3B" w:rsidR="00CB7E31" w:rsidDel="009E4857" w:rsidRDefault="00000000">
            <w:pPr>
              <w:suppressAutoHyphens w:val="0"/>
              <w:spacing w:after="0"/>
              <w:rPr>
                <w:del w:id="5462" w:author="Jose Eduardo VIU" w:date="2023-04-01T20:51:00Z"/>
              </w:rPr>
            </w:pPr>
            <w:del w:id="5463" w:author="Jose Eduardo VIU" w:date="2023-04-01T20:51:00Z">
              <w:r w:rsidDel="009E4857">
                <w:rPr>
                  <w:rFonts w:ascii="Courier New" w:eastAsia="Courier New" w:hAnsi="Courier New" w:cs="Courier New"/>
                </w:rPr>
                <w:delText>37.80025</w:delText>
              </w:r>
            </w:del>
          </w:p>
        </w:tc>
        <w:tc>
          <w:tcPr>
            <w:tcW w:w="4239" w:type="dxa"/>
            <w:gridSpan w:val="4"/>
          </w:tcPr>
          <w:p w14:paraId="3001ECC5" w14:textId="046024CC" w:rsidR="00CB7E31" w:rsidDel="009E4857" w:rsidRDefault="00000000">
            <w:pPr>
              <w:tabs>
                <w:tab w:val="center" w:pos="2692"/>
              </w:tabs>
              <w:suppressAutoHyphens w:val="0"/>
              <w:spacing w:after="0"/>
              <w:rPr>
                <w:del w:id="5464" w:author="Jose Eduardo VIU" w:date="2023-04-01T20:51:00Z"/>
              </w:rPr>
            </w:pPr>
            <w:del w:id="5465" w:author="Jose Eduardo VIU" w:date="2023-04-01T20:51:00Z">
              <w:r w:rsidDel="009E4857">
                <w:rPr>
                  <w:rFonts w:ascii="Courier New" w:eastAsia="Courier New" w:hAnsi="Courier New" w:cs="Courier New"/>
                </w:rPr>
                <w:delText>30319.0</w:delText>
              </w:r>
              <w:r w:rsidDel="009E4857">
                <w:rPr>
                  <w:rFonts w:ascii="Courier New" w:eastAsia="Courier New" w:hAnsi="Courier New" w:cs="Courier New"/>
                </w:rPr>
                <w:tab/>
                <w:delText>FUENTE ALAMO (MURCIA)</w:delText>
              </w:r>
            </w:del>
          </w:p>
        </w:tc>
      </w:tr>
      <w:tr w:rsidR="00CB7E31" w:rsidDel="009E4857" w14:paraId="32DAB811" w14:textId="27104F3D">
        <w:trPr>
          <w:trHeight w:val="245"/>
          <w:del w:id="5466" w:author="Jose Eduardo VIU" w:date="2023-04-01T20:51:00Z"/>
        </w:trPr>
        <w:tc>
          <w:tcPr>
            <w:tcW w:w="686" w:type="dxa"/>
          </w:tcPr>
          <w:p w14:paraId="70A78100" w14:textId="28EAC825" w:rsidR="00CB7E31" w:rsidDel="009E4857" w:rsidRDefault="00000000">
            <w:pPr>
              <w:suppressAutoHyphens w:val="0"/>
              <w:spacing w:after="0"/>
              <w:rPr>
                <w:del w:id="5467" w:author="Jose Eduardo VIU" w:date="2023-04-01T20:51:00Z"/>
              </w:rPr>
            </w:pPr>
            <w:del w:id="5468" w:author="Jose Eduardo VIU" w:date="2023-04-01T20:51:00Z">
              <w:r w:rsidDel="009E4857">
                <w:rPr>
                  <w:rFonts w:ascii="Courier New" w:eastAsia="Courier New" w:hAnsi="Courier New" w:cs="Courier New"/>
                </w:rPr>
                <w:delText>4255</w:delText>
              </w:r>
            </w:del>
          </w:p>
        </w:tc>
        <w:tc>
          <w:tcPr>
            <w:tcW w:w="1948" w:type="dxa"/>
          </w:tcPr>
          <w:p w14:paraId="650CC380" w14:textId="54BE6EA3" w:rsidR="00CB7E31" w:rsidDel="009E4857" w:rsidRDefault="00000000">
            <w:pPr>
              <w:suppressAutoHyphens w:val="0"/>
              <w:spacing w:after="0"/>
              <w:ind w:right="114"/>
              <w:jc w:val="center"/>
              <w:rPr>
                <w:del w:id="5469" w:author="Jose Eduardo VIU" w:date="2023-04-01T20:51:00Z"/>
              </w:rPr>
            </w:pPr>
            <w:del w:id="5470" w:author="Jose Eduardo VIU" w:date="2023-04-01T20:51:00Z">
              <w:r w:rsidDel="009E4857">
                <w:rPr>
                  <w:rFonts w:ascii="Courier New" w:eastAsia="Courier New" w:hAnsi="Courier New" w:cs="Courier New"/>
                </w:rPr>
                <w:delText>-0.99792</w:delText>
              </w:r>
            </w:del>
          </w:p>
        </w:tc>
        <w:tc>
          <w:tcPr>
            <w:tcW w:w="1374" w:type="dxa"/>
          </w:tcPr>
          <w:p w14:paraId="35B4F1EC" w14:textId="32E6B35F" w:rsidR="00CB7E31" w:rsidDel="009E4857" w:rsidRDefault="00000000">
            <w:pPr>
              <w:suppressAutoHyphens w:val="0"/>
              <w:spacing w:after="0"/>
              <w:rPr>
                <w:del w:id="5471" w:author="Jose Eduardo VIU" w:date="2023-04-01T20:51:00Z"/>
              </w:rPr>
            </w:pPr>
            <w:del w:id="5472" w:author="Jose Eduardo VIU" w:date="2023-04-01T20:51:00Z">
              <w:r w:rsidDel="009E4857">
                <w:rPr>
                  <w:rFonts w:ascii="Courier New" w:eastAsia="Courier New" w:hAnsi="Courier New" w:cs="Courier New"/>
                </w:rPr>
                <w:delText>37.70060</w:delText>
              </w:r>
            </w:del>
          </w:p>
        </w:tc>
        <w:tc>
          <w:tcPr>
            <w:tcW w:w="4239" w:type="dxa"/>
            <w:gridSpan w:val="4"/>
          </w:tcPr>
          <w:p w14:paraId="79B1BE34" w14:textId="4D934D7B" w:rsidR="00CB7E31" w:rsidDel="009E4857" w:rsidRDefault="00000000">
            <w:pPr>
              <w:suppressAutoHyphens w:val="0"/>
              <w:spacing w:after="0"/>
              <w:rPr>
                <w:del w:id="5473" w:author="Jose Eduardo VIU" w:date="2023-04-01T20:51:00Z"/>
              </w:rPr>
            </w:pPr>
            <w:del w:id="5474" w:author="Jose Eduardo VIU" w:date="2023-04-01T20:51:00Z">
              <w:r w:rsidDel="009E4857">
                <w:rPr>
                  <w:rFonts w:ascii="Courier New" w:eastAsia="Courier New" w:hAnsi="Courier New" w:cs="Courier New"/>
                </w:rPr>
                <w:delText>30594.0 POZO ESTRECHO - CARTAGENA</w:delText>
              </w:r>
            </w:del>
          </w:p>
        </w:tc>
      </w:tr>
    </w:tbl>
    <w:p w14:paraId="0BD442AA" w14:textId="57479F13" w:rsidR="00CB7E31" w:rsidDel="009E4857" w:rsidRDefault="00000000">
      <w:pPr>
        <w:spacing w:after="3" w:line="271" w:lineRule="auto"/>
        <w:ind w:left="1285" w:right="117" w:hanging="10"/>
        <w:rPr>
          <w:del w:id="5475" w:author="Jose Eduardo VIU" w:date="2023-04-01T20:51:00Z"/>
        </w:rPr>
      </w:pPr>
      <w:del w:id="5476" w:author="Jose Eduardo VIU" w:date="2023-04-01T20:51:00Z">
        <w:r w:rsidDel="009E4857">
          <w:rPr>
            <w:rFonts w:ascii="Courier New" w:eastAsia="Courier New" w:hAnsi="Courier New" w:cs="Courier New"/>
          </w:rPr>
          <w:delText>KgPiensoTotal</w:delText>
        </w:r>
      </w:del>
    </w:p>
    <w:p w14:paraId="690E291B" w14:textId="47B4DA16" w:rsidR="00CB7E31" w:rsidDel="009E4857" w:rsidRDefault="00000000">
      <w:pPr>
        <w:tabs>
          <w:tab w:val="center" w:pos="645"/>
          <w:tab w:val="center" w:pos="2420"/>
        </w:tabs>
        <w:spacing w:after="3" w:line="271" w:lineRule="auto"/>
        <w:rPr>
          <w:del w:id="5477" w:author="Jose Eduardo VIU" w:date="2023-04-01T20:51:00Z"/>
        </w:rPr>
      </w:pPr>
      <w:del w:id="5478" w:author="Jose Eduardo VIU" w:date="2023-04-01T20:51:00Z">
        <w:r w:rsidDel="009E4857">
          <w:tab/>
        </w:r>
        <w:r w:rsidDel="009E4857">
          <w:rPr>
            <w:rFonts w:ascii="Courier New" w:eastAsia="Courier New" w:hAnsi="Courier New" w:cs="Courier New"/>
          </w:rPr>
          <w:delText>5</w:delText>
        </w:r>
        <w:r w:rsidDel="009E4857">
          <w:rPr>
            <w:rFonts w:ascii="Courier New" w:eastAsia="Courier New" w:hAnsi="Courier New" w:cs="Courier New"/>
          </w:rPr>
          <w:tab/>
          <w:delText>286920</w:delText>
        </w:r>
      </w:del>
    </w:p>
    <w:p w14:paraId="5F4BD73C" w14:textId="2923EF1C" w:rsidR="00CB7E31" w:rsidDel="009E4857" w:rsidRDefault="00000000">
      <w:pPr>
        <w:tabs>
          <w:tab w:val="center" w:pos="760"/>
          <w:tab w:val="center" w:pos="2420"/>
        </w:tabs>
        <w:spacing w:after="3" w:line="271" w:lineRule="auto"/>
        <w:rPr>
          <w:del w:id="5479" w:author="Jose Eduardo VIU" w:date="2023-04-01T20:51:00Z"/>
        </w:rPr>
      </w:pPr>
      <w:del w:id="5480" w:author="Jose Eduardo VIU" w:date="2023-04-01T20:51:00Z">
        <w:r w:rsidDel="009E4857">
          <w:tab/>
        </w:r>
        <w:r w:rsidDel="009E4857">
          <w:rPr>
            <w:rFonts w:ascii="Courier New" w:eastAsia="Courier New" w:hAnsi="Courier New" w:cs="Courier New"/>
          </w:rPr>
          <w:delText>125</w:delText>
        </w:r>
        <w:r w:rsidDel="009E4857">
          <w:rPr>
            <w:rFonts w:ascii="Courier New" w:eastAsia="Courier New" w:hAnsi="Courier New" w:cs="Courier New"/>
          </w:rPr>
          <w:tab/>
          <w:delText>404440</w:delText>
        </w:r>
      </w:del>
    </w:p>
    <w:p w14:paraId="7B8CFE3F" w14:textId="1AB969E8" w:rsidR="00CB7E31" w:rsidDel="009E4857" w:rsidRDefault="00000000">
      <w:pPr>
        <w:numPr>
          <w:ilvl w:val="0"/>
          <w:numId w:val="9"/>
        </w:numPr>
        <w:suppressAutoHyphens w:val="0"/>
        <w:spacing w:after="3" w:line="271" w:lineRule="auto"/>
        <w:ind w:right="117" w:hanging="1489"/>
        <w:jc w:val="left"/>
        <w:rPr>
          <w:del w:id="5481" w:author="Jose Eduardo VIU" w:date="2023-04-01T20:51:00Z"/>
        </w:rPr>
      </w:pPr>
      <w:del w:id="5482" w:author="Jose Eduardo VIU" w:date="2023-04-01T20:51:00Z">
        <w:r w:rsidDel="009E4857">
          <w:rPr>
            <w:rFonts w:ascii="Courier New" w:eastAsia="Courier New" w:hAnsi="Courier New" w:cs="Courier New"/>
          </w:rPr>
          <w:delText>581800</w:delText>
        </w:r>
      </w:del>
    </w:p>
    <w:p w14:paraId="6B02B4D7" w14:textId="3E2A3921" w:rsidR="00CB7E31" w:rsidDel="009E4857" w:rsidRDefault="00000000">
      <w:pPr>
        <w:numPr>
          <w:ilvl w:val="0"/>
          <w:numId w:val="9"/>
        </w:numPr>
        <w:suppressAutoHyphens w:val="0"/>
        <w:spacing w:after="3" w:line="271" w:lineRule="auto"/>
        <w:ind w:right="117" w:hanging="1489"/>
        <w:jc w:val="left"/>
        <w:rPr>
          <w:del w:id="5483" w:author="Jose Eduardo VIU" w:date="2023-04-01T20:51:00Z"/>
        </w:rPr>
      </w:pPr>
      <w:del w:id="5484" w:author="Jose Eduardo VIU" w:date="2023-04-01T20:51:00Z">
        <w:r w:rsidDel="009E4857">
          <w:rPr>
            <w:rFonts w:ascii="Courier New" w:eastAsia="Courier New" w:hAnsi="Courier New" w:cs="Courier New"/>
          </w:rPr>
          <w:delText>206000</w:delText>
        </w:r>
      </w:del>
    </w:p>
    <w:p w14:paraId="61E082FB" w14:textId="163D9F7C" w:rsidR="00CB7E31" w:rsidDel="009E4857" w:rsidRDefault="00000000">
      <w:pPr>
        <w:numPr>
          <w:ilvl w:val="0"/>
          <w:numId w:val="9"/>
        </w:numPr>
        <w:suppressAutoHyphens w:val="0"/>
        <w:spacing w:after="3" w:line="271" w:lineRule="auto"/>
        <w:ind w:right="117" w:hanging="1489"/>
        <w:jc w:val="left"/>
        <w:rPr>
          <w:del w:id="5485" w:author="Jose Eduardo VIU" w:date="2023-04-01T20:51:00Z"/>
        </w:rPr>
      </w:pPr>
      <w:del w:id="5486" w:author="Jose Eduardo VIU" w:date="2023-04-01T20:51:00Z">
        <w:r w:rsidDel="009E4857">
          <w:rPr>
            <w:rFonts w:ascii="Courier New" w:eastAsia="Courier New" w:hAnsi="Courier New" w:cs="Courier New"/>
          </w:rPr>
          <w:delText>220540</w:delText>
        </w:r>
      </w:del>
    </w:p>
    <w:p w14:paraId="7D0DC028" w14:textId="31A7D1B2" w:rsidR="00CB7E31" w:rsidDel="009E4857" w:rsidRDefault="00000000">
      <w:pPr>
        <w:numPr>
          <w:ilvl w:val="0"/>
          <w:numId w:val="9"/>
        </w:numPr>
        <w:suppressAutoHyphens w:val="0"/>
        <w:spacing w:after="3" w:line="271" w:lineRule="auto"/>
        <w:ind w:right="117" w:hanging="1489"/>
        <w:jc w:val="left"/>
        <w:rPr>
          <w:del w:id="5487" w:author="Jose Eduardo VIU" w:date="2023-04-01T20:51:00Z"/>
        </w:rPr>
      </w:pPr>
      <w:del w:id="5488" w:author="Jose Eduardo VIU" w:date="2023-04-01T20:51:00Z">
        <w:r w:rsidDel="009E4857">
          <w:rPr>
            <w:rFonts w:ascii="Courier New" w:eastAsia="Courier New" w:hAnsi="Courier New" w:cs="Courier New"/>
          </w:rPr>
          <w:delText>160540</w:delText>
        </w:r>
      </w:del>
    </w:p>
    <w:p w14:paraId="1391AABB" w14:textId="257BC40A" w:rsidR="00CB7E31" w:rsidDel="009E4857" w:rsidRDefault="00000000">
      <w:pPr>
        <w:numPr>
          <w:ilvl w:val="0"/>
          <w:numId w:val="9"/>
        </w:numPr>
        <w:suppressAutoHyphens w:val="0"/>
        <w:spacing w:after="3" w:line="271" w:lineRule="auto"/>
        <w:ind w:right="117" w:hanging="1489"/>
        <w:jc w:val="left"/>
        <w:rPr>
          <w:del w:id="5489" w:author="Jose Eduardo VIU" w:date="2023-04-01T20:51:00Z"/>
        </w:rPr>
      </w:pPr>
      <w:del w:id="5490" w:author="Jose Eduardo VIU" w:date="2023-04-01T20:51:00Z">
        <w:r w:rsidDel="009E4857">
          <w:rPr>
            <w:rFonts w:ascii="Courier New" w:eastAsia="Courier New" w:hAnsi="Courier New" w:cs="Courier New"/>
          </w:rPr>
          <w:delText>1006147 287</w:delText>
        </w:r>
        <w:r w:rsidDel="009E4857">
          <w:rPr>
            <w:rFonts w:ascii="Courier New" w:eastAsia="Courier New" w:hAnsi="Courier New" w:cs="Courier New"/>
          </w:rPr>
          <w:tab/>
          <w:delText>233700</w:delText>
        </w:r>
      </w:del>
    </w:p>
    <w:p w14:paraId="564F867F" w14:textId="1894C1D7" w:rsidR="00CB7E31" w:rsidDel="009E4857" w:rsidRDefault="00000000">
      <w:pPr>
        <w:numPr>
          <w:ilvl w:val="0"/>
          <w:numId w:val="10"/>
        </w:numPr>
        <w:suppressAutoHyphens w:val="0"/>
        <w:spacing w:after="3" w:line="271" w:lineRule="auto"/>
        <w:ind w:right="117" w:hanging="1489"/>
        <w:jc w:val="left"/>
        <w:rPr>
          <w:del w:id="5491" w:author="Jose Eduardo VIU" w:date="2023-04-01T20:51:00Z"/>
        </w:rPr>
      </w:pPr>
      <w:del w:id="5492" w:author="Jose Eduardo VIU" w:date="2023-04-01T20:51:00Z">
        <w:r w:rsidDel="009E4857">
          <w:rPr>
            <w:rFonts w:ascii="Courier New" w:eastAsia="Courier New" w:hAnsi="Courier New" w:cs="Courier New"/>
          </w:rPr>
          <w:delText>302780</w:delText>
        </w:r>
      </w:del>
    </w:p>
    <w:p w14:paraId="43E7A9AD" w14:textId="471A25B6" w:rsidR="00CB7E31" w:rsidDel="009E4857" w:rsidRDefault="00000000">
      <w:pPr>
        <w:numPr>
          <w:ilvl w:val="0"/>
          <w:numId w:val="10"/>
        </w:numPr>
        <w:suppressAutoHyphens w:val="0"/>
        <w:spacing w:after="3" w:line="271" w:lineRule="auto"/>
        <w:ind w:right="117" w:hanging="1489"/>
        <w:jc w:val="left"/>
        <w:rPr>
          <w:del w:id="5493" w:author="Jose Eduardo VIU" w:date="2023-04-01T20:51:00Z"/>
        </w:rPr>
      </w:pPr>
      <w:del w:id="5494" w:author="Jose Eduardo VIU" w:date="2023-04-01T20:51:00Z">
        <w:r w:rsidDel="009E4857">
          <w:rPr>
            <w:rFonts w:ascii="Courier New" w:eastAsia="Courier New" w:hAnsi="Courier New" w:cs="Courier New"/>
          </w:rPr>
          <w:delText>448020</w:delText>
        </w:r>
      </w:del>
    </w:p>
    <w:p w14:paraId="29652F23" w14:textId="276AED5F" w:rsidR="00CB7E31" w:rsidDel="009E4857" w:rsidRDefault="00000000">
      <w:pPr>
        <w:numPr>
          <w:ilvl w:val="0"/>
          <w:numId w:val="10"/>
        </w:numPr>
        <w:suppressAutoHyphens w:val="0"/>
        <w:spacing w:after="3" w:line="271" w:lineRule="auto"/>
        <w:ind w:right="117" w:hanging="1489"/>
        <w:jc w:val="left"/>
        <w:rPr>
          <w:del w:id="5495" w:author="Jose Eduardo VIU" w:date="2023-04-01T20:51:00Z"/>
        </w:rPr>
      </w:pPr>
      <w:del w:id="5496" w:author="Jose Eduardo VIU" w:date="2023-04-01T20:51:00Z">
        <w:r w:rsidDel="009E4857">
          <w:rPr>
            <w:rFonts w:ascii="Courier New" w:eastAsia="Courier New" w:hAnsi="Courier New" w:cs="Courier New"/>
          </w:rPr>
          <w:delText>267860</w:delText>
        </w:r>
      </w:del>
    </w:p>
    <w:p w14:paraId="29CE0AA9" w14:textId="2B6557F2" w:rsidR="00CB7E31" w:rsidDel="009E4857" w:rsidRDefault="00000000">
      <w:pPr>
        <w:numPr>
          <w:ilvl w:val="0"/>
          <w:numId w:val="10"/>
        </w:numPr>
        <w:suppressAutoHyphens w:val="0"/>
        <w:spacing w:after="3" w:line="271" w:lineRule="auto"/>
        <w:ind w:right="117" w:hanging="1489"/>
        <w:jc w:val="left"/>
        <w:rPr>
          <w:del w:id="5497" w:author="Jose Eduardo VIU" w:date="2023-04-01T20:51:00Z"/>
        </w:rPr>
      </w:pPr>
      <w:del w:id="5498" w:author="Jose Eduardo VIU" w:date="2023-04-01T20:51:00Z">
        <w:r w:rsidDel="009E4857">
          <w:rPr>
            <w:rFonts w:ascii="Courier New" w:eastAsia="Courier New" w:hAnsi="Courier New" w:cs="Courier New"/>
          </w:rPr>
          <w:delText>273480</w:delText>
        </w:r>
      </w:del>
    </w:p>
    <w:p w14:paraId="607BD108" w14:textId="0F3342CB" w:rsidR="00CB7E31" w:rsidDel="009E4857" w:rsidRDefault="00000000">
      <w:pPr>
        <w:numPr>
          <w:ilvl w:val="0"/>
          <w:numId w:val="10"/>
        </w:numPr>
        <w:suppressAutoHyphens w:val="0"/>
        <w:spacing w:after="3" w:line="271" w:lineRule="auto"/>
        <w:ind w:right="117" w:hanging="1489"/>
        <w:jc w:val="left"/>
        <w:rPr>
          <w:del w:id="5499" w:author="Jose Eduardo VIU" w:date="2023-04-01T20:51:00Z"/>
        </w:rPr>
      </w:pPr>
      <w:del w:id="5500" w:author="Jose Eduardo VIU" w:date="2023-04-01T20:51:00Z">
        <w:r w:rsidDel="009E4857">
          <w:rPr>
            <w:rFonts w:ascii="Courier New" w:eastAsia="Courier New" w:hAnsi="Courier New" w:cs="Courier New"/>
          </w:rPr>
          <w:delText>518940</w:delText>
        </w:r>
      </w:del>
    </w:p>
    <w:p w14:paraId="090EFF5E" w14:textId="677498CE" w:rsidR="00CB7E31" w:rsidDel="009E4857" w:rsidRDefault="00000000">
      <w:pPr>
        <w:numPr>
          <w:ilvl w:val="0"/>
          <w:numId w:val="10"/>
        </w:numPr>
        <w:suppressAutoHyphens w:val="0"/>
        <w:spacing w:after="3" w:line="271" w:lineRule="auto"/>
        <w:ind w:right="117" w:hanging="1489"/>
        <w:jc w:val="left"/>
        <w:rPr>
          <w:del w:id="5501" w:author="Jose Eduardo VIU" w:date="2023-04-01T20:51:00Z"/>
        </w:rPr>
      </w:pPr>
      <w:del w:id="5502" w:author="Jose Eduardo VIU" w:date="2023-04-01T20:51:00Z">
        <w:r w:rsidDel="009E4857">
          <w:rPr>
            <w:rFonts w:ascii="Courier New" w:eastAsia="Courier New" w:hAnsi="Courier New" w:cs="Courier New"/>
          </w:rPr>
          <w:delText>217580</w:delText>
        </w:r>
      </w:del>
    </w:p>
    <w:p w14:paraId="1F677C5D" w14:textId="0204AD7F" w:rsidR="00CB7E31" w:rsidDel="009E4857" w:rsidRDefault="00000000">
      <w:pPr>
        <w:tabs>
          <w:tab w:val="center" w:pos="760"/>
          <w:tab w:val="center" w:pos="2420"/>
        </w:tabs>
        <w:spacing w:after="3" w:line="271" w:lineRule="auto"/>
        <w:rPr>
          <w:del w:id="5503" w:author="Jose Eduardo VIU" w:date="2023-04-01T20:51:00Z"/>
        </w:rPr>
      </w:pPr>
      <w:del w:id="5504" w:author="Jose Eduardo VIU" w:date="2023-04-01T20:51:00Z">
        <w:r w:rsidDel="009E4857">
          <w:tab/>
        </w:r>
        <w:r w:rsidDel="009E4857">
          <w:rPr>
            <w:rFonts w:ascii="Courier New" w:eastAsia="Courier New" w:hAnsi="Courier New" w:cs="Courier New"/>
          </w:rPr>
          <w:delText>296</w:delText>
        </w:r>
        <w:r w:rsidDel="009E4857">
          <w:rPr>
            <w:rFonts w:ascii="Courier New" w:eastAsia="Courier New" w:hAnsi="Courier New" w:cs="Courier New"/>
          </w:rPr>
          <w:tab/>
          <w:delText>194100</w:delText>
        </w:r>
      </w:del>
    </w:p>
    <w:p w14:paraId="601AACA3" w14:textId="478A3FF1" w:rsidR="00CB7E31" w:rsidDel="009E4857" w:rsidRDefault="00000000">
      <w:pPr>
        <w:spacing w:after="3" w:line="271" w:lineRule="auto"/>
        <w:ind w:left="593" w:right="6656" w:hanging="10"/>
        <w:rPr>
          <w:del w:id="5505" w:author="Jose Eduardo VIU" w:date="2023-04-01T20:51:00Z"/>
        </w:rPr>
      </w:pPr>
      <w:del w:id="5506" w:author="Jose Eduardo VIU" w:date="2023-04-01T20:51:00Z">
        <w:r w:rsidDel="009E4857">
          <w:rPr>
            <w:rFonts w:ascii="Courier New" w:eastAsia="Courier New" w:hAnsi="Courier New" w:cs="Courier New"/>
          </w:rPr>
          <w:delText>3423</w:delText>
        </w:r>
        <w:r w:rsidDel="009E4857">
          <w:rPr>
            <w:rFonts w:ascii="Courier New" w:eastAsia="Courier New" w:hAnsi="Courier New" w:cs="Courier New"/>
          </w:rPr>
          <w:tab/>
          <w:delText>72200 4146 398680</w:delText>
        </w:r>
      </w:del>
    </w:p>
    <w:p w14:paraId="7A5DD389" w14:textId="722AE0E4" w:rsidR="00CB7E31" w:rsidDel="009E4857" w:rsidRDefault="00000000">
      <w:pPr>
        <w:tabs>
          <w:tab w:val="center" w:pos="817"/>
          <w:tab w:val="center" w:pos="2420"/>
        </w:tabs>
        <w:spacing w:after="3" w:line="271" w:lineRule="auto"/>
        <w:rPr>
          <w:del w:id="5507" w:author="Jose Eduardo VIU" w:date="2023-04-01T20:51:00Z"/>
        </w:rPr>
      </w:pPr>
      <w:del w:id="5508" w:author="Jose Eduardo VIU" w:date="2023-04-01T20:51:00Z">
        <w:r w:rsidDel="009E4857">
          <w:tab/>
        </w:r>
        <w:r w:rsidDel="009E4857">
          <w:rPr>
            <w:rFonts w:ascii="Courier New" w:eastAsia="Courier New" w:hAnsi="Courier New" w:cs="Courier New"/>
          </w:rPr>
          <w:delText>4147</w:delText>
        </w:r>
        <w:r w:rsidDel="009E4857">
          <w:rPr>
            <w:rFonts w:ascii="Courier New" w:eastAsia="Courier New" w:hAnsi="Courier New" w:cs="Courier New"/>
          </w:rPr>
          <w:tab/>
          <w:delText>727460</w:delText>
        </w:r>
      </w:del>
    </w:p>
    <w:p w14:paraId="7C89254D" w14:textId="4EB35B32" w:rsidR="00CB7E31" w:rsidDel="009E4857" w:rsidRDefault="00000000">
      <w:pPr>
        <w:tabs>
          <w:tab w:val="center" w:pos="817"/>
          <w:tab w:val="center" w:pos="2420"/>
        </w:tabs>
        <w:spacing w:after="3" w:line="271" w:lineRule="auto"/>
        <w:rPr>
          <w:del w:id="5509" w:author="Jose Eduardo VIU" w:date="2023-04-01T20:51:00Z"/>
        </w:rPr>
      </w:pPr>
      <w:del w:id="5510" w:author="Jose Eduardo VIU" w:date="2023-04-01T20:51:00Z">
        <w:r w:rsidDel="009E4857">
          <w:tab/>
        </w:r>
        <w:r w:rsidDel="009E4857">
          <w:rPr>
            <w:rFonts w:ascii="Courier New" w:eastAsia="Courier New" w:hAnsi="Courier New" w:cs="Courier New"/>
          </w:rPr>
          <w:delText>4178</w:delText>
        </w:r>
        <w:r w:rsidDel="009E4857">
          <w:rPr>
            <w:rFonts w:ascii="Courier New" w:eastAsia="Courier New" w:hAnsi="Courier New" w:cs="Courier New"/>
          </w:rPr>
          <w:tab/>
          <w:delText>340660</w:delText>
        </w:r>
      </w:del>
    </w:p>
    <w:p w14:paraId="346908F6" w14:textId="052F15EC" w:rsidR="00CB7E31" w:rsidDel="009E4857" w:rsidRDefault="00000000">
      <w:pPr>
        <w:tabs>
          <w:tab w:val="center" w:pos="817"/>
          <w:tab w:val="center" w:pos="2420"/>
        </w:tabs>
        <w:spacing w:after="3" w:line="271" w:lineRule="auto"/>
        <w:rPr>
          <w:del w:id="5511" w:author="Jose Eduardo VIU" w:date="2023-04-01T20:51:00Z"/>
        </w:rPr>
      </w:pPr>
      <w:del w:id="5512" w:author="Jose Eduardo VIU" w:date="2023-04-01T20:51:00Z">
        <w:r w:rsidDel="009E4857">
          <w:tab/>
        </w:r>
        <w:r w:rsidDel="009E4857">
          <w:rPr>
            <w:rFonts w:ascii="Courier New" w:eastAsia="Courier New" w:hAnsi="Courier New" w:cs="Courier New"/>
          </w:rPr>
          <w:delText>4207</w:delText>
        </w:r>
        <w:r w:rsidDel="009E4857">
          <w:rPr>
            <w:rFonts w:ascii="Courier New" w:eastAsia="Courier New" w:hAnsi="Courier New" w:cs="Courier New"/>
          </w:rPr>
          <w:tab/>
          <w:delText>240400</w:delText>
        </w:r>
      </w:del>
    </w:p>
    <w:p w14:paraId="3C89A74D" w14:textId="673E678E" w:rsidR="00CB7E31" w:rsidDel="009E4857" w:rsidRDefault="00000000">
      <w:pPr>
        <w:tabs>
          <w:tab w:val="center" w:pos="817"/>
          <w:tab w:val="center" w:pos="2420"/>
        </w:tabs>
        <w:spacing w:after="277" w:line="271" w:lineRule="auto"/>
        <w:rPr>
          <w:del w:id="5513" w:author="Jose Eduardo VIU" w:date="2023-04-01T20:51:00Z"/>
        </w:rPr>
      </w:pPr>
      <w:del w:id="5514" w:author="Jose Eduardo VIU" w:date="2023-04-01T20:51:00Z">
        <w:r w:rsidDel="009E4857">
          <w:tab/>
        </w:r>
        <w:r w:rsidDel="009E4857">
          <w:rPr>
            <w:rFonts w:ascii="Courier New" w:eastAsia="Courier New" w:hAnsi="Courier New" w:cs="Courier New"/>
          </w:rPr>
          <w:delText>4255</w:delText>
        </w:r>
        <w:r w:rsidDel="009E4857">
          <w:rPr>
            <w:rFonts w:ascii="Courier New" w:eastAsia="Courier New" w:hAnsi="Courier New" w:cs="Courier New"/>
          </w:rPr>
          <w:tab/>
          <w:delText>314660</w:delText>
        </w:r>
      </w:del>
    </w:p>
    <w:p w14:paraId="07E3F7F6" w14:textId="029E2155" w:rsidR="00CB7E31" w:rsidDel="009E4857" w:rsidRDefault="00000000">
      <w:pPr>
        <w:spacing w:after="3" w:line="271" w:lineRule="auto"/>
        <w:ind w:left="593" w:right="117" w:hanging="10"/>
        <w:rPr>
          <w:del w:id="5515" w:author="Jose Eduardo VIU" w:date="2023-04-01T20:51:00Z"/>
        </w:rPr>
      </w:pPr>
      <w:del w:id="5516" w:author="Jose Eduardo VIU" w:date="2023-04-01T20:51:00Z">
        <w:r w:rsidDel="009E4857">
          <w:rPr>
            <w:rFonts w:ascii="Courier New" w:eastAsia="Courier New" w:hAnsi="Courier New" w:cs="Courier New"/>
          </w:rPr>
          <w:delText>[21 rows x 23 columns]</w:delText>
        </w:r>
      </w:del>
    </w:p>
    <w:p w14:paraId="4FAC5AAE" w14:textId="79542763" w:rsidR="00CB7E31" w:rsidDel="009E4857" w:rsidRDefault="00000000">
      <w:pPr>
        <w:spacing w:after="187"/>
        <w:rPr>
          <w:del w:id="5517" w:author="Jose Eduardo VIU" w:date="2023-04-01T20:51:00Z"/>
        </w:rPr>
      </w:pPr>
      <w:del w:id="5518" w:author="Jose Eduardo VIU" w:date="2023-04-01T20:51:00Z">
        <w:r>
          <w:pict w14:anchorId="18F13397">
            <v:group id="Group 35746" o:spid="_x0000_s2554" style="width:493.9pt;height:19.6pt;mso-position-horizontal-relative:char;mso-position-vertical-relative:line" coordsize="62726,2487">
              <v:shape id="Forma libre: forma 481" o:spid="_x0000_s2555" style="position:absolute;left:3290;width:59436;height:2487;visibility:visible;mso-wrap-style:square;v-text-anchor:top" coordsize="16510,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" path="m70,l16440,v39,,70,31,70,70l16510,621v,39,-31,70,-70,70l70,691c31,691,,660,,621l,70c,31,31,,70,xe" fillcolor="#cfcfcf" stroked="f" strokeweight="0">
                <v:path arrowok="t"/>
              </v:shape>
              <v:shape id="Forma libre: forma 482" o:spid="_x0000_s2556" style="position:absolute;left:3416;top:126;width:59180;height:2235;visibility:visible;mso-wrap-style:square;v-text-anchor:top" coordsize="16439,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" path="m35,l16405,v19,,35,16,35,35l16440,586v,19,-16,35,-35,35l35,621c16,621,,605,,586l,35c,16,16,,35,xe" fillcolor="#f7f7f7" stroked="f" strokeweight="0">
                <v:path arrowok="t"/>
              </v:shape>
              <v:shape id="Cuadro de texto 483" o:spid="_x0000_s2557" type="#_x0000_t202" style="position:absolute;top:388;width:386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" filled="f" stroked="f" strokeweight="0">
                <v:textbox inset="0,0,0,0">
                  <w:txbxContent>
                    <w:p w14:paraId="17004E54" w14:textId="77777777" w:rsidR="00CB7E31" w:rsidRDefault="00000000">
                      <w:pPr>
                        <w:overflowPunct w:val="0"/>
                        <w:spacing w:after="0" w:line="240" w:lineRule="auto"/>
                      </w:pPr>
                      <w:r>
                        <w:rPr>
                          <w:rFonts w:asciiTheme="minorHAnsi" w:hAnsiTheme="minorHAnsi" w:cstheme="minorBidi"/>
                          <w:color w:val="303F9F"/>
                        </w:rPr>
                        <w:t>[</w:t>
                      </w:r>
                      <w:r>
                        <w:rPr>
                          <w:rFonts w:asciiTheme="minorHAnsi" w:hAnsiTheme="minorHAnsi" w:cstheme="minorBidi"/>
                          <w:color w:val="303F9F"/>
                          <w:spacing w:val="-16"/>
                        </w:rPr>
                        <w:t xml:space="preserve"> </w:t>
                      </w:r>
                      <w:r>
                        <w:rPr>
                          <w:rFonts w:asciiTheme="minorHAnsi" w:hAnsiTheme="minorHAnsi" w:cstheme="minorBidi"/>
                          <w:color w:val="303F9F"/>
                        </w:rPr>
                        <w:t>]:</w:t>
                      </w:r>
                    </w:p>
                  </w:txbxContent>
                </v:textbox>
              </v:shape>
              <v:shape id="Cuadro de texto 484" o:spid="_x0000_s2558" type="#_x0000_t202" style="position:absolute;left:3798;top:388;width:483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" filled="f" stroked="f" strokeweight="0">
                <v:textbox inset="0,0,0,0">
                  <w:txbxContent>
                    <w:p w14:paraId="32BA7A87" w14:textId="77777777" w:rsidR="00CB7E31" w:rsidRDefault="00000000">
                      <w:pPr>
                        <w:overflowPunct w:val="0"/>
                        <w:spacing w:after="0" w:line="240" w:lineRule="auto"/>
                      </w:pPr>
                      <w:r>
                        <w:rPr>
                          <w:rFonts w:asciiTheme="minorHAnsi" w:hAnsiTheme="minorHAnsi" w:cstheme="minorBidi"/>
                        </w:rPr>
                        <w:t>df[df</w:t>
                      </w:r>
                    </w:p>
                  </w:txbxContent>
                </v:textbox>
              </v:shape>
              <v:shape id="Cuadro de texto 485" o:spid="_x0000_s2559" type="#_x0000_t202" style="position:absolute;left:7430;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" filled="f" stroked="f" strokeweight="0">
                <v:textbox inset="0,0,0,0">
                  <w:txbxContent>
                    <w:p w14:paraId="643CA512"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486" o:spid="_x0000_s2560" type="#_x0000_t202" style="position:absolute;left:8161;top:388;width:966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" filled="f" stroked="f" strokeweight="0">
                <v:textbox inset="0,0,0,0">
                  <w:txbxContent>
                    <w:p w14:paraId="549E50E6" w14:textId="77777777" w:rsidR="00CB7E31" w:rsidRDefault="00000000">
                      <w:pPr>
                        <w:overflowPunct w:val="0"/>
                        <w:spacing w:after="0" w:line="240" w:lineRule="auto"/>
                      </w:pPr>
                      <w:r>
                        <w:rPr>
                          <w:rFonts w:asciiTheme="minorHAnsi" w:hAnsiTheme="minorHAnsi" w:cstheme="minorBidi"/>
                        </w:rPr>
                        <w:t>DiasMedios</w:t>
                      </w:r>
                    </w:p>
                  </w:txbxContent>
                </v:textbox>
              </v:shape>
              <v:shape id="Cuadro de texto 487" o:spid="_x0000_s2561" type="#_x0000_t202" style="position:absolute;left:15429;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" filled="f" stroked="f" strokeweight="0">
                <v:textbox inset="0,0,0,0">
                  <w:txbxContent>
                    <w:p w14:paraId="03D1844E" w14:textId="77777777" w:rsidR="00CB7E31" w:rsidRDefault="00000000">
                      <w:pPr>
                        <w:overflowPunct w:val="0"/>
                        <w:spacing w:after="0" w:line="240" w:lineRule="auto"/>
                      </w:pPr>
                      <w:r>
                        <w:rPr>
                          <w:rFonts w:asciiTheme="minorHAnsi" w:hAnsiTheme="minorHAnsi" w:cstheme="minorBidi"/>
                          <w:color w:val="666666"/>
                        </w:rPr>
                        <w:t>&gt;</w:t>
                      </w:r>
                    </w:p>
                  </w:txbxContent>
                </v:textbox>
              </v:shape>
              <v:shape id="Cuadro de texto 488" o:spid="_x0000_s2562" type="#_x0000_t202" style="position:absolute;left:16160;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" filled="f" stroked="f" strokeweight="0">
                <v:textbox inset="0,0,0,0">
                  <w:txbxContent>
                    <w:p w14:paraId="3C7AAF0E"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489" o:spid="_x0000_s2563" type="#_x0000_t202" style="position:absolute;left:16884;top:388;width:290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" filled="f" stroked="f" strokeweight="0">
                <v:textbox inset="0,0,0,0">
                  <w:txbxContent>
                    <w:p w14:paraId="4464B10F" w14:textId="77777777" w:rsidR="00CB7E31" w:rsidRDefault="00000000">
                      <w:pPr>
                        <w:overflowPunct w:val="0"/>
                        <w:spacing w:after="0" w:line="240" w:lineRule="auto"/>
                      </w:pPr>
                      <w:r>
                        <w:rPr>
                          <w:rFonts w:asciiTheme="minorHAnsi" w:hAnsiTheme="minorHAnsi" w:cstheme="minorBidi"/>
                          <w:color w:val="666666"/>
                        </w:rPr>
                        <w:t>210</w:t>
                      </w:r>
                    </w:p>
                  </w:txbxContent>
                </v:textbox>
              </v:shape>
              <v:shape id="Cuadro de texto 490" o:spid="_x0000_s2564" type="#_x0000_t202" style="position:absolute;left:19069;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" filled="f" stroked="f" strokeweight="0">
                <v:textbox inset="0,0,0,0">
                  <w:txbxContent>
                    <w:p w14:paraId="46AF8EED" w14:textId="77777777" w:rsidR="00CB7E31" w:rsidRDefault="00000000">
                      <w:pPr>
                        <w:overflowPunct w:val="0"/>
                        <w:spacing w:after="0" w:line="240" w:lineRule="auto"/>
                      </w:pPr>
                      <w:r>
                        <w:rPr>
                          <w:rFonts w:asciiTheme="minorHAnsi" w:hAnsiTheme="minorHAnsi" w:cstheme="minorBidi"/>
                        </w:rPr>
                        <w:t>]</w:t>
                      </w:r>
                    </w:p>
                  </w:txbxContent>
                </v:textbox>
              </v:shape>
              <w10:anchorlock/>
            </v:group>
          </w:pict>
        </w:r>
      </w:del>
    </w:p>
    <w:p w14:paraId="221F9589" w14:textId="2321E4FB" w:rsidR="00CB7E31" w:rsidDel="009E4857" w:rsidRDefault="00000000">
      <w:pPr>
        <w:tabs>
          <w:tab w:val="center" w:pos="4540"/>
          <w:tab w:val="center" w:pos="8950"/>
        </w:tabs>
        <w:spacing w:after="3" w:line="271" w:lineRule="auto"/>
        <w:rPr>
          <w:del w:id="5519" w:author="Jose Eduardo VIU" w:date="2023-04-01T20:51:00Z"/>
        </w:rPr>
      </w:pPr>
      <w:del w:id="5520" w:author="Jose Eduardo VIU" w:date="2023-04-01T20:51:00Z">
        <w:r w:rsidDel="009E4857">
          <w:rPr>
            <w:rFonts w:ascii="Courier New" w:eastAsia="Courier New" w:hAnsi="Courier New" w:cs="Courier New"/>
            <w:color w:val="D84315"/>
          </w:rPr>
          <w:delText>[ ]:</w:delText>
        </w:r>
        <w:r w:rsidDel="009E4857">
          <w:rPr>
            <w:rFonts w:ascii="Courier New" w:eastAsia="Courier New" w:hAnsi="Courier New" w:cs="Courier New"/>
            <w:color w:val="D84315"/>
          </w:rPr>
          <w:tab/>
        </w:r>
        <w:r w:rsidDel="009E4857">
          <w:rPr>
            <w:rFonts w:ascii="Courier New" w:eastAsia="Courier New" w:hAnsi="Courier New" w:cs="Courier New"/>
          </w:rPr>
          <w:delText>ct_codigo ct_integra ct_tipo ct_raza ct_fase ct_sexo</w:delText>
        </w:r>
        <w:r w:rsidDel="009E4857">
          <w:rPr>
            <w:rFonts w:ascii="Courier New" w:eastAsia="Courier New" w:hAnsi="Courier New" w:cs="Courier New"/>
          </w:rPr>
          <w:tab/>
          <w:delText>IncPeso \</w:delText>
        </w:r>
      </w:del>
    </w:p>
    <w:tbl>
      <w:tblPr>
        <w:tblStyle w:val="TableGrid"/>
        <w:tblW w:w="8591" w:type="dxa"/>
        <w:tblInd w:w="588" w:type="dxa"/>
        <w:tblLayout w:type="fixed"/>
        <w:tblLook w:val="04A0" w:firstRow="1" w:lastRow="0" w:firstColumn="1" w:lastColumn="0" w:noHBand="0" w:noVBand="1"/>
      </w:tblPr>
      <w:tblGrid>
        <w:gridCol w:w="689"/>
        <w:gridCol w:w="1946"/>
        <w:gridCol w:w="918"/>
        <w:gridCol w:w="458"/>
        <w:gridCol w:w="916"/>
        <w:gridCol w:w="1145"/>
        <w:gridCol w:w="802"/>
        <w:gridCol w:w="229"/>
        <w:gridCol w:w="1488"/>
      </w:tblGrid>
      <w:tr w:rsidR="00CB7E31" w:rsidDel="009E4857" w14:paraId="5A8FC346" w14:textId="431D71AE">
        <w:trPr>
          <w:trHeight w:val="245"/>
          <w:del w:id="5521" w:author="Jose Eduardo VIU" w:date="2023-04-01T20:51:00Z"/>
        </w:trPr>
        <w:tc>
          <w:tcPr>
            <w:tcW w:w="688" w:type="dxa"/>
          </w:tcPr>
          <w:p w14:paraId="30B877D2" w14:textId="2CE0E630" w:rsidR="00CB7E31" w:rsidDel="009E4857" w:rsidRDefault="00000000">
            <w:pPr>
              <w:suppressAutoHyphens w:val="0"/>
              <w:spacing w:after="0"/>
              <w:rPr>
                <w:del w:id="5522" w:author="Jose Eduardo VIU" w:date="2023-04-01T20:51:00Z"/>
              </w:rPr>
            </w:pPr>
            <w:del w:id="5523" w:author="Jose Eduardo VIU" w:date="2023-04-01T20:51:00Z">
              <w:r w:rsidDel="009E4857">
                <w:rPr>
                  <w:rFonts w:ascii="Courier New" w:eastAsia="Courier New" w:hAnsi="Courier New" w:cs="Courier New"/>
                </w:rPr>
                <w:delText>762</w:delText>
              </w:r>
            </w:del>
          </w:p>
        </w:tc>
        <w:tc>
          <w:tcPr>
            <w:tcW w:w="1946" w:type="dxa"/>
          </w:tcPr>
          <w:p w14:paraId="2FD97EF8" w14:textId="4764B881" w:rsidR="00CB7E31" w:rsidDel="009E4857" w:rsidRDefault="00000000">
            <w:pPr>
              <w:suppressAutoHyphens w:val="0"/>
              <w:spacing w:after="0"/>
              <w:ind w:left="344"/>
              <w:rPr>
                <w:del w:id="5524" w:author="Jose Eduardo VIU" w:date="2023-04-01T20:51:00Z"/>
              </w:rPr>
            </w:pPr>
            <w:del w:id="5525" w:author="Jose Eduardo VIU" w:date="2023-04-01T20:51:00Z">
              <w:r w:rsidDel="009E4857">
                <w:rPr>
                  <w:rFonts w:ascii="Courier New" w:eastAsia="Courier New" w:hAnsi="Courier New" w:cs="Courier New"/>
                </w:rPr>
                <w:delText>200976</w:delText>
              </w:r>
            </w:del>
          </w:p>
        </w:tc>
        <w:tc>
          <w:tcPr>
            <w:tcW w:w="1376" w:type="dxa"/>
            <w:gridSpan w:val="2"/>
          </w:tcPr>
          <w:p w14:paraId="45E8B51A" w14:textId="6FEC29CD" w:rsidR="00CB7E31" w:rsidDel="009E4857" w:rsidRDefault="00000000">
            <w:pPr>
              <w:suppressAutoHyphens w:val="0"/>
              <w:spacing w:after="0"/>
              <w:ind w:left="115"/>
              <w:rPr>
                <w:del w:id="5526" w:author="Jose Eduardo VIU" w:date="2023-04-01T20:51:00Z"/>
              </w:rPr>
            </w:pPr>
            <w:del w:id="5527" w:author="Jose Eduardo VIU" w:date="2023-04-01T20:51:00Z">
              <w:r w:rsidDel="009E4857">
                <w:rPr>
                  <w:rFonts w:ascii="Courier New" w:eastAsia="Courier New" w:hAnsi="Courier New" w:cs="Courier New"/>
                </w:rPr>
                <w:delText>135</w:delText>
              </w:r>
            </w:del>
          </w:p>
        </w:tc>
        <w:tc>
          <w:tcPr>
            <w:tcW w:w="916" w:type="dxa"/>
          </w:tcPr>
          <w:p w14:paraId="0B788B74" w14:textId="4515F51E" w:rsidR="00CB7E31" w:rsidDel="009E4857" w:rsidRDefault="00000000">
            <w:pPr>
              <w:suppressAutoHyphens w:val="0"/>
              <w:spacing w:after="0"/>
              <w:rPr>
                <w:del w:id="5528" w:author="Jose Eduardo VIU" w:date="2023-04-01T20:51:00Z"/>
              </w:rPr>
            </w:pPr>
            <w:del w:id="5529" w:author="Jose Eduardo VIU" w:date="2023-04-01T20:51:00Z">
              <w:r w:rsidDel="009E4857">
                <w:rPr>
                  <w:rFonts w:ascii="Courier New" w:eastAsia="Courier New" w:hAnsi="Courier New" w:cs="Courier New"/>
                </w:rPr>
                <w:delText>2</w:delText>
              </w:r>
            </w:del>
          </w:p>
        </w:tc>
        <w:tc>
          <w:tcPr>
            <w:tcW w:w="1145" w:type="dxa"/>
          </w:tcPr>
          <w:p w14:paraId="2A8A8EEC" w14:textId="428A9A7F" w:rsidR="00CB7E31" w:rsidDel="009E4857" w:rsidRDefault="00000000">
            <w:pPr>
              <w:suppressAutoHyphens w:val="0"/>
              <w:spacing w:after="0"/>
              <w:rPr>
                <w:del w:id="5530" w:author="Jose Eduardo VIU" w:date="2023-04-01T20:51:00Z"/>
              </w:rPr>
            </w:pPr>
            <w:del w:id="5531" w:author="Jose Eduardo VIU" w:date="2023-04-01T20:51:00Z">
              <w:r w:rsidDel="009E4857">
                <w:rPr>
                  <w:rFonts w:ascii="Courier New" w:eastAsia="Courier New" w:hAnsi="Courier New" w:cs="Courier New"/>
                </w:rPr>
                <w:delText>69</w:delText>
              </w:r>
            </w:del>
          </w:p>
        </w:tc>
        <w:tc>
          <w:tcPr>
            <w:tcW w:w="1031" w:type="dxa"/>
            <w:gridSpan w:val="2"/>
          </w:tcPr>
          <w:p w14:paraId="2099CCE7" w14:textId="2972B257" w:rsidR="00CB7E31" w:rsidDel="009E4857" w:rsidRDefault="00000000">
            <w:pPr>
              <w:suppressAutoHyphens w:val="0"/>
              <w:spacing w:after="0"/>
              <w:rPr>
                <w:del w:id="5532" w:author="Jose Eduardo VIU" w:date="2023-04-01T20:51:00Z"/>
              </w:rPr>
            </w:pPr>
            <w:del w:id="5533" w:author="Jose Eduardo VIU" w:date="2023-04-01T20:51:00Z">
              <w:r w:rsidDel="009E4857">
                <w:rPr>
                  <w:rFonts w:ascii="Courier New" w:eastAsia="Courier New" w:hAnsi="Courier New" w:cs="Courier New"/>
                </w:rPr>
                <w:delText>2</w:delText>
              </w:r>
            </w:del>
          </w:p>
        </w:tc>
        <w:tc>
          <w:tcPr>
            <w:tcW w:w="1488" w:type="dxa"/>
          </w:tcPr>
          <w:p w14:paraId="4756733D" w14:textId="4DF4CB06" w:rsidR="00CB7E31" w:rsidDel="009E4857" w:rsidRDefault="00000000">
            <w:pPr>
              <w:suppressAutoHyphens w:val="0"/>
              <w:spacing w:after="0"/>
              <w:rPr>
                <w:del w:id="5534" w:author="Jose Eduardo VIU" w:date="2023-04-01T20:51:00Z"/>
              </w:rPr>
            </w:pPr>
            <w:del w:id="5535" w:author="Jose Eduardo VIU" w:date="2023-04-01T20:51:00Z">
              <w:r w:rsidDel="009E4857">
                <w:rPr>
                  <w:rFonts w:ascii="Courier New" w:eastAsia="Courier New" w:hAnsi="Courier New" w:cs="Courier New"/>
                </w:rPr>
                <w:delText>8 135.050994</w:delText>
              </w:r>
            </w:del>
          </w:p>
        </w:tc>
      </w:tr>
      <w:tr w:rsidR="00CB7E31" w:rsidDel="009E4857" w14:paraId="51AAB611" w14:textId="60027F2D">
        <w:trPr>
          <w:trHeight w:val="271"/>
          <w:del w:id="5536" w:author="Jose Eduardo VIU" w:date="2023-04-01T20:51:00Z"/>
        </w:trPr>
        <w:tc>
          <w:tcPr>
            <w:tcW w:w="688" w:type="dxa"/>
          </w:tcPr>
          <w:p w14:paraId="584345A5" w14:textId="7F895842" w:rsidR="00CB7E31" w:rsidDel="009E4857" w:rsidRDefault="00000000">
            <w:pPr>
              <w:suppressAutoHyphens w:val="0"/>
              <w:spacing w:after="0"/>
              <w:rPr>
                <w:del w:id="5537" w:author="Jose Eduardo VIU" w:date="2023-04-01T20:51:00Z"/>
              </w:rPr>
            </w:pPr>
            <w:del w:id="5538" w:author="Jose Eduardo VIU" w:date="2023-04-01T20:51:00Z">
              <w:r w:rsidDel="009E4857">
                <w:rPr>
                  <w:rFonts w:ascii="Courier New" w:eastAsia="Courier New" w:hAnsi="Courier New" w:cs="Courier New"/>
                </w:rPr>
                <w:delText>766</w:delText>
              </w:r>
            </w:del>
          </w:p>
        </w:tc>
        <w:tc>
          <w:tcPr>
            <w:tcW w:w="1946" w:type="dxa"/>
          </w:tcPr>
          <w:p w14:paraId="27D3B664" w14:textId="08CE4541" w:rsidR="00CB7E31" w:rsidDel="009E4857" w:rsidRDefault="00000000">
            <w:pPr>
              <w:suppressAutoHyphens w:val="0"/>
              <w:spacing w:after="0"/>
              <w:ind w:left="344"/>
              <w:rPr>
                <w:del w:id="5539" w:author="Jose Eduardo VIU" w:date="2023-04-01T20:51:00Z"/>
              </w:rPr>
            </w:pPr>
            <w:del w:id="5540" w:author="Jose Eduardo VIU" w:date="2023-04-01T20:51:00Z">
              <w:r w:rsidDel="009E4857">
                <w:rPr>
                  <w:rFonts w:ascii="Courier New" w:eastAsia="Courier New" w:hAnsi="Courier New" w:cs="Courier New"/>
                </w:rPr>
                <w:delText>201073</w:delText>
              </w:r>
            </w:del>
          </w:p>
        </w:tc>
        <w:tc>
          <w:tcPr>
            <w:tcW w:w="1376" w:type="dxa"/>
            <w:gridSpan w:val="2"/>
          </w:tcPr>
          <w:p w14:paraId="0008DFF1" w14:textId="72A0B805" w:rsidR="00CB7E31" w:rsidDel="009E4857" w:rsidRDefault="00000000">
            <w:pPr>
              <w:suppressAutoHyphens w:val="0"/>
              <w:spacing w:after="0"/>
              <w:ind w:left="115"/>
              <w:rPr>
                <w:del w:id="5541" w:author="Jose Eduardo VIU" w:date="2023-04-01T20:51:00Z"/>
              </w:rPr>
            </w:pPr>
            <w:del w:id="5542" w:author="Jose Eduardo VIU" w:date="2023-04-01T20:51:00Z">
              <w:r w:rsidDel="009E4857">
                <w:rPr>
                  <w:rFonts w:ascii="Courier New" w:eastAsia="Courier New" w:hAnsi="Courier New" w:cs="Courier New"/>
                </w:rPr>
                <w:delText>135</w:delText>
              </w:r>
            </w:del>
          </w:p>
        </w:tc>
        <w:tc>
          <w:tcPr>
            <w:tcW w:w="916" w:type="dxa"/>
          </w:tcPr>
          <w:p w14:paraId="6F83CA35" w14:textId="672DA53D" w:rsidR="00CB7E31" w:rsidDel="009E4857" w:rsidRDefault="00000000">
            <w:pPr>
              <w:suppressAutoHyphens w:val="0"/>
              <w:spacing w:after="0"/>
              <w:rPr>
                <w:del w:id="5543" w:author="Jose Eduardo VIU" w:date="2023-04-01T20:51:00Z"/>
              </w:rPr>
            </w:pPr>
            <w:del w:id="5544" w:author="Jose Eduardo VIU" w:date="2023-04-01T20:51:00Z">
              <w:r w:rsidDel="009E4857">
                <w:rPr>
                  <w:rFonts w:ascii="Courier New" w:eastAsia="Courier New" w:hAnsi="Courier New" w:cs="Courier New"/>
                </w:rPr>
                <w:delText>2</w:delText>
              </w:r>
            </w:del>
          </w:p>
        </w:tc>
        <w:tc>
          <w:tcPr>
            <w:tcW w:w="1145" w:type="dxa"/>
          </w:tcPr>
          <w:p w14:paraId="2DF15329" w14:textId="074E7A33" w:rsidR="00CB7E31" w:rsidDel="009E4857" w:rsidRDefault="00000000">
            <w:pPr>
              <w:suppressAutoHyphens w:val="0"/>
              <w:spacing w:after="0"/>
              <w:rPr>
                <w:del w:id="5545" w:author="Jose Eduardo VIU" w:date="2023-04-01T20:51:00Z"/>
              </w:rPr>
            </w:pPr>
            <w:del w:id="5546" w:author="Jose Eduardo VIU" w:date="2023-04-01T20:51:00Z">
              <w:r w:rsidDel="009E4857">
                <w:rPr>
                  <w:rFonts w:ascii="Courier New" w:eastAsia="Courier New" w:hAnsi="Courier New" w:cs="Courier New"/>
                </w:rPr>
                <w:delText>69</w:delText>
              </w:r>
            </w:del>
          </w:p>
        </w:tc>
        <w:tc>
          <w:tcPr>
            <w:tcW w:w="1031" w:type="dxa"/>
            <w:gridSpan w:val="2"/>
          </w:tcPr>
          <w:p w14:paraId="1E100F68" w14:textId="2AD74707" w:rsidR="00CB7E31" w:rsidDel="009E4857" w:rsidRDefault="00000000">
            <w:pPr>
              <w:suppressAutoHyphens w:val="0"/>
              <w:spacing w:after="0"/>
              <w:rPr>
                <w:del w:id="5547" w:author="Jose Eduardo VIU" w:date="2023-04-01T20:51:00Z"/>
              </w:rPr>
            </w:pPr>
            <w:del w:id="5548" w:author="Jose Eduardo VIU" w:date="2023-04-01T20:51:00Z">
              <w:r w:rsidDel="009E4857">
                <w:rPr>
                  <w:rFonts w:ascii="Courier New" w:eastAsia="Courier New" w:hAnsi="Courier New" w:cs="Courier New"/>
                </w:rPr>
                <w:delText>2</w:delText>
              </w:r>
            </w:del>
          </w:p>
        </w:tc>
        <w:tc>
          <w:tcPr>
            <w:tcW w:w="1488" w:type="dxa"/>
          </w:tcPr>
          <w:p w14:paraId="692BD581" w14:textId="23932BC2" w:rsidR="00CB7E31" w:rsidDel="009E4857" w:rsidRDefault="00000000">
            <w:pPr>
              <w:suppressAutoHyphens w:val="0"/>
              <w:spacing w:after="0"/>
              <w:rPr>
                <w:del w:id="5549" w:author="Jose Eduardo VIU" w:date="2023-04-01T20:51:00Z"/>
              </w:rPr>
            </w:pPr>
            <w:del w:id="5550" w:author="Jose Eduardo VIU" w:date="2023-04-01T20:51:00Z">
              <w:r w:rsidDel="009E4857">
                <w:rPr>
                  <w:rFonts w:ascii="Courier New" w:eastAsia="Courier New" w:hAnsi="Courier New" w:cs="Courier New"/>
                </w:rPr>
                <w:delText>8 140.514860</w:delText>
              </w:r>
            </w:del>
          </w:p>
        </w:tc>
      </w:tr>
      <w:tr w:rsidR="00CB7E31" w:rsidDel="009E4857" w14:paraId="2EEE9D1E" w14:textId="64B8598F">
        <w:trPr>
          <w:trHeight w:val="271"/>
          <w:del w:id="5551" w:author="Jose Eduardo VIU" w:date="2023-04-01T20:51:00Z"/>
        </w:trPr>
        <w:tc>
          <w:tcPr>
            <w:tcW w:w="688" w:type="dxa"/>
          </w:tcPr>
          <w:p w14:paraId="1D177BDA" w14:textId="568EBA2F" w:rsidR="00CB7E31" w:rsidDel="009E4857" w:rsidRDefault="00000000">
            <w:pPr>
              <w:suppressAutoHyphens w:val="0"/>
              <w:spacing w:after="0"/>
              <w:rPr>
                <w:del w:id="5552" w:author="Jose Eduardo VIU" w:date="2023-04-01T20:51:00Z"/>
              </w:rPr>
            </w:pPr>
            <w:del w:id="5553" w:author="Jose Eduardo VIU" w:date="2023-04-01T20:51:00Z">
              <w:r w:rsidDel="009E4857">
                <w:rPr>
                  <w:rFonts w:ascii="Courier New" w:eastAsia="Courier New" w:hAnsi="Courier New" w:cs="Courier New"/>
                </w:rPr>
                <w:delText>1502</w:delText>
              </w:r>
            </w:del>
          </w:p>
        </w:tc>
        <w:tc>
          <w:tcPr>
            <w:tcW w:w="1946" w:type="dxa"/>
          </w:tcPr>
          <w:p w14:paraId="28F70D39" w14:textId="014D590E" w:rsidR="00CB7E31" w:rsidDel="009E4857" w:rsidRDefault="00000000">
            <w:pPr>
              <w:suppressAutoHyphens w:val="0"/>
              <w:spacing w:after="0"/>
              <w:ind w:left="573"/>
              <w:rPr>
                <w:del w:id="5554" w:author="Jose Eduardo VIU" w:date="2023-04-01T20:51:00Z"/>
              </w:rPr>
            </w:pPr>
            <w:del w:id="5555" w:author="Jose Eduardo VIU" w:date="2023-04-01T20:51:00Z">
              <w:r w:rsidDel="009E4857">
                <w:rPr>
                  <w:rFonts w:ascii="Courier New" w:eastAsia="Courier New" w:hAnsi="Courier New" w:cs="Courier New"/>
                </w:rPr>
                <w:delText>2873</w:delText>
              </w:r>
            </w:del>
          </w:p>
        </w:tc>
        <w:tc>
          <w:tcPr>
            <w:tcW w:w="1376" w:type="dxa"/>
            <w:gridSpan w:val="2"/>
          </w:tcPr>
          <w:p w14:paraId="28C311EF" w14:textId="2737DA23" w:rsidR="00CB7E31" w:rsidDel="009E4857" w:rsidRDefault="00000000">
            <w:pPr>
              <w:suppressAutoHyphens w:val="0"/>
              <w:spacing w:after="0"/>
              <w:ind w:left="115"/>
              <w:rPr>
                <w:del w:id="5556" w:author="Jose Eduardo VIU" w:date="2023-04-01T20:51:00Z"/>
              </w:rPr>
            </w:pPr>
            <w:del w:id="5557" w:author="Jose Eduardo VIU" w:date="2023-04-01T20:51:00Z">
              <w:r w:rsidDel="009E4857">
                <w:rPr>
                  <w:rFonts w:ascii="Courier New" w:eastAsia="Courier New" w:hAnsi="Courier New" w:cs="Courier New"/>
                </w:rPr>
                <w:delText>256</w:delText>
              </w:r>
            </w:del>
          </w:p>
        </w:tc>
        <w:tc>
          <w:tcPr>
            <w:tcW w:w="916" w:type="dxa"/>
          </w:tcPr>
          <w:p w14:paraId="5E93C993" w14:textId="4A498B44" w:rsidR="00CB7E31" w:rsidDel="009E4857" w:rsidRDefault="00000000">
            <w:pPr>
              <w:suppressAutoHyphens w:val="0"/>
              <w:spacing w:after="0"/>
              <w:rPr>
                <w:del w:id="5558" w:author="Jose Eduardo VIU" w:date="2023-04-01T20:51:00Z"/>
              </w:rPr>
            </w:pPr>
            <w:del w:id="5559" w:author="Jose Eduardo VIU" w:date="2023-04-01T20:51:00Z">
              <w:r w:rsidDel="009E4857">
                <w:rPr>
                  <w:rFonts w:ascii="Courier New" w:eastAsia="Courier New" w:hAnsi="Courier New" w:cs="Courier New"/>
                </w:rPr>
                <w:delText>2</w:delText>
              </w:r>
            </w:del>
          </w:p>
        </w:tc>
        <w:tc>
          <w:tcPr>
            <w:tcW w:w="1145" w:type="dxa"/>
          </w:tcPr>
          <w:p w14:paraId="66A8FEBE" w14:textId="32C81627" w:rsidR="00CB7E31" w:rsidDel="009E4857" w:rsidRDefault="00000000">
            <w:pPr>
              <w:suppressAutoHyphens w:val="0"/>
              <w:spacing w:after="0"/>
              <w:rPr>
                <w:del w:id="5560" w:author="Jose Eduardo VIU" w:date="2023-04-01T20:51:00Z"/>
              </w:rPr>
            </w:pPr>
            <w:del w:id="5561" w:author="Jose Eduardo VIU" w:date="2023-04-01T20:51:00Z">
              <w:r w:rsidDel="009E4857">
                <w:rPr>
                  <w:rFonts w:ascii="Courier New" w:eastAsia="Courier New" w:hAnsi="Courier New" w:cs="Courier New"/>
                </w:rPr>
                <w:delText>69</w:delText>
              </w:r>
            </w:del>
          </w:p>
        </w:tc>
        <w:tc>
          <w:tcPr>
            <w:tcW w:w="1031" w:type="dxa"/>
            <w:gridSpan w:val="2"/>
          </w:tcPr>
          <w:p w14:paraId="7C419FE7" w14:textId="373C752E" w:rsidR="00CB7E31" w:rsidDel="009E4857" w:rsidRDefault="00000000">
            <w:pPr>
              <w:suppressAutoHyphens w:val="0"/>
              <w:spacing w:after="0"/>
              <w:rPr>
                <w:del w:id="5562" w:author="Jose Eduardo VIU" w:date="2023-04-01T20:51:00Z"/>
              </w:rPr>
            </w:pPr>
            <w:del w:id="5563" w:author="Jose Eduardo VIU" w:date="2023-04-01T20:51:00Z">
              <w:r w:rsidDel="009E4857">
                <w:rPr>
                  <w:rFonts w:ascii="Courier New" w:eastAsia="Courier New" w:hAnsi="Courier New" w:cs="Courier New"/>
                </w:rPr>
                <w:delText>2</w:delText>
              </w:r>
            </w:del>
          </w:p>
        </w:tc>
        <w:tc>
          <w:tcPr>
            <w:tcW w:w="1488" w:type="dxa"/>
          </w:tcPr>
          <w:p w14:paraId="7CA05BCC" w14:textId="2A88FF56" w:rsidR="00CB7E31" w:rsidDel="009E4857" w:rsidRDefault="00000000">
            <w:pPr>
              <w:suppressAutoHyphens w:val="0"/>
              <w:spacing w:after="0"/>
              <w:rPr>
                <w:del w:id="5564" w:author="Jose Eduardo VIU" w:date="2023-04-01T20:51:00Z"/>
              </w:rPr>
            </w:pPr>
            <w:del w:id="5565" w:author="Jose Eduardo VIU" w:date="2023-04-01T20:51:00Z">
              <w:r w:rsidDel="009E4857">
                <w:rPr>
                  <w:rFonts w:ascii="Courier New" w:eastAsia="Courier New" w:hAnsi="Courier New" w:cs="Courier New"/>
                </w:rPr>
                <w:delText>8 122.743165</w:delText>
              </w:r>
            </w:del>
          </w:p>
        </w:tc>
      </w:tr>
      <w:tr w:rsidR="00CB7E31" w:rsidDel="009E4857" w14:paraId="05C71FFC" w14:textId="41112551">
        <w:trPr>
          <w:trHeight w:val="271"/>
          <w:del w:id="5566" w:author="Jose Eduardo VIU" w:date="2023-04-01T20:51:00Z"/>
        </w:trPr>
        <w:tc>
          <w:tcPr>
            <w:tcW w:w="688" w:type="dxa"/>
          </w:tcPr>
          <w:p w14:paraId="130E530E" w14:textId="284481E0" w:rsidR="00CB7E31" w:rsidDel="009E4857" w:rsidRDefault="00000000">
            <w:pPr>
              <w:suppressAutoHyphens w:val="0"/>
              <w:spacing w:after="0"/>
              <w:rPr>
                <w:del w:id="5567" w:author="Jose Eduardo VIU" w:date="2023-04-01T20:51:00Z"/>
              </w:rPr>
            </w:pPr>
            <w:del w:id="5568" w:author="Jose Eduardo VIU" w:date="2023-04-01T20:51:00Z">
              <w:r w:rsidDel="009E4857">
                <w:rPr>
                  <w:rFonts w:ascii="Courier New" w:eastAsia="Courier New" w:hAnsi="Courier New" w:cs="Courier New"/>
                </w:rPr>
                <w:delText>4204</w:delText>
              </w:r>
            </w:del>
          </w:p>
        </w:tc>
        <w:tc>
          <w:tcPr>
            <w:tcW w:w="1946" w:type="dxa"/>
          </w:tcPr>
          <w:p w14:paraId="2794FAAF" w14:textId="4DFA01BD" w:rsidR="00CB7E31" w:rsidDel="009E4857" w:rsidRDefault="00000000">
            <w:pPr>
              <w:suppressAutoHyphens w:val="0"/>
              <w:spacing w:after="0"/>
              <w:ind w:left="344"/>
              <w:rPr>
                <w:del w:id="5569" w:author="Jose Eduardo VIU" w:date="2023-04-01T20:51:00Z"/>
              </w:rPr>
            </w:pPr>
            <w:del w:id="5570" w:author="Jose Eduardo VIU" w:date="2023-04-01T20:51:00Z">
              <w:r w:rsidDel="009E4857">
                <w:rPr>
                  <w:rFonts w:ascii="Courier New" w:eastAsia="Courier New" w:hAnsi="Courier New" w:cs="Courier New"/>
                </w:rPr>
                <w:delText>201131</w:delText>
              </w:r>
            </w:del>
          </w:p>
        </w:tc>
        <w:tc>
          <w:tcPr>
            <w:tcW w:w="1376" w:type="dxa"/>
            <w:gridSpan w:val="2"/>
          </w:tcPr>
          <w:p w14:paraId="1961C0B3" w14:textId="22C12CDC" w:rsidR="00CB7E31" w:rsidDel="009E4857" w:rsidRDefault="00000000">
            <w:pPr>
              <w:suppressAutoHyphens w:val="0"/>
              <w:spacing w:after="0"/>
              <w:ind w:left="115"/>
              <w:rPr>
                <w:del w:id="5571" w:author="Jose Eduardo VIU" w:date="2023-04-01T20:51:00Z"/>
              </w:rPr>
            </w:pPr>
            <w:del w:id="5572" w:author="Jose Eduardo VIU" w:date="2023-04-01T20:51:00Z">
              <w:r w:rsidDel="009E4857">
                <w:rPr>
                  <w:rFonts w:ascii="Courier New" w:eastAsia="Courier New" w:hAnsi="Courier New" w:cs="Courier New"/>
                </w:rPr>
                <w:delText>504</w:delText>
              </w:r>
            </w:del>
          </w:p>
        </w:tc>
        <w:tc>
          <w:tcPr>
            <w:tcW w:w="916" w:type="dxa"/>
          </w:tcPr>
          <w:p w14:paraId="562A648C" w14:textId="01CBD139" w:rsidR="00CB7E31" w:rsidDel="009E4857" w:rsidRDefault="00000000">
            <w:pPr>
              <w:suppressAutoHyphens w:val="0"/>
              <w:spacing w:after="0"/>
              <w:rPr>
                <w:del w:id="5573" w:author="Jose Eduardo VIU" w:date="2023-04-01T20:51:00Z"/>
              </w:rPr>
            </w:pPr>
            <w:del w:id="5574" w:author="Jose Eduardo VIU" w:date="2023-04-01T20:51:00Z">
              <w:r w:rsidDel="009E4857">
                <w:rPr>
                  <w:rFonts w:ascii="Courier New" w:eastAsia="Courier New" w:hAnsi="Courier New" w:cs="Courier New"/>
                </w:rPr>
                <w:delText>2</w:delText>
              </w:r>
            </w:del>
          </w:p>
        </w:tc>
        <w:tc>
          <w:tcPr>
            <w:tcW w:w="1145" w:type="dxa"/>
          </w:tcPr>
          <w:p w14:paraId="336040AD" w14:textId="6C7B62EA" w:rsidR="00CB7E31" w:rsidDel="009E4857" w:rsidRDefault="00000000">
            <w:pPr>
              <w:suppressAutoHyphens w:val="0"/>
              <w:spacing w:after="0"/>
              <w:rPr>
                <w:del w:id="5575" w:author="Jose Eduardo VIU" w:date="2023-04-01T20:51:00Z"/>
              </w:rPr>
            </w:pPr>
            <w:del w:id="5576" w:author="Jose Eduardo VIU" w:date="2023-04-01T20:51:00Z">
              <w:r w:rsidDel="009E4857">
                <w:rPr>
                  <w:rFonts w:ascii="Courier New" w:eastAsia="Courier New" w:hAnsi="Courier New" w:cs="Courier New"/>
                </w:rPr>
                <w:delText>69</w:delText>
              </w:r>
            </w:del>
          </w:p>
        </w:tc>
        <w:tc>
          <w:tcPr>
            <w:tcW w:w="1031" w:type="dxa"/>
            <w:gridSpan w:val="2"/>
          </w:tcPr>
          <w:p w14:paraId="0E9E0351" w14:textId="00143CE5" w:rsidR="00CB7E31" w:rsidDel="009E4857" w:rsidRDefault="00000000">
            <w:pPr>
              <w:suppressAutoHyphens w:val="0"/>
              <w:spacing w:after="0"/>
              <w:rPr>
                <w:del w:id="5577" w:author="Jose Eduardo VIU" w:date="2023-04-01T20:51:00Z"/>
              </w:rPr>
            </w:pPr>
            <w:del w:id="5578" w:author="Jose Eduardo VIU" w:date="2023-04-01T20:51:00Z">
              <w:r w:rsidDel="009E4857">
                <w:rPr>
                  <w:rFonts w:ascii="Courier New" w:eastAsia="Courier New" w:hAnsi="Courier New" w:cs="Courier New"/>
                </w:rPr>
                <w:delText>2</w:delText>
              </w:r>
            </w:del>
          </w:p>
        </w:tc>
        <w:tc>
          <w:tcPr>
            <w:tcW w:w="1488" w:type="dxa"/>
          </w:tcPr>
          <w:p w14:paraId="5EF2056D" w14:textId="393BAAB8" w:rsidR="00CB7E31" w:rsidDel="009E4857" w:rsidRDefault="00000000">
            <w:pPr>
              <w:suppressAutoHyphens w:val="0"/>
              <w:spacing w:after="0"/>
              <w:rPr>
                <w:del w:id="5579" w:author="Jose Eduardo VIU" w:date="2023-04-01T20:51:00Z"/>
              </w:rPr>
            </w:pPr>
            <w:del w:id="5580" w:author="Jose Eduardo VIU" w:date="2023-04-01T20:51:00Z">
              <w:r w:rsidDel="009E4857">
                <w:rPr>
                  <w:rFonts w:ascii="Courier New" w:eastAsia="Courier New" w:hAnsi="Courier New" w:cs="Courier New"/>
                </w:rPr>
                <w:delText>8 124.248636</w:delText>
              </w:r>
            </w:del>
          </w:p>
        </w:tc>
      </w:tr>
      <w:tr w:rsidR="00CB7E31" w:rsidDel="009E4857" w14:paraId="404673BF" w14:textId="5EEEDD9B">
        <w:trPr>
          <w:trHeight w:val="271"/>
          <w:del w:id="5581" w:author="Jose Eduardo VIU" w:date="2023-04-01T20:51:00Z"/>
        </w:trPr>
        <w:tc>
          <w:tcPr>
            <w:tcW w:w="688" w:type="dxa"/>
          </w:tcPr>
          <w:p w14:paraId="4322C3EA" w14:textId="02F8B2F3" w:rsidR="00CB7E31" w:rsidDel="009E4857" w:rsidRDefault="00000000">
            <w:pPr>
              <w:suppressAutoHyphens w:val="0"/>
              <w:spacing w:after="0"/>
              <w:rPr>
                <w:del w:id="5582" w:author="Jose Eduardo VIU" w:date="2023-04-01T20:51:00Z"/>
              </w:rPr>
            </w:pPr>
            <w:del w:id="5583" w:author="Jose Eduardo VIU" w:date="2023-04-01T20:51:00Z">
              <w:r w:rsidDel="009E4857">
                <w:rPr>
                  <w:rFonts w:ascii="Courier New" w:eastAsia="Courier New" w:hAnsi="Courier New" w:cs="Courier New"/>
                </w:rPr>
                <w:delText>4211</w:delText>
              </w:r>
            </w:del>
          </w:p>
        </w:tc>
        <w:tc>
          <w:tcPr>
            <w:tcW w:w="1946" w:type="dxa"/>
          </w:tcPr>
          <w:p w14:paraId="27C2B8C8" w14:textId="01FAAB73" w:rsidR="00CB7E31" w:rsidDel="009E4857" w:rsidRDefault="00000000">
            <w:pPr>
              <w:suppressAutoHyphens w:val="0"/>
              <w:spacing w:after="0"/>
              <w:ind w:left="344"/>
              <w:rPr>
                <w:del w:id="5584" w:author="Jose Eduardo VIU" w:date="2023-04-01T20:51:00Z"/>
              </w:rPr>
            </w:pPr>
            <w:del w:id="5585" w:author="Jose Eduardo VIU" w:date="2023-04-01T20:51:00Z">
              <w:r w:rsidDel="009E4857">
                <w:rPr>
                  <w:rFonts w:ascii="Courier New" w:eastAsia="Courier New" w:hAnsi="Courier New" w:cs="Courier New"/>
                </w:rPr>
                <w:delText>203649</w:delText>
              </w:r>
            </w:del>
          </w:p>
        </w:tc>
        <w:tc>
          <w:tcPr>
            <w:tcW w:w="1376" w:type="dxa"/>
            <w:gridSpan w:val="2"/>
          </w:tcPr>
          <w:p w14:paraId="7437A326" w14:textId="1BAA6C55" w:rsidR="00CB7E31" w:rsidDel="009E4857" w:rsidRDefault="00000000">
            <w:pPr>
              <w:suppressAutoHyphens w:val="0"/>
              <w:spacing w:after="0"/>
              <w:ind w:left="115"/>
              <w:rPr>
                <w:del w:id="5586" w:author="Jose Eduardo VIU" w:date="2023-04-01T20:51:00Z"/>
              </w:rPr>
            </w:pPr>
            <w:del w:id="5587" w:author="Jose Eduardo VIU" w:date="2023-04-01T20:51:00Z">
              <w:r w:rsidDel="009E4857">
                <w:rPr>
                  <w:rFonts w:ascii="Courier New" w:eastAsia="Courier New" w:hAnsi="Courier New" w:cs="Courier New"/>
                </w:rPr>
                <w:delText>504</w:delText>
              </w:r>
            </w:del>
          </w:p>
        </w:tc>
        <w:tc>
          <w:tcPr>
            <w:tcW w:w="916" w:type="dxa"/>
          </w:tcPr>
          <w:p w14:paraId="157AE87C" w14:textId="57ADDE53" w:rsidR="00CB7E31" w:rsidDel="009E4857" w:rsidRDefault="00000000">
            <w:pPr>
              <w:suppressAutoHyphens w:val="0"/>
              <w:spacing w:after="0"/>
              <w:rPr>
                <w:del w:id="5588" w:author="Jose Eduardo VIU" w:date="2023-04-01T20:51:00Z"/>
              </w:rPr>
            </w:pPr>
            <w:del w:id="5589" w:author="Jose Eduardo VIU" w:date="2023-04-01T20:51:00Z">
              <w:r w:rsidDel="009E4857">
                <w:rPr>
                  <w:rFonts w:ascii="Courier New" w:eastAsia="Courier New" w:hAnsi="Courier New" w:cs="Courier New"/>
                </w:rPr>
                <w:delText>2</w:delText>
              </w:r>
            </w:del>
          </w:p>
        </w:tc>
        <w:tc>
          <w:tcPr>
            <w:tcW w:w="1145" w:type="dxa"/>
          </w:tcPr>
          <w:p w14:paraId="2735A44E" w14:textId="0D5F1565" w:rsidR="00CB7E31" w:rsidDel="009E4857" w:rsidRDefault="00000000">
            <w:pPr>
              <w:suppressAutoHyphens w:val="0"/>
              <w:spacing w:after="0"/>
              <w:rPr>
                <w:del w:id="5590" w:author="Jose Eduardo VIU" w:date="2023-04-01T20:51:00Z"/>
              </w:rPr>
            </w:pPr>
            <w:del w:id="5591" w:author="Jose Eduardo VIU" w:date="2023-04-01T20:51:00Z">
              <w:r w:rsidDel="009E4857">
                <w:rPr>
                  <w:rFonts w:ascii="Courier New" w:eastAsia="Courier New" w:hAnsi="Courier New" w:cs="Courier New"/>
                </w:rPr>
                <w:delText>69</w:delText>
              </w:r>
            </w:del>
          </w:p>
        </w:tc>
        <w:tc>
          <w:tcPr>
            <w:tcW w:w="1031" w:type="dxa"/>
            <w:gridSpan w:val="2"/>
          </w:tcPr>
          <w:p w14:paraId="4FED1435" w14:textId="71D4CD09" w:rsidR="00CB7E31" w:rsidDel="009E4857" w:rsidRDefault="00000000">
            <w:pPr>
              <w:suppressAutoHyphens w:val="0"/>
              <w:spacing w:after="0"/>
              <w:rPr>
                <w:del w:id="5592" w:author="Jose Eduardo VIU" w:date="2023-04-01T20:51:00Z"/>
              </w:rPr>
            </w:pPr>
            <w:del w:id="5593" w:author="Jose Eduardo VIU" w:date="2023-04-01T20:51:00Z">
              <w:r w:rsidDel="009E4857">
                <w:rPr>
                  <w:rFonts w:ascii="Courier New" w:eastAsia="Courier New" w:hAnsi="Courier New" w:cs="Courier New"/>
                </w:rPr>
                <w:delText>2</w:delText>
              </w:r>
            </w:del>
          </w:p>
        </w:tc>
        <w:tc>
          <w:tcPr>
            <w:tcW w:w="1488" w:type="dxa"/>
          </w:tcPr>
          <w:p w14:paraId="552D2738" w14:textId="7A927065" w:rsidR="00CB7E31" w:rsidDel="009E4857" w:rsidRDefault="00000000">
            <w:pPr>
              <w:suppressAutoHyphens w:val="0"/>
              <w:spacing w:after="0"/>
              <w:rPr>
                <w:del w:id="5594" w:author="Jose Eduardo VIU" w:date="2023-04-01T20:51:00Z"/>
              </w:rPr>
            </w:pPr>
            <w:del w:id="5595" w:author="Jose Eduardo VIU" w:date="2023-04-01T20:51:00Z">
              <w:r w:rsidDel="009E4857">
                <w:rPr>
                  <w:rFonts w:ascii="Courier New" w:eastAsia="Courier New" w:hAnsi="Courier New" w:cs="Courier New"/>
                </w:rPr>
                <w:delText>8 123.370774</w:delText>
              </w:r>
            </w:del>
          </w:p>
        </w:tc>
      </w:tr>
      <w:tr w:rsidR="00CB7E31" w:rsidDel="009E4857" w14:paraId="70942479" w14:textId="081CFA8F">
        <w:trPr>
          <w:trHeight w:val="271"/>
          <w:del w:id="5596" w:author="Jose Eduardo VIU" w:date="2023-04-01T20:51:00Z"/>
        </w:trPr>
        <w:tc>
          <w:tcPr>
            <w:tcW w:w="688" w:type="dxa"/>
          </w:tcPr>
          <w:p w14:paraId="69D34F82" w14:textId="1C4119C9" w:rsidR="00CB7E31" w:rsidDel="009E4857" w:rsidRDefault="00000000">
            <w:pPr>
              <w:suppressAutoHyphens w:val="0"/>
              <w:spacing w:after="0"/>
              <w:rPr>
                <w:del w:id="5597" w:author="Jose Eduardo VIU" w:date="2023-04-01T20:51:00Z"/>
              </w:rPr>
            </w:pPr>
            <w:del w:id="5598" w:author="Jose Eduardo VIU" w:date="2023-04-01T20:51:00Z">
              <w:r w:rsidDel="009E4857">
                <w:rPr>
                  <w:rFonts w:ascii="Courier New" w:eastAsia="Courier New" w:hAnsi="Courier New" w:cs="Courier New"/>
                </w:rPr>
                <w:delText>4219</w:delText>
              </w:r>
            </w:del>
          </w:p>
        </w:tc>
        <w:tc>
          <w:tcPr>
            <w:tcW w:w="1946" w:type="dxa"/>
          </w:tcPr>
          <w:p w14:paraId="6A9E285B" w14:textId="39B98CD4" w:rsidR="00CB7E31" w:rsidDel="009E4857" w:rsidRDefault="00000000">
            <w:pPr>
              <w:suppressAutoHyphens w:val="0"/>
              <w:spacing w:after="0"/>
              <w:ind w:left="344"/>
              <w:rPr>
                <w:del w:id="5599" w:author="Jose Eduardo VIU" w:date="2023-04-01T20:51:00Z"/>
              </w:rPr>
            </w:pPr>
            <w:del w:id="5600" w:author="Jose Eduardo VIU" w:date="2023-04-01T20:51:00Z">
              <w:r w:rsidDel="009E4857">
                <w:rPr>
                  <w:rFonts w:ascii="Courier New" w:eastAsia="Courier New" w:hAnsi="Courier New" w:cs="Courier New"/>
                </w:rPr>
                <w:delText>201452</w:delText>
              </w:r>
            </w:del>
          </w:p>
        </w:tc>
        <w:tc>
          <w:tcPr>
            <w:tcW w:w="1376" w:type="dxa"/>
            <w:gridSpan w:val="2"/>
          </w:tcPr>
          <w:p w14:paraId="507F2E1C" w14:textId="5ADC8C82" w:rsidR="00CB7E31" w:rsidDel="009E4857" w:rsidRDefault="00000000">
            <w:pPr>
              <w:suppressAutoHyphens w:val="0"/>
              <w:spacing w:after="0"/>
              <w:ind w:left="115"/>
              <w:rPr>
                <w:del w:id="5601" w:author="Jose Eduardo VIU" w:date="2023-04-01T20:51:00Z"/>
              </w:rPr>
            </w:pPr>
            <w:del w:id="5602" w:author="Jose Eduardo VIU" w:date="2023-04-01T20:51:00Z">
              <w:r w:rsidDel="009E4857">
                <w:rPr>
                  <w:rFonts w:ascii="Courier New" w:eastAsia="Courier New" w:hAnsi="Courier New" w:cs="Courier New"/>
                </w:rPr>
                <w:delText>504</w:delText>
              </w:r>
            </w:del>
          </w:p>
        </w:tc>
        <w:tc>
          <w:tcPr>
            <w:tcW w:w="916" w:type="dxa"/>
          </w:tcPr>
          <w:p w14:paraId="3A18B619" w14:textId="62CF5561" w:rsidR="00CB7E31" w:rsidDel="009E4857" w:rsidRDefault="00000000">
            <w:pPr>
              <w:suppressAutoHyphens w:val="0"/>
              <w:spacing w:after="0"/>
              <w:rPr>
                <w:del w:id="5603" w:author="Jose Eduardo VIU" w:date="2023-04-01T20:51:00Z"/>
              </w:rPr>
            </w:pPr>
            <w:del w:id="5604" w:author="Jose Eduardo VIU" w:date="2023-04-01T20:51:00Z">
              <w:r w:rsidDel="009E4857">
                <w:rPr>
                  <w:rFonts w:ascii="Courier New" w:eastAsia="Courier New" w:hAnsi="Courier New" w:cs="Courier New"/>
                </w:rPr>
                <w:delText>2</w:delText>
              </w:r>
            </w:del>
          </w:p>
        </w:tc>
        <w:tc>
          <w:tcPr>
            <w:tcW w:w="1145" w:type="dxa"/>
          </w:tcPr>
          <w:p w14:paraId="610EB353" w14:textId="17257A98" w:rsidR="00CB7E31" w:rsidDel="009E4857" w:rsidRDefault="00000000">
            <w:pPr>
              <w:suppressAutoHyphens w:val="0"/>
              <w:spacing w:after="0"/>
              <w:rPr>
                <w:del w:id="5605" w:author="Jose Eduardo VIU" w:date="2023-04-01T20:51:00Z"/>
              </w:rPr>
            </w:pPr>
            <w:del w:id="5606" w:author="Jose Eduardo VIU" w:date="2023-04-01T20:51:00Z">
              <w:r w:rsidDel="009E4857">
                <w:rPr>
                  <w:rFonts w:ascii="Courier New" w:eastAsia="Courier New" w:hAnsi="Courier New" w:cs="Courier New"/>
                </w:rPr>
                <w:delText>69</w:delText>
              </w:r>
            </w:del>
          </w:p>
        </w:tc>
        <w:tc>
          <w:tcPr>
            <w:tcW w:w="1031" w:type="dxa"/>
            <w:gridSpan w:val="2"/>
          </w:tcPr>
          <w:p w14:paraId="0C02539E" w14:textId="1AEA4037" w:rsidR="00CB7E31" w:rsidDel="009E4857" w:rsidRDefault="00000000">
            <w:pPr>
              <w:suppressAutoHyphens w:val="0"/>
              <w:spacing w:after="0"/>
              <w:rPr>
                <w:del w:id="5607" w:author="Jose Eduardo VIU" w:date="2023-04-01T20:51:00Z"/>
              </w:rPr>
            </w:pPr>
            <w:del w:id="5608" w:author="Jose Eduardo VIU" w:date="2023-04-01T20:51:00Z">
              <w:r w:rsidDel="009E4857">
                <w:rPr>
                  <w:rFonts w:ascii="Courier New" w:eastAsia="Courier New" w:hAnsi="Courier New" w:cs="Courier New"/>
                </w:rPr>
                <w:delText>2</w:delText>
              </w:r>
            </w:del>
          </w:p>
        </w:tc>
        <w:tc>
          <w:tcPr>
            <w:tcW w:w="1488" w:type="dxa"/>
          </w:tcPr>
          <w:p w14:paraId="504E8D6B" w14:textId="62559409" w:rsidR="00CB7E31" w:rsidDel="009E4857" w:rsidRDefault="00000000">
            <w:pPr>
              <w:suppressAutoHyphens w:val="0"/>
              <w:spacing w:after="0"/>
              <w:rPr>
                <w:del w:id="5609" w:author="Jose Eduardo VIU" w:date="2023-04-01T20:51:00Z"/>
              </w:rPr>
            </w:pPr>
            <w:del w:id="5610" w:author="Jose Eduardo VIU" w:date="2023-04-01T20:51:00Z">
              <w:r w:rsidDel="009E4857">
                <w:rPr>
                  <w:rFonts w:ascii="Courier New" w:eastAsia="Courier New" w:hAnsi="Courier New" w:cs="Courier New"/>
                </w:rPr>
                <w:delText>8 129.523709</w:delText>
              </w:r>
            </w:del>
          </w:p>
        </w:tc>
      </w:tr>
      <w:tr w:rsidR="00CB7E31" w:rsidDel="009E4857" w14:paraId="3311150E" w14:textId="68EFB8E4">
        <w:trPr>
          <w:trHeight w:val="271"/>
          <w:del w:id="5611" w:author="Jose Eduardo VIU" w:date="2023-04-01T20:51:00Z"/>
        </w:trPr>
        <w:tc>
          <w:tcPr>
            <w:tcW w:w="688" w:type="dxa"/>
          </w:tcPr>
          <w:p w14:paraId="7E4837A8" w14:textId="518D44D4" w:rsidR="00CB7E31" w:rsidDel="009E4857" w:rsidRDefault="00000000">
            <w:pPr>
              <w:suppressAutoHyphens w:val="0"/>
              <w:spacing w:after="0"/>
              <w:rPr>
                <w:del w:id="5612" w:author="Jose Eduardo VIU" w:date="2023-04-01T20:51:00Z"/>
              </w:rPr>
            </w:pPr>
            <w:del w:id="5613" w:author="Jose Eduardo VIU" w:date="2023-04-01T20:51:00Z">
              <w:r w:rsidDel="009E4857">
                <w:rPr>
                  <w:rFonts w:ascii="Courier New" w:eastAsia="Courier New" w:hAnsi="Courier New" w:cs="Courier New"/>
                </w:rPr>
                <w:delText>4222</w:delText>
              </w:r>
            </w:del>
          </w:p>
        </w:tc>
        <w:tc>
          <w:tcPr>
            <w:tcW w:w="1946" w:type="dxa"/>
          </w:tcPr>
          <w:p w14:paraId="338C120E" w14:textId="29CD0388" w:rsidR="00CB7E31" w:rsidDel="009E4857" w:rsidRDefault="00000000">
            <w:pPr>
              <w:suppressAutoHyphens w:val="0"/>
              <w:spacing w:after="0"/>
              <w:ind w:left="344"/>
              <w:rPr>
                <w:del w:id="5614" w:author="Jose Eduardo VIU" w:date="2023-04-01T20:51:00Z"/>
              </w:rPr>
            </w:pPr>
            <w:del w:id="5615" w:author="Jose Eduardo VIU" w:date="2023-04-01T20:51:00Z">
              <w:r w:rsidDel="009E4857">
                <w:rPr>
                  <w:rFonts w:ascii="Courier New" w:eastAsia="Courier New" w:hAnsi="Courier New" w:cs="Courier New"/>
                </w:rPr>
                <w:delText>202417</w:delText>
              </w:r>
            </w:del>
          </w:p>
        </w:tc>
        <w:tc>
          <w:tcPr>
            <w:tcW w:w="1376" w:type="dxa"/>
            <w:gridSpan w:val="2"/>
          </w:tcPr>
          <w:p w14:paraId="1F9D7DD4" w14:textId="4EB47116" w:rsidR="00CB7E31" w:rsidDel="009E4857" w:rsidRDefault="00000000">
            <w:pPr>
              <w:suppressAutoHyphens w:val="0"/>
              <w:spacing w:after="0"/>
              <w:ind w:left="115"/>
              <w:rPr>
                <w:del w:id="5616" w:author="Jose Eduardo VIU" w:date="2023-04-01T20:51:00Z"/>
              </w:rPr>
            </w:pPr>
            <w:del w:id="5617" w:author="Jose Eduardo VIU" w:date="2023-04-01T20:51:00Z">
              <w:r w:rsidDel="009E4857">
                <w:rPr>
                  <w:rFonts w:ascii="Courier New" w:eastAsia="Courier New" w:hAnsi="Courier New" w:cs="Courier New"/>
                </w:rPr>
                <w:delText>504</w:delText>
              </w:r>
            </w:del>
          </w:p>
        </w:tc>
        <w:tc>
          <w:tcPr>
            <w:tcW w:w="916" w:type="dxa"/>
          </w:tcPr>
          <w:p w14:paraId="77F0E037" w14:textId="262F17BC" w:rsidR="00CB7E31" w:rsidDel="009E4857" w:rsidRDefault="00000000">
            <w:pPr>
              <w:suppressAutoHyphens w:val="0"/>
              <w:spacing w:after="0"/>
              <w:rPr>
                <w:del w:id="5618" w:author="Jose Eduardo VIU" w:date="2023-04-01T20:51:00Z"/>
              </w:rPr>
            </w:pPr>
            <w:del w:id="5619" w:author="Jose Eduardo VIU" w:date="2023-04-01T20:51:00Z">
              <w:r w:rsidDel="009E4857">
                <w:rPr>
                  <w:rFonts w:ascii="Courier New" w:eastAsia="Courier New" w:hAnsi="Courier New" w:cs="Courier New"/>
                </w:rPr>
                <w:delText>2</w:delText>
              </w:r>
            </w:del>
          </w:p>
        </w:tc>
        <w:tc>
          <w:tcPr>
            <w:tcW w:w="1145" w:type="dxa"/>
          </w:tcPr>
          <w:p w14:paraId="6ED692A4" w14:textId="76F11779" w:rsidR="00CB7E31" w:rsidDel="009E4857" w:rsidRDefault="00000000">
            <w:pPr>
              <w:suppressAutoHyphens w:val="0"/>
              <w:spacing w:after="0"/>
              <w:rPr>
                <w:del w:id="5620" w:author="Jose Eduardo VIU" w:date="2023-04-01T20:51:00Z"/>
              </w:rPr>
            </w:pPr>
            <w:del w:id="5621" w:author="Jose Eduardo VIU" w:date="2023-04-01T20:51:00Z">
              <w:r w:rsidDel="009E4857">
                <w:rPr>
                  <w:rFonts w:ascii="Courier New" w:eastAsia="Courier New" w:hAnsi="Courier New" w:cs="Courier New"/>
                </w:rPr>
                <w:delText>69</w:delText>
              </w:r>
            </w:del>
          </w:p>
        </w:tc>
        <w:tc>
          <w:tcPr>
            <w:tcW w:w="1031" w:type="dxa"/>
            <w:gridSpan w:val="2"/>
          </w:tcPr>
          <w:p w14:paraId="38C496BD" w14:textId="1B11098C" w:rsidR="00CB7E31" w:rsidDel="009E4857" w:rsidRDefault="00000000">
            <w:pPr>
              <w:suppressAutoHyphens w:val="0"/>
              <w:spacing w:after="0"/>
              <w:rPr>
                <w:del w:id="5622" w:author="Jose Eduardo VIU" w:date="2023-04-01T20:51:00Z"/>
              </w:rPr>
            </w:pPr>
            <w:del w:id="5623" w:author="Jose Eduardo VIU" w:date="2023-04-01T20:51:00Z">
              <w:r w:rsidDel="009E4857">
                <w:rPr>
                  <w:rFonts w:ascii="Courier New" w:eastAsia="Courier New" w:hAnsi="Courier New" w:cs="Courier New"/>
                </w:rPr>
                <w:delText>2</w:delText>
              </w:r>
            </w:del>
          </w:p>
        </w:tc>
        <w:tc>
          <w:tcPr>
            <w:tcW w:w="1488" w:type="dxa"/>
          </w:tcPr>
          <w:p w14:paraId="68D79F8F" w14:textId="01099D99" w:rsidR="00CB7E31" w:rsidDel="009E4857" w:rsidRDefault="00000000">
            <w:pPr>
              <w:suppressAutoHyphens w:val="0"/>
              <w:spacing w:after="0"/>
              <w:rPr>
                <w:del w:id="5624" w:author="Jose Eduardo VIU" w:date="2023-04-01T20:51:00Z"/>
              </w:rPr>
            </w:pPr>
            <w:del w:id="5625" w:author="Jose Eduardo VIU" w:date="2023-04-01T20:51:00Z">
              <w:r w:rsidDel="009E4857">
                <w:rPr>
                  <w:rFonts w:ascii="Courier New" w:eastAsia="Courier New" w:hAnsi="Courier New" w:cs="Courier New"/>
                </w:rPr>
                <w:delText>8 122.681826</w:delText>
              </w:r>
            </w:del>
          </w:p>
        </w:tc>
      </w:tr>
      <w:tr w:rsidR="00CB7E31" w:rsidDel="009E4857" w14:paraId="2CCDF7D8" w14:textId="66BF9814">
        <w:trPr>
          <w:trHeight w:val="271"/>
          <w:del w:id="5626" w:author="Jose Eduardo VIU" w:date="2023-04-01T20:51:00Z"/>
        </w:trPr>
        <w:tc>
          <w:tcPr>
            <w:tcW w:w="688" w:type="dxa"/>
          </w:tcPr>
          <w:p w14:paraId="31618757" w14:textId="21351778" w:rsidR="00CB7E31" w:rsidDel="009E4857" w:rsidRDefault="00000000">
            <w:pPr>
              <w:suppressAutoHyphens w:val="0"/>
              <w:spacing w:after="0"/>
              <w:rPr>
                <w:del w:id="5627" w:author="Jose Eduardo VIU" w:date="2023-04-01T20:51:00Z"/>
              </w:rPr>
            </w:pPr>
            <w:del w:id="5628" w:author="Jose Eduardo VIU" w:date="2023-04-01T20:51:00Z">
              <w:r w:rsidDel="009E4857">
                <w:rPr>
                  <w:rFonts w:ascii="Courier New" w:eastAsia="Courier New" w:hAnsi="Courier New" w:cs="Courier New"/>
                </w:rPr>
                <w:delText>4224</w:delText>
              </w:r>
            </w:del>
          </w:p>
        </w:tc>
        <w:tc>
          <w:tcPr>
            <w:tcW w:w="1946" w:type="dxa"/>
          </w:tcPr>
          <w:p w14:paraId="0591D280" w14:textId="73460A46" w:rsidR="00CB7E31" w:rsidDel="009E4857" w:rsidRDefault="00000000">
            <w:pPr>
              <w:suppressAutoHyphens w:val="0"/>
              <w:spacing w:after="0"/>
              <w:ind w:left="344"/>
              <w:rPr>
                <w:del w:id="5629" w:author="Jose Eduardo VIU" w:date="2023-04-01T20:51:00Z"/>
              </w:rPr>
            </w:pPr>
            <w:del w:id="5630" w:author="Jose Eduardo VIU" w:date="2023-04-01T20:51:00Z">
              <w:r w:rsidDel="009E4857">
                <w:rPr>
                  <w:rFonts w:ascii="Courier New" w:eastAsia="Courier New" w:hAnsi="Courier New" w:cs="Courier New"/>
                </w:rPr>
                <w:delText>201358</w:delText>
              </w:r>
            </w:del>
          </w:p>
        </w:tc>
        <w:tc>
          <w:tcPr>
            <w:tcW w:w="1376" w:type="dxa"/>
            <w:gridSpan w:val="2"/>
          </w:tcPr>
          <w:p w14:paraId="46452D53" w14:textId="1B5F29D4" w:rsidR="00CB7E31" w:rsidDel="009E4857" w:rsidRDefault="00000000">
            <w:pPr>
              <w:suppressAutoHyphens w:val="0"/>
              <w:spacing w:after="0"/>
              <w:ind w:left="115"/>
              <w:rPr>
                <w:del w:id="5631" w:author="Jose Eduardo VIU" w:date="2023-04-01T20:51:00Z"/>
              </w:rPr>
            </w:pPr>
            <w:del w:id="5632" w:author="Jose Eduardo VIU" w:date="2023-04-01T20:51:00Z">
              <w:r w:rsidDel="009E4857">
                <w:rPr>
                  <w:rFonts w:ascii="Courier New" w:eastAsia="Courier New" w:hAnsi="Courier New" w:cs="Courier New"/>
                </w:rPr>
                <w:delText>504</w:delText>
              </w:r>
            </w:del>
          </w:p>
        </w:tc>
        <w:tc>
          <w:tcPr>
            <w:tcW w:w="916" w:type="dxa"/>
          </w:tcPr>
          <w:p w14:paraId="66E8A52A" w14:textId="69FF5D59" w:rsidR="00CB7E31" w:rsidDel="009E4857" w:rsidRDefault="00000000">
            <w:pPr>
              <w:suppressAutoHyphens w:val="0"/>
              <w:spacing w:after="0"/>
              <w:rPr>
                <w:del w:id="5633" w:author="Jose Eduardo VIU" w:date="2023-04-01T20:51:00Z"/>
              </w:rPr>
            </w:pPr>
            <w:del w:id="5634" w:author="Jose Eduardo VIU" w:date="2023-04-01T20:51:00Z">
              <w:r w:rsidDel="009E4857">
                <w:rPr>
                  <w:rFonts w:ascii="Courier New" w:eastAsia="Courier New" w:hAnsi="Courier New" w:cs="Courier New"/>
                </w:rPr>
                <w:delText>2</w:delText>
              </w:r>
            </w:del>
          </w:p>
        </w:tc>
        <w:tc>
          <w:tcPr>
            <w:tcW w:w="1145" w:type="dxa"/>
          </w:tcPr>
          <w:p w14:paraId="06151833" w14:textId="7F214DA3" w:rsidR="00CB7E31" w:rsidDel="009E4857" w:rsidRDefault="00000000">
            <w:pPr>
              <w:suppressAutoHyphens w:val="0"/>
              <w:spacing w:after="0"/>
              <w:rPr>
                <w:del w:id="5635" w:author="Jose Eduardo VIU" w:date="2023-04-01T20:51:00Z"/>
              </w:rPr>
            </w:pPr>
            <w:del w:id="5636" w:author="Jose Eduardo VIU" w:date="2023-04-01T20:51:00Z">
              <w:r w:rsidDel="009E4857">
                <w:rPr>
                  <w:rFonts w:ascii="Courier New" w:eastAsia="Courier New" w:hAnsi="Courier New" w:cs="Courier New"/>
                </w:rPr>
                <w:delText>69</w:delText>
              </w:r>
            </w:del>
          </w:p>
        </w:tc>
        <w:tc>
          <w:tcPr>
            <w:tcW w:w="1031" w:type="dxa"/>
            <w:gridSpan w:val="2"/>
          </w:tcPr>
          <w:p w14:paraId="724E0B21" w14:textId="6177364E" w:rsidR="00CB7E31" w:rsidDel="009E4857" w:rsidRDefault="00000000">
            <w:pPr>
              <w:suppressAutoHyphens w:val="0"/>
              <w:spacing w:after="0"/>
              <w:rPr>
                <w:del w:id="5637" w:author="Jose Eduardo VIU" w:date="2023-04-01T20:51:00Z"/>
              </w:rPr>
            </w:pPr>
            <w:del w:id="5638" w:author="Jose Eduardo VIU" w:date="2023-04-01T20:51:00Z">
              <w:r w:rsidDel="009E4857">
                <w:rPr>
                  <w:rFonts w:ascii="Courier New" w:eastAsia="Courier New" w:hAnsi="Courier New" w:cs="Courier New"/>
                </w:rPr>
                <w:delText>2</w:delText>
              </w:r>
            </w:del>
          </w:p>
        </w:tc>
        <w:tc>
          <w:tcPr>
            <w:tcW w:w="1488" w:type="dxa"/>
          </w:tcPr>
          <w:p w14:paraId="370DF071" w14:textId="6FC80047" w:rsidR="00CB7E31" w:rsidDel="009E4857" w:rsidRDefault="00000000">
            <w:pPr>
              <w:suppressAutoHyphens w:val="0"/>
              <w:spacing w:after="0"/>
              <w:rPr>
                <w:del w:id="5639" w:author="Jose Eduardo VIU" w:date="2023-04-01T20:51:00Z"/>
              </w:rPr>
            </w:pPr>
            <w:del w:id="5640" w:author="Jose Eduardo VIU" w:date="2023-04-01T20:51:00Z">
              <w:r w:rsidDel="009E4857">
                <w:rPr>
                  <w:rFonts w:ascii="Courier New" w:eastAsia="Courier New" w:hAnsi="Courier New" w:cs="Courier New"/>
                </w:rPr>
                <w:delText>8 140.357554</w:delText>
              </w:r>
            </w:del>
          </w:p>
        </w:tc>
      </w:tr>
      <w:tr w:rsidR="00CB7E31" w:rsidDel="009E4857" w14:paraId="7C2A5D8C" w14:textId="42A3B2D4">
        <w:trPr>
          <w:trHeight w:val="406"/>
          <w:del w:id="5641" w:author="Jose Eduardo VIU" w:date="2023-04-01T20:51:00Z"/>
        </w:trPr>
        <w:tc>
          <w:tcPr>
            <w:tcW w:w="688" w:type="dxa"/>
          </w:tcPr>
          <w:p w14:paraId="74A9D64F" w14:textId="56E4CE79" w:rsidR="00CB7E31" w:rsidDel="009E4857" w:rsidRDefault="00000000">
            <w:pPr>
              <w:suppressAutoHyphens w:val="0"/>
              <w:spacing w:after="0"/>
              <w:rPr>
                <w:del w:id="5642" w:author="Jose Eduardo VIU" w:date="2023-04-01T20:51:00Z"/>
              </w:rPr>
            </w:pPr>
            <w:del w:id="5643" w:author="Jose Eduardo VIU" w:date="2023-04-01T20:51:00Z">
              <w:r w:rsidDel="009E4857">
                <w:rPr>
                  <w:rFonts w:ascii="Courier New" w:eastAsia="Courier New" w:hAnsi="Courier New" w:cs="Courier New"/>
                </w:rPr>
                <w:delText>4757</w:delText>
              </w:r>
            </w:del>
          </w:p>
        </w:tc>
        <w:tc>
          <w:tcPr>
            <w:tcW w:w="1946" w:type="dxa"/>
          </w:tcPr>
          <w:p w14:paraId="328F816C" w14:textId="673F0736" w:rsidR="00CB7E31" w:rsidDel="009E4857" w:rsidRDefault="00000000">
            <w:pPr>
              <w:suppressAutoHyphens w:val="0"/>
              <w:spacing w:after="0"/>
              <w:ind w:left="344"/>
              <w:rPr>
                <w:del w:id="5644" w:author="Jose Eduardo VIU" w:date="2023-04-01T20:51:00Z"/>
              </w:rPr>
            </w:pPr>
            <w:del w:id="5645" w:author="Jose Eduardo VIU" w:date="2023-04-01T20:51:00Z">
              <w:r w:rsidDel="009E4857">
                <w:rPr>
                  <w:rFonts w:ascii="Courier New" w:eastAsia="Courier New" w:hAnsi="Courier New" w:cs="Courier New"/>
                </w:rPr>
                <w:delText>203399</w:delText>
              </w:r>
            </w:del>
          </w:p>
        </w:tc>
        <w:tc>
          <w:tcPr>
            <w:tcW w:w="1376" w:type="dxa"/>
            <w:gridSpan w:val="2"/>
          </w:tcPr>
          <w:p w14:paraId="4664D54A" w14:textId="5F60E396" w:rsidR="00CB7E31" w:rsidDel="009E4857" w:rsidRDefault="00000000">
            <w:pPr>
              <w:suppressAutoHyphens w:val="0"/>
              <w:spacing w:after="0"/>
              <w:ind w:left="115"/>
              <w:rPr>
                <w:del w:id="5646" w:author="Jose Eduardo VIU" w:date="2023-04-01T20:51:00Z"/>
              </w:rPr>
            </w:pPr>
            <w:del w:id="5647" w:author="Jose Eduardo VIU" w:date="2023-04-01T20:51:00Z">
              <w:r w:rsidDel="009E4857">
                <w:rPr>
                  <w:rFonts w:ascii="Courier New" w:eastAsia="Courier New" w:hAnsi="Courier New" w:cs="Courier New"/>
                </w:rPr>
                <w:delText>548</w:delText>
              </w:r>
            </w:del>
          </w:p>
        </w:tc>
        <w:tc>
          <w:tcPr>
            <w:tcW w:w="916" w:type="dxa"/>
          </w:tcPr>
          <w:p w14:paraId="2557558C" w14:textId="01EA15B0" w:rsidR="00CB7E31" w:rsidDel="009E4857" w:rsidRDefault="00000000">
            <w:pPr>
              <w:suppressAutoHyphens w:val="0"/>
              <w:spacing w:after="0"/>
              <w:rPr>
                <w:del w:id="5648" w:author="Jose Eduardo VIU" w:date="2023-04-01T20:51:00Z"/>
              </w:rPr>
            </w:pPr>
            <w:del w:id="5649" w:author="Jose Eduardo VIU" w:date="2023-04-01T20:51:00Z">
              <w:r w:rsidDel="009E4857">
                <w:rPr>
                  <w:rFonts w:ascii="Courier New" w:eastAsia="Courier New" w:hAnsi="Courier New" w:cs="Courier New"/>
                </w:rPr>
                <w:delText>2</w:delText>
              </w:r>
            </w:del>
          </w:p>
        </w:tc>
        <w:tc>
          <w:tcPr>
            <w:tcW w:w="1145" w:type="dxa"/>
          </w:tcPr>
          <w:p w14:paraId="22799149" w14:textId="4004F3DC" w:rsidR="00CB7E31" w:rsidDel="009E4857" w:rsidRDefault="00000000">
            <w:pPr>
              <w:suppressAutoHyphens w:val="0"/>
              <w:spacing w:after="0"/>
              <w:rPr>
                <w:del w:id="5650" w:author="Jose Eduardo VIU" w:date="2023-04-01T20:51:00Z"/>
              </w:rPr>
            </w:pPr>
            <w:del w:id="5651" w:author="Jose Eduardo VIU" w:date="2023-04-01T20:51:00Z">
              <w:r w:rsidDel="009E4857">
                <w:rPr>
                  <w:rFonts w:ascii="Courier New" w:eastAsia="Courier New" w:hAnsi="Courier New" w:cs="Courier New"/>
                </w:rPr>
                <w:delText>69</w:delText>
              </w:r>
            </w:del>
          </w:p>
        </w:tc>
        <w:tc>
          <w:tcPr>
            <w:tcW w:w="1031" w:type="dxa"/>
            <w:gridSpan w:val="2"/>
          </w:tcPr>
          <w:p w14:paraId="2CC7648E" w14:textId="7DAEA28F" w:rsidR="00CB7E31" w:rsidDel="009E4857" w:rsidRDefault="00000000">
            <w:pPr>
              <w:suppressAutoHyphens w:val="0"/>
              <w:spacing w:after="0"/>
              <w:rPr>
                <w:del w:id="5652" w:author="Jose Eduardo VIU" w:date="2023-04-01T20:51:00Z"/>
              </w:rPr>
            </w:pPr>
            <w:del w:id="5653" w:author="Jose Eduardo VIU" w:date="2023-04-01T20:51:00Z">
              <w:r w:rsidDel="009E4857">
                <w:rPr>
                  <w:rFonts w:ascii="Courier New" w:eastAsia="Courier New" w:hAnsi="Courier New" w:cs="Courier New"/>
                </w:rPr>
                <w:delText>2</w:delText>
              </w:r>
            </w:del>
          </w:p>
        </w:tc>
        <w:tc>
          <w:tcPr>
            <w:tcW w:w="1488" w:type="dxa"/>
          </w:tcPr>
          <w:p w14:paraId="7869568D" w14:textId="0E0721AD" w:rsidR="00CB7E31" w:rsidDel="009E4857" w:rsidRDefault="00000000">
            <w:pPr>
              <w:suppressAutoHyphens w:val="0"/>
              <w:spacing w:after="0"/>
              <w:rPr>
                <w:del w:id="5654" w:author="Jose Eduardo VIU" w:date="2023-04-01T20:51:00Z"/>
              </w:rPr>
            </w:pPr>
            <w:del w:id="5655" w:author="Jose Eduardo VIU" w:date="2023-04-01T20:51:00Z">
              <w:r w:rsidDel="009E4857">
                <w:rPr>
                  <w:rFonts w:ascii="Courier New" w:eastAsia="Courier New" w:hAnsi="Courier New" w:cs="Courier New"/>
                </w:rPr>
                <w:delText>8 123.987441</w:delText>
              </w:r>
            </w:del>
          </w:p>
        </w:tc>
      </w:tr>
      <w:tr w:rsidR="00CB7E31" w:rsidDel="009E4857" w14:paraId="7879B65C" w14:textId="72AF5DAC">
        <w:trPr>
          <w:trHeight w:val="380"/>
          <w:del w:id="5656" w:author="Jose Eduardo VIU" w:date="2023-04-01T20:51:00Z"/>
        </w:trPr>
        <w:tc>
          <w:tcPr>
            <w:tcW w:w="688" w:type="dxa"/>
          </w:tcPr>
          <w:p w14:paraId="0053CDA8" w14:textId="1D1045B6" w:rsidR="00CB7E31" w:rsidDel="009E4857" w:rsidRDefault="00CB7E31">
            <w:pPr>
              <w:suppressAutoHyphens w:val="0"/>
              <w:rPr>
                <w:del w:id="5657" w:author="Jose Eduardo VIU" w:date="2023-04-01T20:51:00Z"/>
              </w:rPr>
            </w:pPr>
          </w:p>
        </w:tc>
        <w:tc>
          <w:tcPr>
            <w:tcW w:w="1946" w:type="dxa"/>
            <w:vAlign w:val="bottom"/>
          </w:tcPr>
          <w:p w14:paraId="2A055B02" w14:textId="383F106A" w:rsidR="00CB7E31" w:rsidDel="009E4857" w:rsidRDefault="00000000">
            <w:pPr>
              <w:suppressAutoHyphens w:val="0"/>
              <w:spacing w:after="0"/>
              <w:rPr>
                <w:del w:id="5658" w:author="Jose Eduardo VIU" w:date="2023-04-01T20:51:00Z"/>
              </w:rPr>
            </w:pPr>
            <w:del w:id="5659" w:author="Jose Eduardo VIU" w:date="2023-04-01T20:51:00Z">
              <w:r w:rsidDel="009E4857">
                <w:rPr>
                  <w:rFonts w:ascii="Courier New" w:eastAsia="Courier New" w:hAnsi="Courier New" w:cs="Courier New"/>
                </w:rPr>
                <w:delText>DiasMedios</w:delText>
              </w:r>
            </w:del>
          </w:p>
        </w:tc>
        <w:tc>
          <w:tcPr>
            <w:tcW w:w="3437" w:type="dxa"/>
            <w:gridSpan w:val="4"/>
            <w:vAlign w:val="bottom"/>
          </w:tcPr>
          <w:p w14:paraId="2A811F51" w14:textId="626C90FE" w:rsidR="00CB7E31" w:rsidDel="009E4857" w:rsidRDefault="00000000">
            <w:pPr>
              <w:suppressAutoHyphens w:val="0"/>
              <w:spacing w:after="0"/>
              <w:rPr>
                <w:del w:id="5660" w:author="Jose Eduardo VIU" w:date="2023-04-01T20:51:00Z"/>
              </w:rPr>
            </w:pPr>
            <w:del w:id="5661" w:author="Jose Eduardo VIU" w:date="2023-04-01T20:51:00Z">
              <w:r w:rsidDel="009E4857">
                <w:rPr>
                  <w:rFonts w:ascii="Courier New" w:eastAsia="Courier New" w:hAnsi="Courier New" w:cs="Courier New"/>
                </w:rPr>
                <w:delText>GMD EntradaInicial …</w:delText>
              </w:r>
            </w:del>
          </w:p>
        </w:tc>
        <w:tc>
          <w:tcPr>
            <w:tcW w:w="2519" w:type="dxa"/>
            <w:gridSpan w:val="3"/>
            <w:vAlign w:val="bottom"/>
          </w:tcPr>
          <w:p w14:paraId="369B2225" w14:textId="69FB8F25" w:rsidR="00CB7E31" w:rsidDel="009E4857" w:rsidRDefault="00000000">
            <w:pPr>
              <w:suppressAutoHyphens w:val="0"/>
              <w:spacing w:after="0"/>
              <w:rPr>
                <w:del w:id="5662" w:author="Jose Eduardo VIU" w:date="2023-04-01T20:51:00Z"/>
              </w:rPr>
            </w:pPr>
            <w:del w:id="5663" w:author="Jose Eduardo VIU" w:date="2023-04-01T20:51:00Z">
              <w:r w:rsidDel="009E4857">
                <w:rPr>
                  <w:rFonts w:ascii="Courier New" w:eastAsia="Courier New" w:hAnsi="Courier New" w:cs="Courier New"/>
                </w:rPr>
                <w:delText>na_rega \</w:delText>
              </w:r>
            </w:del>
          </w:p>
        </w:tc>
      </w:tr>
      <w:tr w:rsidR="00CB7E31" w:rsidDel="009E4857" w14:paraId="63848AE3" w14:textId="37C5CBAA">
        <w:trPr>
          <w:trHeight w:val="245"/>
          <w:del w:id="5664" w:author="Jose Eduardo VIU" w:date="2023-04-01T20:51:00Z"/>
        </w:trPr>
        <w:tc>
          <w:tcPr>
            <w:tcW w:w="3552" w:type="dxa"/>
            <w:gridSpan w:val="3"/>
          </w:tcPr>
          <w:p w14:paraId="7055EE37" w14:textId="1F33CDAF" w:rsidR="00CB7E31" w:rsidDel="009E4857" w:rsidRDefault="00000000">
            <w:pPr>
              <w:tabs>
                <w:tab w:val="center" w:pos="1833"/>
              </w:tabs>
              <w:suppressAutoHyphens w:val="0"/>
              <w:spacing w:after="0"/>
              <w:rPr>
                <w:del w:id="5665" w:author="Jose Eduardo VIU" w:date="2023-04-01T20:51:00Z"/>
              </w:rPr>
            </w:pPr>
            <w:del w:id="5666" w:author="Jose Eduardo VIU" w:date="2023-04-01T20:51:00Z">
              <w:r w:rsidDel="009E4857">
                <w:rPr>
                  <w:rFonts w:ascii="Courier New" w:eastAsia="Courier New" w:hAnsi="Courier New" w:cs="Courier New"/>
                </w:rPr>
                <w:delText>762</w:delText>
              </w:r>
              <w:r w:rsidDel="009E4857">
                <w:rPr>
                  <w:rFonts w:ascii="Courier New" w:eastAsia="Courier New" w:hAnsi="Courier New" w:cs="Courier New"/>
                </w:rPr>
                <w:tab/>
                <w:delText>227.661543 0.593210</w:delText>
              </w:r>
            </w:del>
          </w:p>
        </w:tc>
        <w:tc>
          <w:tcPr>
            <w:tcW w:w="3321" w:type="dxa"/>
            <w:gridSpan w:val="4"/>
          </w:tcPr>
          <w:p w14:paraId="2BA0AB7E" w14:textId="74C9BFD3" w:rsidR="00CB7E31" w:rsidDel="009E4857" w:rsidRDefault="00000000">
            <w:pPr>
              <w:suppressAutoHyphens w:val="0"/>
              <w:spacing w:after="0"/>
              <w:rPr>
                <w:del w:id="5667" w:author="Jose Eduardo VIU" w:date="2023-04-01T20:51:00Z"/>
              </w:rPr>
            </w:pPr>
            <w:del w:id="5668" w:author="Jose Eduardo VIU" w:date="2023-04-01T20:51:00Z">
              <w:r w:rsidDel="009E4857">
                <w:rPr>
                  <w:rFonts w:ascii="Courier New" w:eastAsia="Courier New" w:hAnsi="Courier New" w:cs="Courier New"/>
                </w:rPr>
                <w:delText>2018-09-04 … ES300210340046</w:delText>
              </w:r>
            </w:del>
          </w:p>
        </w:tc>
        <w:tc>
          <w:tcPr>
            <w:tcW w:w="229" w:type="dxa"/>
          </w:tcPr>
          <w:p w14:paraId="4DDFCFD3" w14:textId="7AD10154" w:rsidR="00CB7E31" w:rsidDel="009E4857" w:rsidRDefault="00CB7E31">
            <w:pPr>
              <w:suppressAutoHyphens w:val="0"/>
              <w:rPr>
                <w:del w:id="5669" w:author="Jose Eduardo VIU" w:date="2023-04-01T20:51:00Z"/>
              </w:rPr>
            </w:pPr>
          </w:p>
        </w:tc>
        <w:tc>
          <w:tcPr>
            <w:tcW w:w="1488" w:type="dxa"/>
          </w:tcPr>
          <w:p w14:paraId="1E349D55" w14:textId="3F2CE123" w:rsidR="00CB7E31" w:rsidDel="009E4857" w:rsidRDefault="00CB7E31">
            <w:pPr>
              <w:suppressAutoHyphens w:val="0"/>
              <w:rPr>
                <w:del w:id="5670" w:author="Jose Eduardo VIU" w:date="2023-04-01T20:51:00Z"/>
              </w:rPr>
            </w:pPr>
          </w:p>
        </w:tc>
      </w:tr>
      <w:tr w:rsidR="00CB7E31" w:rsidDel="009E4857" w14:paraId="7AB8B43F" w14:textId="3942C419">
        <w:trPr>
          <w:trHeight w:val="271"/>
          <w:del w:id="5671" w:author="Jose Eduardo VIU" w:date="2023-04-01T20:51:00Z"/>
        </w:trPr>
        <w:tc>
          <w:tcPr>
            <w:tcW w:w="3552" w:type="dxa"/>
            <w:gridSpan w:val="3"/>
          </w:tcPr>
          <w:p w14:paraId="6ED10B77" w14:textId="6D7675CC" w:rsidR="00CB7E31" w:rsidDel="009E4857" w:rsidRDefault="00000000">
            <w:pPr>
              <w:tabs>
                <w:tab w:val="center" w:pos="1833"/>
              </w:tabs>
              <w:suppressAutoHyphens w:val="0"/>
              <w:spacing w:after="0"/>
              <w:rPr>
                <w:del w:id="5672" w:author="Jose Eduardo VIU" w:date="2023-04-01T20:51:00Z"/>
              </w:rPr>
            </w:pPr>
            <w:del w:id="5673" w:author="Jose Eduardo VIU" w:date="2023-04-01T20:51:00Z">
              <w:r w:rsidDel="009E4857">
                <w:rPr>
                  <w:rFonts w:ascii="Courier New" w:eastAsia="Courier New" w:hAnsi="Courier New" w:cs="Courier New"/>
                </w:rPr>
                <w:delText>766</w:delText>
              </w:r>
              <w:r w:rsidDel="009E4857">
                <w:rPr>
                  <w:rFonts w:ascii="Courier New" w:eastAsia="Courier New" w:hAnsi="Courier New" w:cs="Courier New"/>
                </w:rPr>
                <w:tab/>
                <w:delText>217.820675 0.645094</w:delText>
              </w:r>
            </w:del>
          </w:p>
        </w:tc>
        <w:tc>
          <w:tcPr>
            <w:tcW w:w="3321" w:type="dxa"/>
            <w:gridSpan w:val="4"/>
          </w:tcPr>
          <w:p w14:paraId="64B1CEBC" w14:textId="1F94BCEC" w:rsidR="00CB7E31" w:rsidDel="009E4857" w:rsidRDefault="00000000">
            <w:pPr>
              <w:suppressAutoHyphens w:val="0"/>
              <w:spacing w:after="0"/>
              <w:rPr>
                <w:del w:id="5674" w:author="Jose Eduardo VIU" w:date="2023-04-01T20:51:00Z"/>
              </w:rPr>
            </w:pPr>
            <w:del w:id="5675" w:author="Jose Eduardo VIU" w:date="2023-04-01T20:51:00Z">
              <w:r w:rsidDel="009E4857">
                <w:rPr>
                  <w:rFonts w:ascii="Courier New" w:eastAsia="Courier New" w:hAnsi="Courier New" w:cs="Courier New"/>
                </w:rPr>
                <w:delText>2018-10-11 … ES300210340046</w:delText>
              </w:r>
            </w:del>
          </w:p>
        </w:tc>
        <w:tc>
          <w:tcPr>
            <w:tcW w:w="229" w:type="dxa"/>
          </w:tcPr>
          <w:p w14:paraId="145501E7" w14:textId="282071E4" w:rsidR="00CB7E31" w:rsidDel="009E4857" w:rsidRDefault="00CB7E31">
            <w:pPr>
              <w:suppressAutoHyphens w:val="0"/>
              <w:rPr>
                <w:del w:id="5676" w:author="Jose Eduardo VIU" w:date="2023-04-01T20:51:00Z"/>
              </w:rPr>
            </w:pPr>
          </w:p>
        </w:tc>
        <w:tc>
          <w:tcPr>
            <w:tcW w:w="1488" w:type="dxa"/>
          </w:tcPr>
          <w:p w14:paraId="1C36BB35" w14:textId="7FBE0E97" w:rsidR="00CB7E31" w:rsidDel="009E4857" w:rsidRDefault="00CB7E31">
            <w:pPr>
              <w:suppressAutoHyphens w:val="0"/>
              <w:rPr>
                <w:del w:id="5677" w:author="Jose Eduardo VIU" w:date="2023-04-01T20:51:00Z"/>
              </w:rPr>
            </w:pPr>
          </w:p>
        </w:tc>
      </w:tr>
      <w:tr w:rsidR="00CB7E31" w:rsidDel="009E4857" w14:paraId="28317A86" w14:textId="11231B6A">
        <w:trPr>
          <w:trHeight w:val="271"/>
          <w:del w:id="5678" w:author="Jose Eduardo VIU" w:date="2023-04-01T20:51:00Z"/>
        </w:trPr>
        <w:tc>
          <w:tcPr>
            <w:tcW w:w="3552" w:type="dxa"/>
            <w:gridSpan w:val="3"/>
          </w:tcPr>
          <w:p w14:paraId="1AE7C67B" w14:textId="5F6C337F" w:rsidR="00CB7E31" w:rsidDel="009E4857" w:rsidRDefault="00000000">
            <w:pPr>
              <w:suppressAutoHyphens w:val="0"/>
              <w:spacing w:after="0"/>
              <w:rPr>
                <w:del w:id="5679" w:author="Jose Eduardo VIU" w:date="2023-04-01T20:51:00Z"/>
              </w:rPr>
            </w:pPr>
            <w:del w:id="5680" w:author="Jose Eduardo VIU" w:date="2023-04-01T20:51:00Z">
              <w:r w:rsidDel="009E4857">
                <w:rPr>
                  <w:rFonts w:ascii="Courier New" w:eastAsia="Courier New" w:hAnsi="Courier New" w:cs="Courier New"/>
                </w:rPr>
                <w:delText>1502 214.207547 0.573010</w:delText>
              </w:r>
            </w:del>
          </w:p>
        </w:tc>
        <w:tc>
          <w:tcPr>
            <w:tcW w:w="3321" w:type="dxa"/>
            <w:gridSpan w:val="4"/>
          </w:tcPr>
          <w:p w14:paraId="48B61E3F" w14:textId="0D717D5B" w:rsidR="00CB7E31" w:rsidDel="009E4857" w:rsidRDefault="00000000">
            <w:pPr>
              <w:suppressAutoHyphens w:val="0"/>
              <w:spacing w:after="0"/>
              <w:rPr>
                <w:del w:id="5681" w:author="Jose Eduardo VIU" w:date="2023-04-01T20:51:00Z"/>
              </w:rPr>
            </w:pPr>
            <w:del w:id="5682" w:author="Jose Eduardo VIU" w:date="2023-04-01T20:51:00Z">
              <w:r w:rsidDel="009E4857">
                <w:rPr>
                  <w:rFonts w:ascii="Courier New" w:eastAsia="Courier New" w:hAnsi="Courier New" w:cs="Courier New"/>
                </w:rPr>
                <w:delText>2017-09-07 … ES300390740055</w:delText>
              </w:r>
            </w:del>
          </w:p>
        </w:tc>
        <w:tc>
          <w:tcPr>
            <w:tcW w:w="229" w:type="dxa"/>
          </w:tcPr>
          <w:p w14:paraId="0DB32E42" w14:textId="55E2C2FB" w:rsidR="00CB7E31" w:rsidDel="009E4857" w:rsidRDefault="00CB7E31">
            <w:pPr>
              <w:suppressAutoHyphens w:val="0"/>
              <w:rPr>
                <w:del w:id="5683" w:author="Jose Eduardo VIU" w:date="2023-04-01T20:51:00Z"/>
              </w:rPr>
            </w:pPr>
          </w:p>
        </w:tc>
        <w:tc>
          <w:tcPr>
            <w:tcW w:w="1488" w:type="dxa"/>
          </w:tcPr>
          <w:p w14:paraId="2E024583" w14:textId="775EF67D" w:rsidR="00CB7E31" w:rsidDel="009E4857" w:rsidRDefault="00CB7E31">
            <w:pPr>
              <w:suppressAutoHyphens w:val="0"/>
              <w:rPr>
                <w:del w:id="5684" w:author="Jose Eduardo VIU" w:date="2023-04-01T20:51:00Z"/>
              </w:rPr>
            </w:pPr>
          </w:p>
        </w:tc>
      </w:tr>
      <w:tr w:rsidR="00CB7E31" w:rsidDel="009E4857" w14:paraId="3FAA2812" w14:textId="0EC5B099">
        <w:trPr>
          <w:trHeight w:val="271"/>
          <w:del w:id="5685" w:author="Jose Eduardo VIU" w:date="2023-04-01T20:51:00Z"/>
        </w:trPr>
        <w:tc>
          <w:tcPr>
            <w:tcW w:w="3552" w:type="dxa"/>
            <w:gridSpan w:val="3"/>
          </w:tcPr>
          <w:p w14:paraId="0D36288C" w14:textId="380C5F64" w:rsidR="00CB7E31" w:rsidDel="009E4857" w:rsidRDefault="00000000">
            <w:pPr>
              <w:suppressAutoHyphens w:val="0"/>
              <w:spacing w:after="0"/>
              <w:rPr>
                <w:del w:id="5686" w:author="Jose Eduardo VIU" w:date="2023-04-01T20:51:00Z"/>
              </w:rPr>
            </w:pPr>
            <w:del w:id="5687" w:author="Jose Eduardo VIU" w:date="2023-04-01T20:51:00Z">
              <w:r w:rsidDel="009E4857">
                <w:rPr>
                  <w:rFonts w:ascii="Courier New" w:eastAsia="Courier New" w:hAnsi="Courier New" w:cs="Courier New"/>
                </w:rPr>
                <w:delText>4204 215.894214 0.575507</w:delText>
              </w:r>
            </w:del>
          </w:p>
        </w:tc>
        <w:tc>
          <w:tcPr>
            <w:tcW w:w="3321" w:type="dxa"/>
            <w:gridSpan w:val="4"/>
          </w:tcPr>
          <w:p w14:paraId="71BE295F" w14:textId="19CAE3EF" w:rsidR="00CB7E31" w:rsidDel="009E4857" w:rsidRDefault="00000000">
            <w:pPr>
              <w:suppressAutoHyphens w:val="0"/>
              <w:spacing w:after="0"/>
              <w:rPr>
                <w:del w:id="5688" w:author="Jose Eduardo VIU" w:date="2023-04-01T20:51:00Z"/>
              </w:rPr>
            </w:pPr>
            <w:del w:id="5689" w:author="Jose Eduardo VIU" w:date="2023-04-01T20:51:00Z">
              <w:r w:rsidDel="009E4857">
                <w:rPr>
                  <w:rFonts w:ascii="Courier New" w:eastAsia="Courier New" w:hAnsi="Courier New" w:cs="Courier New"/>
                </w:rPr>
                <w:delText>2018-10-24 … ES300210540165</w:delText>
              </w:r>
            </w:del>
          </w:p>
        </w:tc>
        <w:tc>
          <w:tcPr>
            <w:tcW w:w="229" w:type="dxa"/>
          </w:tcPr>
          <w:p w14:paraId="2746094A" w14:textId="1797147B" w:rsidR="00CB7E31" w:rsidDel="009E4857" w:rsidRDefault="00CB7E31">
            <w:pPr>
              <w:suppressAutoHyphens w:val="0"/>
              <w:rPr>
                <w:del w:id="5690" w:author="Jose Eduardo VIU" w:date="2023-04-01T20:51:00Z"/>
              </w:rPr>
            </w:pPr>
          </w:p>
        </w:tc>
        <w:tc>
          <w:tcPr>
            <w:tcW w:w="1488" w:type="dxa"/>
          </w:tcPr>
          <w:p w14:paraId="44DF2563" w14:textId="19F95F32" w:rsidR="00CB7E31" w:rsidDel="009E4857" w:rsidRDefault="00CB7E31">
            <w:pPr>
              <w:suppressAutoHyphens w:val="0"/>
              <w:rPr>
                <w:del w:id="5691" w:author="Jose Eduardo VIU" w:date="2023-04-01T20:51:00Z"/>
              </w:rPr>
            </w:pPr>
          </w:p>
        </w:tc>
      </w:tr>
      <w:tr w:rsidR="00CB7E31" w:rsidDel="009E4857" w14:paraId="2343C993" w14:textId="41DE8AE7">
        <w:trPr>
          <w:trHeight w:val="271"/>
          <w:del w:id="5692" w:author="Jose Eduardo VIU" w:date="2023-04-01T20:51:00Z"/>
        </w:trPr>
        <w:tc>
          <w:tcPr>
            <w:tcW w:w="3552" w:type="dxa"/>
            <w:gridSpan w:val="3"/>
          </w:tcPr>
          <w:p w14:paraId="7DD023F6" w14:textId="1CEE1F8C" w:rsidR="00CB7E31" w:rsidDel="009E4857" w:rsidRDefault="00000000">
            <w:pPr>
              <w:suppressAutoHyphens w:val="0"/>
              <w:spacing w:after="0"/>
              <w:rPr>
                <w:del w:id="5693" w:author="Jose Eduardo VIU" w:date="2023-04-01T20:51:00Z"/>
              </w:rPr>
            </w:pPr>
            <w:del w:id="5694" w:author="Jose Eduardo VIU" w:date="2023-04-01T20:51:00Z">
              <w:r w:rsidDel="009E4857">
                <w:rPr>
                  <w:rFonts w:ascii="Courier New" w:eastAsia="Courier New" w:hAnsi="Courier New" w:cs="Courier New"/>
                </w:rPr>
                <w:delText>4211 211.114173 0.584379</w:delText>
              </w:r>
            </w:del>
          </w:p>
        </w:tc>
        <w:tc>
          <w:tcPr>
            <w:tcW w:w="3321" w:type="dxa"/>
            <w:gridSpan w:val="4"/>
          </w:tcPr>
          <w:p w14:paraId="35008403" w14:textId="1BFD56AA" w:rsidR="00CB7E31" w:rsidDel="009E4857" w:rsidRDefault="00000000">
            <w:pPr>
              <w:suppressAutoHyphens w:val="0"/>
              <w:spacing w:after="0"/>
              <w:rPr>
                <w:del w:id="5695" w:author="Jose Eduardo VIU" w:date="2023-04-01T20:51:00Z"/>
              </w:rPr>
            </w:pPr>
            <w:del w:id="5696" w:author="Jose Eduardo VIU" w:date="2023-04-01T20:51:00Z">
              <w:r w:rsidDel="009E4857">
                <w:rPr>
                  <w:rFonts w:ascii="Courier New" w:eastAsia="Courier New" w:hAnsi="Courier New" w:cs="Courier New"/>
                </w:rPr>
                <w:delText>2020-08-18 … ES300210640034</w:delText>
              </w:r>
            </w:del>
          </w:p>
        </w:tc>
        <w:tc>
          <w:tcPr>
            <w:tcW w:w="229" w:type="dxa"/>
          </w:tcPr>
          <w:p w14:paraId="6FD53370" w14:textId="60F283F5" w:rsidR="00CB7E31" w:rsidDel="009E4857" w:rsidRDefault="00CB7E31">
            <w:pPr>
              <w:suppressAutoHyphens w:val="0"/>
              <w:rPr>
                <w:del w:id="5697" w:author="Jose Eduardo VIU" w:date="2023-04-01T20:51:00Z"/>
              </w:rPr>
            </w:pPr>
          </w:p>
        </w:tc>
        <w:tc>
          <w:tcPr>
            <w:tcW w:w="1488" w:type="dxa"/>
          </w:tcPr>
          <w:p w14:paraId="61235369" w14:textId="52BD43CA" w:rsidR="00CB7E31" w:rsidDel="009E4857" w:rsidRDefault="00CB7E31">
            <w:pPr>
              <w:suppressAutoHyphens w:val="0"/>
              <w:rPr>
                <w:del w:id="5698" w:author="Jose Eduardo VIU" w:date="2023-04-01T20:51:00Z"/>
              </w:rPr>
            </w:pPr>
          </w:p>
        </w:tc>
      </w:tr>
      <w:tr w:rsidR="00CB7E31" w:rsidDel="009E4857" w14:paraId="22854C7A" w14:textId="2B506E5D">
        <w:trPr>
          <w:trHeight w:val="271"/>
          <w:del w:id="5699" w:author="Jose Eduardo VIU" w:date="2023-04-01T20:51:00Z"/>
        </w:trPr>
        <w:tc>
          <w:tcPr>
            <w:tcW w:w="3552" w:type="dxa"/>
            <w:gridSpan w:val="3"/>
          </w:tcPr>
          <w:p w14:paraId="7A98CB7D" w14:textId="00389E74" w:rsidR="00CB7E31" w:rsidDel="009E4857" w:rsidRDefault="00000000">
            <w:pPr>
              <w:suppressAutoHyphens w:val="0"/>
              <w:spacing w:after="0"/>
              <w:rPr>
                <w:del w:id="5700" w:author="Jose Eduardo VIU" w:date="2023-04-01T20:51:00Z"/>
              </w:rPr>
            </w:pPr>
            <w:del w:id="5701" w:author="Jose Eduardo VIU" w:date="2023-04-01T20:51:00Z">
              <w:r w:rsidDel="009E4857">
                <w:rPr>
                  <w:rFonts w:ascii="Courier New" w:eastAsia="Courier New" w:hAnsi="Courier New" w:cs="Courier New"/>
                </w:rPr>
                <w:delText>4219 213.700215 0.606100</w:delText>
              </w:r>
            </w:del>
          </w:p>
        </w:tc>
        <w:tc>
          <w:tcPr>
            <w:tcW w:w="3321" w:type="dxa"/>
            <w:gridSpan w:val="4"/>
          </w:tcPr>
          <w:p w14:paraId="52C3785D" w14:textId="498BF414" w:rsidR="00CB7E31" w:rsidDel="009E4857" w:rsidRDefault="00000000">
            <w:pPr>
              <w:suppressAutoHyphens w:val="0"/>
              <w:spacing w:after="0"/>
              <w:rPr>
                <w:del w:id="5702" w:author="Jose Eduardo VIU" w:date="2023-04-01T20:51:00Z"/>
              </w:rPr>
            </w:pPr>
            <w:del w:id="5703" w:author="Jose Eduardo VIU" w:date="2023-04-01T20:51:00Z">
              <w:r w:rsidDel="009E4857">
                <w:rPr>
                  <w:rFonts w:ascii="Courier New" w:eastAsia="Courier New" w:hAnsi="Courier New" w:cs="Courier New"/>
                </w:rPr>
                <w:delText>2019-01-09 … ES300210640034</w:delText>
              </w:r>
            </w:del>
          </w:p>
        </w:tc>
        <w:tc>
          <w:tcPr>
            <w:tcW w:w="229" w:type="dxa"/>
          </w:tcPr>
          <w:p w14:paraId="2FED6EAA" w14:textId="191F7452" w:rsidR="00CB7E31" w:rsidDel="009E4857" w:rsidRDefault="00CB7E31">
            <w:pPr>
              <w:suppressAutoHyphens w:val="0"/>
              <w:rPr>
                <w:del w:id="5704" w:author="Jose Eduardo VIU" w:date="2023-04-01T20:51:00Z"/>
              </w:rPr>
            </w:pPr>
          </w:p>
        </w:tc>
        <w:tc>
          <w:tcPr>
            <w:tcW w:w="1488" w:type="dxa"/>
          </w:tcPr>
          <w:p w14:paraId="42BB324B" w14:textId="66BE3DA9" w:rsidR="00CB7E31" w:rsidDel="009E4857" w:rsidRDefault="00CB7E31">
            <w:pPr>
              <w:suppressAutoHyphens w:val="0"/>
              <w:rPr>
                <w:del w:id="5705" w:author="Jose Eduardo VIU" w:date="2023-04-01T20:51:00Z"/>
              </w:rPr>
            </w:pPr>
          </w:p>
        </w:tc>
      </w:tr>
      <w:tr w:rsidR="00CB7E31" w:rsidDel="009E4857" w14:paraId="6C77820A" w14:textId="4421AF75">
        <w:trPr>
          <w:trHeight w:val="271"/>
          <w:del w:id="5706" w:author="Jose Eduardo VIU" w:date="2023-04-01T20:51:00Z"/>
        </w:trPr>
        <w:tc>
          <w:tcPr>
            <w:tcW w:w="3552" w:type="dxa"/>
            <w:gridSpan w:val="3"/>
          </w:tcPr>
          <w:p w14:paraId="6ED3A701" w14:textId="5EE7BEC6" w:rsidR="00CB7E31" w:rsidDel="009E4857" w:rsidRDefault="00000000">
            <w:pPr>
              <w:suppressAutoHyphens w:val="0"/>
              <w:spacing w:after="0"/>
              <w:rPr>
                <w:del w:id="5707" w:author="Jose Eduardo VIU" w:date="2023-04-01T20:51:00Z"/>
              </w:rPr>
            </w:pPr>
            <w:del w:id="5708" w:author="Jose Eduardo VIU" w:date="2023-04-01T20:51:00Z">
              <w:r w:rsidDel="009E4857">
                <w:rPr>
                  <w:rFonts w:ascii="Courier New" w:eastAsia="Courier New" w:hAnsi="Courier New" w:cs="Courier New"/>
                </w:rPr>
                <w:delText>4222 214.688492 0.571441</w:delText>
              </w:r>
            </w:del>
          </w:p>
        </w:tc>
        <w:tc>
          <w:tcPr>
            <w:tcW w:w="3321" w:type="dxa"/>
            <w:gridSpan w:val="4"/>
          </w:tcPr>
          <w:p w14:paraId="48BAC487" w14:textId="2B6BBE80" w:rsidR="00CB7E31" w:rsidDel="009E4857" w:rsidRDefault="00000000">
            <w:pPr>
              <w:suppressAutoHyphens w:val="0"/>
              <w:spacing w:after="0"/>
              <w:rPr>
                <w:del w:id="5709" w:author="Jose Eduardo VIU" w:date="2023-04-01T20:51:00Z"/>
              </w:rPr>
            </w:pPr>
            <w:del w:id="5710" w:author="Jose Eduardo VIU" w:date="2023-04-01T20:51:00Z">
              <w:r w:rsidDel="009E4857">
                <w:rPr>
                  <w:rFonts w:ascii="Courier New" w:eastAsia="Courier New" w:hAnsi="Courier New" w:cs="Courier New"/>
                </w:rPr>
                <w:delText>2019-10-04 … ES300210640034</w:delText>
              </w:r>
            </w:del>
          </w:p>
        </w:tc>
        <w:tc>
          <w:tcPr>
            <w:tcW w:w="229" w:type="dxa"/>
          </w:tcPr>
          <w:p w14:paraId="40124FED" w14:textId="5F780280" w:rsidR="00CB7E31" w:rsidDel="009E4857" w:rsidRDefault="00CB7E31">
            <w:pPr>
              <w:suppressAutoHyphens w:val="0"/>
              <w:rPr>
                <w:del w:id="5711" w:author="Jose Eduardo VIU" w:date="2023-04-01T20:51:00Z"/>
              </w:rPr>
            </w:pPr>
          </w:p>
        </w:tc>
        <w:tc>
          <w:tcPr>
            <w:tcW w:w="1488" w:type="dxa"/>
          </w:tcPr>
          <w:p w14:paraId="19910B9F" w14:textId="1A04C5B7" w:rsidR="00CB7E31" w:rsidDel="009E4857" w:rsidRDefault="00CB7E31">
            <w:pPr>
              <w:suppressAutoHyphens w:val="0"/>
              <w:rPr>
                <w:del w:id="5712" w:author="Jose Eduardo VIU" w:date="2023-04-01T20:51:00Z"/>
              </w:rPr>
            </w:pPr>
          </w:p>
        </w:tc>
      </w:tr>
      <w:tr w:rsidR="00CB7E31" w:rsidDel="009E4857" w14:paraId="794DC4DC" w14:textId="7D74E98D">
        <w:trPr>
          <w:trHeight w:val="271"/>
          <w:del w:id="5713" w:author="Jose Eduardo VIU" w:date="2023-04-01T20:51:00Z"/>
        </w:trPr>
        <w:tc>
          <w:tcPr>
            <w:tcW w:w="3552" w:type="dxa"/>
            <w:gridSpan w:val="3"/>
          </w:tcPr>
          <w:p w14:paraId="3FC4AB13" w14:textId="6638186C" w:rsidR="00CB7E31" w:rsidDel="009E4857" w:rsidRDefault="00000000">
            <w:pPr>
              <w:suppressAutoHyphens w:val="0"/>
              <w:spacing w:after="0"/>
              <w:rPr>
                <w:del w:id="5714" w:author="Jose Eduardo VIU" w:date="2023-04-01T20:51:00Z"/>
              </w:rPr>
            </w:pPr>
            <w:del w:id="5715" w:author="Jose Eduardo VIU" w:date="2023-04-01T20:51:00Z">
              <w:r w:rsidDel="009E4857">
                <w:rPr>
                  <w:rFonts w:ascii="Courier New" w:eastAsia="Courier New" w:hAnsi="Courier New" w:cs="Courier New"/>
                </w:rPr>
                <w:delText>4224 239.282859 0.586576</w:delText>
              </w:r>
            </w:del>
          </w:p>
        </w:tc>
        <w:tc>
          <w:tcPr>
            <w:tcW w:w="3321" w:type="dxa"/>
            <w:gridSpan w:val="4"/>
          </w:tcPr>
          <w:p w14:paraId="76E3D20A" w14:textId="020979B2" w:rsidR="00CB7E31" w:rsidDel="009E4857" w:rsidRDefault="00000000">
            <w:pPr>
              <w:suppressAutoHyphens w:val="0"/>
              <w:spacing w:after="0"/>
              <w:rPr>
                <w:del w:id="5716" w:author="Jose Eduardo VIU" w:date="2023-04-01T20:51:00Z"/>
              </w:rPr>
            </w:pPr>
            <w:del w:id="5717" w:author="Jose Eduardo VIU" w:date="2023-04-01T20:51:00Z">
              <w:r w:rsidDel="009E4857">
                <w:rPr>
                  <w:rFonts w:ascii="Courier New" w:eastAsia="Courier New" w:hAnsi="Courier New" w:cs="Courier New"/>
                </w:rPr>
                <w:delText>2018-12-26 … ES300210640034</w:delText>
              </w:r>
            </w:del>
          </w:p>
        </w:tc>
        <w:tc>
          <w:tcPr>
            <w:tcW w:w="229" w:type="dxa"/>
          </w:tcPr>
          <w:p w14:paraId="1CFDB72E" w14:textId="408E5D15" w:rsidR="00CB7E31" w:rsidDel="009E4857" w:rsidRDefault="00CB7E31">
            <w:pPr>
              <w:suppressAutoHyphens w:val="0"/>
              <w:rPr>
                <w:del w:id="5718" w:author="Jose Eduardo VIU" w:date="2023-04-01T20:51:00Z"/>
              </w:rPr>
            </w:pPr>
          </w:p>
        </w:tc>
        <w:tc>
          <w:tcPr>
            <w:tcW w:w="1488" w:type="dxa"/>
          </w:tcPr>
          <w:p w14:paraId="4C6928C4" w14:textId="3095CA0C" w:rsidR="00CB7E31" w:rsidDel="009E4857" w:rsidRDefault="00CB7E31">
            <w:pPr>
              <w:suppressAutoHyphens w:val="0"/>
              <w:rPr>
                <w:del w:id="5719" w:author="Jose Eduardo VIU" w:date="2023-04-01T20:51:00Z"/>
              </w:rPr>
            </w:pPr>
          </w:p>
        </w:tc>
      </w:tr>
      <w:tr w:rsidR="00CB7E31" w:rsidDel="009E4857" w14:paraId="3441649F" w14:textId="62EC93F2">
        <w:trPr>
          <w:trHeight w:val="245"/>
          <w:del w:id="5720" w:author="Jose Eduardo VIU" w:date="2023-04-01T20:51:00Z"/>
        </w:trPr>
        <w:tc>
          <w:tcPr>
            <w:tcW w:w="3552" w:type="dxa"/>
            <w:gridSpan w:val="3"/>
          </w:tcPr>
          <w:p w14:paraId="37862E13" w14:textId="2C5376B6" w:rsidR="00CB7E31" w:rsidDel="009E4857" w:rsidRDefault="00000000">
            <w:pPr>
              <w:suppressAutoHyphens w:val="0"/>
              <w:spacing w:after="0"/>
              <w:rPr>
                <w:del w:id="5721" w:author="Jose Eduardo VIU" w:date="2023-04-01T20:51:00Z"/>
              </w:rPr>
            </w:pPr>
            <w:del w:id="5722" w:author="Jose Eduardo VIU" w:date="2023-04-01T20:51:00Z">
              <w:r w:rsidDel="009E4857">
                <w:rPr>
                  <w:rFonts w:ascii="Courier New" w:eastAsia="Courier New" w:hAnsi="Courier New" w:cs="Courier New"/>
                </w:rPr>
                <w:delText>4757 210.578947 0.588793</w:delText>
              </w:r>
            </w:del>
          </w:p>
        </w:tc>
        <w:tc>
          <w:tcPr>
            <w:tcW w:w="3321" w:type="dxa"/>
            <w:gridSpan w:val="4"/>
          </w:tcPr>
          <w:p w14:paraId="31A25603" w14:textId="625AD94E" w:rsidR="00CB7E31" w:rsidDel="009E4857" w:rsidRDefault="00000000">
            <w:pPr>
              <w:suppressAutoHyphens w:val="0"/>
              <w:spacing w:after="0"/>
              <w:rPr>
                <w:del w:id="5723" w:author="Jose Eduardo VIU" w:date="2023-04-01T20:51:00Z"/>
              </w:rPr>
            </w:pPr>
            <w:del w:id="5724" w:author="Jose Eduardo VIU" w:date="2023-04-01T20:51:00Z">
              <w:r w:rsidDel="009E4857">
                <w:rPr>
                  <w:rFonts w:ascii="Courier New" w:eastAsia="Courier New" w:hAnsi="Courier New" w:cs="Courier New"/>
                </w:rPr>
                <w:delText>2020-06-25 … ES300330140087</w:delText>
              </w:r>
            </w:del>
          </w:p>
        </w:tc>
        <w:tc>
          <w:tcPr>
            <w:tcW w:w="229" w:type="dxa"/>
          </w:tcPr>
          <w:p w14:paraId="3BCA7307" w14:textId="524F6BB0" w:rsidR="00CB7E31" w:rsidDel="009E4857" w:rsidRDefault="00CB7E31">
            <w:pPr>
              <w:suppressAutoHyphens w:val="0"/>
              <w:rPr>
                <w:del w:id="5725" w:author="Jose Eduardo VIU" w:date="2023-04-01T20:51:00Z"/>
              </w:rPr>
            </w:pPr>
          </w:p>
        </w:tc>
        <w:tc>
          <w:tcPr>
            <w:tcW w:w="1488" w:type="dxa"/>
          </w:tcPr>
          <w:p w14:paraId="60ABA763" w14:textId="4BE31D6C" w:rsidR="00CB7E31" w:rsidDel="009E4857" w:rsidRDefault="00CB7E31">
            <w:pPr>
              <w:suppressAutoHyphens w:val="0"/>
              <w:rPr>
                <w:del w:id="5726" w:author="Jose Eduardo VIU" w:date="2023-04-01T20:51:00Z"/>
              </w:rPr>
            </w:pPr>
          </w:p>
        </w:tc>
      </w:tr>
    </w:tbl>
    <w:p w14:paraId="4BBDF191" w14:textId="49789C0F" w:rsidR="00CB7E31" w:rsidDel="009E4857" w:rsidRDefault="00000000">
      <w:pPr>
        <w:spacing w:after="3" w:line="271" w:lineRule="auto"/>
        <w:ind w:left="3690" w:right="117" w:hanging="10"/>
        <w:rPr>
          <w:del w:id="5727" w:author="Jose Eduardo VIU" w:date="2023-04-01T20:51:00Z"/>
        </w:rPr>
      </w:pPr>
      <w:del w:id="5728" w:author="Jose Eduardo VIU" w:date="2023-04-01T20:51:00Z">
        <w:r w:rsidDel="009E4857">
          <w:rPr>
            <w:rFonts w:ascii="Courier New" w:eastAsia="Courier New" w:hAnsi="Courier New" w:cs="Courier New"/>
          </w:rPr>
          <w:delText>se_nombre PesoEntMedio PesoRecMedio NumBajas \</w:delText>
        </w:r>
      </w:del>
    </w:p>
    <w:tbl>
      <w:tblPr>
        <w:tblStyle w:val="TableGrid"/>
        <w:tblW w:w="8476" w:type="dxa"/>
        <w:tblInd w:w="588" w:type="dxa"/>
        <w:tblLayout w:type="fixed"/>
        <w:tblLook w:val="04A0" w:firstRow="1" w:lastRow="0" w:firstColumn="1" w:lastColumn="0" w:noHBand="0" w:noVBand="1"/>
      </w:tblPr>
      <w:tblGrid>
        <w:gridCol w:w="685"/>
        <w:gridCol w:w="1947"/>
        <w:gridCol w:w="1376"/>
        <w:gridCol w:w="573"/>
        <w:gridCol w:w="1375"/>
        <w:gridCol w:w="1603"/>
        <w:gridCol w:w="572"/>
        <w:gridCol w:w="345"/>
      </w:tblGrid>
      <w:tr w:rsidR="00CB7E31" w:rsidDel="009E4857" w14:paraId="30A09A99" w14:textId="463B5A08">
        <w:trPr>
          <w:trHeight w:val="245"/>
          <w:del w:id="5729" w:author="Jose Eduardo VIU" w:date="2023-04-01T20:51:00Z"/>
        </w:trPr>
        <w:tc>
          <w:tcPr>
            <w:tcW w:w="4581" w:type="dxa"/>
            <w:gridSpan w:val="4"/>
          </w:tcPr>
          <w:p w14:paraId="50E91E4B" w14:textId="4BD23D6F" w:rsidR="00CB7E31" w:rsidDel="009E4857" w:rsidRDefault="00000000">
            <w:pPr>
              <w:tabs>
                <w:tab w:val="center" w:pos="2405"/>
              </w:tabs>
              <w:suppressAutoHyphens w:val="0"/>
              <w:spacing w:after="0"/>
              <w:rPr>
                <w:del w:id="5730" w:author="Jose Eduardo VIU" w:date="2023-04-01T20:51:00Z"/>
              </w:rPr>
            </w:pPr>
            <w:del w:id="5731" w:author="Jose Eduardo VIU" w:date="2023-04-01T20:51:00Z">
              <w:r w:rsidDel="009E4857">
                <w:rPr>
                  <w:rFonts w:ascii="Courier New" w:eastAsia="Courier New" w:hAnsi="Courier New" w:cs="Courier New"/>
                </w:rPr>
                <w:delText>762</w:delText>
              </w:r>
              <w:r w:rsidDel="009E4857">
                <w:rPr>
                  <w:rFonts w:ascii="Courier New" w:eastAsia="Courier New" w:hAnsi="Courier New" w:cs="Courier New"/>
                </w:rPr>
                <w:tab/>
                <w:delText>MACHO ENTERO + CATRADO+ HEMBRA</w:delText>
              </w:r>
            </w:del>
          </w:p>
        </w:tc>
        <w:tc>
          <w:tcPr>
            <w:tcW w:w="1375" w:type="dxa"/>
          </w:tcPr>
          <w:p w14:paraId="1A3BFC30" w14:textId="18827FF7" w:rsidR="00CB7E31" w:rsidDel="009E4857" w:rsidRDefault="00000000">
            <w:pPr>
              <w:suppressAutoHyphens w:val="0"/>
              <w:spacing w:after="0"/>
              <w:rPr>
                <w:del w:id="5732" w:author="Jose Eduardo VIU" w:date="2023-04-01T20:51:00Z"/>
              </w:rPr>
            </w:pPr>
            <w:del w:id="5733" w:author="Jose Eduardo VIU" w:date="2023-04-01T20:51:00Z">
              <w:r w:rsidDel="009E4857">
                <w:rPr>
                  <w:rFonts w:ascii="Courier New" w:eastAsia="Courier New" w:hAnsi="Courier New" w:cs="Courier New"/>
                </w:rPr>
                <w:delText>33.266092</w:delText>
              </w:r>
            </w:del>
          </w:p>
        </w:tc>
        <w:tc>
          <w:tcPr>
            <w:tcW w:w="1603" w:type="dxa"/>
          </w:tcPr>
          <w:p w14:paraId="0A468838" w14:textId="36C01B52" w:rsidR="00CB7E31" w:rsidDel="009E4857" w:rsidRDefault="00000000">
            <w:pPr>
              <w:suppressAutoHyphens w:val="0"/>
              <w:spacing w:after="0"/>
              <w:rPr>
                <w:del w:id="5734" w:author="Jose Eduardo VIU" w:date="2023-04-01T20:51:00Z"/>
              </w:rPr>
            </w:pPr>
            <w:del w:id="5735" w:author="Jose Eduardo VIU" w:date="2023-04-01T20:51:00Z">
              <w:r w:rsidDel="009E4857">
                <w:rPr>
                  <w:rFonts w:ascii="Courier New" w:eastAsia="Courier New" w:hAnsi="Courier New" w:cs="Courier New"/>
                </w:rPr>
                <w:delText>168.317086</w:delText>
              </w:r>
            </w:del>
          </w:p>
        </w:tc>
        <w:tc>
          <w:tcPr>
            <w:tcW w:w="917" w:type="dxa"/>
            <w:gridSpan w:val="2"/>
          </w:tcPr>
          <w:p w14:paraId="4EE48A75" w14:textId="229EEEC9" w:rsidR="00CB7E31" w:rsidDel="009E4857" w:rsidRDefault="00000000">
            <w:pPr>
              <w:suppressAutoHyphens w:val="0"/>
              <w:spacing w:after="0"/>
              <w:rPr>
                <w:del w:id="5736" w:author="Jose Eduardo VIU" w:date="2023-04-01T20:51:00Z"/>
              </w:rPr>
            </w:pPr>
            <w:del w:id="5737" w:author="Jose Eduardo VIU" w:date="2023-04-01T20:51:00Z">
              <w:r w:rsidDel="009E4857">
                <w:rPr>
                  <w:rFonts w:ascii="Courier New" w:eastAsia="Courier New" w:hAnsi="Courier New" w:cs="Courier New"/>
                </w:rPr>
                <w:delText>106.0</w:delText>
              </w:r>
            </w:del>
          </w:p>
        </w:tc>
      </w:tr>
      <w:tr w:rsidR="00CB7E31" w:rsidDel="009E4857" w14:paraId="0D9D998F" w14:textId="4E19A0B2">
        <w:trPr>
          <w:trHeight w:val="271"/>
          <w:del w:id="5738" w:author="Jose Eduardo VIU" w:date="2023-04-01T20:51:00Z"/>
        </w:trPr>
        <w:tc>
          <w:tcPr>
            <w:tcW w:w="4581" w:type="dxa"/>
            <w:gridSpan w:val="4"/>
          </w:tcPr>
          <w:p w14:paraId="1C57AF3C" w14:textId="20767E4E" w:rsidR="00CB7E31" w:rsidDel="009E4857" w:rsidRDefault="00000000">
            <w:pPr>
              <w:tabs>
                <w:tab w:val="center" w:pos="2405"/>
              </w:tabs>
              <w:suppressAutoHyphens w:val="0"/>
              <w:spacing w:after="0"/>
              <w:rPr>
                <w:del w:id="5739" w:author="Jose Eduardo VIU" w:date="2023-04-01T20:51:00Z"/>
              </w:rPr>
            </w:pPr>
            <w:del w:id="5740" w:author="Jose Eduardo VIU" w:date="2023-04-01T20:51:00Z">
              <w:r w:rsidDel="009E4857">
                <w:rPr>
                  <w:rFonts w:ascii="Courier New" w:eastAsia="Courier New" w:hAnsi="Courier New" w:cs="Courier New"/>
                </w:rPr>
                <w:delText>766</w:delText>
              </w:r>
              <w:r w:rsidDel="009E4857">
                <w:rPr>
                  <w:rFonts w:ascii="Courier New" w:eastAsia="Courier New" w:hAnsi="Courier New" w:cs="Courier New"/>
                </w:rPr>
                <w:tab/>
                <w:delText>MACHO ENTERO + CATRADO+ HEMBRA</w:delText>
              </w:r>
            </w:del>
          </w:p>
        </w:tc>
        <w:tc>
          <w:tcPr>
            <w:tcW w:w="1375" w:type="dxa"/>
          </w:tcPr>
          <w:p w14:paraId="6AEA477E" w14:textId="0BD461B8" w:rsidR="00CB7E31" w:rsidDel="009E4857" w:rsidRDefault="00000000">
            <w:pPr>
              <w:suppressAutoHyphens w:val="0"/>
              <w:spacing w:after="0"/>
              <w:rPr>
                <w:del w:id="5741" w:author="Jose Eduardo VIU" w:date="2023-04-01T20:51:00Z"/>
              </w:rPr>
            </w:pPr>
            <w:del w:id="5742" w:author="Jose Eduardo VIU" w:date="2023-04-01T20:51:00Z">
              <w:r w:rsidDel="009E4857">
                <w:rPr>
                  <w:rFonts w:ascii="Courier New" w:eastAsia="Courier New" w:hAnsi="Courier New" w:cs="Courier New"/>
                </w:rPr>
                <w:delText>29.865320</w:delText>
              </w:r>
            </w:del>
          </w:p>
        </w:tc>
        <w:tc>
          <w:tcPr>
            <w:tcW w:w="1603" w:type="dxa"/>
          </w:tcPr>
          <w:p w14:paraId="38C59D8B" w14:textId="6AB78D36" w:rsidR="00CB7E31" w:rsidDel="009E4857" w:rsidRDefault="00000000">
            <w:pPr>
              <w:suppressAutoHyphens w:val="0"/>
              <w:spacing w:after="0"/>
              <w:rPr>
                <w:del w:id="5743" w:author="Jose Eduardo VIU" w:date="2023-04-01T20:51:00Z"/>
              </w:rPr>
            </w:pPr>
            <w:del w:id="5744" w:author="Jose Eduardo VIU" w:date="2023-04-01T20:51:00Z">
              <w:r w:rsidDel="009E4857">
                <w:rPr>
                  <w:rFonts w:ascii="Courier New" w:eastAsia="Courier New" w:hAnsi="Courier New" w:cs="Courier New"/>
                </w:rPr>
                <w:delText>170.380180</w:delText>
              </w:r>
            </w:del>
          </w:p>
        </w:tc>
        <w:tc>
          <w:tcPr>
            <w:tcW w:w="917" w:type="dxa"/>
            <w:gridSpan w:val="2"/>
          </w:tcPr>
          <w:p w14:paraId="10399F36" w14:textId="13C6D658" w:rsidR="00CB7E31" w:rsidDel="009E4857" w:rsidRDefault="00000000">
            <w:pPr>
              <w:suppressAutoHyphens w:val="0"/>
              <w:spacing w:after="0"/>
              <w:ind w:left="115"/>
              <w:rPr>
                <w:del w:id="5745" w:author="Jose Eduardo VIU" w:date="2023-04-01T20:51:00Z"/>
              </w:rPr>
            </w:pPr>
            <w:del w:id="5746" w:author="Jose Eduardo VIU" w:date="2023-04-01T20:51:00Z">
              <w:r w:rsidDel="009E4857">
                <w:rPr>
                  <w:rFonts w:ascii="Courier New" w:eastAsia="Courier New" w:hAnsi="Courier New" w:cs="Courier New"/>
                </w:rPr>
                <w:delText>39.0</w:delText>
              </w:r>
            </w:del>
          </w:p>
        </w:tc>
      </w:tr>
      <w:tr w:rsidR="00CB7E31" w:rsidDel="009E4857" w14:paraId="7A8CF1B0" w14:textId="013DBED9">
        <w:trPr>
          <w:trHeight w:val="271"/>
          <w:del w:id="5747" w:author="Jose Eduardo VIU" w:date="2023-04-01T20:51:00Z"/>
        </w:trPr>
        <w:tc>
          <w:tcPr>
            <w:tcW w:w="4581" w:type="dxa"/>
            <w:gridSpan w:val="4"/>
          </w:tcPr>
          <w:p w14:paraId="7218CC9A" w14:textId="2AC950CD" w:rsidR="00CB7E31" w:rsidDel="009E4857" w:rsidRDefault="00000000">
            <w:pPr>
              <w:suppressAutoHyphens w:val="0"/>
              <w:spacing w:after="0"/>
              <w:rPr>
                <w:del w:id="5748" w:author="Jose Eduardo VIU" w:date="2023-04-01T20:51:00Z"/>
              </w:rPr>
            </w:pPr>
            <w:del w:id="5749" w:author="Jose Eduardo VIU" w:date="2023-04-01T20:51:00Z">
              <w:r w:rsidDel="009E4857">
                <w:rPr>
                  <w:rFonts w:ascii="Courier New" w:eastAsia="Courier New" w:hAnsi="Courier New" w:cs="Courier New"/>
                </w:rPr>
                <w:delText>1502 MACHO ENTERO + CATRADO+ HEMBRA</w:delText>
              </w:r>
            </w:del>
          </w:p>
        </w:tc>
        <w:tc>
          <w:tcPr>
            <w:tcW w:w="1375" w:type="dxa"/>
          </w:tcPr>
          <w:p w14:paraId="3C6E1EFD" w14:textId="57294638" w:rsidR="00CB7E31" w:rsidDel="009E4857" w:rsidRDefault="00000000">
            <w:pPr>
              <w:suppressAutoHyphens w:val="0"/>
              <w:spacing w:after="0"/>
              <w:rPr>
                <w:del w:id="5750" w:author="Jose Eduardo VIU" w:date="2023-04-01T20:51:00Z"/>
              </w:rPr>
            </w:pPr>
            <w:del w:id="5751" w:author="Jose Eduardo VIU" w:date="2023-04-01T20:51:00Z">
              <w:r w:rsidDel="009E4857">
                <w:rPr>
                  <w:rFonts w:ascii="Courier New" w:eastAsia="Courier New" w:hAnsi="Courier New" w:cs="Courier New"/>
                </w:rPr>
                <w:delText>34.510204</w:delText>
              </w:r>
            </w:del>
          </w:p>
        </w:tc>
        <w:tc>
          <w:tcPr>
            <w:tcW w:w="1603" w:type="dxa"/>
          </w:tcPr>
          <w:p w14:paraId="67A7B13D" w14:textId="3DD878EF" w:rsidR="00CB7E31" w:rsidDel="009E4857" w:rsidRDefault="00000000">
            <w:pPr>
              <w:suppressAutoHyphens w:val="0"/>
              <w:spacing w:after="0"/>
              <w:rPr>
                <w:del w:id="5752" w:author="Jose Eduardo VIU" w:date="2023-04-01T20:51:00Z"/>
              </w:rPr>
            </w:pPr>
            <w:del w:id="5753" w:author="Jose Eduardo VIU" w:date="2023-04-01T20:51:00Z">
              <w:r w:rsidDel="009E4857">
                <w:rPr>
                  <w:rFonts w:ascii="Courier New" w:eastAsia="Courier New" w:hAnsi="Courier New" w:cs="Courier New"/>
                </w:rPr>
                <w:delText>157.253369</w:delText>
              </w:r>
            </w:del>
          </w:p>
        </w:tc>
        <w:tc>
          <w:tcPr>
            <w:tcW w:w="917" w:type="dxa"/>
            <w:gridSpan w:val="2"/>
          </w:tcPr>
          <w:p w14:paraId="27476F7E" w14:textId="1A1A6267" w:rsidR="00CB7E31" w:rsidDel="009E4857" w:rsidRDefault="00000000">
            <w:pPr>
              <w:suppressAutoHyphens w:val="0"/>
              <w:spacing w:after="0"/>
              <w:ind w:left="115"/>
              <w:rPr>
                <w:del w:id="5754" w:author="Jose Eduardo VIU" w:date="2023-04-01T20:51:00Z"/>
              </w:rPr>
            </w:pPr>
            <w:del w:id="5755" w:author="Jose Eduardo VIU" w:date="2023-04-01T20:51:00Z">
              <w:r w:rsidDel="009E4857">
                <w:rPr>
                  <w:rFonts w:ascii="Courier New" w:eastAsia="Courier New" w:hAnsi="Courier New" w:cs="Courier New"/>
                </w:rPr>
                <w:delText>21.0</w:delText>
              </w:r>
            </w:del>
          </w:p>
        </w:tc>
      </w:tr>
      <w:tr w:rsidR="00CB7E31" w:rsidDel="009E4857" w14:paraId="0A32E678" w14:textId="34226764">
        <w:trPr>
          <w:trHeight w:val="271"/>
          <w:del w:id="5756" w:author="Jose Eduardo VIU" w:date="2023-04-01T20:51:00Z"/>
        </w:trPr>
        <w:tc>
          <w:tcPr>
            <w:tcW w:w="4581" w:type="dxa"/>
            <w:gridSpan w:val="4"/>
          </w:tcPr>
          <w:p w14:paraId="0C20E0A1" w14:textId="7EC4AED4" w:rsidR="00CB7E31" w:rsidDel="009E4857" w:rsidRDefault="00000000">
            <w:pPr>
              <w:suppressAutoHyphens w:val="0"/>
              <w:spacing w:after="0"/>
              <w:rPr>
                <w:del w:id="5757" w:author="Jose Eduardo VIU" w:date="2023-04-01T20:51:00Z"/>
              </w:rPr>
            </w:pPr>
            <w:del w:id="5758" w:author="Jose Eduardo VIU" w:date="2023-04-01T20:51:00Z">
              <w:r w:rsidDel="009E4857">
                <w:rPr>
                  <w:rFonts w:ascii="Courier New" w:eastAsia="Courier New" w:hAnsi="Courier New" w:cs="Courier New"/>
                </w:rPr>
                <w:delText>4204 MACHO ENTERO + CATRADO+ HEMBRA</w:delText>
              </w:r>
            </w:del>
          </w:p>
        </w:tc>
        <w:tc>
          <w:tcPr>
            <w:tcW w:w="1375" w:type="dxa"/>
          </w:tcPr>
          <w:p w14:paraId="64564558" w14:textId="2FE9548A" w:rsidR="00CB7E31" w:rsidDel="009E4857" w:rsidRDefault="00000000">
            <w:pPr>
              <w:suppressAutoHyphens w:val="0"/>
              <w:spacing w:after="0"/>
              <w:rPr>
                <w:del w:id="5759" w:author="Jose Eduardo VIU" w:date="2023-04-01T20:51:00Z"/>
              </w:rPr>
            </w:pPr>
            <w:del w:id="5760" w:author="Jose Eduardo VIU" w:date="2023-04-01T20:51:00Z">
              <w:r w:rsidDel="009E4857">
                <w:rPr>
                  <w:rFonts w:ascii="Courier New" w:eastAsia="Courier New" w:hAnsi="Courier New" w:cs="Courier New"/>
                </w:rPr>
                <w:delText>36.121200</w:delText>
              </w:r>
            </w:del>
          </w:p>
        </w:tc>
        <w:tc>
          <w:tcPr>
            <w:tcW w:w="1603" w:type="dxa"/>
          </w:tcPr>
          <w:p w14:paraId="5CAF3E66" w14:textId="7A4B6789" w:rsidR="00CB7E31" w:rsidDel="009E4857" w:rsidRDefault="00000000">
            <w:pPr>
              <w:suppressAutoHyphens w:val="0"/>
              <w:spacing w:after="0"/>
              <w:rPr>
                <w:del w:id="5761" w:author="Jose Eduardo VIU" w:date="2023-04-01T20:51:00Z"/>
              </w:rPr>
            </w:pPr>
            <w:del w:id="5762" w:author="Jose Eduardo VIU" w:date="2023-04-01T20:51:00Z">
              <w:r w:rsidDel="009E4857">
                <w:rPr>
                  <w:rFonts w:ascii="Courier New" w:eastAsia="Courier New" w:hAnsi="Courier New" w:cs="Courier New"/>
                </w:rPr>
                <w:delText>160.369836</w:delText>
              </w:r>
            </w:del>
          </w:p>
        </w:tc>
        <w:tc>
          <w:tcPr>
            <w:tcW w:w="917" w:type="dxa"/>
            <w:gridSpan w:val="2"/>
          </w:tcPr>
          <w:p w14:paraId="49F9AB71" w14:textId="790AF33D" w:rsidR="00CB7E31" w:rsidDel="009E4857" w:rsidRDefault="00000000">
            <w:pPr>
              <w:suppressAutoHyphens w:val="0"/>
              <w:spacing w:after="0"/>
              <w:rPr>
                <w:del w:id="5763" w:author="Jose Eduardo VIU" w:date="2023-04-01T20:51:00Z"/>
              </w:rPr>
            </w:pPr>
            <w:del w:id="5764" w:author="Jose Eduardo VIU" w:date="2023-04-01T20:51:00Z">
              <w:r w:rsidDel="009E4857">
                <w:rPr>
                  <w:rFonts w:ascii="Courier New" w:eastAsia="Courier New" w:hAnsi="Courier New" w:cs="Courier New"/>
                </w:rPr>
                <w:delText>425.0</w:delText>
              </w:r>
            </w:del>
          </w:p>
        </w:tc>
      </w:tr>
      <w:tr w:rsidR="00CB7E31" w:rsidDel="009E4857" w14:paraId="52291BDC" w14:textId="6D146BEB">
        <w:trPr>
          <w:trHeight w:val="271"/>
          <w:del w:id="5765" w:author="Jose Eduardo VIU" w:date="2023-04-01T20:51:00Z"/>
        </w:trPr>
        <w:tc>
          <w:tcPr>
            <w:tcW w:w="4581" w:type="dxa"/>
            <w:gridSpan w:val="4"/>
          </w:tcPr>
          <w:p w14:paraId="5DC049F5" w14:textId="44F3556E" w:rsidR="00CB7E31" w:rsidDel="009E4857" w:rsidRDefault="00000000">
            <w:pPr>
              <w:suppressAutoHyphens w:val="0"/>
              <w:spacing w:after="0"/>
              <w:rPr>
                <w:del w:id="5766" w:author="Jose Eduardo VIU" w:date="2023-04-01T20:51:00Z"/>
              </w:rPr>
            </w:pPr>
            <w:del w:id="5767" w:author="Jose Eduardo VIU" w:date="2023-04-01T20:51:00Z">
              <w:r w:rsidDel="009E4857">
                <w:rPr>
                  <w:rFonts w:ascii="Courier New" w:eastAsia="Courier New" w:hAnsi="Courier New" w:cs="Courier New"/>
                </w:rPr>
                <w:delText>4211 MACHO ENTERO + CATRADO+ HEMBRA</w:delText>
              </w:r>
            </w:del>
          </w:p>
        </w:tc>
        <w:tc>
          <w:tcPr>
            <w:tcW w:w="1375" w:type="dxa"/>
          </w:tcPr>
          <w:p w14:paraId="34E216F8" w14:textId="030C6A7A" w:rsidR="00CB7E31" w:rsidDel="009E4857" w:rsidRDefault="00000000">
            <w:pPr>
              <w:suppressAutoHyphens w:val="0"/>
              <w:spacing w:after="0"/>
              <w:rPr>
                <w:del w:id="5768" w:author="Jose Eduardo VIU" w:date="2023-04-01T20:51:00Z"/>
              </w:rPr>
            </w:pPr>
            <w:del w:id="5769" w:author="Jose Eduardo VIU" w:date="2023-04-01T20:51:00Z">
              <w:r w:rsidDel="009E4857">
                <w:rPr>
                  <w:rFonts w:ascii="Courier New" w:eastAsia="Courier New" w:hAnsi="Courier New" w:cs="Courier New"/>
                </w:rPr>
                <w:delText>28.676471</w:delText>
              </w:r>
            </w:del>
          </w:p>
        </w:tc>
        <w:tc>
          <w:tcPr>
            <w:tcW w:w="1603" w:type="dxa"/>
          </w:tcPr>
          <w:p w14:paraId="6097EF33" w14:textId="333CD1F5" w:rsidR="00CB7E31" w:rsidDel="009E4857" w:rsidRDefault="00000000">
            <w:pPr>
              <w:suppressAutoHyphens w:val="0"/>
              <w:spacing w:after="0"/>
              <w:rPr>
                <w:del w:id="5770" w:author="Jose Eduardo VIU" w:date="2023-04-01T20:51:00Z"/>
              </w:rPr>
            </w:pPr>
            <w:del w:id="5771" w:author="Jose Eduardo VIU" w:date="2023-04-01T20:51:00Z">
              <w:r w:rsidDel="009E4857">
                <w:rPr>
                  <w:rFonts w:ascii="Courier New" w:eastAsia="Courier New" w:hAnsi="Courier New" w:cs="Courier New"/>
                </w:rPr>
                <w:delText>152.047244</w:delText>
              </w:r>
            </w:del>
          </w:p>
        </w:tc>
        <w:tc>
          <w:tcPr>
            <w:tcW w:w="917" w:type="dxa"/>
            <w:gridSpan w:val="2"/>
          </w:tcPr>
          <w:p w14:paraId="3FC05FD4" w14:textId="66F200C5" w:rsidR="00CB7E31" w:rsidDel="009E4857" w:rsidRDefault="00000000">
            <w:pPr>
              <w:suppressAutoHyphens w:val="0"/>
              <w:spacing w:after="0"/>
              <w:ind w:left="115"/>
              <w:rPr>
                <w:del w:id="5772" w:author="Jose Eduardo VIU" w:date="2023-04-01T20:51:00Z"/>
              </w:rPr>
            </w:pPr>
            <w:del w:id="5773" w:author="Jose Eduardo VIU" w:date="2023-04-01T20:51:00Z">
              <w:r w:rsidDel="009E4857">
                <w:rPr>
                  <w:rFonts w:ascii="Courier New" w:eastAsia="Courier New" w:hAnsi="Courier New" w:cs="Courier New"/>
                </w:rPr>
                <w:delText>54.0</w:delText>
              </w:r>
            </w:del>
          </w:p>
        </w:tc>
      </w:tr>
      <w:tr w:rsidR="00CB7E31" w:rsidDel="009E4857" w14:paraId="2032383D" w14:textId="4711B735">
        <w:trPr>
          <w:trHeight w:val="271"/>
          <w:del w:id="5774" w:author="Jose Eduardo VIU" w:date="2023-04-01T20:51:00Z"/>
        </w:trPr>
        <w:tc>
          <w:tcPr>
            <w:tcW w:w="4581" w:type="dxa"/>
            <w:gridSpan w:val="4"/>
          </w:tcPr>
          <w:p w14:paraId="0E1EAA94" w14:textId="2BCA5159" w:rsidR="00CB7E31" w:rsidDel="009E4857" w:rsidRDefault="00000000">
            <w:pPr>
              <w:suppressAutoHyphens w:val="0"/>
              <w:spacing w:after="0"/>
              <w:rPr>
                <w:del w:id="5775" w:author="Jose Eduardo VIU" w:date="2023-04-01T20:51:00Z"/>
              </w:rPr>
            </w:pPr>
            <w:del w:id="5776" w:author="Jose Eduardo VIU" w:date="2023-04-01T20:51:00Z">
              <w:r w:rsidDel="009E4857">
                <w:rPr>
                  <w:rFonts w:ascii="Courier New" w:eastAsia="Courier New" w:hAnsi="Courier New" w:cs="Courier New"/>
                </w:rPr>
                <w:delText>4219 MACHO ENTERO + CATRADO+ HEMBRA</w:delText>
              </w:r>
            </w:del>
          </w:p>
        </w:tc>
        <w:tc>
          <w:tcPr>
            <w:tcW w:w="1375" w:type="dxa"/>
          </w:tcPr>
          <w:p w14:paraId="4982B992" w14:textId="028BF31F" w:rsidR="00CB7E31" w:rsidDel="009E4857" w:rsidRDefault="00000000">
            <w:pPr>
              <w:suppressAutoHyphens w:val="0"/>
              <w:spacing w:after="0"/>
              <w:rPr>
                <w:del w:id="5777" w:author="Jose Eduardo VIU" w:date="2023-04-01T20:51:00Z"/>
              </w:rPr>
            </w:pPr>
            <w:del w:id="5778" w:author="Jose Eduardo VIU" w:date="2023-04-01T20:51:00Z">
              <w:r w:rsidDel="009E4857">
                <w:rPr>
                  <w:rFonts w:ascii="Courier New" w:eastAsia="Courier New" w:hAnsi="Courier New" w:cs="Courier New"/>
                </w:rPr>
                <w:delText>35.267857</w:delText>
              </w:r>
            </w:del>
          </w:p>
        </w:tc>
        <w:tc>
          <w:tcPr>
            <w:tcW w:w="1603" w:type="dxa"/>
          </w:tcPr>
          <w:p w14:paraId="3715ECA8" w14:textId="22870A92" w:rsidR="00CB7E31" w:rsidDel="009E4857" w:rsidRDefault="00000000">
            <w:pPr>
              <w:suppressAutoHyphens w:val="0"/>
              <w:spacing w:after="0"/>
              <w:rPr>
                <w:del w:id="5779" w:author="Jose Eduardo VIU" w:date="2023-04-01T20:51:00Z"/>
              </w:rPr>
            </w:pPr>
            <w:del w:id="5780" w:author="Jose Eduardo VIU" w:date="2023-04-01T20:51:00Z">
              <w:r w:rsidDel="009E4857">
                <w:rPr>
                  <w:rFonts w:ascii="Courier New" w:eastAsia="Courier New" w:hAnsi="Courier New" w:cs="Courier New"/>
                </w:rPr>
                <w:delText>164.791566</w:delText>
              </w:r>
            </w:del>
          </w:p>
        </w:tc>
        <w:tc>
          <w:tcPr>
            <w:tcW w:w="917" w:type="dxa"/>
            <w:gridSpan w:val="2"/>
          </w:tcPr>
          <w:p w14:paraId="5F24C1F8" w14:textId="5EA3A585" w:rsidR="00CB7E31" w:rsidDel="009E4857" w:rsidRDefault="00000000">
            <w:pPr>
              <w:suppressAutoHyphens w:val="0"/>
              <w:spacing w:after="0"/>
              <w:ind w:left="115"/>
              <w:rPr>
                <w:del w:id="5781" w:author="Jose Eduardo VIU" w:date="2023-04-01T20:51:00Z"/>
              </w:rPr>
            </w:pPr>
            <w:del w:id="5782" w:author="Jose Eduardo VIU" w:date="2023-04-01T20:51:00Z">
              <w:r w:rsidDel="009E4857">
                <w:rPr>
                  <w:rFonts w:ascii="Courier New" w:eastAsia="Courier New" w:hAnsi="Courier New" w:cs="Courier New"/>
                </w:rPr>
                <w:delText>66.0</w:delText>
              </w:r>
            </w:del>
          </w:p>
        </w:tc>
      </w:tr>
      <w:tr w:rsidR="00CB7E31" w:rsidDel="009E4857" w14:paraId="01A13E53" w14:textId="585BAA64">
        <w:trPr>
          <w:trHeight w:val="271"/>
          <w:del w:id="5783" w:author="Jose Eduardo VIU" w:date="2023-04-01T20:51:00Z"/>
        </w:trPr>
        <w:tc>
          <w:tcPr>
            <w:tcW w:w="4581" w:type="dxa"/>
            <w:gridSpan w:val="4"/>
          </w:tcPr>
          <w:p w14:paraId="41A43A47" w14:textId="3864F41C" w:rsidR="00CB7E31" w:rsidDel="009E4857" w:rsidRDefault="00000000">
            <w:pPr>
              <w:suppressAutoHyphens w:val="0"/>
              <w:spacing w:after="0"/>
              <w:rPr>
                <w:del w:id="5784" w:author="Jose Eduardo VIU" w:date="2023-04-01T20:51:00Z"/>
              </w:rPr>
            </w:pPr>
            <w:del w:id="5785" w:author="Jose Eduardo VIU" w:date="2023-04-01T20:51:00Z">
              <w:r w:rsidDel="009E4857">
                <w:rPr>
                  <w:rFonts w:ascii="Courier New" w:eastAsia="Courier New" w:hAnsi="Courier New" w:cs="Courier New"/>
                </w:rPr>
                <w:delText>4222 MACHO ENTERO + CATRADO+ HEMBRA</w:delText>
              </w:r>
            </w:del>
          </w:p>
        </w:tc>
        <w:tc>
          <w:tcPr>
            <w:tcW w:w="1375" w:type="dxa"/>
          </w:tcPr>
          <w:p w14:paraId="545C7F86" w14:textId="5390B335" w:rsidR="00CB7E31" w:rsidDel="009E4857" w:rsidRDefault="00000000">
            <w:pPr>
              <w:suppressAutoHyphens w:val="0"/>
              <w:spacing w:after="0"/>
              <w:rPr>
                <w:del w:id="5786" w:author="Jose Eduardo VIU" w:date="2023-04-01T20:51:00Z"/>
              </w:rPr>
            </w:pPr>
            <w:del w:id="5787" w:author="Jose Eduardo VIU" w:date="2023-04-01T20:51:00Z">
              <w:r w:rsidDel="009E4857">
                <w:rPr>
                  <w:rFonts w:ascii="Courier New" w:eastAsia="Courier New" w:hAnsi="Courier New" w:cs="Courier New"/>
                </w:rPr>
                <w:delText>32.877698</w:delText>
              </w:r>
            </w:del>
          </w:p>
        </w:tc>
        <w:tc>
          <w:tcPr>
            <w:tcW w:w="1603" w:type="dxa"/>
          </w:tcPr>
          <w:p w14:paraId="7B950753" w14:textId="0988C618" w:rsidR="00CB7E31" w:rsidDel="009E4857" w:rsidRDefault="00000000">
            <w:pPr>
              <w:suppressAutoHyphens w:val="0"/>
              <w:spacing w:after="0"/>
              <w:rPr>
                <w:del w:id="5788" w:author="Jose Eduardo VIU" w:date="2023-04-01T20:51:00Z"/>
              </w:rPr>
            </w:pPr>
            <w:del w:id="5789" w:author="Jose Eduardo VIU" w:date="2023-04-01T20:51:00Z">
              <w:r w:rsidDel="009E4857">
                <w:rPr>
                  <w:rFonts w:ascii="Courier New" w:eastAsia="Courier New" w:hAnsi="Courier New" w:cs="Courier New"/>
                </w:rPr>
                <w:delText>155.559524</w:delText>
              </w:r>
            </w:del>
          </w:p>
        </w:tc>
        <w:tc>
          <w:tcPr>
            <w:tcW w:w="917" w:type="dxa"/>
            <w:gridSpan w:val="2"/>
          </w:tcPr>
          <w:p w14:paraId="1F46FE94" w14:textId="0EE73EAA" w:rsidR="00CB7E31" w:rsidDel="009E4857" w:rsidRDefault="00000000">
            <w:pPr>
              <w:suppressAutoHyphens w:val="0"/>
              <w:spacing w:after="0"/>
              <w:ind w:left="115"/>
              <w:rPr>
                <w:del w:id="5790" w:author="Jose Eduardo VIU" w:date="2023-04-01T20:51:00Z"/>
              </w:rPr>
            </w:pPr>
            <w:del w:id="5791" w:author="Jose Eduardo VIU" w:date="2023-04-01T20:51:00Z">
              <w:r w:rsidDel="009E4857">
                <w:rPr>
                  <w:rFonts w:ascii="Courier New" w:eastAsia="Courier New" w:hAnsi="Courier New" w:cs="Courier New"/>
                </w:rPr>
                <w:delText>52.0</w:delText>
              </w:r>
            </w:del>
          </w:p>
        </w:tc>
      </w:tr>
      <w:tr w:rsidR="00CB7E31" w:rsidDel="009E4857" w14:paraId="5CC25F04" w14:textId="4B60BEB0">
        <w:trPr>
          <w:trHeight w:val="271"/>
          <w:del w:id="5792" w:author="Jose Eduardo VIU" w:date="2023-04-01T20:51:00Z"/>
        </w:trPr>
        <w:tc>
          <w:tcPr>
            <w:tcW w:w="4581" w:type="dxa"/>
            <w:gridSpan w:val="4"/>
          </w:tcPr>
          <w:p w14:paraId="21E09F5D" w14:textId="7A76C3E2" w:rsidR="00CB7E31" w:rsidDel="009E4857" w:rsidRDefault="00000000">
            <w:pPr>
              <w:suppressAutoHyphens w:val="0"/>
              <w:spacing w:after="0"/>
              <w:rPr>
                <w:del w:id="5793" w:author="Jose Eduardo VIU" w:date="2023-04-01T20:51:00Z"/>
              </w:rPr>
            </w:pPr>
            <w:del w:id="5794" w:author="Jose Eduardo VIU" w:date="2023-04-01T20:51:00Z">
              <w:r w:rsidDel="009E4857">
                <w:rPr>
                  <w:rFonts w:ascii="Courier New" w:eastAsia="Courier New" w:hAnsi="Courier New" w:cs="Courier New"/>
                </w:rPr>
                <w:delText>4224 MACHO ENTERO + CATRADO+ HEMBRA</w:delText>
              </w:r>
            </w:del>
          </w:p>
        </w:tc>
        <w:tc>
          <w:tcPr>
            <w:tcW w:w="1375" w:type="dxa"/>
          </w:tcPr>
          <w:p w14:paraId="414E88E1" w14:textId="3FAB814A" w:rsidR="00CB7E31" w:rsidDel="009E4857" w:rsidRDefault="00000000">
            <w:pPr>
              <w:suppressAutoHyphens w:val="0"/>
              <w:spacing w:after="0"/>
              <w:rPr>
                <w:del w:id="5795" w:author="Jose Eduardo VIU" w:date="2023-04-01T20:51:00Z"/>
              </w:rPr>
            </w:pPr>
            <w:del w:id="5796" w:author="Jose Eduardo VIU" w:date="2023-04-01T20:51:00Z">
              <w:r w:rsidDel="009E4857">
                <w:rPr>
                  <w:rFonts w:ascii="Courier New" w:eastAsia="Courier New" w:hAnsi="Courier New" w:cs="Courier New"/>
                </w:rPr>
                <w:delText>27.994580</w:delText>
              </w:r>
            </w:del>
          </w:p>
        </w:tc>
        <w:tc>
          <w:tcPr>
            <w:tcW w:w="1603" w:type="dxa"/>
          </w:tcPr>
          <w:p w14:paraId="7CE5F9C3" w14:textId="5D908AA9" w:rsidR="00CB7E31" w:rsidDel="009E4857" w:rsidRDefault="00000000">
            <w:pPr>
              <w:suppressAutoHyphens w:val="0"/>
              <w:spacing w:after="0"/>
              <w:rPr>
                <w:del w:id="5797" w:author="Jose Eduardo VIU" w:date="2023-04-01T20:51:00Z"/>
              </w:rPr>
            </w:pPr>
            <w:del w:id="5798" w:author="Jose Eduardo VIU" w:date="2023-04-01T20:51:00Z">
              <w:r w:rsidDel="009E4857">
                <w:rPr>
                  <w:rFonts w:ascii="Courier New" w:eastAsia="Courier New" w:hAnsi="Courier New" w:cs="Courier New"/>
                </w:rPr>
                <w:delText>168.352134</w:delText>
              </w:r>
            </w:del>
          </w:p>
        </w:tc>
        <w:tc>
          <w:tcPr>
            <w:tcW w:w="917" w:type="dxa"/>
            <w:gridSpan w:val="2"/>
          </w:tcPr>
          <w:p w14:paraId="1DABA414" w14:textId="453CDFC1" w:rsidR="00CB7E31" w:rsidDel="009E4857" w:rsidRDefault="00000000">
            <w:pPr>
              <w:suppressAutoHyphens w:val="0"/>
              <w:spacing w:after="0"/>
              <w:ind w:left="115"/>
              <w:rPr>
                <w:del w:id="5799" w:author="Jose Eduardo VIU" w:date="2023-04-01T20:51:00Z"/>
              </w:rPr>
            </w:pPr>
            <w:del w:id="5800" w:author="Jose Eduardo VIU" w:date="2023-04-01T20:51:00Z">
              <w:r w:rsidDel="009E4857">
                <w:rPr>
                  <w:rFonts w:ascii="Courier New" w:eastAsia="Courier New" w:hAnsi="Courier New" w:cs="Courier New"/>
                </w:rPr>
                <w:delText>82.0</w:delText>
              </w:r>
            </w:del>
          </w:p>
        </w:tc>
      </w:tr>
      <w:tr w:rsidR="00CB7E31" w:rsidDel="009E4857" w14:paraId="5DBBA897" w14:textId="708CE6AF">
        <w:trPr>
          <w:trHeight w:val="406"/>
          <w:del w:id="5801" w:author="Jose Eduardo VIU" w:date="2023-04-01T20:51:00Z"/>
        </w:trPr>
        <w:tc>
          <w:tcPr>
            <w:tcW w:w="4581" w:type="dxa"/>
            <w:gridSpan w:val="4"/>
          </w:tcPr>
          <w:p w14:paraId="27C40ECC" w14:textId="278BCD6F" w:rsidR="00CB7E31" w:rsidDel="009E4857" w:rsidRDefault="00000000">
            <w:pPr>
              <w:suppressAutoHyphens w:val="0"/>
              <w:spacing w:after="0"/>
              <w:rPr>
                <w:del w:id="5802" w:author="Jose Eduardo VIU" w:date="2023-04-01T20:51:00Z"/>
              </w:rPr>
            </w:pPr>
            <w:del w:id="5803" w:author="Jose Eduardo VIU" w:date="2023-04-01T20:51:00Z">
              <w:r w:rsidDel="009E4857">
                <w:rPr>
                  <w:rFonts w:ascii="Courier New" w:eastAsia="Courier New" w:hAnsi="Courier New" w:cs="Courier New"/>
                </w:rPr>
                <w:delText>4757 MACHO ENTERO + CATRADO+ HEMBRA</w:delText>
              </w:r>
            </w:del>
          </w:p>
        </w:tc>
        <w:tc>
          <w:tcPr>
            <w:tcW w:w="1375" w:type="dxa"/>
          </w:tcPr>
          <w:p w14:paraId="277862A1" w14:textId="079F485A" w:rsidR="00CB7E31" w:rsidDel="009E4857" w:rsidRDefault="00000000">
            <w:pPr>
              <w:suppressAutoHyphens w:val="0"/>
              <w:spacing w:after="0"/>
              <w:rPr>
                <w:del w:id="5804" w:author="Jose Eduardo VIU" w:date="2023-04-01T20:51:00Z"/>
              </w:rPr>
            </w:pPr>
            <w:del w:id="5805" w:author="Jose Eduardo VIU" w:date="2023-04-01T20:51:00Z">
              <w:r w:rsidDel="009E4857">
                <w:rPr>
                  <w:rFonts w:ascii="Courier New" w:eastAsia="Courier New" w:hAnsi="Courier New" w:cs="Courier New"/>
                </w:rPr>
                <w:delText>29.071038</w:delText>
              </w:r>
            </w:del>
          </w:p>
        </w:tc>
        <w:tc>
          <w:tcPr>
            <w:tcW w:w="1603" w:type="dxa"/>
          </w:tcPr>
          <w:p w14:paraId="506C8F02" w14:textId="243612EA" w:rsidR="00CB7E31" w:rsidDel="009E4857" w:rsidRDefault="00000000">
            <w:pPr>
              <w:suppressAutoHyphens w:val="0"/>
              <w:spacing w:after="0"/>
              <w:rPr>
                <w:del w:id="5806" w:author="Jose Eduardo VIU" w:date="2023-04-01T20:51:00Z"/>
              </w:rPr>
            </w:pPr>
            <w:del w:id="5807" w:author="Jose Eduardo VIU" w:date="2023-04-01T20:51:00Z">
              <w:r w:rsidDel="009E4857">
                <w:rPr>
                  <w:rFonts w:ascii="Courier New" w:eastAsia="Courier New" w:hAnsi="Courier New" w:cs="Courier New"/>
                </w:rPr>
                <w:delText>153.058480</w:delText>
              </w:r>
            </w:del>
          </w:p>
        </w:tc>
        <w:tc>
          <w:tcPr>
            <w:tcW w:w="917" w:type="dxa"/>
            <w:gridSpan w:val="2"/>
          </w:tcPr>
          <w:p w14:paraId="6FB7155E" w14:textId="5E940B93" w:rsidR="00CB7E31" w:rsidDel="009E4857" w:rsidRDefault="00000000">
            <w:pPr>
              <w:suppressAutoHyphens w:val="0"/>
              <w:spacing w:after="0"/>
              <w:ind w:left="115"/>
              <w:rPr>
                <w:del w:id="5808" w:author="Jose Eduardo VIU" w:date="2023-04-01T20:51:00Z"/>
              </w:rPr>
            </w:pPr>
            <w:del w:id="5809" w:author="Jose Eduardo VIU" w:date="2023-04-01T20:51:00Z">
              <w:r w:rsidDel="009E4857">
                <w:rPr>
                  <w:rFonts w:ascii="Courier New" w:eastAsia="Courier New" w:hAnsi="Courier New" w:cs="Courier New"/>
                </w:rPr>
                <w:delText>24.0</w:delText>
              </w:r>
            </w:del>
          </w:p>
        </w:tc>
      </w:tr>
      <w:tr w:rsidR="00CB7E31" w:rsidDel="009E4857" w14:paraId="7C173C31" w14:textId="7EF3906E">
        <w:trPr>
          <w:trHeight w:val="380"/>
          <w:del w:id="5810" w:author="Jose Eduardo VIU" w:date="2023-04-01T20:51:00Z"/>
        </w:trPr>
        <w:tc>
          <w:tcPr>
            <w:tcW w:w="5956" w:type="dxa"/>
            <w:gridSpan w:val="5"/>
            <w:vAlign w:val="bottom"/>
          </w:tcPr>
          <w:p w14:paraId="033F8300" w14:textId="45E7F627" w:rsidR="00CB7E31" w:rsidDel="009E4857" w:rsidRDefault="00000000">
            <w:pPr>
              <w:suppressAutoHyphens w:val="0"/>
              <w:spacing w:after="0"/>
              <w:ind w:left="687"/>
              <w:rPr>
                <w:del w:id="5811" w:author="Jose Eduardo VIU" w:date="2023-04-01T20:51:00Z"/>
              </w:rPr>
            </w:pPr>
            <w:del w:id="5812" w:author="Jose Eduardo VIU" w:date="2023-04-01T20:51:00Z">
              <w:r w:rsidDel="009E4857">
                <w:rPr>
                  <w:rFonts w:ascii="Courier New" w:eastAsia="Courier New" w:hAnsi="Courier New" w:cs="Courier New"/>
                </w:rPr>
                <w:delText>GPS_Longitud GPS_Latitud gr_codpos</w:delText>
              </w:r>
            </w:del>
          </w:p>
        </w:tc>
        <w:tc>
          <w:tcPr>
            <w:tcW w:w="2520" w:type="dxa"/>
            <w:gridSpan w:val="3"/>
            <w:vAlign w:val="bottom"/>
          </w:tcPr>
          <w:p w14:paraId="369137D2" w14:textId="6258AD0C" w:rsidR="00CB7E31" w:rsidDel="009E4857" w:rsidRDefault="00000000">
            <w:pPr>
              <w:suppressAutoHyphens w:val="0"/>
              <w:spacing w:after="0"/>
              <w:jc w:val="right"/>
              <w:rPr>
                <w:del w:id="5813" w:author="Jose Eduardo VIU" w:date="2023-04-01T20:51:00Z"/>
              </w:rPr>
            </w:pPr>
            <w:del w:id="5814" w:author="Jose Eduardo VIU" w:date="2023-04-01T20:51:00Z">
              <w:r w:rsidDel="009E4857">
                <w:rPr>
                  <w:rFonts w:ascii="Courier New" w:eastAsia="Courier New" w:hAnsi="Courier New" w:cs="Courier New"/>
                </w:rPr>
                <w:delText>gr_poblacion \</w:delText>
              </w:r>
            </w:del>
          </w:p>
        </w:tc>
      </w:tr>
      <w:tr w:rsidR="00CB7E31" w:rsidDel="009E4857" w14:paraId="47DAD135" w14:textId="43A9D72B">
        <w:trPr>
          <w:trHeight w:val="245"/>
          <w:del w:id="5815" w:author="Jose Eduardo VIU" w:date="2023-04-01T20:51:00Z"/>
        </w:trPr>
        <w:tc>
          <w:tcPr>
            <w:tcW w:w="685" w:type="dxa"/>
          </w:tcPr>
          <w:p w14:paraId="226D30E5" w14:textId="413C35C5" w:rsidR="00CB7E31" w:rsidDel="009E4857" w:rsidRDefault="00000000">
            <w:pPr>
              <w:suppressAutoHyphens w:val="0"/>
              <w:spacing w:after="0"/>
              <w:rPr>
                <w:del w:id="5816" w:author="Jose Eduardo VIU" w:date="2023-04-01T20:51:00Z"/>
              </w:rPr>
            </w:pPr>
            <w:del w:id="5817" w:author="Jose Eduardo VIU" w:date="2023-04-01T20:51:00Z">
              <w:r w:rsidDel="009E4857">
                <w:rPr>
                  <w:rFonts w:ascii="Courier New" w:eastAsia="Courier New" w:hAnsi="Courier New" w:cs="Courier New"/>
                </w:rPr>
                <w:delText>762</w:delText>
              </w:r>
            </w:del>
          </w:p>
        </w:tc>
        <w:tc>
          <w:tcPr>
            <w:tcW w:w="1947" w:type="dxa"/>
          </w:tcPr>
          <w:p w14:paraId="51F975DD" w14:textId="79AE2B33" w:rsidR="00CB7E31" w:rsidDel="009E4857" w:rsidRDefault="00000000">
            <w:pPr>
              <w:suppressAutoHyphens w:val="0"/>
              <w:spacing w:after="0"/>
              <w:ind w:right="114"/>
              <w:jc w:val="center"/>
              <w:rPr>
                <w:del w:id="5818" w:author="Jose Eduardo VIU" w:date="2023-04-01T20:51:00Z"/>
              </w:rPr>
            </w:pPr>
            <w:del w:id="5819" w:author="Jose Eduardo VIU" w:date="2023-04-01T20:51:00Z">
              <w:r w:rsidDel="009E4857">
                <w:rPr>
                  <w:rFonts w:ascii="Courier New" w:eastAsia="Courier New" w:hAnsi="Courier New" w:cs="Courier New"/>
                </w:rPr>
                <w:delText>-1.24652</w:delText>
              </w:r>
            </w:del>
          </w:p>
        </w:tc>
        <w:tc>
          <w:tcPr>
            <w:tcW w:w="1376" w:type="dxa"/>
          </w:tcPr>
          <w:p w14:paraId="6A2B93B9" w14:textId="371787C1" w:rsidR="00CB7E31" w:rsidDel="009E4857" w:rsidRDefault="00000000">
            <w:pPr>
              <w:suppressAutoHyphens w:val="0"/>
              <w:spacing w:after="0"/>
              <w:rPr>
                <w:del w:id="5820" w:author="Jose Eduardo VIU" w:date="2023-04-01T20:51:00Z"/>
              </w:rPr>
            </w:pPr>
            <w:del w:id="5821" w:author="Jose Eduardo VIU" w:date="2023-04-01T20:51:00Z">
              <w:r w:rsidDel="009E4857">
                <w:rPr>
                  <w:rFonts w:ascii="Courier New" w:eastAsia="Courier New" w:hAnsi="Courier New" w:cs="Courier New"/>
                </w:rPr>
                <w:delText>37.75651</w:delText>
              </w:r>
            </w:del>
          </w:p>
        </w:tc>
        <w:tc>
          <w:tcPr>
            <w:tcW w:w="4123" w:type="dxa"/>
            <w:gridSpan w:val="4"/>
          </w:tcPr>
          <w:p w14:paraId="24CF0463" w14:textId="01B24101" w:rsidR="00CB7E31" w:rsidDel="009E4857" w:rsidRDefault="00000000">
            <w:pPr>
              <w:suppressAutoHyphens w:val="0"/>
              <w:spacing w:after="0"/>
              <w:rPr>
                <w:del w:id="5822" w:author="Jose Eduardo VIU" w:date="2023-04-01T20:51:00Z"/>
              </w:rPr>
            </w:pPr>
            <w:del w:id="5823" w:author="Jose Eduardo VIU" w:date="2023-04-01T20:51:00Z">
              <w:r w:rsidDel="009E4857">
                <w:rPr>
                  <w:rFonts w:ascii="Courier New" w:eastAsia="Courier New" w:hAnsi="Courier New" w:cs="Courier New"/>
                </w:rPr>
                <w:delText>30320.0 30320-FUENTE ALAMO (MURCIA)</w:delText>
              </w:r>
            </w:del>
          </w:p>
        </w:tc>
        <w:tc>
          <w:tcPr>
            <w:tcW w:w="345" w:type="dxa"/>
          </w:tcPr>
          <w:p w14:paraId="34E81E2F" w14:textId="2E746DED" w:rsidR="00CB7E31" w:rsidDel="009E4857" w:rsidRDefault="00CB7E31">
            <w:pPr>
              <w:suppressAutoHyphens w:val="0"/>
              <w:rPr>
                <w:del w:id="5824" w:author="Jose Eduardo VIU" w:date="2023-04-01T20:51:00Z"/>
              </w:rPr>
            </w:pPr>
          </w:p>
        </w:tc>
      </w:tr>
      <w:tr w:rsidR="00CB7E31" w:rsidDel="009E4857" w14:paraId="3B72E5F1" w14:textId="655E86B5">
        <w:trPr>
          <w:trHeight w:val="271"/>
          <w:del w:id="5825" w:author="Jose Eduardo VIU" w:date="2023-04-01T20:51:00Z"/>
        </w:trPr>
        <w:tc>
          <w:tcPr>
            <w:tcW w:w="685" w:type="dxa"/>
          </w:tcPr>
          <w:p w14:paraId="3098B9D1" w14:textId="3D79B5F8" w:rsidR="00CB7E31" w:rsidDel="009E4857" w:rsidRDefault="00000000">
            <w:pPr>
              <w:suppressAutoHyphens w:val="0"/>
              <w:spacing w:after="0"/>
              <w:rPr>
                <w:del w:id="5826" w:author="Jose Eduardo VIU" w:date="2023-04-01T20:51:00Z"/>
              </w:rPr>
            </w:pPr>
            <w:del w:id="5827" w:author="Jose Eduardo VIU" w:date="2023-04-01T20:51:00Z">
              <w:r w:rsidDel="009E4857">
                <w:rPr>
                  <w:rFonts w:ascii="Courier New" w:eastAsia="Courier New" w:hAnsi="Courier New" w:cs="Courier New"/>
                </w:rPr>
                <w:delText>766</w:delText>
              </w:r>
            </w:del>
          </w:p>
        </w:tc>
        <w:tc>
          <w:tcPr>
            <w:tcW w:w="1947" w:type="dxa"/>
          </w:tcPr>
          <w:p w14:paraId="6E1D5F6A" w14:textId="1090F26F" w:rsidR="00CB7E31" w:rsidDel="009E4857" w:rsidRDefault="00000000">
            <w:pPr>
              <w:suppressAutoHyphens w:val="0"/>
              <w:spacing w:after="0"/>
              <w:ind w:right="114"/>
              <w:jc w:val="center"/>
              <w:rPr>
                <w:del w:id="5828" w:author="Jose Eduardo VIU" w:date="2023-04-01T20:51:00Z"/>
              </w:rPr>
            </w:pPr>
            <w:del w:id="5829" w:author="Jose Eduardo VIU" w:date="2023-04-01T20:51:00Z">
              <w:r w:rsidDel="009E4857">
                <w:rPr>
                  <w:rFonts w:ascii="Courier New" w:eastAsia="Courier New" w:hAnsi="Courier New" w:cs="Courier New"/>
                </w:rPr>
                <w:delText>-1.24652</w:delText>
              </w:r>
            </w:del>
          </w:p>
        </w:tc>
        <w:tc>
          <w:tcPr>
            <w:tcW w:w="1376" w:type="dxa"/>
          </w:tcPr>
          <w:p w14:paraId="77E25333" w14:textId="63032BF8" w:rsidR="00CB7E31" w:rsidDel="009E4857" w:rsidRDefault="00000000">
            <w:pPr>
              <w:suppressAutoHyphens w:val="0"/>
              <w:spacing w:after="0"/>
              <w:rPr>
                <w:del w:id="5830" w:author="Jose Eduardo VIU" w:date="2023-04-01T20:51:00Z"/>
              </w:rPr>
            </w:pPr>
            <w:del w:id="5831" w:author="Jose Eduardo VIU" w:date="2023-04-01T20:51:00Z">
              <w:r w:rsidDel="009E4857">
                <w:rPr>
                  <w:rFonts w:ascii="Courier New" w:eastAsia="Courier New" w:hAnsi="Courier New" w:cs="Courier New"/>
                </w:rPr>
                <w:delText>37.75651</w:delText>
              </w:r>
            </w:del>
          </w:p>
        </w:tc>
        <w:tc>
          <w:tcPr>
            <w:tcW w:w="4123" w:type="dxa"/>
            <w:gridSpan w:val="4"/>
          </w:tcPr>
          <w:p w14:paraId="409EC8BC" w14:textId="16E1D4BB" w:rsidR="00CB7E31" w:rsidDel="009E4857" w:rsidRDefault="00000000">
            <w:pPr>
              <w:suppressAutoHyphens w:val="0"/>
              <w:spacing w:after="0"/>
              <w:rPr>
                <w:del w:id="5832" w:author="Jose Eduardo VIU" w:date="2023-04-01T20:51:00Z"/>
              </w:rPr>
            </w:pPr>
            <w:del w:id="5833" w:author="Jose Eduardo VIU" w:date="2023-04-01T20:51:00Z">
              <w:r w:rsidDel="009E4857">
                <w:rPr>
                  <w:rFonts w:ascii="Courier New" w:eastAsia="Courier New" w:hAnsi="Courier New" w:cs="Courier New"/>
                </w:rPr>
                <w:delText>30320.0 30320-FUENTE ALAMO (MURCIA)</w:delText>
              </w:r>
            </w:del>
          </w:p>
        </w:tc>
        <w:tc>
          <w:tcPr>
            <w:tcW w:w="345" w:type="dxa"/>
          </w:tcPr>
          <w:p w14:paraId="26879BDB" w14:textId="70AAD948" w:rsidR="00CB7E31" w:rsidDel="009E4857" w:rsidRDefault="00CB7E31">
            <w:pPr>
              <w:suppressAutoHyphens w:val="0"/>
              <w:rPr>
                <w:del w:id="5834" w:author="Jose Eduardo VIU" w:date="2023-04-01T20:51:00Z"/>
              </w:rPr>
            </w:pPr>
          </w:p>
        </w:tc>
      </w:tr>
      <w:tr w:rsidR="00CB7E31" w:rsidDel="009E4857" w14:paraId="036331C9" w14:textId="0F76F53E">
        <w:trPr>
          <w:trHeight w:val="271"/>
          <w:del w:id="5835" w:author="Jose Eduardo VIU" w:date="2023-04-01T20:51:00Z"/>
        </w:trPr>
        <w:tc>
          <w:tcPr>
            <w:tcW w:w="685" w:type="dxa"/>
          </w:tcPr>
          <w:p w14:paraId="41EC3008" w14:textId="41F241D2" w:rsidR="00CB7E31" w:rsidDel="009E4857" w:rsidRDefault="00000000">
            <w:pPr>
              <w:suppressAutoHyphens w:val="0"/>
              <w:spacing w:after="0"/>
              <w:rPr>
                <w:del w:id="5836" w:author="Jose Eduardo VIU" w:date="2023-04-01T20:51:00Z"/>
              </w:rPr>
            </w:pPr>
            <w:del w:id="5837" w:author="Jose Eduardo VIU" w:date="2023-04-01T20:51:00Z">
              <w:r w:rsidDel="009E4857">
                <w:rPr>
                  <w:rFonts w:ascii="Courier New" w:eastAsia="Courier New" w:hAnsi="Courier New" w:cs="Courier New"/>
                </w:rPr>
                <w:delText>1502</w:delText>
              </w:r>
            </w:del>
          </w:p>
        </w:tc>
        <w:tc>
          <w:tcPr>
            <w:tcW w:w="1947" w:type="dxa"/>
          </w:tcPr>
          <w:p w14:paraId="1CFB88D0" w14:textId="301C048E" w:rsidR="00CB7E31" w:rsidDel="009E4857" w:rsidRDefault="00000000">
            <w:pPr>
              <w:suppressAutoHyphens w:val="0"/>
              <w:spacing w:after="0"/>
              <w:ind w:right="114"/>
              <w:jc w:val="center"/>
              <w:rPr>
                <w:del w:id="5838" w:author="Jose Eduardo VIU" w:date="2023-04-01T20:51:00Z"/>
              </w:rPr>
            </w:pPr>
            <w:del w:id="5839" w:author="Jose Eduardo VIU" w:date="2023-04-01T20:51:00Z">
              <w:r w:rsidDel="009E4857">
                <w:rPr>
                  <w:rFonts w:ascii="Courier New" w:eastAsia="Courier New" w:hAnsi="Courier New" w:cs="Courier New"/>
                </w:rPr>
                <w:delText>-1.46582</w:delText>
              </w:r>
            </w:del>
          </w:p>
        </w:tc>
        <w:tc>
          <w:tcPr>
            <w:tcW w:w="1376" w:type="dxa"/>
          </w:tcPr>
          <w:p w14:paraId="78BC483C" w14:textId="78118BA1" w:rsidR="00CB7E31" w:rsidDel="009E4857" w:rsidRDefault="00000000">
            <w:pPr>
              <w:suppressAutoHyphens w:val="0"/>
              <w:spacing w:after="0"/>
              <w:rPr>
                <w:del w:id="5840" w:author="Jose Eduardo VIU" w:date="2023-04-01T20:51:00Z"/>
              </w:rPr>
            </w:pPr>
            <w:del w:id="5841" w:author="Jose Eduardo VIU" w:date="2023-04-01T20:51:00Z">
              <w:r w:rsidDel="009E4857">
                <w:rPr>
                  <w:rFonts w:ascii="Courier New" w:eastAsia="Courier New" w:hAnsi="Courier New" w:cs="Courier New"/>
                </w:rPr>
                <w:delText>37.69884</w:delText>
              </w:r>
            </w:del>
          </w:p>
        </w:tc>
        <w:tc>
          <w:tcPr>
            <w:tcW w:w="4123" w:type="dxa"/>
            <w:gridSpan w:val="4"/>
          </w:tcPr>
          <w:p w14:paraId="6A2C1A3C" w14:textId="67872988" w:rsidR="00CB7E31" w:rsidDel="009E4857" w:rsidRDefault="00000000">
            <w:pPr>
              <w:tabs>
                <w:tab w:val="right" w:pos="4124"/>
              </w:tabs>
              <w:suppressAutoHyphens w:val="0"/>
              <w:spacing w:after="0"/>
              <w:rPr>
                <w:del w:id="5842" w:author="Jose Eduardo VIU" w:date="2023-04-01T20:51:00Z"/>
              </w:rPr>
            </w:pPr>
            <w:del w:id="5843" w:author="Jose Eduardo VIU" w:date="2023-04-01T20:51:00Z">
              <w:r w:rsidDel="009E4857">
                <w:rPr>
                  <w:rFonts w:ascii="Courier New" w:eastAsia="Courier New" w:hAnsi="Courier New" w:cs="Courier New"/>
                </w:rPr>
                <w:delText>30850.0</w:delText>
              </w:r>
              <w:r w:rsidDel="009E4857">
                <w:rPr>
                  <w:rFonts w:ascii="Courier New" w:eastAsia="Courier New" w:hAnsi="Courier New" w:cs="Courier New"/>
                </w:rPr>
                <w:tab/>
                <w:delText>PARETON-TOTANA</w:delText>
              </w:r>
            </w:del>
          </w:p>
        </w:tc>
        <w:tc>
          <w:tcPr>
            <w:tcW w:w="345" w:type="dxa"/>
          </w:tcPr>
          <w:p w14:paraId="38F75420" w14:textId="475127F6" w:rsidR="00CB7E31" w:rsidDel="009E4857" w:rsidRDefault="00CB7E31">
            <w:pPr>
              <w:suppressAutoHyphens w:val="0"/>
              <w:rPr>
                <w:del w:id="5844" w:author="Jose Eduardo VIU" w:date="2023-04-01T20:51:00Z"/>
              </w:rPr>
            </w:pPr>
          </w:p>
        </w:tc>
      </w:tr>
      <w:tr w:rsidR="00CB7E31" w:rsidDel="009E4857" w14:paraId="4F051603" w14:textId="423FA9F3">
        <w:trPr>
          <w:trHeight w:val="271"/>
          <w:del w:id="5845" w:author="Jose Eduardo VIU" w:date="2023-04-01T20:51:00Z"/>
        </w:trPr>
        <w:tc>
          <w:tcPr>
            <w:tcW w:w="685" w:type="dxa"/>
          </w:tcPr>
          <w:p w14:paraId="0F799D8D" w14:textId="779559B6" w:rsidR="00CB7E31" w:rsidDel="009E4857" w:rsidRDefault="00000000">
            <w:pPr>
              <w:suppressAutoHyphens w:val="0"/>
              <w:spacing w:after="0"/>
              <w:rPr>
                <w:del w:id="5846" w:author="Jose Eduardo VIU" w:date="2023-04-01T20:51:00Z"/>
              </w:rPr>
            </w:pPr>
            <w:del w:id="5847" w:author="Jose Eduardo VIU" w:date="2023-04-01T20:51:00Z">
              <w:r w:rsidDel="009E4857">
                <w:rPr>
                  <w:rFonts w:ascii="Courier New" w:eastAsia="Courier New" w:hAnsi="Courier New" w:cs="Courier New"/>
                </w:rPr>
                <w:delText>4204</w:delText>
              </w:r>
            </w:del>
          </w:p>
        </w:tc>
        <w:tc>
          <w:tcPr>
            <w:tcW w:w="1947" w:type="dxa"/>
          </w:tcPr>
          <w:p w14:paraId="479DE02C" w14:textId="021BFED9" w:rsidR="00CB7E31" w:rsidDel="009E4857" w:rsidRDefault="00000000">
            <w:pPr>
              <w:suppressAutoHyphens w:val="0"/>
              <w:spacing w:after="0"/>
              <w:ind w:right="114"/>
              <w:jc w:val="center"/>
              <w:rPr>
                <w:del w:id="5848" w:author="Jose Eduardo VIU" w:date="2023-04-01T20:51:00Z"/>
              </w:rPr>
            </w:pPr>
            <w:del w:id="5849" w:author="Jose Eduardo VIU" w:date="2023-04-01T20:51:00Z">
              <w:r w:rsidDel="009E4857">
                <w:rPr>
                  <w:rFonts w:ascii="Courier New" w:eastAsia="Courier New" w:hAnsi="Courier New" w:cs="Courier New"/>
                </w:rPr>
                <w:delText>-1.19509</w:delText>
              </w:r>
            </w:del>
          </w:p>
        </w:tc>
        <w:tc>
          <w:tcPr>
            <w:tcW w:w="1376" w:type="dxa"/>
          </w:tcPr>
          <w:p w14:paraId="0EADC96F" w14:textId="02E6AA71" w:rsidR="00CB7E31" w:rsidDel="009E4857" w:rsidRDefault="00000000">
            <w:pPr>
              <w:suppressAutoHyphens w:val="0"/>
              <w:spacing w:after="0"/>
              <w:rPr>
                <w:del w:id="5850" w:author="Jose Eduardo VIU" w:date="2023-04-01T20:51:00Z"/>
              </w:rPr>
            </w:pPr>
            <w:del w:id="5851" w:author="Jose Eduardo VIU" w:date="2023-04-01T20:51:00Z">
              <w:r w:rsidDel="009E4857">
                <w:rPr>
                  <w:rFonts w:ascii="Courier New" w:eastAsia="Courier New" w:hAnsi="Courier New" w:cs="Courier New"/>
                </w:rPr>
                <w:delText>37.80025</w:delText>
              </w:r>
            </w:del>
          </w:p>
        </w:tc>
        <w:tc>
          <w:tcPr>
            <w:tcW w:w="4123" w:type="dxa"/>
            <w:gridSpan w:val="4"/>
          </w:tcPr>
          <w:p w14:paraId="3C156BCF" w14:textId="42F88B75" w:rsidR="00CB7E31" w:rsidDel="009E4857" w:rsidRDefault="00000000">
            <w:pPr>
              <w:tabs>
                <w:tab w:val="right" w:pos="4124"/>
              </w:tabs>
              <w:suppressAutoHyphens w:val="0"/>
              <w:spacing w:after="0"/>
              <w:rPr>
                <w:del w:id="5852" w:author="Jose Eduardo VIU" w:date="2023-04-01T20:51:00Z"/>
              </w:rPr>
            </w:pPr>
            <w:del w:id="5853" w:author="Jose Eduardo VIU" w:date="2023-04-01T20:51:00Z">
              <w:r w:rsidDel="009E4857">
                <w:rPr>
                  <w:rFonts w:ascii="Courier New" w:eastAsia="Courier New" w:hAnsi="Courier New" w:cs="Courier New"/>
                </w:rPr>
                <w:delText>30319.0</w:delText>
              </w:r>
              <w:r w:rsidDel="009E4857">
                <w:rPr>
                  <w:rFonts w:ascii="Courier New" w:eastAsia="Courier New" w:hAnsi="Courier New" w:cs="Courier New"/>
                </w:rPr>
                <w:tab/>
                <w:delText>FUENTE ALAMO (MURCIA)</w:delText>
              </w:r>
            </w:del>
          </w:p>
        </w:tc>
        <w:tc>
          <w:tcPr>
            <w:tcW w:w="345" w:type="dxa"/>
          </w:tcPr>
          <w:p w14:paraId="1CD5BECA" w14:textId="540AED55" w:rsidR="00CB7E31" w:rsidDel="009E4857" w:rsidRDefault="00CB7E31">
            <w:pPr>
              <w:suppressAutoHyphens w:val="0"/>
              <w:rPr>
                <w:del w:id="5854" w:author="Jose Eduardo VIU" w:date="2023-04-01T20:51:00Z"/>
              </w:rPr>
            </w:pPr>
          </w:p>
        </w:tc>
      </w:tr>
      <w:tr w:rsidR="00CB7E31" w:rsidDel="009E4857" w14:paraId="3ABA9B75" w14:textId="6109AB83">
        <w:trPr>
          <w:trHeight w:val="271"/>
          <w:del w:id="5855" w:author="Jose Eduardo VIU" w:date="2023-04-01T20:51:00Z"/>
        </w:trPr>
        <w:tc>
          <w:tcPr>
            <w:tcW w:w="685" w:type="dxa"/>
          </w:tcPr>
          <w:p w14:paraId="112A47A3" w14:textId="65AA82C2" w:rsidR="00CB7E31" w:rsidDel="009E4857" w:rsidRDefault="00000000">
            <w:pPr>
              <w:suppressAutoHyphens w:val="0"/>
              <w:spacing w:after="0"/>
              <w:rPr>
                <w:del w:id="5856" w:author="Jose Eduardo VIU" w:date="2023-04-01T20:51:00Z"/>
              </w:rPr>
            </w:pPr>
            <w:del w:id="5857" w:author="Jose Eduardo VIU" w:date="2023-04-01T20:51:00Z">
              <w:r w:rsidDel="009E4857">
                <w:rPr>
                  <w:rFonts w:ascii="Courier New" w:eastAsia="Courier New" w:hAnsi="Courier New" w:cs="Courier New"/>
                </w:rPr>
                <w:delText>4211</w:delText>
              </w:r>
            </w:del>
          </w:p>
        </w:tc>
        <w:tc>
          <w:tcPr>
            <w:tcW w:w="1947" w:type="dxa"/>
          </w:tcPr>
          <w:p w14:paraId="1E0AE3D3" w14:textId="6AA50480" w:rsidR="00CB7E31" w:rsidDel="009E4857" w:rsidRDefault="00000000">
            <w:pPr>
              <w:suppressAutoHyphens w:val="0"/>
              <w:spacing w:after="0"/>
              <w:ind w:right="114"/>
              <w:jc w:val="center"/>
              <w:rPr>
                <w:del w:id="5858" w:author="Jose Eduardo VIU" w:date="2023-04-01T20:51:00Z"/>
              </w:rPr>
            </w:pPr>
            <w:del w:id="5859" w:author="Jose Eduardo VIU" w:date="2023-04-01T20:51:00Z">
              <w:r w:rsidDel="009E4857">
                <w:rPr>
                  <w:rFonts w:ascii="Courier New" w:eastAsia="Courier New" w:hAnsi="Courier New" w:cs="Courier New"/>
                </w:rPr>
                <w:delText>-1.18819</w:delText>
              </w:r>
            </w:del>
          </w:p>
        </w:tc>
        <w:tc>
          <w:tcPr>
            <w:tcW w:w="1376" w:type="dxa"/>
          </w:tcPr>
          <w:p w14:paraId="22D2E48E" w14:textId="482AE552" w:rsidR="00CB7E31" w:rsidDel="009E4857" w:rsidRDefault="00000000">
            <w:pPr>
              <w:suppressAutoHyphens w:val="0"/>
              <w:spacing w:after="0"/>
              <w:rPr>
                <w:del w:id="5860" w:author="Jose Eduardo VIU" w:date="2023-04-01T20:51:00Z"/>
              </w:rPr>
            </w:pPr>
            <w:del w:id="5861" w:author="Jose Eduardo VIU" w:date="2023-04-01T20:51:00Z">
              <w:r w:rsidDel="009E4857">
                <w:rPr>
                  <w:rFonts w:ascii="Courier New" w:eastAsia="Courier New" w:hAnsi="Courier New" w:cs="Courier New"/>
                </w:rPr>
                <w:delText>37.64211</w:delText>
              </w:r>
            </w:del>
          </w:p>
        </w:tc>
        <w:tc>
          <w:tcPr>
            <w:tcW w:w="4123" w:type="dxa"/>
            <w:gridSpan w:val="4"/>
          </w:tcPr>
          <w:p w14:paraId="0F96D955" w14:textId="5D57E0E9" w:rsidR="00CB7E31" w:rsidDel="009E4857" w:rsidRDefault="00000000">
            <w:pPr>
              <w:tabs>
                <w:tab w:val="right" w:pos="4124"/>
              </w:tabs>
              <w:suppressAutoHyphens w:val="0"/>
              <w:spacing w:after="0"/>
              <w:rPr>
                <w:del w:id="5862" w:author="Jose Eduardo VIU" w:date="2023-04-01T20:51:00Z"/>
              </w:rPr>
            </w:pPr>
            <w:del w:id="5863" w:author="Jose Eduardo VIU" w:date="2023-04-01T20:51:00Z">
              <w:r w:rsidDel="009E4857">
                <w:rPr>
                  <w:rFonts w:ascii="Courier New" w:eastAsia="Courier New" w:hAnsi="Courier New" w:cs="Courier New"/>
                </w:rPr>
                <w:delText>30319.0</w:delText>
              </w:r>
              <w:r w:rsidDel="009E4857">
                <w:rPr>
                  <w:rFonts w:ascii="Courier New" w:eastAsia="Courier New" w:hAnsi="Courier New" w:cs="Courier New"/>
                </w:rPr>
                <w:tab/>
                <w:delText>LAS PALAS (FUENTE ALAMO)</w:delText>
              </w:r>
            </w:del>
          </w:p>
        </w:tc>
        <w:tc>
          <w:tcPr>
            <w:tcW w:w="345" w:type="dxa"/>
          </w:tcPr>
          <w:p w14:paraId="291C38C5" w14:textId="0F5C3FD6" w:rsidR="00CB7E31" w:rsidDel="009E4857" w:rsidRDefault="00CB7E31">
            <w:pPr>
              <w:suppressAutoHyphens w:val="0"/>
              <w:rPr>
                <w:del w:id="5864" w:author="Jose Eduardo VIU" w:date="2023-04-01T20:51:00Z"/>
              </w:rPr>
            </w:pPr>
          </w:p>
        </w:tc>
      </w:tr>
      <w:tr w:rsidR="00CB7E31" w:rsidDel="009E4857" w14:paraId="5F25E1D4" w14:textId="7A59BE13">
        <w:trPr>
          <w:trHeight w:val="271"/>
          <w:del w:id="5865" w:author="Jose Eduardo VIU" w:date="2023-04-01T20:51:00Z"/>
        </w:trPr>
        <w:tc>
          <w:tcPr>
            <w:tcW w:w="685" w:type="dxa"/>
          </w:tcPr>
          <w:p w14:paraId="23EAB2B2" w14:textId="357D2C08" w:rsidR="00CB7E31" w:rsidDel="009E4857" w:rsidRDefault="00000000">
            <w:pPr>
              <w:suppressAutoHyphens w:val="0"/>
              <w:spacing w:after="0"/>
              <w:rPr>
                <w:del w:id="5866" w:author="Jose Eduardo VIU" w:date="2023-04-01T20:51:00Z"/>
              </w:rPr>
            </w:pPr>
            <w:del w:id="5867" w:author="Jose Eduardo VIU" w:date="2023-04-01T20:51:00Z">
              <w:r w:rsidDel="009E4857">
                <w:rPr>
                  <w:rFonts w:ascii="Courier New" w:eastAsia="Courier New" w:hAnsi="Courier New" w:cs="Courier New"/>
                </w:rPr>
                <w:delText>4219</w:delText>
              </w:r>
            </w:del>
          </w:p>
        </w:tc>
        <w:tc>
          <w:tcPr>
            <w:tcW w:w="1947" w:type="dxa"/>
          </w:tcPr>
          <w:p w14:paraId="7DD60C4F" w14:textId="428A30A7" w:rsidR="00CB7E31" w:rsidDel="009E4857" w:rsidRDefault="00000000">
            <w:pPr>
              <w:suppressAutoHyphens w:val="0"/>
              <w:spacing w:after="0"/>
              <w:ind w:right="114"/>
              <w:jc w:val="center"/>
              <w:rPr>
                <w:del w:id="5868" w:author="Jose Eduardo VIU" w:date="2023-04-01T20:51:00Z"/>
              </w:rPr>
            </w:pPr>
            <w:del w:id="5869" w:author="Jose Eduardo VIU" w:date="2023-04-01T20:51:00Z">
              <w:r w:rsidDel="009E4857">
                <w:rPr>
                  <w:rFonts w:ascii="Courier New" w:eastAsia="Courier New" w:hAnsi="Courier New" w:cs="Courier New"/>
                </w:rPr>
                <w:delText>-1.18819</w:delText>
              </w:r>
            </w:del>
          </w:p>
        </w:tc>
        <w:tc>
          <w:tcPr>
            <w:tcW w:w="1376" w:type="dxa"/>
          </w:tcPr>
          <w:p w14:paraId="17A33501" w14:textId="2B1AFC83" w:rsidR="00CB7E31" w:rsidDel="009E4857" w:rsidRDefault="00000000">
            <w:pPr>
              <w:suppressAutoHyphens w:val="0"/>
              <w:spacing w:after="0"/>
              <w:rPr>
                <w:del w:id="5870" w:author="Jose Eduardo VIU" w:date="2023-04-01T20:51:00Z"/>
              </w:rPr>
            </w:pPr>
            <w:del w:id="5871" w:author="Jose Eduardo VIU" w:date="2023-04-01T20:51:00Z">
              <w:r w:rsidDel="009E4857">
                <w:rPr>
                  <w:rFonts w:ascii="Courier New" w:eastAsia="Courier New" w:hAnsi="Courier New" w:cs="Courier New"/>
                </w:rPr>
                <w:delText>37.64211</w:delText>
              </w:r>
            </w:del>
          </w:p>
        </w:tc>
        <w:tc>
          <w:tcPr>
            <w:tcW w:w="4123" w:type="dxa"/>
            <w:gridSpan w:val="4"/>
          </w:tcPr>
          <w:p w14:paraId="6B35160B" w14:textId="0E7C4EC0" w:rsidR="00CB7E31" w:rsidDel="009E4857" w:rsidRDefault="00000000">
            <w:pPr>
              <w:tabs>
                <w:tab w:val="right" w:pos="4124"/>
              </w:tabs>
              <w:suppressAutoHyphens w:val="0"/>
              <w:spacing w:after="0"/>
              <w:rPr>
                <w:del w:id="5872" w:author="Jose Eduardo VIU" w:date="2023-04-01T20:51:00Z"/>
              </w:rPr>
            </w:pPr>
            <w:del w:id="5873" w:author="Jose Eduardo VIU" w:date="2023-04-01T20:51:00Z">
              <w:r w:rsidDel="009E4857">
                <w:rPr>
                  <w:rFonts w:ascii="Courier New" w:eastAsia="Courier New" w:hAnsi="Courier New" w:cs="Courier New"/>
                </w:rPr>
                <w:delText>30319.0</w:delText>
              </w:r>
              <w:r w:rsidDel="009E4857">
                <w:rPr>
                  <w:rFonts w:ascii="Courier New" w:eastAsia="Courier New" w:hAnsi="Courier New" w:cs="Courier New"/>
                </w:rPr>
                <w:tab/>
                <w:delText>LAS PALAS (FUENTE ALAMO)</w:delText>
              </w:r>
            </w:del>
          </w:p>
        </w:tc>
        <w:tc>
          <w:tcPr>
            <w:tcW w:w="345" w:type="dxa"/>
          </w:tcPr>
          <w:p w14:paraId="6E9B840D" w14:textId="51E5DCF0" w:rsidR="00CB7E31" w:rsidDel="009E4857" w:rsidRDefault="00CB7E31">
            <w:pPr>
              <w:suppressAutoHyphens w:val="0"/>
              <w:rPr>
                <w:del w:id="5874" w:author="Jose Eduardo VIU" w:date="2023-04-01T20:51:00Z"/>
              </w:rPr>
            </w:pPr>
          </w:p>
        </w:tc>
      </w:tr>
      <w:tr w:rsidR="00CB7E31" w:rsidDel="009E4857" w14:paraId="2E2B5DCB" w14:textId="1BD655CC">
        <w:trPr>
          <w:trHeight w:val="271"/>
          <w:del w:id="5875" w:author="Jose Eduardo VIU" w:date="2023-04-01T20:51:00Z"/>
        </w:trPr>
        <w:tc>
          <w:tcPr>
            <w:tcW w:w="685" w:type="dxa"/>
          </w:tcPr>
          <w:p w14:paraId="4B556CA3" w14:textId="59EAECD7" w:rsidR="00CB7E31" w:rsidDel="009E4857" w:rsidRDefault="00000000">
            <w:pPr>
              <w:suppressAutoHyphens w:val="0"/>
              <w:spacing w:after="0"/>
              <w:rPr>
                <w:del w:id="5876" w:author="Jose Eduardo VIU" w:date="2023-04-01T20:51:00Z"/>
              </w:rPr>
            </w:pPr>
            <w:del w:id="5877" w:author="Jose Eduardo VIU" w:date="2023-04-01T20:51:00Z">
              <w:r w:rsidDel="009E4857">
                <w:rPr>
                  <w:rFonts w:ascii="Courier New" w:eastAsia="Courier New" w:hAnsi="Courier New" w:cs="Courier New"/>
                </w:rPr>
                <w:delText>4222</w:delText>
              </w:r>
            </w:del>
          </w:p>
        </w:tc>
        <w:tc>
          <w:tcPr>
            <w:tcW w:w="1947" w:type="dxa"/>
          </w:tcPr>
          <w:p w14:paraId="27359543" w14:textId="47D13994" w:rsidR="00CB7E31" w:rsidDel="009E4857" w:rsidRDefault="00000000">
            <w:pPr>
              <w:suppressAutoHyphens w:val="0"/>
              <w:spacing w:after="0"/>
              <w:ind w:right="114"/>
              <w:jc w:val="center"/>
              <w:rPr>
                <w:del w:id="5878" w:author="Jose Eduardo VIU" w:date="2023-04-01T20:51:00Z"/>
              </w:rPr>
            </w:pPr>
            <w:del w:id="5879" w:author="Jose Eduardo VIU" w:date="2023-04-01T20:51:00Z">
              <w:r w:rsidDel="009E4857">
                <w:rPr>
                  <w:rFonts w:ascii="Courier New" w:eastAsia="Courier New" w:hAnsi="Courier New" w:cs="Courier New"/>
                </w:rPr>
                <w:delText>-1.18819</w:delText>
              </w:r>
            </w:del>
          </w:p>
        </w:tc>
        <w:tc>
          <w:tcPr>
            <w:tcW w:w="1376" w:type="dxa"/>
          </w:tcPr>
          <w:p w14:paraId="4DAC0255" w14:textId="0BF1B018" w:rsidR="00CB7E31" w:rsidDel="009E4857" w:rsidRDefault="00000000">
            <w:pPr>
              <w:suppressAutoHyphens w:val="0"/>
              <w:spacing w:after="0"/>
              <w:rPr>
                <w:del w:id="5880" w:author="Jose Eduardo VIU" w:date="2023-04-01T20:51:00Z"/>
              </w:rPr>
            </w:pPr>
            <w:del w:id="5881" w:author="Jose Eduardo VIU" w:date="2023-04-01T20:51:00Z">
              <w:r w:rsidDel="009E4857">
                <w:rPr>
                  <w:rFonts w:ascii="Courier New" w:eastAsia="Courier New" w:hAnsi="Courier New" w:cs="Courier New"/>
                </w:rPr>
                <w:delText>37.64211</w:delText>
              </w:r>
            </w:del>
          </w:p>
        </w:tc>
        <w:tc>
          <w:tcPr>
            <w:tcW w:w="4123" w:type="dxa"/>
            <w:gridSpan w:val="4"/>
          </w:tcPr>
          <w:p w14:paraId="5AE24C4C" w14:textId="7D7C1EFE" w:rsidR="00CB7E31" w:rsidDel="009E4857" w:rsidRDefault="00000000">
            <w:pPr>
              <w:tabs>
                <w:tab w:val="right" w:pos="4124"/>
              </w:tabs>
              <w:suppressAutoHyphens w:val="0"/>
              <w:spacing w:after="0"/>
              <w:rPr>
                <w:del w:id="5882" w:author="Jose Eduardo VIU" w:date="2023-04-01T20:51:00Z"/>
              </w:rPr>
            </w:pPr>
            <w:del w:id="5883" w:author="Jose Eduardo VIU" w:date="2023-04-01T20:51:00Z">
              <w:r w:rsidDel="009E4857">
                <w:rPr>
                  <w:rFonts w:ascii="Courier New" w:eastAsia="Courier New" w:hAnsi="Courier New" w:cs="Courier New"/>
                </w:rPr>
                <w:delText>30319.0</w:delText>
              </w:r>
              <w:r w:rsidDel="009E4857">
                <w:rPr>
                  <w:rFonts w:ascii="Courier New" w:eastAsia="Courier New" w:hAnsi="Courier New" w:cs="Courier New"/>
                </w:rPr>
                <w:tab/>
                <w:delText>LAS PALAS (FUENTE ALAMO)</w:delText>
              </w:r>
            </w:del>
          </w:p>
        </w:tc>
        <w:tc>
          <w:tcPr>
            <w:tcW w:w="345" w:type="dxa"/>
          </w:tcPr>
          <w:p w14:paraId="3695DC26" w14:textId="1DBDF7C0" w:rsidR="00CB7E31" w:rsidDel="009E4857" w:rsidRDefault="00CB7E31">
            <w:pPr>
              <w:suppressAutoHyphens w:val="0"/>
              <w:rPr>
                <w:del w:id="5884" w:author="Jose Eduardo VIU" w:date="2023-04-01T20:51:00Z"/>
              </w:rPr>
            </w:pPr>
          </w:p>
        </w:tc>
      </w:tr>
      <w:tr w:rsidR="00CB7E31" w:rsidDel="009E4857" w14:paraId="4509D212" w14:textId="2D606753">
        <w:trPr>
          <w:trHeight w:val="271"/>
          <w:del w:id="5885" w:author="Jose Eduardo VIU" w:date="2023-04-01T20:51:00Z"/>
        </w:trPr>
        <w:tc>
          <w:tcPr>
            <w:tcW w:w="685" w:type="dxa"/>
          </w:tcPr>
          <w:p w14:paraId="50BA133B" w14:textId="6A11AF6E" w:rsidR="00CB7E31" w:rsidDel="009E4857" w:rsidRDefault="00000000">
            <w:pPr>
              <w:suppressAutoHyphens w:val="0"/>
              <w:spacing w:after="0"/>
              <w:rPr>
                <w:del w:id="5886" w:author="Jose Eduardo VIU" w:date="2023-04-01T20:51:00Z"/>
              </w:rPr>
            </w:pPr>
            <w:del w:id="5887" w:author="Jose Eduardo VIU" w:date="2023-04-01T20:51:00Z">
              <w:r w:rsidDel="009E4857">
                <w:rPr>
                  <w:rFonts w:ascii="Courier New" w:eastAsia="Courier New" w:hAnsi="Courier New" w:cs="Courier New"/>
                </w:rPr>
                <w:delText>4224</w:delText>
              </w:r>
            </w:del>
          </w:p>
        </w:tc>
        <w:tc>
          <w:tcPr>
            <w:tcW w:w="1947" w:type="dxa"/>
          </w:tcPr>
          <w:p w14:paraId="0D809A26" w14:textId="36F12D5C" w:rsidR="00CB7E31" w:rsidDel="009E4857" w:rsidRDefault="00000000">
            <w:pPr>
              <w:suppressAutoHyphens w:val="0"/>
              <w:spacing w:after="0"/>
              <w:ind w:right="114"/>
              <w:jc w:val="center"/>
              <w:rPr>
                <w:del w:id="5888" w:author="Jose Eduardo VIU" w:date="2023-04-01T20:51:00Z"/>
              </w:rPr>
            </w:pPr>
            <w:del w:id="5889" w:author="Jose Eduardo VIU" w:date="2023-04-01T20:51:00Z">
              <w:r w:rsidDel="009E4857">
                <w:rPr>
                  <w:rFonts w:ascii="Courier New" w:eastAsia="Courier New" w:hAnsi="Courier New" w:cs="Courier New"/>
                </w:rPr>
                <w:delText>-1.18819</w:delText>
              </w:r>
            </w:del>
          </w:p>
        </w:tc>
        <w:tc>
          <w:tcPr>
            <w:tcW w:w="1376" w:type="dxa"/>
          </w:tcPr>
          <w:p w14:paraId="19A663DF" w14:textId="2C9F871C" w:rsidR="00CB7E31" w:rsidDel="009E4857" w:rsidRDefault="00000000">
            <w:pPr>
              <w:suppressAutoHyphens w:val="0"/>
              <w:spacing w:after="0"/>
              <w:rPr>
                <w:del w:id="5890" w:author="Jose Eduardo VIU" w:date="2023-04-01T20:51:00Z"/>
              </w:rPr>
            </w:pPr>
            <w:del w:id="5891" w:author="Jose Eduardo VIU" w:date="2023-04-01T20:51:00Z">
              <w:r w:rsidDel="009E4857">
                <w:rPr>
                  <w:rFonts w:ascii="Courier New" w:eastAsia="Courier New" w:hAnsi="Courier New" w:cs="Courier New"/>
                </w:rPr>
                <w:delText>37.64211</w:delText>
              </w:r>
            </w:del>
          </w:p>
        </w:tc>
        <w:tc>
          <w:tcPr>
            <w:tcW w:w="4123" w:type="dxa"/>
            <w:gridSpan w:val="4"/>
          </w:tcPr>
          <w:p w14:paraId="1F52211B" w14:textId="7C8EB253" w:rsidR="00CB7E31" w:rsidDel="009E4857" w:rsidRDefault="00000000">
            <w:pPr>
              <w:tabs>
                <w:tab w:val="right" w:pos="4124"/>
              </w:tabs>
              <w:suppressAutoHyphens w:val="0"/>
              <w:spacing w:after="0"/>
              <w:rPr>
                <w:del w:id="5892" w:author="Jose Eduardo VIU" w:date="2023-04-01T20:51:00Z"/>
              </w:rPr>
            </w:pPr>
            <w:del w:id="5893" w:author="Jose Eduardo VIU" w:date="2023-04-01T20:51:00Z">
              <w:r w:rsidDel="009E4857">
                <w:rPr>
                  <w:rFonts w:ascii="Courier New" w:eastAsia="Courier New" w:hAnsi="Courier New" w:cs="Courier New"/>
                </w:rPr>
                <w:delText>30319.0</w:delText>
              </w:r>
              <w:r w:rsidDel="009E4857">
                <w:rPr>
                  <w:rFonts w:ascii="Courier New" w:eastAsia="Courier New" w:hAnsi="Courier New" w:cs="Courier New"/>
                </w:rPr>
                <w:tab/>
                <w:delText>LAS PALAS (FUENTE ALAMO)</w:delText>
              </w:r>
            </w:del>
          </w:p>
        </w:tc>
        <w:tc>
          <w:tcPr>
            <w:tcW w:w="345" w:type="dxa"/>
          </w:tcPr>
          <w:p w14:paraId="2CCCBA0A" w14:textId="095C1A0F" w:rsidR="00CB7E31" w:rsidDel="009E4857" w:rsidRDefault="00CB7E31">
            <w:pPr>
              <w:suppressAutoHyphens w:val="0"/>
              <w:rPr>
                <w:del w:id="5894" w:author="Jose Eduardo VIU" w:date="2023-04-01T20:51:00Z"/>
              </w:rPr>
            </w:pPr>
          </w:p>
        </w:tc>
      </w:tr>
      <w:tr w:rsidR="00CB7E31" w:rsidDel="009E4857" w14:paraId="3E7FE2B4" w14:textId="3A691772">
        <w:trPr>
          <w:trHeight w:val="245"/>
          <w:del w:id="5895" w:author="Jose Eduardo VIU" w:date="2023-04-01T20:51:00Z"/>
        </w:trPr>
        <w:tc>
          <w:tcPr>
            <w:tcW w:w="685" w:type="dxa"/>
          </w:tcPr>
          <w:p w14:paraId="24CCDE79" w14:textId="57A70075" w:rsidR="00CB7E31" w:rsidDel="009E4857" w:rsidRDefault="00000000">
            <w:pPr>
              <w:suppressAutoHyphens w:val="0"/>
              <w:spacing w:after="0"/>
              <w:rPr>
                <w:del w:id="5896" w:author="Jose Eduardo VIU" w:date="2023-04-01T20:51:00Z"/>
              </w:rPr>
            </w:pPr>
            <w:del w:id="5897" w:author="Jose Eduardo VIU" w:date="2023-04-01T20:51:00Z">
              <w:r w:rsidDel="009E4857">
                <w:rPr>
                  <w:rFonts w:ascii="Courier New" w:eastAsia="Courier New" w:hAnsi="Courier New" w:cs="Courier New"/>
                </w:rPr>
                <w:delText>4757</w:delText>
              </w:r>
            </w:del>
          </w:p>
        </w:tc>
        <w:tc>
          <w:tcPr>
            <w:tcW w:w="1947" w:type="dxa"/>
          </w:tcPr>
          <w:p w14:paraId="627F8AF1" w14:textId="14DCFAFF" w:rsidR="00CB7E31" w:rsidDel="009E4857" w:rsidRDefault="00000000">
            <w:pPr>
              <w:suppressAutoHyphens w:val="0"/>
              <w:spacing w:after="0"/>
              <w:ind w:right="114"/>
              <w:jc w:val="center"/>
              <w:rPr>
                <w:del w:id="5898" w:author="Jose Eduardo VIU" w:date="2023-04-01T20:51:00Z"/>
              </w:rPr>
            </w:pPr>
            <w:del w:id="5899" w:author="Jose Eduardo VIU" w:date="2023-04-01T20:51:00Z">
              <w:r w:rsidDel="009E4857">
                <w:rPr>
                  <w:rFonts w:ascii="Courier New" w:eastAsia="Courier New" w:hAnsi="Courier New" w:cs="Courier New"/>
                </w:rPr>
                <w:delText>-1.72306</w:delText>
              </w:r>
            </w:del>
          </w:p>
        </w:tc>
        <w:tc>
          <w:tcPr>
            <w:tcW w:w="1376" w:type="dxa"/>
          </w:tcPr>
          <w:p w14:paraId="5202283A" w14:textId="19F67856" w:rsidR="00CB7E31" w:rsidDel="009E4857" w:rsidRDefault="00000000">
            <w:pPr>
              <w:suppressAutoHyphens w:val="0"/>
              <w:spacing w:after="0"/>
              <w:rPr>
                <w:del w:id="5900" w:author="Jose Eduardo VIU" w:date="2023-04-01T20:51:00Z"/>
              </w:rPr>
            </w:pPr>
            <w:del w:id="5901" w:author="Jose Eduardo VIU" w:date="2023-04-01T20:51:00Z">
              <w:r w:rsidDel="009E4857">
                <w:rPr>
                  <w:rFonts w:ascii="Courier New" w:eastAsia="Courier New" w:hAnsi="Courier New" w:cs="Courier New"/>
                </w:rPr>
                <w:delText>37.57477</w:delText>
              </w:r>
            </w:del>
          </w:p>
        </w:tc>
        <w:tc>
          <w:tcPr>
            <w:tcW w:w="4123" w:type="dxa"/>
            <w:gridSpan w:val="4"/>
          </w:tcPr>
          <w:p w14:paraId="37CE0965" w14:textId="21D6CEE1" w:rsidR="00CB7E31" w:rsidDel="009E4857" w:rsidRDefault="00000000">
            <w:pPr>
              <w:tabs>
                <w:tab w:val="right" w:pos="4124"/>
              </w:tabs>
              <w:suppressAutoHyphens w:val="0"/>
              <w:spacing w:after="0"/>
              <w:rPr>
                <w:del w:id="5902" w:author="Jose Eduardo VIU" w:date="2023-04-01T20:51:00Z"/>
              </w:rPr>
            </w:pPr>
            <w:del w:id="5903" w:author="Jose Eduardo VIU" w:date="2023-04-01T20:51:00Z">
              <w:r w:rsidDel="009E4857">
                <w:rPr>
                  <w:rFonts w:ascii="Courier New" w:eastAsia="Courier New" w:hAnsi="Courier New" w:cs="Courier New"/>
                </w:rPr>
                <w:delText>30891.0</w:delText>
              </w:r>
              <w:r w:rsidDel="009E4857">
                <w:rPr>
                  <w:rFonts w:ascii="Courier New" w:eastAsia="Courier New" w:hAnsi="Courier New" w:cs="Courier New"/>
                </w:rPr>
                <w:tab/>
                <w:delText>PUERTO LUMBRERAS</w:delText>
              </w:r>
            </w:del>
          </w:p>
        </w:tc>
        <w:tc>
          <w:tcPr>
            <w:tcW w:w="345" w:type="dxa"/>
          </w:tcPr>
          <w:p w14:paraId="764B36BD" w14:textId="48CB4D81" w:rsidR="00CB7E31" w:rsidDel="009E4857" w:rsidRDefault="00CB7E31">
            <w:pPr>
              <w:suppressAutoHyphens w:val="0"/>
              <w:rPr>
                <w:del w:id="5904" w:author="Jose Eduardo VIU" w:date="2023-04-01T20:51:00Z"/>
              </w:rPr>
            </w:pPr>
          </w:p>
        </w:tc>
      </w:tr>
    </w:tbl>
    <w:p w14:paraId="4B28D88D" w14:textId="7E50DAED" w:rsidR="00CB7E31" w:rsidDel="009E4857" w:rsidRDefault="00000000">
      <w:pPr>
        <w:spacing w:after="3" w:line="271" w:lineRule="auto"/>
        <w:ind w:left="1285" w:right="117" w:hanging="10"/>
        <w:rPr>
          <w:del w:id="5905" w:author="Jose Eduardo VIU" w:date="2023-04-01T20:51:00Z"/>
        </w:rPr>
      </w:pPr>
      <w:del w:id="5906" w:author="Jose Eduardo VIU" w:date="2023-04-01T20:51:00Z">
        <w:r w:rsidDel="009E4857">
          <w:rPr>
            <w:rFonts w:ascii="Courier New" w:eastAsia="Courier New" w:hAnsi="Courier New" w:cs="Courier New"/>
          </w:rPr>
          <w:delText>KgPiensoTotal</w:delText>
        </w:r>
      </w:del>
    </w:p>
    <w:p w14:paraId="790865CC" w14:textId="7B8A0FE4" w:rsidR="00CB7E31" w:rsidDel="009E4857" w:rsidRDefault="00000000">
      <w:pPr>
        <w:tabs>
          <w:tab w:val="center" w:pos="760"/>
          <w:tab w:val="center" w:pos="2420"/>
        </w:tabs>
        <w:spacing w:after="3" w:line="271" w:lineRule="auto"/>
        <w:rPr>
          <w:del w:id="5907" w:author="Jose Eduardo VIU" w:date="2023-04-01T20:51:00Z"/>
        </w:rPr>
      </w:pPr>
      <w:del w:id="5908" w:author="Jose Eduardo VIU" w:date="2023-04-01T20:51:00Z">
        <w:r w:rsidDel="009E4857">
          <w:tab/>
        </w:r>
        <w:r w:rsidDel="009E4857">
          <w:rPr>
            <w:rFonts w:ascii="Courier New" w:eastAsia="Courier New" w:hAnsi="Courier New" w:cs="Courier New"/>
          </w:rPr>
          <w:delText>762</w:delText>
        </w:r>
        <w:r w:rsidDel="009E4857">
          <w:rPr>
            <w:rFonts w:ascii="Courier New" w:eastAsia="Courier New" w:hAnsi="Courier New" w:cs="Courier New"/>
          </w:rPr>
          <w:tab/>
          <w:delText>529060</w:delText>
        </w:r>
      </w:del>
    </w:p>
    <w:p w14:paraId="52363560" w14:textId="6074B9E3" w:rsidR="00CB7E31" w:rsidDel="009E4857" w:rsidRDefault="00000000">
      <w:pPr>
        <w:tabs>
          <w:tab w:val="center" w:pos="760"/>
          <w:tab w:val="center" w:pos="2420"/>
        </w:tabs>
        <w:spacing w:after="3" w:line="271" w:lineRule="auto"/>
        <w:rPr>
          <w:del w:id="5909" w:author="Jose Eduardo VIU" w:date="2023-04-01T20:51:00Z"/>
        </w:rPr>
      </w:pPr>
      <w:del w:id="5910" w:author="Jose Eduardo VIU" w:date="2023-04-01T20:51:00Z">
        <w:r w:rsidDel="009E4857">
          <w:tab/>
        </w:r>
        <w:r w:rsidDel="009E4857">
          <w:rPr>
            <w:rFonts w:ascii="Courier New" w:eastAsia="Courier New" w:hAnsi="Courier New" w:cs="Courier New"/>
          </w:rPr>
          <w:delText>766</w:delText>
        </w:r>
        <w:r w:rsidDel="009E4857">
          <w:rPr>
            <w:rFonts w:ascii="Courier New" w:eastAsia="Courier New" w:hAnsi="Courier New" w:cs="Courier New"/>
          </w:rPr>
          <w:tab/>
          <w:delText>359820</w:delText>
        </w:r>
      </w:del>
    </w:p>
    <w:p w14:paraId="04AA7DDE" w14:textId="1E2EEA9D" w:rsidR="00CB7E31" w:rsidDel="009E4857" w:rsidRDefault="00000000">
      <w:pPr>
        <w:tabs>
          <w:tab w:val="center" w:pos="817"/>
          <w:tab w:val="center" w:pos="2420"/>
        </w:tabs>
        <w:spacing w:after="3" w:line="271" w:lineRule="auto"/>
        <w:rPr>
          <w:del w:id="5911" w:author="Jose Eduardo VIU" w:date="2023-04-01T20:51:00Z"/>
        </w:rPr>
      </w:pPr>
      <w:del w:id="5912" w:author="Jose Eduardo VIU" w:date="2023-04-01T20:51:00Z">
        <w:r w:rsidDel="009E4857">
          <w:tab/>
        </w:r>
        <w:r w:rsidDel="009E4857">
          <w:rPr>
            <w:rFonts w:ascii="Courier New" w:eastAsia="Courier New" w:hAnsi="Courier New" w:cs="Courier New"/>
          </w:rPr>
          <w:delText>1502</w:delText>
        </w:r>
        <w:r w:rsidDel="009E4857">
          <w:rPr>
            <w:rFonts w:ascii="Courier New" w:eastAsia="Courier New" w:hAnsi="Courier New" w:cs="Courier New"/>
          </w:rPr>
          <w:tab/>
          <w:delText>324120</w:delText>
        </w:r>
      </w:del>
    </w:p>
    <w:p w14:paraId="1BAB66E5" w14:textId="0ED606A3" w:rsidR="00CB7E31" w:rsidDel="009E4857" w:rsidRDefault="00000000">
      <w:pPr>
        <w:tabs>
          <w:tab w:val="center" w:pos="817"/>
          <w:tab w:val="center" w:pos="2420"/>
        </w:tabs>
        <w:spacing w:after="3" w:line="271" w:lineRule="auto"/>
        <w:rPr>
          <w:del w:id="5913" w:author="Jose Eduardo VIU" w:date="2023-04-01T20:51:00Z"/>
        </w:rPr>
      </w:pPr>
      <w:del w:id="5914" w:author="Jose Eduardo VIU" w:date="2023-04-01T20:51:00Z">
        <w:r w:rsidDel="009E4857">
          <w:tab/>
        </w:r>
        <w:r w:rsidDel="009E4857">
          <w:rPr>
            <w:rFonts w:ascii="Courier New" w:eastAsia="Courier New" w:hAnsi="Courier New" w:cs="Courier New"/>
          </w:rPr>
          <w:delText>4204</w:delText>
        </w:r>
        <w:r w:rsidDel="009E4857">
          <w:rPr>
            <w:rFonts w:ascii="Courier New" w:eastAsia="Courier New" w:hAnsi="Courier New" w:cs="Courier New"/>
          </w:rPr>
          <w:tab/>
          <w:delText>427120</w:delText>
        </w:r>
      </w:del>
    </w:p>
    <w:p w14:paraId="19973057" w14:textId="2567CD43" w:rsidR="00CB7E31" w:rsidDel="009E4857" w:rsidRDefault="00000000">
      <w:pPr>
        <w:tabs>
          <w:tab w:val="center" w:pos="817"/>
          <w:tab w:val="center" w:pos="2420"/>
        </w:tabs>
        <w:spacing w:after="3" w:line="271" w:lineRule="auto"/>
        <w:rPr>
          <w:del w:id="5915" w:author="Jose Eduardo VIU" w:date="2023-04-01T20:51:00Z"/>
        </w:rPr>
      </w:pPr>
      <w:del w:id="5916" w:author="Jose Eduardo VIU" w:date="2023-04-01T20:51:00Z">
        <w:r w:rsidDel="009E4857">
          <w:tab/>
        </w:r>
        <w:r w:rsidDel="009E4857">
          <w:rPr>
            <w:rFonts w:ascii="Courier New" w:eastAsia="Courier New" w:hAnsi="Courier New" w:cs="Courier New"/>
          </w:rPr>
          <w:delText>4211</w:delText>
        </w:r>
        <w:r w:rsidDel="009E4857">
          <w:rPr>
            <w:rFonts w:ascii="Courier New" w:eastAsia="Courier New" w:hAnsi="Courier New" w:cs="Courier New"/>
          </w:rPr>
          <w:tab/>
          <w:delText>216180</w:delText>
        </w:r>
      </w:del>
    </w:p>
    <w:p w14:paraId="58264894" w14:textId="0F4AF2FA" w:rsidR="00CB7E31" w:rsidDel="009E4857" w:rsidRDefault="00000000">
      <w:pPr>
        <w:tabs>
          <w:tab w:val="center" w:pos="817"/>
          <w:tab w:val="center" w:pos="2420"/>
        </w:tabs>
        <w:spacing w:after="3" w:line="271" w:lineRule="auto"/>
        <w:rPr>
          <w:del w:id="5917" w:author="Jose Eduardo VIU" w:date="2023-04-01T20:51:00Z"/>
        </w:rPr>
      </w:pPr>
      <w:del w:id="5918" w:author="Jose Eduardo VIU" w:date="2023-04-01T20:51:00Z">
        <w:r w:rsidDel="009E4857">
          <w:tab/>
        </w:r>
        <w:r w:rsidDel="009E4857">
          <w:rPr>
            <w:rFonts w:ascii="Courier New" w:eastAsia="Courier New" w:hAnsi="Courier New" w:cs="Courier New"/>
          </w:rPr>
          <w:delText>4219</w:delText>
        </w:r>
        <w:r w:rsidDel="009E4857">
          <w:rPr>
            <w:rFonts w:ascii="Courier New" w:eastAsia="Courier New" w:hAnsi="Courier New" w:cs="Courier New"/>
          </w:rPr>
          <w:tab/>
          <w:delText>414780</w:delText>
        </w:r>
      </w:del>
    </w:p>
    <w:p w14:paraId="4FBB40D6" w14:textId="569050EE" w:rsidR="00CB7E31" w:rsidDel="009E4857" w:rsidRDefault="00000000">
      <w:pPr>
        <w:spacing w:after="3" w:line="271" w:lineRule="auto"/>
        <w:ind w:left="593" w:right="6656" w:hanging="10"/>
        <w:rPr>
          <w:del w:id="5919" w:author="Jose Eduardo VIU" w:date="2023-04-01T20:51:00Z"/>
        </w:rPr>
      </w:pPr>
      <w:del w:id="5920" w:author="Jose Eduardo VIU" w:date="2023-04-01T20:51:00Z">
        <w:r w:rsidDel="009E4857">
          <w:rPr>
            <w:rFonts w:ascii="Courier New" w:eastAsia="Courier New" w:hAnsi="Courier New" w:cs="Courier New"/>
          </w:rPr>
          <w:delText>4222</w:delText>
        </w:r>
        <w:r w:rsidDel="009E4857">
          <w:rPr>
            <w:rFonts w:ascii="Courier New" w:eastAsia="Courier New" w:hAnsi="Courier New" w:cs="Courier New"/>
          </w:rPr>
          <w:tab/>
          <w:delText>74780 4224 213560</w:delText>
        </w:r>
      </w:del>
    </w:p>
    <w:p w14:paraId="5DB3413C" w14:textId="54EDEFDF" w:rsidR="00CB7E31" w:rsidDel="009E4857" w:rsidRDefault="00000000">
      <w:pPr>
        <w:tabs>
          <w:tab w:val="center" w:pos="817"/>
          <w:tab w:val="center" w:pos="2420"/>
        </w:tabs>
        <w:spacing w:after="277" w:line="271" w:lineRule="auto"/>
        <w:rPr>
          <w:del w:id="5921" w:author="Jose Eduardo VIU" w:date="2023-04-01T20:51:00Z"/>
        </w:rPr>
      </w:pPr>
      <w:del w:id="5922" w:author="Jose Eduardo VIU" w:date="2023-04-01T20:51:00Z">
        <w:r w:rsidDel="009E4857">
          <w:tab/>
        </w:r>
        <w:r w:rsidDel="009E4857">
          <w:rPr>
            <w:rFonts w:ascii="Courier New" w:eastAsia="Courier New" w:hAnsi="Courier New" w:cs="Courier New"/>
          </w:rPr>
          <w:delText>4757</w:delText>
        </w:r>
        <w:r w:rsidDel="009E4857">
          <w:rPr>
            <w:rFonts w:ascii="Courier New" w:eastAsia="Courier New" w:hAnsi="Courier New" w:cs="Courier New"/>
          </w:rPr>
          <w:tab/>
          <w:delText>441900</w:delText>
        </w:r>
      </w:del>
    </w:p>
    <w:p w14:paraId="40DA7F6D" w14:textId="02B0F3DD" w:rsidR="00CB7E31" w:rsidDel="009E4857" w:rsidRDefault="00000000">
      <w:pPr>
        <w:spacing w:after="203" w:line="271" w:lineRule="auto"/>
        <w:ind w:left="593" w:right="117" w:hanging="10"/>
        <w:rPr>
          <w:del w:id="5923" w:author="Jose Eduardo VIU" w:date="2023-04-01T20:51:00Z"/>
        </w:rPr>
      </w:pPr>
      <w:del w:id="5924" w:author="Jose Eduardo VIU" w:date="2023-04-01T20:51:00Z">
        <w:r w:rsidDel="009E4857">
          <w:rPr>
            <w:rFonts w:ascii="Courier New" w:eastAsia="Courier New" w:hAnsi="Courier New" w:cs="Courier New"/>
          </w:rPr>
          <w:delText>[9 rows x 23 columns]</w:delText>
        </w:r>
      </w:del>
    </w:p>
    <w:p w14:paraId="19575044" w14:textId="0252A91F" w:rsidR="00CB7E31" w:rsidDel="009E4857" w:rsidRDefault="00000000">
      <w:pPr>
        <w:spacing w:after="180" w:line="261" w:lineRule="auto"/>
        <w:ind w:left="513" w:hanging="10"/>
        <w:rPr>
          <w:del w:id="5925" w:author="Jose Eduardo VIU" w:date="2023-04-01T20:51:00Z"/>
        </w:rPr>
      </w:pPr>
      <w:del w:id="5926" w:author="Jose Eduardo VIU" w:date="2023-04-01T20:51:00Z">
        <w:r w:rsidDel="009E4857">
          <w:rPr>
            <w:rFonts w:ascii="Times New Roman" w:eastAsia="Times New Roman" w:hAnsi="Times New Roman" w:cs="Times New Roman"/>
          </w:rPr>
          <w:delText>Tras decidir procedente eliminar los valores señalados veo de mostrar un gráfico conjunto que resuma gráficamente los valores que vamos a eliminar.</w:delText>
        </w:r>
      </w:del>
    </w:p>
    <w:p w14:paraId="45AF081C" w14:textId="784D9AEB" w:rsidR="00CB7E31" w:rsidDel="009E4857" w:rsidRDefault="00000000">
      <w:pPr>
        <w:spacing w:after="3" w:line="271" w:lineRule="auto"/>
        <w:ind w:left="598" w:right="3324" w:hanging="598"/>
        <w:rPr>
          <w:del w:id="5927" w:author="Jose Eduardo VIU" w:date="2023-04-01T20:51:00Z"/>
        </w:rPr>
      </w:pPr>
      <w:del w:id="5928" w:author="Jose Eduardo VIU" w:date="2023-04-01T20:51:00Z">
        <w:r w:rsidDel="009E4857">
          <w:rPr>
            <w:rFonts w:ascii="Courier New" w:eastAsia="Courier New" w:hAnsi="Courier New" w:cs="Courier New"/>
            <w:color w:val="303F9F"/>
          </w:rPr>
          <w:delText xml:space="preserve">[ ]: </w:delText>
        </w:r>
        <w:r w:rsidDel="009E4857">
          <w:rPr>
            <w:rFonts w:ascii="Courier New" w:eastAsia="Courier New" w:hAnsi="Courier New" w:cs="Courier New"/>
            <w:i/>
            <w:color w:val="3D7A7A"/>
          </w:rPr>
          <w:delText xml:space="preserve"># DiasMedios </w:delText>
        </w:r>
        <w:r w:rsidDel="009E4857">
          <w:rPr>
            <w:rFonts w:ascii="Courier New" w:eastAsia="Courier New" w:hAnsi="Courier New" w:cs="Courier New"/>
          </w:rPr>
          <w:delText xml:space="preserve">f, (ax_box, ax_hist) </w:delText>
        </w:r>
        <w:r w:rsidDel="009E4857">
          <w:rPr>
            <w:rFonts w:ascii="Courier New" w:eastAsia="Courier New" w:hAnsi="Courier New" w:cs="Courier New"/>
            <w:color w:val="666666"/>
          </w:rPr>
          <w:delText xml:space="preserve">= </w:delText>
        </w:r>
        <w:r w:rsidDel="009E4857">
          <w:rPr>
            <w:rFonts w:ascii="Courier New" w:eastAsia="Courier New" w:hAnsi="Courier New" w:cs="Courier New"/>
          </w:rPr>
          <w:delText>plt</w:delText>
        </w:r>
        <w:r w:rsidDel="009E4857">
          <w:rPr>
            <w:rFonts w:ascii="Courier New" w:eastAsia="Courier New" w:hAnsi="Courier New" w:cs="Courier New"/>
            <w:color w:val="666666"/>
          </w:rPr>
          <w:delText>.</w:delText>
        </w:r>
        <w:r w:rsidDel="009E4857">
          <w:rPr>
            <w:rFonts w:ascii="Courier New" w:eastAsia="Courier New" w:hAnsi="Courier New" w:cs="Courier New"/>
          </w:rPr>
          <w:delText>subplots(</w:delText>
        </w:r>
        <w:r w:rsidDel="009E4857">
          <w:rPr>
            <w:rFonts w:ascii="Courier New" w:eastAsia="Courier New" w:hAnsi="Courier New" w:cs="Courier New"/>
            <w:color w:val="666666"/>
          </w:rPr>
          <w:delText>2</w:delText>
        </w:r>
        <w:r w:rsidDel="009E4857">
          <w:rPr>
            <w:rFonts w:ascii="Courier New" w:eastAsia="Courier New" w:hAnsi="Courier New" w:cs="Courier New"/>
          </w:rPr>
          <w:delText>, sharex</w:delText>
        </w:r>
        <w:r w:rsidDel="009E4857">
          <w:rPr>
            <w:rFonts w:ascii="Courier New" w:eastAsia="Courier New" w:hAnsi="Courier New" w:cs="Courier New"/>
            <w:color w:val="666666"/>
          </w:rPr>
          <w:delText>=</w:delText>
        </w:r>
        <w:r w:rsidDel="009E4857">
          <w:rPr>
            <w:rFonts w:ascii="Courier New" w:eastAsia="Courier New" w:hAnsi="Courier New" w:cs="Courier New"/>
            <w:b/>
            <w:color w:val="007F00"/>
          </w:rPr>
          <w:delText>True</w:delText>
        </w:r>
        <w:r w:rsidDel="009E4857">
          <w:rPr>
            <w:rFonts w:ascii="Courier New" w:eastAsia="Courier New" w:hAnsi="Courier New" w:cs="Courier New"/>
          </w:rPr>
          <w:delText>,</w:delText>
        </w:r>
        <w:r w:rsidDel="009E4857">
          <w:rPr>
            <w:rFonts w:ascii="Courier New" w:eastAsia="Courier New" w:hAnsi="Courier New" w:cs="Courier New"/>
            <w:color w:val="FF0000"/>
          </w:rPr>
          <w:delText>␣</w:delText>
        </w:r>
      </w:del>
    </w:p>
    <w:p w14:paraId="66D6F7FB" w14:textId="2AD197B8" w:rsidR="00CB7E31" w:rsidDel="009E4857" w:rsidRDefault="00000000">
      <w:pPr>
        <w:spacing w:after="3" w:line="271" w:lineRule="auto"/>
        <w:ind w:left="583" w:right="1835" w:firstLine="163"/>
        <w:rPr>
          <w:del w:id="5929" w:author="Jose Eduardo VIU" w:date="2023-04-01T20:51:00Z"/>
        </w:rPr>
      </w:pPr>
      <w:del w:id="5930" w:author="Jose Eduardo VIU" w:date="2023-04-01T20:51:00Z">
        <w:r w:rsidDel="009E4857">
          <w:rPr>
            <w:rFonts w:ascii="Times New Roman" w:eastAsia="Times New Roman" w:hAnsi="Times New Roman" w:cs="Times New Roman"/>
            <w:color w:val="FF0000"/>
            <w:sz w:val="12"/>
          </w:rPr>
          <w:delText>↪</w:delText>
        </w:r>
        <w:r w:rsidDel="009E4857">
          <w:rPr>
            <w:rFonts w:ascii="Courier New" w:eastAsia="Courier New" w:hAnsi="Courier New" w:cs="Courier New"/>
          </w:rPr>
          <w:delText>gridspec_kw</w:delText>
        </w:r>
        <w:r w:rsidDel="009E4857">
          <w:rPr>
            <w:rFonts w:ascii="Courier New" w:eastAsia="Courier New" w:hAnsi="Courier New" w:cs="Courier New"/>
            <w:color w:val="666666"/>
          </w:rPr>
          <w:delText>=</w:delText>
        </w:r>
        <w:r w:rsidDel="009E4857">
          <w:rPr>
            <w:rFonts w:ascii="Courier New" w:eastAsia="Courier New" w:hAnsi="Courier New" w:cs="Courier New"/>
          </w:rPr>
          <w:delText>{</w:delText>
        </w:r>
        <w:r w:rsidDel="009E4857">
          <w:rPr>
            <w:rFonts w:ascii="Courier New" w:eastAsia="Courier New" w:hAnsi="Courier New" w:cs="Courier New"/>
            <w:color w:val="BA2121"/>
          </w:rPr>
          <w:delText>"height_ratios"</w:delText>
        </w:r>
        <w:r w:rsidDel="009E4857">
          <w:rPr>
            <w:rFonts w:ascii="Courier New" w:eastAsia="Courier New" w:hAnsi="Courier New" w:cs="Courier New"/>
          </w:rPr>
          <w:delText>: (</w:delText>
        </w:r>
        <w:r w:rsidDel="009E4857">
          <w:rPr>
            <w:rFonts w:ascii="Courier New" w:eastAsia="Courier New" w:hAnsi="Courier New" w:cs="Courier New"/>
            <w:color w:val="666666"/>
          </w:rPr>
          <w:delText>.15</w:delText>
        </w:r>
        <w:r w:rsidDel="009E4857">
          <w:rPr>
            <w:rFonts w:ascii="Courier New" w:eastAsia="Courier New" w:hAnsi="Courier New" w:cs="Courier New"/>
          </w:rPr>
          <w:delText xml:space="preserve">, </w:delText>
        </w:r>
        <w:r w:rsidDel="009E4857">
          <w:rPr>
            <w:rFonts w:ascii="Courier New" w:eastAsia="Courier New" w:hAnsi="Courier New" w:cs="Courier New"/>
            <w:color w:val="666666"/>
          </w:rPr>
          <w:delText>.85</w:delText>
        </w:r>
        <w:r w:rsidDel="009E4857">
          <w:rPr>
            <w:rFonts w:ascii="Courier New" w:eastAsia="Courier New" w:hAnsi="Courier New" w:cs="Courier New"/>
          </w:rPr>
          <w:delText xml:space="preserve">)}) flierprops </w:delText>
        </w:r>
        <w:r w:rsidDel="009E4857">
          <w:rPr>
            <w:rFonts w:ascii="Courier New" w:eastAsia="Courier New" w:hAnsi="Courier New" w:cs="Courier New"/>
            <w:color w:val="666666"/>
          </w:rPr>
          <w:delText xml:space="preserve">= </w:delText>
        </w:r>
        <w:r w:rsidDel="009E4857">
          <w:rPr>
            <w:rFonts w:ascii="Courier New" w:eastAsia="Courier New" w:hAnsi="Courier New" w:cs="Courier New"/>
            <w:color w:val="007F00"/>
          </w:rPr>
          <w:delText>dict</w:delText>
        </w:r>
        <w:r w:rsidDel="009E4857">
          <w:rPr>
            <w:rFonts w:ascii="Courier New" w:eastAsia="Courier New" w:hAnsi="Courier New" w:cs="Courier New"/>
          </w:rPr>
          <w:delText>(marker</w:delText>
        </w:r>
        <w:r w:rsidDel="009E4857">
          <w:rPr>
            <w:rFonts w:ascii="Courier New" w:eastAsia="Courier New" w:hAnsi="Courier New" w:cs="Courier New"/>
            <w:color w:val="666666"/>
          </w:rPr>
          <w:delText>=</w:delText>
        </w:r>
        <w:r w:rsidDel="009E4857">
          <w:rPr>
            <w:rFonts w:ascii="Courier New" w:eastAsia="Courier New" w:hAnsi="Courier New" w:cs="Courier New"/>
            <w:color w:val="BA2121"/>
          </w:rPr>
          <w:delText>'o'</w:delText>
        </w:r>
        <w:r w:rsidDel="009E4857">
          <w:rPr>
            <w:rFonts w:ascii="Courier New" w:eastAsia="Courier New" w:hAnsi="Courier New" w:cs="Courier New"/>
          </w:rPr>
          <w:delText>, markerfacecolor</w:delText>
        </w:r>
        <w:r w:rsidDel="009E4857">
          <w:rPr>
            <w:rFonts w:ascii="Courier New" w:eastAsia="Courier New" w:hAnsi="Courier New" w:cs="Courier New"/>
            <w:color w:val="666666"/>
          </w:rPr>
          <w:delText>=</w:delText>
        </w:r>
        <w:r w:rsidDel="009E4857">
          <w:rPr>
            <w:rFonts w:ascii="Courier New" w:eastAsia="Courier New" w:hAnsi="Courier New" w:cs="Courier New"/>
            <w:color w:val="BA2121"/>
          </w:rPr>
          <w:delText>'r'</w:delText>
        </w:r>
        <w:r w:rsidDel="009E4857">
          <w:rPr>
            <w:rFonts w:ascii="Courier New" w:eastAsia="Courier New" w:hAnsi="Courier New" w:cs="Courier New"/>
          </w:rPr>
          <w:delText>, markersize</w:delText>
        </w:r>
        <w:r w:rsidDel="009E4857">
          <w:rPr>
            <w:rFonts w:ascii="Courier New" w:eastAsia="Courier New" w:hAnsi="Courier New" w:cs="Courier New"/>
            <w:color w:val="666666"/>
          </w:rPr>
          <w:delText>=1</w:delText>
        </w:r>
        <w:r w:rsidDel="009E4857">
          <w:rPr>
            <w:rFonts w:ascii="Courier New" w:eastAsia="Courier New" w:hAnsi="Courier New" w:cs="Courier New"/>
          </w:rPr>
          <w:delText>,</w:delText>
        </w:r>
        <w:r w:rsidDel="009E4857">
          <w:rPr>
            <w:rFonts w:ascii="Courier New" w:eastAsia="Courier New" w:hAnsi="Courier New" w:cs="Courier New"/>
            <w:color w:val="FF0000"/>
          </w:rPr>
          <w:delText>␣</w:delText>
        </w:r>
      </w:del>
    </w:p>
    <w:p w14:paraId="5FF441E8" w14:textId="2F871998" w:rsidR="00CB7E31" w:rsidDel="009E4857" w:rsidRDefault="00000000">
      <w:pPr>
        <w:spacing w:after="3" w:line="271" w:lineRule="auto"/>
        <w:ind w:left="583" w:right="117" w:firstLine="163"/>
        <w:rPr>
          <w:del w:id="5931" w:author="Jose Eduardo VIU" w:date="2023-04-01T20:51:00Z"/>
        </w:rPr>
      </w:pPr>
      <w:del w:id="5932" w:author="Jose Eduardo VIU" w:date="2023-04-01T20:51:00Z">
        <w:r>
          <w:rPr>
            <w:noProof/>
          </w:rPr>
          <w:pict w14:anchorId="1B511D42">
            <v:group id="Group 34687" o:spid="_x0000_s2551" style="position:absolute;left:0;text-align:left;margin-left:25.9pt;margin-top:-58.3pt;width:468pt;height:129.85pt;z-index:-503316324" coordsize="59436,16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" o:allowincell="f">
              <v:shape id="Forma libre: forma 492" o:spid="_x0000_s2552" style="position:absolute;width:59436;height:16491;visibility:visible;mso-wrap-style:square;v-text-anchor:top" coordsize="16510,4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" path="m70,1r16370,c16479,1,16510,32,16510,71r,4440c16510,4550,16479,4581,16440,4581l70,4581c31,4581,,4550,,4511l,71c,32,31,1,70,1xe" fillcolor="#cfcfcf" stroked="f" strokeweight="0">
                <v:path arrowok="t"/>
              </v:shape>
              <v:shape id="Forma libre: forma 493" o:spid="_x0000_s2553" style="position:absolute;left:126;top:126;width:59180;height:16365;visibility:visible;mso-wrap-style:square;v-text-anchor:top" coordsize="16439,4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" path="m35,l16405,v19,,35,16,35,35l16440,4510v,19,-16,35,-35,35l35,4545c16,4545,,4529,,4510l,35c,16,16,,35,xe" fillcolor="#f7f7f7" stroked="f" strokeweight="0">
                <v:path arrowok="t"/>
              </v:shape>
            </v:group>
          </w:pict>
        </w:r>
        <w:r w:rsidR="007341E8" w:rsidDel="009E4857">
          <w:rPr>
            <w:rFonts w:ascii="Times New Roman" w:eastAsia="Times New Roman" w:hAnsi="Times New Roman" w:cs="Times New Roman"/>
            <w:color w:val="FF0000"/>
            <w:sz w:val="12"/>
          </w:rPr>
          <w:delText>↪</w:delText>
        </w:r>
        <w:r w:rsidR="007341E8" w:rsidDel="009E4857">
          <w:rPr>
            <w:rFonts w:ascii="Courier New" w:eastAsia="Courier New" w:hAnsi="Courier New" w:cs="Courier New"/>
          </w:rPr>
          <w:delText>linestyle</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color w:val="BA2121"/>
          </w:rPr>
          <w:delText>'none'</w:delText>
        </w:r>
        <w:r w:rsidR="007341E8" w:rsidDel="009E4857">
          <w:rPr>
            <w:rFonts w:ascii="Courier New" w:eastAsia="Courier New" w:hAnsi="Courier New" w:cs="Courier New"/>
          </w:rPr>
          <w:delText>, markeredgecolor</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color w:val="BA2121"/>
          </w:rPr>
          <w:delText>'b'</w:delText>
        </w:r>
        <w:r w:rsidR="007341E8" w:rsidDel="009E4857">
          <w:rPr>
            <w:rFonts w:ascii="Courier New" w:eastAsia="Courier New" w:hAnsi="Courier New" w:cs="Courier New"/>
          </w:rPr>
          <w:delText>) sns</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boxplot(x</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df[</w:delText>
        </w:r>
        <w:r w:rsidR="007341E8" w:rsidDel="009E4857">
          <w:rPr>
            <w:rFonts w:ascii="Courier New" w:eastAsia="Courier New" w:hAnsi="Courier New" w:cs="Courier New"/>
            <w:color w:val="BA2121"/>
          </w:rPr>
          <w:delText>"DiasMedios"</w:delText>
        </w:r>
        <w:r w:rsidR="007341E8" w:rsidDel="009E4857">
          <w:rPr>
            <w:rFonts w:ascii="Courier New" w:eastAsia="Courier New" w:hAnsi="Courier New" w:cs="Courier New"/>
          </w:rPr>
          <w:delText>], ax</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ax_box, flierprops</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flierprops) sns</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scatterplot(x</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DiasMedios[(df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DiasMedios</w:delText>
        </w:r>
        <w:r w:rsidR="007341E8" w:rsidDel="009E4857">
          <w:rPr>
            <w:rFonts w:ascii="Courier New" w:eastAsia="Courier New" w:hAnsi="Courier New" w:cs="Courier New"/>
            <w:color w:val="666666"/>
          </w:rPr>
          <w:delText>&lt;50</w:delText>
        </w:r>
        <w:r w:rsidR="007341E8" w:rsidDel="009E4857">
          <w:rPr>
            <w:rFonts w:ascii="Courier New" w:eastAsia="Courier New" w:hAnsi="Courier New" w:cs="Courier New"/>
          </w:rPr>
          <w:delText xml:space="preserve">) </w:delText>
        </w:r>
        <w:r w:rsidR="007341E8" w:rsidDel="009E4857">
          <w:rPr>
            <w:rFonts w:ascii="Courier New" w:eastAsia="Courier New" w:hAnsi="Courier New" w:cs="Courier New"/>
            <w:color w:val="666666"/>
          </w:rPr>
          <w:delText xml:space="preserve">| </w:delText>
        </w:r>
        <w:r w:rsidR="007341E8" w:rsidDel="009E4857">
          <w:rPr>
            <w:rFonts w:ascii="Courier New" w:eastAsia="Courier New" w:hAnsi="Courier New" w:cs="Courier New"/>
          </w:rPr>
          <w:delText>(df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DiasMedios</w:delText>
        </w:r>
        <w:r w:rsidR="007341E8" w:rsidDel="009E4857">
          <w:rPr>
            <w:rFonts w:ascii="Courier New" w:eastAsia="Courier New" w:hAnsi="Courier New" w:cs="Courier New"/>
            <w:color w:val="666666"/>
          </w:rPr>
          <w:delText>&gt;210</w:delText>
        </w:r>
        <w:r w:rsidR="007341E8" w:rsidDel="009E4857">
          <w:rPr>
            <w:rFonts w:ascii="Courier New" w:eastAsia="Courier New" w:hAnsi="Courier New" w:cs="Courier New"/>
          </w:rPr>
          <w:delText>)], y</w:delText>
        </w:r>
        <w:r w:rsidR="007341E8" w:rsidDel="009E4857">
          <w:rPr>
            <w:rFonts w:ascii="Courier New" w:eastAsia="Courier New" w:hAnsi="Courier New" w:cs="Courier New"/>
            <w:color w:val="666666"/>
          </w:rPr>
          <w:delText>=0</w:delText>
        </w:r>
        <w:r w:rsidR="007341E8" w:rsidDel="009E4857">
          <w:rPr>
            <w:rFonts w:ascii="Courier New" w:eastAsia="Courier New" w:hAnsi="Courier New" w:cs="Courier New"/>
          </w:rPr>
          <w:delText>,</w:delText>
        </w:r>
        <w:r w:rsidR="007341E8" w:rsidDel="009E4857">
          <w:rPr>
            <w:rFonts w:ascii="Courier New" w:eastAsia="Courier New" w:hAnsi="Courier New" w:cs="Courier New"/>
            <w:color w:val="FF0000"/>
          </w:rPr>
          <w:delText>␣</w:delText>
        </w:r>
      </w:del>
    </w:p>
    <w:p w14:paraId="3891466F" w14:textId="32FF9443" w:rsidR="00CB7E31" w:rsidDel="009E4857" w:rsidRDefault="00000000">
      <w:pPr>
        <w:spacing w:after="3" w:line="271" w:lineRule="auto"/>
        <w:ind w:left="583" w:right="2240" w:firstLine="163"/>
        <w:rPr>
          <w:del w:id="5933" w:author="Jose Eduardo VIU" w:date="2023-04-01T20:51:00Z"/>
        </w:rPr>
      </w:pPr>
      <w:del w:id="5934" w:author="Jose Eduardo VIU" w:date="2023-04-01T20:51:00Z">
        <w:r w:rsidDel="009E4857">
          <w:rPr>
            <w:rFonts w:ascii="Times New Roman" w:eastAsia="Times New Roman" w:hAnsi="Times New Roman" w:cs="Times New Roman"/>
            <w:color w:val="FF0000"/>
            <w:sz w:val="12"/>
          </w:rPr>
          <w:delText>↪</w:delText>
        </w:r>
        <w:r w:rsidDel="009E4857">
          <w:rPr>
            <w:rFonts w:ascii="Courier New" w:eastAsia="Courier New" w:hAnsi="Courier New" w:cs="Courier New"/>
          </w:rPr>
          <w:delText>ax</w:delText>
        </w:r>
        <w:r w:rsidDel="009E4857">
          <w:rPr>
            <w:rFonts w:ascii="Courier New" w:eastAsia="Courier New" w:hAnsi="Courier New" w:cs="Courier New"/>
            <w:color w:val="666666"/>
          </w:rPr>
          <w:delText>=</w:delText>
        </w:r>
        <w:r w:rsidDel="009E4857">
          <w:rPr>
            <w:rFonts w:ascii="Courier New" w:eastAsia="Courier New" w:hAnsi="Courier New" w:cs="Courier New"/>
          </w:rPr>
          <w:delText>ax_box, color</w:delText>
        </w:r>
        <w:r w:rsidDel="009E4857">
          <w:rPr>
            <w:rFonts w:ascii="Courier New" w:eastAsia="Courier New" w:hAnsi="Courier New" w:cs="Courier New"/>
            <w:color w:val="666666"/>
          </w:rPr>
          <w:delText>=</w:delText>
        </w:r>
        <w:r w:rsidDel="009E4857">
          <w:rPr>
            <w:rFonts w:ascii="Courier New" w:eastAsia="Courier New" w:hAnsi="Courier New" w:cs="Courier New"/>
            <w:color w:val="BA2121"/>
          </w:rPr>
          <w:delText>'r'</w:delText>
        </w:r>
        <w:r w:rsidDel="009E4857">
          <w:rPr>
            <w:rFonts w:ascii="Courier New" w:eastAsia="Courier New" w:hAnsi="Courier New" w:cs="Courier New"/>
          </w:rPr>
          <w:delText>, alpha</w:delText>
        </w:r>
        <w:r w:rsidDel="009E4857">
          <w:rPr>
            <w:rFonts w:ascii="Courier New" w:eastAsia="Courier New" w:hAnsi="Courier New" w:cs="Courier New"/>
            <w:color w:val="666666"/>
          </w:rPr>
          <w:delText>=0.5</w:delText>
        </w:r>
        <w:r w:rsidDel="009E4857">
          <w:rPr>
            <w:rFonts w:ascii="Courier New" w:eastAsia="Courier New" w:hAnsi="Courier New" w:cs="Courier New"/>
          </w:rPr>
          <w:delText>, s</w:delText>
        </w:r>
        <w:r w:rsidDel="009E4857">
          <w:rPr>
            <w:rFonts w:ascii="Courier New" w:eastAsia="Courier New" w:hAnsi="Courier New" w:cs="Courier New"/>
            <w:color w:val="666666"/>
          </w:rPr>
          <w:delText>=15</w:delText>
        </w:r>
        <w:r w:rsidDel="009E4857">
          <w:rPr>
            <w:rFonts w:ascii="Courier New" w:eastAsia="Courier New" w:hAnsi="Courier New" w:cs="Courier New"/>
          </w:rPr>
          <w:delText>) sns</w:delText>
        </w:r>
        <w:r w:rsidDel="009E4857">
          <w:rPr>
            <w:rFonts w:ascii="Courier New" w:eastAsia="Courier New" w:hAnsi="Courier New" w:cs="Courier New"/>
            <w:color w:val="666666"/>
          </w:rPr>
          <w:delText>.</w:delText>
        </w:r>
        <w:r w:rsidDel="009E4857">
          <w:rPr>
            <w:rFonts w:ascii="Courier New" w:eastAsia="Courier New" w:hAnsi="Courier New" w:cs="Courier New"/>
          </w:rPr>
          <w:delText>histplot(data</w:delText>
        </w:r>
        <w:r w:rsidDel="009E4857">
          <w:rPr>
            <w:rFonts w:ascii="Courier New" w:eastAsia="Courier New" w:hAnsi="Courier New" w:cs="Courier New"/>
            <w:color w:val="666666"/>
          </w:rPr>
          <w:delText>=</w:delText>
        </w:r>
        <w:r w:rsidDel="009E4857">
          <w:rPr>
            <w:rFonts w:ascii="Courier New" w:eastAsia="Courier New" w:hAnsi="Courier New" w:cs="Courier New"/>
          </w:rPr>
          <w:delText>df, x</w:delText>
        </w:r>
        <w:r w:rsidDel="009E4857">
          <w:rPr>
            <w:rFonts w:ascii="Courier New" w:eastAsia="Courier New" w:hAnsi="Courier New" w:cs="Courier New"/>
            <w:color w:val="666666"/>
          </w:rPr>
          <w:delText>=</w:delText>
        </w:r>
        <w:r w:rsidDel="009E4857">
          <w:rPr>
            <w:rFonts w:ascii="Courier New" w:eastAsia="Courier New" w:hAnsi="Courier New" w:cs="Courier New"/>
            <w:color w:val="BA2121"/>
          </w:rPr>
          <w:delText>"DiasMedios"</w:delText>
        </w:r>
        <w:r w:rsidDel="009E4857">
          <w:rPr>
            <w:rFonts w:ascii="Courier New" w:eastAsia="Courier New" w:hAnsi="Courier New" w:cs="Courier New"/>
          </w:rPr>
          <w:delText>, ax</w:delText>
        </w:r>
        <w:r w:rsidDel="009E4857">
          <w:rPr>
            <w:rFonts w:ascii="Courier New" w:eastAsia="Courier New" w:hAnsi="Courier New" w:cs="Courier New"/>
            <w:color w:val="666666"/>
          </w:rPr>
          <w:delText>=</w:delText>
        </w:r>
        <w:r w:rsidDel="009E4857">
          <w:rPr>
            <w:rFonts w:ascii="Courier New" w:eastAsia="Courier New" w:hAnsi="Courier New" w:cs="Courier New"/>
          </w:rPr>
          <w:delText>ax_hist)</w:delText>
        </w:r>
      </w:del>
    </w:p>
    <w:p w14:paraId="3847F268" w14:textId="13E8958E" w:rsidR="00CB7E31" w:rsidDel="009E4857" w:rsidRDefault="00000000">
      <w:pPr>
        <w:spacing w:after="956"/>
        <w:ind w:left="518"/>
        <w:rPr>
          <w:del w:id="5935" w:author="Jose Eduardo VIU" w:date="2023-04-01T20:51:00Z"/>
        </w:rPr>
      </w:pPr>
      <w:del w:id="5936" w:author="Jose Eduardo VIU" w:date="2023-04-01T20:51:00Z">
        <w:r>
          <w:pict w14:anchorId="2F79DBD0">
            <v:group id="Group 35544" o:spid="_x0000_s2466" style="width:468pt;height:428.45pt;mso-position-horizontal-relative:char;mso-position-vertical-relative:line" coordsize="59436,54414">
              <v:shape id="Forma libre: forma 495" o:spid="_x0000_s2467" style="position:absolute;width:59436;height:18072;visibility:visible;mso-wrap-style:square;v-text-anchor:top" coordsize="16510,5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" path="m70,l16440,v39,,70,31,70,70l16510,4950v,39,-31,70,-70,70l70,5020c31,5020,,4989,,4950l,70c,31,31,,70,xe" fillcolor="#cfcfcf" stroked="f" strokeweight="0">
                <v:path arrowok="t"/>
              </v:shape>
              <v:shape id="Forma libre: forma 496" o:spid="_x0000_s2468" style="position:absolute;left:126;width:59180;height:17946;visibility:visible;mso-wrap-style:square;v-text-anchor:top" coordsize="16439,4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" path="m35,l16405,v19,,35,16,35,35l16440,4950v,19,-16,35,-35,35l35,4985c16,4985,,4969,,4950l,35c,16,16,,35,xe" fillcolor="#f7f7f7" stroked="f" strokeweight="0">
                <v:path arrowok="t"/>
              </v:shape>
              <v:shape id="Cuadro de texto 497" o:spid="_x0000_s2469" type="#_x0000_t202" style="position:absolute;left:507;top:489;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" filled="f" stroked="f" strokeweight="0">
                <v:textbox inset="0,0,0,0">
                  <w:txbxContent>
                    <w:p w14:paraId="353A8702" w14:textId="77777777" w:rsidR="00CB7E31" w:rsidRDefault="00000000">
                      <w:pPr>
                        <w:overflowPunct w:val="0"/>
                        <w:spacing w:after="0" w:line="240" w:lineRule="auto"/>
                      </w:pPr>
                      <w:r>
                        <w:rPr>
                          <w:rFonts w:asciiTheme="minorHAnsi" w:hAnsiTheme="minorHAnsi" w:cstheme="minorBidi"/>
                        </w:rPr>
                        <w:t>ax_box</w:t>
                      </w:r>
                    </w:p>
                  </w:txbxContent>
                </v:textbox>
              </v:shape>
              <v:shape id="Cuadro de texto 498" o:spid="_x0000_s2470" type="#_x0000_t202" style="position:absolute;left:4870;top:48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" filled="f" stroked="f" strokeweight="0">
                <v:textbox inset="0,0,0,0">
                  <w:txbxContent>
                    <w:p w14:paraId="1D6B6AFF"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499" o:spid="_x0000_s2471" type="#_x0000_t202" style="position:absolute;left:5601;top:489;width:774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" filled="f" stroked="f" strokeweight="0">
                <v:textbox inset="0,0,0,0">
                  <w:txbxContent>
                    <w:p w14:paraId="084341F1" w14:textId="77777777" w:rsidR="00CB7E31" w:rsidRDefault="00000000">
                      <w:pPr>
                        <w:overflowPunct w:val="0"/>
                        <w:spacing w:after="0" w:line="240" w:lineRule="auto"/>
                      </w:pPr>
                      <w:r>
                        <w:rPr>
                          <w:rFonts w:asciiTheme="minorHAnsi" w:hAnsiTheme="minorHAnsi" w:cstheme="minorBidi"/>
                        </w:rPr>
                        <w:t>axvline(</w:t>
                      </w:r>
                    </w:p>
                  </w:txbxContent>
                </v:textbox>
              </v:shape>
              <v:shape id="Cuadro de texto 500" o:spid="_x0000_s2472" type="#_x0000_t202" style="position:absolute;left:11415;top:489;width:193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" filled="f" stroked="f" strokeweight="0">
                <v:textbox inset="0,0,0,0">
                  <w:txbxContent>
                    <w:p w14:paraId="602756DB" w14:textId="77777777" w:rsidR="00CB7E31" w:rsidRDefault="00000000">
                      <w:pPr>
                        <w:overflowPunct w:val="0"/>
                        <w:spacing w:after="0" w:line="240" w:lineRule="auto"/>
                      </w:pPr>
                      <w:r>
                        <w:rPr>
                          <w:rFonts w:asciiTheme="minorHAnsi" w:hAnsiTheme="minorHAnsi" w:cstheme="minorBidi"/>
                          <w:color w:val="666666"/>
                        </w:rPr>
                        <w:t>50</w:t>
                      </w:r>
                    </w:p>
                  </w:txbxContent>
                </v:textbox>
              </v:shape>
              <v:shape id="Cuadro de texto 501" o:spid="_x0000_s2473" type="#_x0000_t202" style="position:absolute;left:12870;top:489;width:676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" filled="f" stroked="f" strokeweight="0">
                <v:textbox inset="0,0,0,0">
                  <w:txbxContent>
                    <w:p w14:paraId="78EDF7C3" w14:textId="77777777" w:rsidR="00CB7E31" w:rsidRDefault="00000000">
                      <w:pPr>
                        <w:overflowPunct w:val="0"/>
                        <w:spacing w:after="0" w:line="240" w:lineRule="auto"/>
                      </w:pPr>
                      <w:r>
                        <w:rPr>
                          <w:rFonts w:asciiTheme="minorHAnsi" w:hAnsiTheme="minorHAnsi" w:cstheme="minorBidi"/>
                        </w:rPr>
                        <w:t>,</w:t>
                      </w:r>
                      <w:r>
                        <w:rPr>
                          <w:rFonts w:asciiTheme="minorHAnsi" w:hAnsiTheme="minorHAnsi" w:cstheme="minorBidi"/>
                          <w:spacing w:val="-17"/>
                        </w:rPr>
                        <w:t xml:space="preserve"> </w:t>
                      </w:r>
                      <w:r>
                        <w:rPr>
                          <w:rFonts w:asciiTheme="minorHAnsi" w:hAnsiTheme="minorHAnsi" w:cstheme="minorBidi"/>
                        </w:rPr>
                        <w:t>color</w:t>
                      </w:r>
                    </w:p>
                  </w:txbxContent>
                </v:textbox>
              </v:shape>
              <v:shape id="Cuadro de texto 502" o:spid="_x0000_s2474" type="#_x0000_t202" style="position:absolute;left:17956;top:48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" filled="f" stroked="f" strokeweight="0">
                <v:textbox inset="0,0,0,0">
                  <w:txbxContent>
                    <w:p w14:paraId="27DF4966"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503" o:spid="_x0000_s2475" type="#_x0000_t202" style="position:absolute;left:18687;top:48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" filled="f" stroked="f" strokeweight="0">
                <v:textbox inset="0,0,0,0">
                  <w:txbxContent>
                    <w:p w14:paraId="3D89864E"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504" o:spid="_x0000_s2476" type="#_x0000_t202" style="position:absolute;left:19418;top:489;width:386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" filled="f" stroked="f" strokeweight="0">
                <v:textbox inset="0,0,0,0">
                  <w:txbxContent>
                    <w:p w14:paraId="6C0E34BF" w14:textId="77777777" w:rsidR="00CB7E31" w:rsidRDefault="00000000">
                      <w:pPr>
                        <w:overflowPunct w:val="0"/>
                        <w:spacing w:after="0" w:line="240" w:lineRule="auto"/>
                      </w:pPr>
                      <w:r>
                        <w:rPr>
                          <w:rFonts w:asciiTheme="minorHAnsi" w:hAnsiTheme="minorHAnsi" w:cstheme="minorBidi"/>
                          <w:color w:val="BA2121"/>
                        </w:rPr>
                        <w:t>blue</w:t>
                      </w:r>
                    </w:p>
                  </w:txbxContent>
                </v:textbox>
              </v:shape>
              <v:shape id="Cuadro de texto 505" o:spid="_x0000_s2477" type="#_x0000_t202" style="position:absolute;left:22327;top:48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" filled="f" stroked="f" strokeweight="0">
                <v:textbox inset="0,0,0,0">
                  <w:txbxContent>
                    <w:p w14:paraId="464D2AD7"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506" o:spid="_x0000_s2478" type="#_x0000_t202" style="position:absolute;left:23058;top:48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" filled="f" stroked="f" strokeweight="0">
                <v:textbox inset="0,0,0,0">
                  <w:txbxContent>
                    <w:p w14:paraId="2D85A761" w14:textId="77777777" w:rsidR="00CB7E31" w:rsidRDefault="00000000">
                      <w:pPr>
                        <w:overflowPunct w:val="0"/>
                        <w:spacing w:after="0" w:line="240" w:lineRule="auto"/>
                      </w:pPr>
                      <w:r>
                        <w:rPr>
                          <w:rFonts w:asciiTheme="minorHAnsi" w:hAnsiTheme="minorHAnsi" w:cstheme="minorBidi"/>
                        </w:rPr>
                        <w:t>)</w:t>
                      </w:r>
                    </w:p>
                  </w:txbxContent>
                </v:textbox>
              </v:shape>
              <v:shape id="Cuadro de texto 507" o:spid="_x0000_s2479" type="#_x0000_t202" style="position:absolute;left:507;top:2210;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" filled="f" stroked="f" strokeweight="0">
                <v:textbox inset="0,0,0,0">
                  <w:txbxContent>
                    <w:p w14:paraId="04525096" w14:textId="77777777" w:rsidR="00CB7E31" w:rsidRDefault="00000000">
                      <w:pPr>
                        <w:overflowPunct w:val="0"/>
                        <w:spacing w:after="0" w:line="240" w:lineRule="auto"/>
                      </w:pPr>
                      <w:r>
                        <w:rPr>
                          <w:rFonts w:asciiTheme="minorHAnsi" w:hAnsiTheme="minorHAnsi" w:cstheme="minorBidi"/>
                        </w:rPr>
                        <w:t>ax_box</w:t>
                      </w:r>
                    </w:p>
                  </w:txbxContent>
                </v:textbox>
              </v:shape>
              <v:shape id="Cuadro de texto 508" o:spid="_x0000_s2480" type="#_x0000_t202" style="position:absolute;left:4870;top:221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" filled="f" stroked="f" strokeweight="0">
                <v:textbox inset="0,0,0,0">
                  <w:txbxContent>
                    <w:p w14:paraId="06EB40B4"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509" o:spid="_x0000_s2481" type="#_x0000_t202" style="position:absolute;left:5601;top:2210;width:774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" filled="f" stroked="f" strokeweight="0">
                <v:textbox inset="0,0,0,0">
                  <w:txbxContent>
                    <w:p w14:paraId="3A2E85A6" w14:textId="77777777" w:rsidR="00CB7E31" w:rsidRDefault="00000000">
                      <w:pPr>
                        <w:overflowPunct w:val="0"/>
                        <w:spacing w:after="0" w:line="240" w:lineRule="auto"/>
                      </w:pPr>
                      <w:r>
                        <w:rPr>
                          <w:rFonts w:asciiTheme="minorHAnsi" w:hAnsiTheme="minorHAnsi" w:cstheme="minorBidi"/>
                        </w:rPr>
                        <w:t>axvline(</w:t>
                      </w:r>
                    </w:p>
                  </w:txbxContent>
                </v:textbox>
              </v:shape>
              <v:shape id="Cuadro de texto 510" o:spid="_x0000_s2482" type="#_x0000_t202" style="position:absolute;left:11415;top:2210;width:290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" filled="f" stroked="f" strokeweight="0">
                <v:textbox inset="0,0,0,0">
                  <w:txbxContent>
                    <w:p w14:paraId="5000FFCE" w14:textId="77777777" w:rsidR="00CB7E31" w:rsidRDefault="00000000">
                      <w:pPr>
                        <w:overflowPunct w:val="0"/>
                        <w:spacing w:after="0" w:line="240" w:lineRule="auto"/>
                      </w:pPr>
                      <w:r>
                        <w:rPr>
                          <w:rFonts w:asciiTheme="minorHAnsi" w:hAnsiTheme="minorHAnsi" w:cstheme="minorBidi"/>
                          <w:color w:val="666666"/>
                        </w:rPr>
                        <w:t>210</w:t>
                      </w:r>
                    </w:p>
                  </w:txbxContent>
                </v:textbox>
              </v:shape>
              <v:shape id="Cuadro de texto 511" o:spid="_x0000_s2483" type="#_x0000_t202" style="position:absolute;left:13593;top:2210;width:676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" filled="f" stroked="f" strokeweight="0">
                <v:textbox inset="0,0,0,0">
                  <w:txbxContent>
                    <w:p w14:paraId="490CE35C" w14:textId="77777777" w:rsidR="00CB7E31" w:rsidRDefault="00000000">
                      <w:pPr>
                        <w:overflowPunct w:val="0"/>
                        <w:spacing w:after="0" w:line="240" w:lineRule="auto"/>
                      </w:pPr>
                      <w:r>
                        <w:rPr>
                          <w:rFonts w:asciiTheme="minorHAnsi" w:hAnsiTheme="minorHAnsi" w:cstheme="minorBidi"/>
                        </w:rPr>
                        <w:t>,</w:t>
                      </w:r>
                      <w:r>
                        <w:rPr>
                          <w:rFonts w:asciiTheme="minorHAnsi" w:hAnsiTheme="minorHAnsi" w:cstheme="minorBidi"/>
                          <w:spacing w:val="-17"/>
                        </w:rPr>
                        <w:t xml:space="preserve"> </w:t>
                      </w:r>
                      <w:r>
                        <w:rPr>
                          <w:rFonts w:asciiTheme="minorHAnsi" w:hAnsiTheme="minorHAnsi" w:cstheme="minorBidi"/>
                        </w:rPr>
                        <w:t>color</w:t>
                      </w:r>
                    </w:p>
                  </w:txbxContent>
                </v:textbox>
              </v:shape>
              <v:shape id="Cuadro de texto 512" o:spid="_x0000_s2484" type="#_x0000_t202" style="position:absolute;left:18687;top:221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" filled="f" stroked="f" strokeweight="0">
                <v:textbox inset="0,0,0,0">
                  <w:txbxContent>
                    <w:p w14:paraId="237D5015"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513" o:spid="_x0000_s2485" type="#_x0000_t202" style="position:absolute;left:19418;top:221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" filled="f" stroked="f" strokeweight="0">
                <v:textbox inset="0,0,0,0">
                  <w:txbxContent>
                    <w:p w14:paraId="5F8D13AA"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514" o:spid="_x0000_s2486" type="#_x0000_t202" style="position:absolute;left:20149;top:2210;width:386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" filled="f" stroked="f" strokeweight="0">
                <v:textbox inset="0,0,0,0">
                  <w:txbxContent>
                    <w:p w14:paraId="02C24A88" w14:textId="77777777" w:rsidR="00CB7E31" w:rsidRDefault="00000000">
                      <w:pPr>
                        <w:overflowPunct w:val="0"/>
                        <w:spacing w:after="0" w:line="240" w:lineRule="auto"/>
                      </w:pPr>
                      <w:r>
                        <w:rPr>
                          <w:rFonts w:asciiTheme="minorHAnsi" w:hAnsiTheme="minorHAnsi" w:cstheme="minorBidi"/>
                          <w:color w:val="BA2121"/>
                        </w:rPr>
                        <w:t>blue</w:t>
                      </w:r>
                    </w:p>
                  </w:txbxContent>
                </v:textbox>
              </v:shape>
              <v:shape id="Cuadro de texto 515" o:spid="_x0000_s2487" type="#_x0000_t202" style="position:absolute;left:23058;top:221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" filled="f" stroked="f" strokeweight="0">
                <v:textbox inset="0,0,0,0">
                  <w:txbxContent>
                    <w:p w14:paraId="32A93323"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516" o:spid="_x0000_s2488" type="#_x0000_t202" style="position:absolute;left:23781;top:221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" filled="f" stroked="f" strokeweight="0">
                <v:textbox inset="0,0,0,0">
                  <w:txbxContent>
                    <w:p w14:paraId="5BAB7FF3" w14:textId="77777777" w:rsidR="00CB7E31" w:rsidRDefault="00000000">
                      <w:pPr>
                        <w:overflowPunct w:val="0"/>
                        <w:spacing w:after="0" w:line="240" w:lineRule="auto"/>
                      </w:pPr>
                      <w:r>
                        <w:rPr>
                          <w:rFonts w:asciiTheme="minorHAnsi" w:hAnsiTheme="minorHAnsi" w:cstheme="minorBidi"/>
                        </w:rPr>
                        <w:t>)</w:t>
                      </w:r>
                    </w:p>
                  </w:txbxContent>
                </v:textbox>
              </v:shape>
              <v:shape id="Cuadro de texto 517" o:spid="_x0000_s2489" type="#_x0000_t202" style="position:absolute;left:507;top:3931;width:676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" filled="f" stroked="f" strokeweight="0">
                <v:textbox inset="0,0,0,0">
                  <w:txbxContent>
                    <w:p w14:paraId="2721D169" w14:textId="77777777" w:rsidR="00CB7E31" w:rsidRDefault="00000000">
                      <w:pPr>
                        <w:overflowPunct w:val="0"/>
                        <w:spacing w:after="0" w:line="240" w:lineRule="auto"/>
                      </w:pPr>
                      <w:r>
                        <w:rPr>
                          <w:rFonts w:asciiTheme="minorHAnsi" w:hAnsiTheme="minorHAnsi" w:cstheme="minorBidi"/>
                        </w:rPr>
                        <w:t>ax_hist</w:t>
                      </w:r>
                    </w:p>
                  </w:txbxContent>
                </v:textbox>
              </v:shape>
              <v:shape id="Cuadro de texto 518" o:spid="_x0000_s2490" type="#_x0000_t202" style="position:absolute;left:5601;top:3931;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" filled="f" stroked="f" strokeweight="0">
                <v:textbox inset="0,0,0,0">
                  <w:txbxContent>
                    <w:p w14:paraId="525ED14A"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519" o:spid="_x0000_s2491" type="#_x0000_t202" style="position:absolute;left:6325;top:3931;width:870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" filled="f" stroked="f" strokeweight="0">
                <v:textbox inset="0,0,0,0">
                  <w:txbxContent>
                    <w:p w14:paraId="1A8AA748" w14:textId="77777777" w:rsidR="00CB7E31" w:rsidRDefault="00000000">
                      <w:pPr>
                        <w:overflowPunct w:val="0"/>
                        <w:spacing w:after="0" w:line="240" w:lineRule="auto"/>
                      </w:pPr>
                      <w:r>
                        <w:rPr>
                          <w:rFonts w:asciiTheme="minorHAnsi" w:hAnsiTheme="minorHAnsi" w:cstheme="minorBidi"/>
                        </w:rPr>
                        <w:t>set(title</w:t>
                      </w:r>
                    </w:p>
                  </w:txbxContent>
                </v:textbox>
              </v:shape>
              <v:shape id="Cuadro de texto 520" o:spid="_x0000_s2492" type="#_x0000_t202" style="position:absolute;left:12870;top:3931;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" filled="f" stroked="f" strokeweight="0">
                <v:textbox inset="0,0,0,0">
                  <w:txbxContent>
                    <w:p w14:paraId="3CF919CD"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521" o:spid="_x0000_s2493" type="#_x0000_t202" style="position:absolute;left:13593;top:3931;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" filled="f" stroked="f" strokeweight="0">
                <v:textbox inset="0,0,0,0">
                  <w:txbxContent>
                    <w:p w14:paraId="5C32E14F"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522" o:spid="_x0000_s2494" type="#_x0000_t202" style="position:absolute;left:14324;top:3931;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" filled="f" stroked="f" strokeweight="0">
                <v:textbox inset="0,0,0,0">
                  <w:txbxContent>
                    <w:p w14:paraId="6F7A221D"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523" o:spid="_x0000_s2495" type="#_x0000_t202" style="position:absolute;left:15048;top:3931;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" filled="f" stroked="f" strokeweight="0">
                <v:textbox inset="0,0,0,0">
                  <w:txbxContent>
                    <w:p w14:paraId="11ECA0C6" w14:textId="77777777" w:rsidR="00CB7E31" w:rsidRDefault="00000000">
                      <w:pPr>
                        <w:overflowPunct w:val="0"/>
                        <w:spacing w:after="0" w:line="240" w:lineRule="auto"/>
                      </w:pPr>
                      <w:r>
                        <w:rPr>
                          <w:rFonts w:asciiTheme="minorHAnsi" w:hAnsiTheme="minorHAnsi" w:cstheme="minorBidi"/>
                        </w:rPr>
                        <w:t>)</w:t>
                      </w:r>
                    </w:p>
                  </w:txbxContent>
                </v:textbox>
              </v:shape>
              <v:shape id="Cuadro de texto 524" o:spid="_x0000_s2496" type="#_x0000_t202" style="position:absolute;left:507;top:5652;width:676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" filled="f" stroked="f" strokeweight="0">
                <v:textbox inset="0,0,0,0">
                  <w:txbxContent>
                    <w:p w14:paraId="6AF44E63" w14:textId="77777777" w:rsidR="00CB7E31" w:rsidRDefault="00000000">
                      <w:pPr>
                        <w:overflowPunct w:val="0"/>
                        <w:spacing w:after="0" w:line="240" w:lineRule="auto"/>
                      </w:pPr>
                      <w:r>
                        <w:rPr>
                          <w:rFonts w:asciiTheme="minorHAnsi" w:hAnsiTheme="minorHAnsi" w:cstheme="minorBidi"/>
                        </w:rPr>
                        <w:t>ax_hist</w:t>
                      </w:r>
                    </w:p>
                  </w:txbxContent>
                </v:textbox>
              </v:shape>
              <v:shape id="Cuadro de texto 525" o:spid="_x0000_s2497" type="#_x0000_t202" style="position:absolute;left:5601;top:5652;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" filled="f" stroked="f" strokeweight="0">
                <v:textbox inset="0,0,0,0">
                  <w:txbxContent>
                    <w:p w14:paraId="1D80F4C9"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526" o:spid="_x0000_s2498" type="#_x0000_t202" style="position:absolute;left:6325;top:5652;width:966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" filled="f" stroked="f" strokeweight="0">
                <v:textbox inset="0,0,0,0">
                  <w:txbxContent>
                    <w:p w14:paraId="3FADD2C4" w14:textId="77777777" w:rsidR="00CB7E31" w:rsidRDefault="00000000">
                      <w:pPr>
                        <w:overflowPunct w:val="0"/>
                        <w:spacing w:after="0" w:line="240" w:lineRule="auto"/>
                      </w:pPr>
                      <w:r>
                        <w:rPr>
                          <w:rFonts w:asciiTheme="minorHAnsi" w:hAnsiTheme="minorHAnsi" w:cstheme="minorBidi"/>
                        </w:rPr>
                        <w:t>set(ylabel</w:t>
                      </w:r>
                    </w:p>
                  </w:txbxContent>
                </v:textbox>
              </v:shape>
              <v:shape id="Cuadro de texto 527" o:spid="_x0000_s2499" type="#_x0000_t202" style="position:absolute;left:13593;top:5652;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" filled="f" stroked="f" strokeweight="0">
                <v:textbox inset="0,0,0,0">
                  <w:txbxContent>
                    <w:p w14:paraId="3E39DBDC"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528" o:spid="_x0000_s2500" type="#_x0000_t202" style="position:absolute;left:14324;top:5652;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" filled="f" stroked="f" strokeweight="0">
                <v:textbox inset="0,0,0,0">
                  <w:txbxContent>
                    <w:p w14:paraId="3EA06E22"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529" o:spid="_x0000_s2501" type="#_x0000_t202" style="position:absolute;left:15048;top:5652;width:20314;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" filled="f" stroked="f" strokeweight="0">
                <v:textbox inset="0,0,0,0">
                  <w:txbxContent>
                    <w:p w14:paraId="49ABB1BB" w14:textId="77777777" w:rsidR="00CB7E31" w:rsidRDefault="00000000">
                      <w:pPr>
                        <w:overflowPunct w:val="0"/>
                        <w:spacing w:after="0" w:line="240" w:lineRule="auto"/>
                      </w:pPr>
                      <w:r>
                        <w:rPr>
                          <w:rFonts w:asciiTheme="minorHAnsi" w:hAnsiTheme="minorHAnsi" w:cstheme="minorBidi"/>
                          <w:color w:val="BA2121"/>
                        </w:rPr>
                        <w:t>Número</w:t>
                      </w:r>
                      <w:r>
                        <w:rPr>
                          <w:rFonts w:asciiTheme="minorHAnsi" w:hAnsiTheme="minorHAnsi" w:cstheme="minorBidi"/>
                          <w:color w:val="BA2121"/>
                          <w:spacing w:val="-16"/>
                        </w:rPr>
                        <w:t xml:space="preserve"> </w:t>
                      </w:r>
                      <w:r>
                        <w:rPr>
                          <w:rFonts w:asciiTheme="minorHAnsi" w:hAnsiTheme="minorHAnsi" w:cstheme="minorBidi"/>
                          <w:color w:val="BA2121"/>
                        </w:rPr>
                        <w:t>de</w:t>
                      </w:r>
                      <w:r>
                        <w:rPr>
                          <w:rFonts w:asciiTheme="minorHAnsi" w:hAnsiTheme="minorHAnsi" w:cstheme="minorBidi"/>
                          <w:color w:val="BA2121"/>
                          <w:spacing w:val="-16"/>
                        </w:rPr>
                        <w:t xml:space="preserve"> </w:t>
                      </w:r>
                      <w:r>
                        <w:rPr>
                          <w:rFonts w:asciiTheme="minorHAnsi" w:hAnsiTheme="minorHAnsi" w:cstheme="minorBidi"/>
                          <w:color w:val="BA2121"/>
                        </w:rPr>
                        <w:t>Ocurrencias</w:t>
                      </w:r>
                    </w:p>
                  </w:txbxContent>
                </v:textbox>
              </v:shape>
              <v:shape id="Cuadro de texto 530" o:spid="_x0000_s2502" type="#_x0000_t202" style="position:absolute;left:30326;top:5652;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" filled="f" stroked="f" strokeweight="0">
                <v:textbox inset="0,0,0,0">
                  <w:txbxContent>
                    <w:p w14:paraId="33C36C27"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531" o:spid="_x0000_s2503" type="#_x0000_t202" style="position:absolute;left:31050;top:5652;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" filled="f" stroked="f" strokeweight="0">
                <v:textbox inset="0,0,0,0">
                  <w:txbxContent>
                    <w:p w14:paraId="3561608E" w14:textId="77777777" w:rsidR="00CB7E31" w:rsidRDefault="00000000">
                      <w:pPr>
                        <w:overflowPunct w:val="0"/>
                        <w:spacing w:after="0" w:line="240" w:lineRule="auto"/>
                      </w:pPr>
                      <w:r>
                        <w:rPr>
                          <w:rFonts w:asciiTheme="minorHAnsi" w:hAnsiTheme="minorHAnsi" w:cstheme="minorBidi"/>
                        </w:rPr>
                        <w:t>)</w:t>
                      </w:r>
                    </w:p>
                  </w:txbxContent>
                </v:textbox>
              </v:shape>
              <v:shape id="Cuadro de texto 532" o:spid="_x0000_s2504" type="#_x0000_t202" style="position:absolute;left:507;top:7372;width:676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" filled="f" stroked="f" strokeweight="0">
                <v:textbox inset="0,0,0,0">
                  <w:txbxContent>
                    <w:p w14:paraId="753BFE94" w14:textId="77777777" w:rsidR="00CB7E31" w:rsidRDefault="00000000">
                      <w:pPr>
                        <w:overflowPunct w:val="0"/>
                        <w:spacing w:after="0" w:line="240" w:lineRule="auto"/>
                      </w:pPr>
                      <w:r>
                        <w:rPr>
                          <w:rFonts w:asciiTheme="minorHAnsi" w:hAnsiTheme="minorHAnsi" w:cstheme="minorBidi"/>
                        </w:rPr>
                        <w:t>ax_hist</w:t>
                      </w:r>
                    </w:p>
                  </w:txbxContent>
                </v:textbox>
              </v:shape>
              <v:shape id="Cuadro de texto 533" o:spid="_x0000_s2505" type="#_x0000_t202" style="position:absolute;left:5601;top:7372;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" filled="f" stroked="f" strokeweight="0">
                <v:textbox inset="0,0,0,0">
                  <w:txbxContent>
                    <w:p w14:paraId="040EF379"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534" o:spid="_x0000_s2506" type="#_x0000_t202" style="position:absolute;left:6325;top:7372;width:774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" filled="f" stroked="f" strokeweight="0">
                <v:textbox inset="0,0,0,0">
                  <w:txbxContent>
                    <w:p w14:paraId="0C8BDD19" w14:textId="77777777" w:rsidR="00CB7E31" w:rsidRDefault="00000000">
                      <w:pPr>
                        <w:overflowPunct w:val="0"/>
                        <w:spacing w:after="0" w:line="240" w:lineRule="auto"/>
                      </w:pPr>
                      <w:r>
                        <w:rPr>
                          <w:rFonts w:asciiTheme="minorHAnsi" w:hAnsiTheme="minorHAnsi" w:cstheme="minorBidi"/>
                        </w:rPr>
                        <w:t>axvline(</w:t>
                      </w:r>
                    </w:p>
                  </w:txbxContent>
                </v:textbox>
              </v:shape>
              <v:shape id="Cuadro de texto 535" o:spid="_x0000_s2507" type="#_x0000_t202" style="position:absolute;left:12142;top:7372;width:193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" filled="f" stroked="f" strokeweight="0">
                <v:textbox inset="0,0,0,0">
                  <w:txbxContent>
                    <w:p w14:paraId="60EA0425" w14:textId="77777777" w:rsidR="00CB7E31" w:rsidRDefault="00000000">
                      <w:pPr>
                        <w:overflowPunct w:val="0"/>
                        <w:spacing w:after="0" w:line="240" w:lineRule="auto"/>
                      </w:pPr>
                      <w:r>
                        <w:rPr>
                          <w:rFonts w:asciiTheme="minorHAnsi" w:hAnsiTheme="minorHAnsi" w:cstheme="minorBidi"/>
                          <w:color w:val="666666"/>
                        </w:rPr>
                        <w:t>50</w:t>
                      </w:r>
                    </w:p>
                  </w:txbxContent>
                </v:textbox>
              </v:shape>
              <v:shape id="Cuadro de texto 536" o:spid="_x0000_s2508" type="#_x0000_t202" style="position:absolute;left:13593;top:7372;width:676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" filled="f" stroked="f" strokeweight="0">
                <v:textbox inset="0,0,0,0">
                  <w:txbxContent>
                    <w:p w14:paraId="061EDDB1" w14:textId="77777777" w:rsidR="00CB7E31" w:rsidRDefault="00000000">
                      <w:pPr>
                        <w:overflowPunct w:val="0"/>
                        <w:spacing w:after="0" w:line="240" w:lineRule="auto"/>
                      </w:pPr>
                      <w:r>
                        <w:rPr>
                          <w:rFonts w:asciiTheme="minorHAnsi" w:hAnsiTheme="minorHAnsi" w:cstheme="minorBidi"/>
                        </w:rPr>
                        <w:t>,</w:t>
                      </w:r>
                      <w:r>
                        <w:rPr>
                          <w:rFonts w:asciiTheme="minorHAnsi" w:hAnsiTheme="minorHAnsi" w:cstheme="minorBidi"/>
                          <w:spacing w:val="-17"/>
                        </w:rPr>
                        <w:t xml:space="preserve"> </w:t>
                      </w:r>
                      <w:r>
                        <w:rPr>
                          <w:rFonts w:asciiTheme="minorHAnsi" w:hAnsiTheme="minorHAnsi" w:cstheme="minorBidi"/>
                        </w:rPr>
                        <w:t>color</w:t>
                      </w:r>
                    </w:p>
                  </w:txbxContent>
                </v:textbox>
              </v:shape>
              <v:shape id="Cuadro de texto 537" o:spid="_x0000_s2509" type="#_x0000_t202" style="position:absolute;left:18687;top:7372;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" filled="f" stroked="f" strokeweight="0">
                <v:textbox inset="0,0,0,0">
                  <w:txbxContent>
                    <w:p w14:paraId="45C91804"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538" o:spid="_x0000_s2510" type="#_x0000_t202" style="position:absolute;left:19418;top:7372;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" filled="f" stroked="f" strokeweight="0">
                <v:textbox inset="0,0,0,0">
                  <w:txbxContent>
                    <w:p w14:paraId="17EDAAD1"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539" o:spid="_x0000_s2511" type="#_x0000_t202" style="position:absolute;left:20149;top:7372;width:386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" filled="f" stroked="f" strokeweight="0">
                <v:textbox inset="0,0,0,0">
                  <w:txbxContent>
                    <w:p w14:paraId="1B5030EF" w14:textId="77777777" w:rsidR="00CB7E31" w:rsidRDefault="00000000">
                      <w:pPr>
                        <w:overflowPunct w:val="0"/>
                        <w:spacing w:after="0" w:line="240" w:lineRule="auto"/>
                      </w:pPr>
                      <w:r>
                        <w:rPr>
                          <w:rFonts w:asciiTheme="minorHAnsi" w:hAnsiTheme="minorHAnsi" w:cstheme="minorBidi"/>
                          <w:color w:val="BA2121"/>
                        </w:rPr>
                        <w:t>blue</w:t>
                      </w:r>
                    </w:p>
                  </w:txbxContent>
                </v:textbox>
              </v:shape>
              <v:shape id="Cuadro de texto 540" o:spid="_x0000_s2512" type="#_x0000_t202" style="position:absolute;left:23058;top:7372;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" filled="f" stroked="f" strokeweight="0">
                <v:textbox inset="0,0,0,0">
                  <w:txbxContent>
                    <w:p w14:paraId="272E6332"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541" o:spid="_x0000_s2513" type="#_x0000_t202" style="position:absolute;left:23781;top:7372;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" filled="f" stroked="f" strokeweight="0">
                <v:textbox inset="0,0,0,0">
                  <w:txbxContent>
                    <w:p w14:paraId="5254D574" w14:textId="77777777" w:rsidR="00CB7E31" w:rsidRDefault="00000000">
                      <w:pPr>
                        <w:overflowPunct w:val="0"/>
                        <w:spacing w:after="0" w:line="240" w:lineRule="auto"/>
                      </w:pPr>
                      <w:r>
                        <w:rPr>
                          <w:rFonts w:asciiTheme="minorHAnsi" w:hAnsiTheme="minorHAnsi" w:cstheme="minorBidi"/>
                        </w:rPr>
                        <w:t>)</w:t>
                      </w:r>
                    </w:p>
                  </w:txbxContent>
                </v:textbox>
              </v:shape>
              <v:shape id="Cuadro de texto 542" o:spid="_x0000_s2514" type="#_x0000_t202" style="position:absolute;left:507;top:9086;width:676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" filled="f" stroked="f" strokeweight="0">
                <v:textbox inset="0,0,0,0">
                  <w:txbxContent>
                    <w:p w14:paraId="2413CC1D" w14:textId="77777777" w:rsidR="00CB7E31" w:rsidRDefault="00000000">
                      <w:pPr>
                        <w:overflowPunct w:val="0"/>
                        <w:spacing w:after="0" w:line="240" w:lineRule="auto"/>
                      </w:pPr>
                      <w:r>
                        <w:rPr>
                          <w:rFonts w:asciiTheme="minorHAnsi" w:hAnsiTheme="minorHAnsi" w:cstheme="minorBidi"/>
                        </w:rPr>
                        <w:t>ax_hist</w:t>
                      </w:r>
                    </w:p>
                  </w:txbxContent>
                </v:textbox>
              </v:shape>
              <v:shape id="Cuadro de texto 543" o:spid="_x0000_s2515" type="#_x0000_t202" style="position:absolute;left:5601;top:9086;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" filled="f" stroked="f" strokeweight="0">
                <v:textbox inset="0,0,0,0">
                  <w:txbxContent>
                    <w:p w14:paraId="21721B9F"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544" o:spid="_x0000_s2516" type="#_x0000_t202" style="position:absolute;left:6325;top:9086;width:774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" filled="f" stroked="f" strokeweight="0">
                <v:textbox inset="0,0,0,0">
                  <w:txbxContent>
                    <w:p w14:paraId="09E268B7" w14:textId="77777777" w:rsidR="00CB7E31" w:rsidRDefault="00000000">
                      <w:pPr>
                        <w:overflowPunct w:val="0"/>
                        <w:spacing w:after="0" w:line="240" w:lineRule="auto"/>
                      </w:pPr>
                      <w:r>
                        <w:rPr>
                          <w:rFonts w:asciiTheme="minorHAnsi" w:hAnsiTheme="minorHAnsi" w:cstheme="minorBidi"/>
                        </w:rPr>
                        <w:t>axvline(</w:t>
                      </w:r>
                    </w:p>
                  </w:txbxContent>
                </v:textbox>
              </v:shape>
              <v:shape id="Cuadro de texto 545" o:spid="_x0000_s2517" type="#_x0000_t202" style="position:absolute;left:12142;top:9086;width:290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" filled="f" stroked="f" strokeweight="0">
                <v:textbox inset="0,0,0,0">
                  <w:txbxContent>
                    <w:p w14:paraId="6D7A843A" w14:textId="77777777" w:rsidR="00CB7E31" w:rsidRDefault="00000000">
                      <w:pPr>
                        <w:overflowPunct w:val="0"/>
                        <w:spacing w:after="0" w:line="240" w:lineRule="auto"/>
                      </w:pPr>
                      <w:r>
                        <w:rPr>
                          <w:rFonts w:asciiTheme="minorHAnsi" w:hAnsiTheme="minorHAnsi" w:cstheme="minorBidi"/>
                          <w:color w:val="666666"/>
                        </w:rPr>
                        <w:t>210</w:t>
                      </w:r>
                    </w:p>
                  </w:txbxContent>
                </v:textbox>
              </v:shape>
              <v:shape id="Cuadro de texto 546" o:spid="_x0000_s2518" type="#_x0000_t202" style="position:absolute;left:14324;top:9086;width:676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" filled="f" stroked="f" strokeweight="0">
                <v:textbox inset="0,0,0,0">
                  <w:txbxContent>
                    <w:p w14:paraId="0D631182" w14:textId="77777777" w:rsidR="00CB7E31" w:rsidRDefault="00000000">
                      <w:pPr>
                        <w:overflowPunct w:val="0"/>
                        <w:spacing w:after="0" w:line="240" w:lineRule="auto"/>
                      </w:pPr>
                      <w:r>
                        <w:rPr>
                          <w:rFonts w:asciiTheme="minorHAnsi" w:hAnsiTheme="minorHAnsi" w:cstheme="minorBidi"/>
                        </w:rPr>
                        <w:t>,</w:t>
                      </w:r>
                      <w:r>
                        <w:rPr>
                          <w:rFonts w:asciiTheme="minorHAnsi" w:hAnsiTheme="minorHAnsi" w:cstheme="minorBidi"/>
                          <w:spacing w:val="-16"/>
                        </w:rPr>
                        <w:t xml:space="preserve"> </w:t>
                      </w:r>
                      <w:r>
                        <w:rPr>
                          <w:rFonts w:asciiTheme="minorHAnsi" w:hAnsiTheme="minorHAnsi" w:cstheme="minorBidi"/>
                        </w:rPr>
                        <w:t>color</w:t>
                      </w:r>
                    </w:p>
                  </w:txbxContent>
                </v:textbox>
              </v:shape>
              <v:shape id="Cuadro de texto 547" o:spid="_x0000_s2519" type="#_x0000_t202" style="position:absolute;left:19418;top:9086;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" filled="f" stroked="f" strokeweight="0">
                <v:textbox inset="0,0,0,0">
                  <w:txbxContent>
                    <w:p w14:paraId="154094B1"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548" o:spid="_x0000_s2520" type="#_x0000_t202" style="position:absolute;left:20149;top:9086;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" filled="f" stroked="f" strokeweight="0">
                <v:textbox inset="0,0,0,0">
                  <w:txbxContent>
                    <w:p w14:paraId="138530B8"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549" o:spid="_x0000_s2521" type="#_x0000_t202" style="position:absolute;left:20872;top:9086;width:386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" filled="f" stroked="f" strokeweight="0">
                <v:textbox inset="0,0,0,0">
                  <w:txbxContent>
                    <w:p w14:paraId="6BB9929B" w14:textId="77777777" w:rsidR="00CB7E31" w:rsidRDefault="00000000">
                      <w:pPr>
                        <w:overflowPunct w:val="0"/>
                        <w:spacing w:after="0" w:line="240" w:lineRule="auto"/>
                      </w:pPr>
                      <w:r>
                        <w:rPr>
                          <w:rFonts w:asciiTheme="minorHAnsi" w:hAnsiTheme="minorHAnsi" w:cstheme="minorBidi"/>
                          <w:color w:val="BA2121"/>
                        </w:rPr>
                        <w:t>blue</w:t>
                      </w:r>
                    </w:p>
                  </w:txbxContent>
                </v:textbox>
              </v:shape>
              <v:shape id="Cuadro de texto 550" o:spid="_x0000_s2522" type="#_x0000_t202" style="position:absolute;left:23781;top:9086;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" filled="f" stroked="f" strokeweight="0">
                <v:textbox inset="0,0,0,0">
                  <w:txbxContent>
                    <w:p w14:paraId="575855E5"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551" o:spid="_x0000_s2523" type="#_x0000_t202" style="position:absolute;left:24512;top:9086;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" filled="f" stroked="f" strokeweight="0">
                <v:textbox inset="0,0,0,0">
                  <w:txbxContent>
                    <w:p w14:paraId="30C58B0E" w14:textId="77777777" w:rsidR="00CB7E31" w:rsidRDefault="00000000">
                      <w:pPr>
                        <w:overflowPunct w:val="0"/>
                        <w:spacing w:after="0" w:line="240" w:lineRule="auto"/>
                      </w:pPr>
                      <w:r>
                        <w:rPr>
                          <w:rFonts w:asciiTheme="minorHAnsi" w:hAnsiTheme="minorHAnsi" w:cstheme="minorBidi"/>
                        </w:rPr>
                        <w:t>)</w:t>
                      </w:r>
                    </w:p>
                  </w:txbxContent>
                </v:textbox>
              </v:shape>
              <v:shape id="Cuadro de texto 552" o:spid="_x0000_s2524" type="#_x0000_t202" style="position:absolute;left:507;top:10807;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" filled="f" stroked="f" strokeweight="0">
                <v:textbox inset="0,0,0,0">
                  <w:txbxContent>
                    <w:p w14:paraId="7D7D3733" w14:textId="77777777" w:rsidR="00CB7E31" w:rsidRDefault="00000000">
                      <w:pPr>
                        <w:overflowPunct w:val="0"/>
                        <w:spacing w:after="0" w:line="240" w:lineRule="auto"/>
                      </w:pPr>
                      <w:r>
                        <w:rPr>
                          <w:rFonts w:asciiTheme="minorHAnsi" w:hAnsiTheme="minorHAnsi" w:cstheme="minorBidi"/>
                        </w:rPr>
                        <w:t>ax_box</w:t>
                      </w:r>
                    </w:p>
                  </w:txbxContent>
                </v:textbox>
              </v:shape>
              <v:shape id="Cuadro de texto 553" o:spid="_x0000_s2525" type="#_x0000_t202" style="position:absolute;left:4870;top:10807;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" filled="f" stroked="f" strokeweight="0">
                <v:textbox inset="0,0,0,0">
                  <w:txbxContent>
                    <w:p w14:paraId="03B21D45"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554" o:spid="_x0000_s2526" type="#_x0000_t202" style="position:absolute;left:5601;top:10807;width:967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" filled="f" stroked="f" strokeweight="0">
                <v:textbox inset="0,0,0,0">
                  <w:txbxContent>
                    <w:p w14:paraId="69129816" w14:textId="77777777" w:rsidR="00CB7E31" w:rsidRDefault="00000000">
                      <w:pPr>
                        <w:overflowPunct w:val="0"/>
                        <w:spacing w:after="0" w:line="240" w:lineRule="auto"/>
                      </w:pPr>
                      <w:r>
                        <w:rPr>
                          <w:rFonts w:asciiTheme="minorHAnsi" w:hAnsiTheme="minorHAnsi" w:cstheme="minorBidi"/>
                        </w:rPr>
                        <w:t>set(xlabel</w:t>
                      </w:r>
                    </w:p>
                  </w:txbxContent>
                </v:textbox>
              </v:shape>
              <v:shape id="Cuadro de texto 555" o:spid="_x0000_s2527" type="#_x0000_t202" style="position:absolute;left:12870;top:10807;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" filled="f" stroked="f" strokeweight="0">
                <v:textbox inset="0,0,0,0">
                  <w:txbxContent>
                    <w:p w14:paraId="7A19C65D"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556" o:spid="_x0000_s2528" type="#_x0000_t202" style="position:absolute;left:13593;top:10807;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" filled="f" stroked="f" strokeweight="0">
                <v:textbox inset="0,0,0,0">
                  <w:txbxContent>
                    <w:p w14:paraId="10FA3A97"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557" o:spid="_x0000_s2529" type="#_x0000_t202" style="position:absolute;left:14324;top:10807;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" filled="f" stroked="f" strokeweight="0">
                <v:textbox inset="0,0,0,0">
                  <w:txbxContent>
                    <w:p w14:paraId="0F991B0F"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558" o:spid="_x0000_s2530" type="#_x0000_t202" style="position:absolute;left:15048;top:10807;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" filled="f" stroked="f" strokeweight="0">
                <v:textbox inset="0,0,0,0">
                  <w:txbxContent>
                    <w:p w14:paraId="15A3C7C8" w14:textId="77777777" w:rsidR="00CB7E31" w:rsidRDefault="00000000">
                      <w:pPr>
                        <w:overflowPunct w:val="0"/>
                        <w:spacing w:after="0" w:line="240" w:lineRule="auto"/>
                      </w:pPr>
                      <w:r>
                        <w:rPr>
                          <w:rFonts w:asciiTheme="minorHAnsi" w:hAnsiTheme="minorHAnsi" w:cstheme="minorBidi"/>
                        </w:rPr>
                        <w:t>)</w:t>
                      </w:r>
                    </w:p>
                  </w:txbxContent>
                </v:textbox>
              </v:shape>
              <v:shape id="Cuadro de texto 559" o:spid="_x0000_s2531" type="#_x0000_t202" style="position:absolute;left:507;top:12528;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" filled="f" stroked="f" strokeweight="0">
                <v:textbox inset="0,0,0,0">
                  <w:txbxContent>
                    <w:p w14:paraId="2ECDAE56" w14:textId="77777777" w:rsidR="00CB7E31" w:rsidRDefault="00000000">
                      <w:pPr>
                        <w:overflowPunct w:val="0"/>
                        <w:spacing w:after="0" w:line="240" w:lineRule="auto"/>
                      </w:pPr>
                      <w:r>
                        <w:rPr>
                          <w:rFonts w:asciiTheme="minorHAnsi" w:hAnsiTheme="minorHAnsi" w:cstheme="minorBidi"/>
                        </w:rPr>
                        <w:t>f</w:t>
                      </w:r>
                    </w:p>
                  </w:txbxContent>
                </v:textbox>
              </v:shape>
              <v:shape id="Cuadro de texto 560" o:spid="_x0000_s2532" type="#_x0000_t202" style="position:absolute;left:1231;top:12528;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" filled="f" stroked="f" strokeweight="0">
                <v:textbox inset="0,0,0,0">
                  <w:txbxContent>
                    <w:p w14:paraId="2ED310AB"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561" o:spid="_x0000_s2533" type="#_x0000_t202" style="position:absolute;left:1954;top:12528;width:870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" filled="f" stroked="f" strokeweight="0">
                <v:textbox inset="0,0,0,0">
                  <w:txbxContent>
                    <w:p w14:paraId="304DE638" w14:textId="77777777" w:rsidR="00CB7E31" w:rsidRDefault="00000000">
                      <w:pPr>
                        <w:overflowPunct w:val="0"/>
                        <w:spacing w:after="0" w:line="240" w:lineRule="auto"/>
                      </w:pPr>
                      <w:r>
                        <w:rPr>
                          <w:rFonts w:asciiTheme="minorHAnsi" w:hAnsiTheme="minorHAnsi" w:cstheme="minorBidi"/>
                        </w:rPr>
                        <w:t>suptitle(</w:t>
                      </w:r>
                    </w:p>
                  </w:txbxContent>
                </v:textbox>
              </v:shape>
              <v:shape id="Cuadro de texto 562" o:spid="_x0000_s2534" type="#_x0000_t202" style="position:absolute;left:8510;top:12528;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" filled="f" stroked="f" strokeweight="0">
                <v:textbox inset="0,0,0,0">
                  <w:txbxContent>
                    <w:p w14:paraId="21140E7A"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563" o:spid="_x0000_s2535" type="#_x0000_t202" style="position:absolute;left:9234;top:12528;width:3288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" filled="f" stroked="f" strokeweight="0">
                <v:textbox inset="0,0,0,0">
                  <w:txbxContent>
                    <w:p w14:paraId="47F74E74" w14:textId="77777777" w:rsidR="00CB7E31" w:rsidRDefault="00000000">
                      <w:pPr>
                        <w:overflowPunct w:val="0"/>
                        <w:spacing w:after="0" w:line="240" w:lineRule="auto"/>
                      </w:pPr>
                      <w:r>
                        <w:rPr>
                          <w:rFonts w:asciiTheme="minorHAnsi" w:hAnsiTheme="minorHAnsi" w:cstheme="minorBidi"/>
                          <w:color w:val="BA2121"/>
                        </w:rPr>
                        <w:t>Outliers</w:t>
                      </w:r>
                      <w:r>
                        <w:rPr>
                          <w:rFonts w:asciiTheme="minorHAnsi" w:hAnsiTheme="minorHAnsi" w:cstheme="minorBidi"/>
                          <w:color w:val="BA2121"/>
                          <w:spacing w:val="-16"/>
                        </w:rPr>
                        <w:t xml:space="preserve"> </w:t>
                      </w:r>
                      <w:r>
                        <w:rPr>
                          <w:rFonts w:asciiTheme="minorHAnsi" w:hAnsiTheme="minorHAnsi" w:cstheme="minorBidi"/>
                          <w:color w:val="BA2121"/>
                        </w:rPr>
                        <w:t>de</w:t>
                      </w:r>
                      <w:r>
                        <w:rPr>
                          <w:rFonts w:asciiTheme="minorHAnsi" w:hAnsiTheme="minorHAnsi" w:cstheme="minorBidi"/>
                          <w:color w:val="BA2121"/>
                          <w:spacing w:val="-16"/>
                        </w:rPr>
                        <w:t xml:space="preserve"> </w:t>
                      </w:r>
                      <w:r>
                        <w:rPr>
                          <w:rFonts w:asciiTheme="minorHAnsi" w:hAnsiTheme="minorHAnsi" w:cstheme="minorBidi"/>
                          <w:color w:val="BA2121"/>
                        </w:rPr>
                        <w:t>Días</w:t>
                      </w:r>
                      <w:r>
                        <w:rPr>
                          <w:rFonts w:asciiTheme="minorHAnsi" w:hAnsiTheme="minorHAnsi" w:cstheme="minorBidi"/>
                          <w:color w:val="BA2121"/>
                          <w:spacing w:val="-16"/>
                        </w:rPr>
                        <w:t xml:space="preserve"> </w:t>
                      </w:r>
                      <w:r>
                        <w:rPr>
                          <w:rFonts w:asciiTheme="minorHAnsi" w:hAnsiTheme="minorHAnsi" w:cstheme="minorBidi"/>
                          <w:color w:val="BA2121"/>
                        </w:rPr>
                        <w:t>Medios</w:t>
                      </w:r>
                      <w:r>
                        <w:rPr>
                          <w:rFonts w:asciiTheme="minorHAnsi" w:hAnsiTheme="minorHAnsi" w:cstheme="minorBidi"/>
                          <w:color w:val="BA2121"/>
                          <w:spacing w:val="-16"/>
                        </w:rPr>
                        <w:t xml:space="preserve"> </w:t>
                      </w:r>
                      <w:r>
                        <w:rPr>
                          <w:rFonts w:asciiTheme="minorHAnsi" w:hAnsiTheme="minorHAnsi" w:cstheme="minorBidi"/>
                          <w:color w:val="BA2121"/>
                        </w:rPr>
                        <w:t>de</w:t>
                      </w:r>
                      <w:r>
                        <w:rPr>
                          <w:rFonts w:asciiTheme="minorHAnsi" w:hAnsiTheme="minorHAnsi" w:cstheme="minorBidi"/>
                          <w:color w:val="BA2121"/>
                          <w:spacing w:val="-16"/>
                        </w:rPr>
                        <w:t xml:space="preserve"> </w:t>
                      </w:r>
                      <w:r>
                        <w:rPr>
                          <w:rFonts w:asciiTheme="minorHAnsi" w:hAnsiTheme="minorHAnsi" w:cstheme="minorBidi"/>
                          <w:color w:val="BA2121"/>
                        </w:rPr>
                        <w:t>Engorde</w:t>
                      </w:r>
                    </w:p>
                  </w:txbxContent>
                </v:textbox>
              </v:shape>
              <v:shape id="Cuadro de texto 564" o:spid="_x0000_s2536" type="#_x0000_t202" style="position:absolute;left:33958;top:12528;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" filled="f" stroked="f" strokeweight="0">
                <v:textbox inset="0,0,0,0">
                  <w:txbxContent>
                    <w:p w14:paraId="3A02983C"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565" o:spid="_x0000_s2537" type="#_x0000_t202" style="position:absolute;left:34689;top:12528;width:967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" filled="f" stroked="f" strokeweight="0">
                <v:textbox inset="0,0,0,0">
                  <w:txbxContent>
                    <w:p w14:paraId="0E28B2ED" w14:textId="77777777" w:rsidR="00CB7E31" w:rsidRDefault="00000000">
                      <w:pPr>
                        <w:overflowPunct w:val="0"/>
                        <w:spacing w:after="0" w:line="240" w:lineRule="auto"/>
                      </w:pPr>
                      <w:r>
                        <w:rPr>
                          <w:rFonts w:asciiTheme="minorHAnsi" w:hAnsiTheme="minorHAnsi" w:cstheme="minorBidi"/>
                        </w:rPr>
                        <w:t>,</w:t>
                      </w:r>
                      <w:r>
                        <w:rPr>
                          <w:rFonts w:asciiTheme="minorHAnsi" w:hAnsiTheme="minorHAnsi" w:cstheme="minorBidi"/>
                          <w:spacing w:val="-17"/>
                        </w:rPr>
                        <w:t xml:space="preserve"> </w:t>
                      </w:r>
                      <w:r>
                        <w:rPr>
                          <w:rFonts w:asciiTheme="minorHAnsi" w:hAnsiTheme="minorHAnsi" w:cstheme="minorBidi"/>
                        </w:rPr>
                        <w:t>fontsize</w:t>
                      </w:r>
                    </w:p>
                  </w:txbxContent>
                </v:textbox>
              </v:shape>
              <v:shape id="Cuadro de texto 566" o:spid="_x0000_s2538" type="#_x0000_t202" style="position:absolute;left:41968;top:12528;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" filled="f" stroked="f" strokeweight="0">
                <v:textbox inset="0,0,0,0">
                  <w:txbxContent>
                    <w:p w14:paraId="1A4E602A"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567" o:spid="_x0000_s2539" type="#_x0000_t202" style="position:absolute;left:42692;top:12528;width:193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" filled="f" stroked="f" strokeweight="0">
                <v:textbox inset="0,0,0,0">
                  <w:txbxContent>
                    <w:p w14:paraId="69490BA7" w14:textId="77777777" w:rsidR="00CB7E31" w:rsidRDefault="00000000">
                      <w:pPr>
                        <w:overflowPunct w:val="0"/>
                        <w:spacing w:after="0" w:line="240" w:lineRule="auto"/>
                      </w:pPr>
                      <w:r>
                        <w:rPr>
                          <w:rFonts w:asciiTheme="minorHAnsi" w:hAnsiTheme="minorHAnsi" w:cstheme="minorBidi"/>
                          <w:color w:val="666666"/>
                        </w:rPr>
                        <w:t>20</w:t>
                      </w:r>
                    </w:p>
                  </w:txbxContent>
                </v:textbox>
              </v:shape>
              <v:shape id="Cuadro de texto 568" o:spid="_x0000_s2540" type="#_x0000_t202" style="position:absolute;left:44146;top:12528;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" filled="f" stroked="f" strokeweight="0">
                <v:textbox inset="0,0,0,0">
                  <w:txbxContent>
                    <w:p w14:paraId="682A5B64" w14:textId="77777777" w:rsidR="00CB7E31" w:rsidRDefault="00000000">
                      <w:pPr>
                        <w:overflowPunct w:val="0"/>
                        <w:spacing w:after="0" w:line="240" w:lineRule="auto"/>
                      </w:pPr>
                      <w:r>
                        <w:rPr>
                          <w:rFonts w:asciiTheme="minorHAnsi" w:hAnsiTheme="minorHAnsi" w:cstheme="minorBidi"/>
                        </w:rPr>
                        <w:t>)</w:t>
                      </w:r>
                    </w:p>
                  </w:txbxContent>
                </v:textbox>
              </v:shape>
              <v:shape id="Cuadro de texto 569" o:spid="_x0000_s2541" type="#_x0000_t202" style="position:absolute;left:507;top:1424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" filled="f" stroked="f" strokeweight="0">
                <v:textbox inset="0,0,0,0">
                  <w:txbxContent>
                    <w:p w14:paraId="0B8C5B77" w14:textId="77777777" w:rsidR="00CB7E31" w:rsidRDefault="00000000">
                      <w:pPr>
                        <w:overflowPunct w:val="0"/>
                        <w:spacing w:after="0" w:line="240" w:lineRule="auto"/>
                      </w:pPr>
                      <w:r>
                        <w:rPr>
                          <w:rFonts w:asciiTheme="minorHAnsi" w:hAnsiTheme="minorHAnsi" w:cstheme="minorBidi"/>
                        </w:rPr>
                        <w:t>f</w:t>
                      </w:r>
                    </w:p>
                  </w:txbxContent>
                </v:textbox>
              </v:shape>
              <v:shape id="Cuadro de texto 570" o:spid="_x0000_s2542" type="#_x0000_t202" style="position:absolute;left:1231;top:1424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" filled="f" stroked="f" strokeweight="0">
                <v:textbox inset="0,0,0,0">
                  <w:txbxContent>
                    <w:p w14:paraId="14E87460"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571" o:spid="_x0000_s2543" type="#_x0000_t202" style="position:absolute;left:1954;top:14248;width:1548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" filled="f" stroked="f" strokeweight="0">
                <v:textbox inset="0,0,0,0">
                  <w:txbxContent>
                    <w:p w14:paraId="0D67DFDA" w14:textId="77777777" w:rsidR="00CB7E31" w:rsidRDefault="00000000">
                      <w:pPr>
                        <w:overflowPunct w:val="0"/>
                        <w:spacing w:after="0" w:line="240" w:lineRule="auto"/>
                      </w:pPr>
                      <w:r>
                        <w:rPr>
                          <w:rFonts w:asciiTheme="minorHAnsi" w:hAnsiTheme="minorHAnsi" w:cstheme="minorBidi"/>
                        </w:rPr>
                        <w:t>tight_layout(pad</w:t>
                      </w:r>
                    </w:p>
                  </w:txbxContent>
                </v:textbox>
              </v:shape>
              <v:shape id="Cuadro de texto 572" o:spid="_x0000_s2544" type="#_x0000_t202" style="position:absolute;left:13593;top:1424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" filled="f" stroked="f" strokeweight="0">
                <v:textbox inset="0,0,0,0">
                  <w:txbxContent>
                    <w:p w14:paraId="50FCF02B"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573" o:spid="_x0000_s2545" type="#_x0000_t202" style="position:absolute;left:14324;top:14248;width:290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" filled="f" stroked="f" strokeweight="0">
                <v:textbox inset="0,0,0,0">
                  <w:txbxContent>
                    <w:p w14:paraId="33921DF4" w14:textId="77777777" w:rsidR="00CB7E31" w:rsidRDefault="00000000">
                      <w:pPr>
                        <w:overflowPunct w:val="0"/>
                        <w:spacing w:after="0" w:line="240" w:lineRule="auto"/>
                      </w:pPr>
                      <w:r>
                        <w:rPr>
                          <w:rFonts w:asciiTheme="minorHAnsi" w:hAnsiTheme="minorHAnsi" w:cstheme="minorBidi"/>
                          <w:color w:val="666666"/>
                        </w:rPr>
                        <w:t>0.3</w:t>
                      </w:r>
                    </w:p>
                  </w:txbxContent>
                </v:textbox>
              </v:shape>
              <v:shape id="Cuadro de texto 574" o:spid="_x0000_s2546" type="#_x0000_t202" style="position:absolute;left:16509;top:1424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" filled="f" stroked="f" strokeweight="0">
                <v:textbox inset="0,0,0,0">
                  <w:txbxContent>
                    <w:p w14:paraId="4E5E707B" w14:textId="77777777" w:rsidR="00CB7E31" w:rsidRDefault="00000000">
                      <w:pPr>
                        <w:overflowPunct w:val="0"/>
                        <w:spacing w:after="0" w:line="240" w:lineRule="auto"/>
                      </w:pPr>
                      <w:r>
                        <w:rPr>
                          <w:rFonts w:asciiTheme="minorHAnsi" w:hAnsiTheme="minorHAnsi" w:cstheme="minorBidi"/>
                        </w:rPr>
                        <w:t>)</w:t>
                      </w:r>
                    </w:p>
                  </w:txbxContent>
                </v:textbox>
              </v:shape>
              <v:shape id="Cuadro de texto 575" o:spid="_x0000_s2547" type="#_x0000_t202" style="position:absolute;left:507;top:15969;width:290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" filled="f" stroked="f" strokeweight="0">
                <v:textbox inset="0,0,0,0">
                  <w:txbxContent>
                    <w:p w14:paraId="6BDE7485" w14:textId="77777777" w:rsidR="00CB7E31" w:rsidRDefault="00000000">
                      <w:pPr>
                        <w:overflowPunct w:val="0"/>
                        <w:spacing w:after="0" w:line="240" w:lineRule="auto"/>
                      </w:pPr>
                      <w:r>
                        <w:rPr>
                          <w:rFonts w:asciiTheme="minorHAnsi" w:hAnsiTheme="minorHAnsi" w:cstheme="minorBidi"/>
                        </w:rPr>
                        <w:t>plt</w:t>
                      </w:r>
                    </w:p>
                  </w:txbxContent>
                </v:textbox>
              </v:shape>
              <v:shape id="Cuadro de texto 576" o:spid="_x0000_s2548" type="#_x0000_t202" style="position:absolute;left:2685;top:1596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" filled="f" stroked="f" strokeweight="0">
                <v:textbox inset="0,0,0,0">
                  <w:txbxContent>
                    <w:p w14:paraId="51B595B4"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577" o:spid="_x0000_s2549" type="#_x0000_t202" style="position:absolute;left:3416;top:15969;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" filled="f" stroked="f" strokeweight="0">
                <v:textbox inset="0,0,0,0">
                  <w:txbxContent>
                    <w:p w14:paraId="4283B7D7" w14:textId="77777777" w:rsidR="00CB7E31" w:rsidRDefault="00000000">
                      <w:pPr>
                        <w:overflowPunct w:val="0"/>
                        <w:spacing w:after="0" w:line="240" w:lineRule="auto"/>
                      </w:pPr>
                      <w:r>
                        <w:rPr>
                          <w:rFonts w:asciiTheme="minorHAnsi" w:hAnsiTheme="minorHAnsi" w:cstheme="minorBidi"/>
                        </w:rPr>
                        <w:t>show()</w:t>
                      </w:r>
                    </w:p>
                  </w:txbxContent>
                </v:textbox>
              </v:shape>
              <v:shape id="Picture 2951" o:spid="_x0000_s2550" type="#_x0000_t75" style="position:absolute;left:2973;top:19062;width:53493;height:35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" stroked="t" strokeweight="0">
                <v:imagedata r:id="rId91" o:title=""/>
              </v:shape>
              <w10:anchorlock/>
            </v:group>
          </w:pict>
        </w:r>
      </w:del>
    </w:p>
    <w:p w14:paraId="3B2B50B4" w14:textId="6234E675" w:rsidR="00CB7E31" w:rsidDel="009E4857" w:rsidRDefault="00000000">
      <w:pPr>
        <w:spacing w:after="3" w:line="271" w:lineRule="auto"/>
        <w:ind w:left="598" w:right="804" w:hanging="598"/>
        <w:rPr>
          <w:del w:id="5937" w:author="Jose Eduardo VIU" w:date="2023-04-01T20:51:00Z"/>
        </w:rPr>
      </w:pPr>
      <w:del w:id="5938" w:author="Jose Eduardo VIU" w:date="2023-04-01T20:51:00Z">
        <w:r>
          <w:rPr>
            <w:noProof/>
          </w:rPr>
          <w:pict w14:anchorId="1B4F26BF">
            <v:group id="Group 35546" o:spid="_x0000_s2463" style="position:absolute;left:0;text-align:left;margin-left:25.9pt;margin-top:-3pt;width:468pt;height:73.8pt;z-index:-503316322" coordsize="59436,9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" o:allowincell="f">
              <v:shape id="Forma libre: forma 580" o:spid="_x0000_s2464" style="position:absolute;width:59436;height:9374;visibility:visible;mso-wrap-style:square;v-text-anchor:top" coordsize="16510,2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" path="m70,l16440,v39,,70,31,70,70l16510,2533v,39,-31,70,-70,70l70,2603c31,2603,,2572,,2533l,70c,31,31,,70,xe" fillcolor="#cfcfcf" stroked="f" strokeweight="0">
                <v:path arrowok="t"/>
              </v:shape>
              <v:shape id="Forma libre: forma 581" o:spid="_x0000_s2465" style="position:absolute;left:126;top:126;width:59180;height:9118;visibility:visible;mso-wrap-style:square;v-text-anchor:top" coordsize="16439,2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" path="m35,l16405,v19,,35,16,35,35l16440,2498v,19,-16,35,-35,35l35,2533c16,2533,,2517,,2498l,35c,16,16,,35,xe" fillcolor="#f7f7f7" stroked="f" strokeweight="0">
                <v:path arrowok="t"/>
              </v:shape>
            </v:group>
          </w:pict>
        </w:r>
        <w:r w:rsidR="007341E8" w:rsidDel="009E4857">
          <w:rPr>
            <w:rFonts w:ascii="Courier New" w:eastAsia="Courier New" w:hAnsi="Courier New" w:cs="Courier New"/>
            <w:color w:val="303F9F"/>
          </w:rPr>
          <w:delText xml:space="preserve">[ ]: </w:delText>
        </w:r>
        <w:r w:rsidR="007341E8" w:rsidDel="009E4857">
          <w:rPr>
            <w:rFonts w:ascii="Courier New" w:eastAsia="Courier New" w:hAnsi="Courier New" w:cs="Courier New"/>
            <w:i/>
            <w:color w:val="3D7A7A"/>
          </w:rPr>
          <w:delText xml:space="preserve"># Eliminamos los outliers de DiasMedios (30 filas) </w:delText>
        </w:r>
        <w:r w:rsidR="007341E8" w:rsidDel="009E4857">
          <w:rPr>
            <w:rFonts w:ascii="Courier New" w:eastAsia="Courier New" w:hAnsi="Courier New" w:cs="Courier New"/>
          </w:rPr>
          <w:delText>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drop(df[df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 xml:space="preserve">DiasMedios </w:delText>
        </w:r>
        <w:r w:rsidR="007341E8" w:rsidDel="009E4857">
          <w:rPr>
            <w:rFonts w:ascii="Courier New" w:eastAsia="Courier New" w:hAnsi="Courier New" w:cs="Courier New"/>
            <w:color w:val="666666"/>
          </w:rPr>
          <w:delText>&lt;= 50</w:delText>
        </w:r>
        <w:r w:rsidR="007341E8" w:rsidDel="009E4857">
          <w:rPr>
            <w:rFonts w:ascii="Courier New" w:eastAsia="Courier New" w:hAnsi="Courier New" w:cs="Courier New"/>
          </w:rPr>
          <w:delText>]</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index, inplace</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b/>
            <w:color w:val="007F00"/>
          </w:rPr>
          <w:delText>True</w:delText>
        </w:r>
        <w:r w:rsidR="007341E8" w:rsidDel="009E4857">
          <w:rPr>
            <w:rFonts w:ascii="Courier New" w:eastAsia="Courier New" w:hAnsi="Courier New" w:cs="Courier New"/>
          </w:rPr>
          <w:delText>) 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drop(df[df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 xml:space="preserve">DiasMedios </w:delText>
        </w:r>
        <w:r w:rsidR="007341E8" w:rsidDel="009E4857">
          <w:rPr>
            <w:rFonts w:ascii="Courier New" w:eastAsia="Courier New" w:hAnsi="Courier New" w:cs="Courier New"/>
            <w:color w:val="666666"/>
          </w:rPr>
          <w:delText>&gt;= 210</w:delText>
        </w:r>
        <w:r w:rsidR="007341E8" w:rsidDel="009E4857">
          <w:rPr>
            <w:rFonts w:ascii="Courier New" w:eastAsia="Courier New" w:hAnsi="Courier New" w:cs="Courier New"/>
          </w:rPr>
          <w:delText>]</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index, inplace</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b/>
            <w:color w:val="007F00"/>
          </w:rPr>
          <w:delText>True</w:delText>
        </w:r>
        <w:r w:rsidR="007341E8" w:rsidDel="009E4857">
          <w:rPr>
            <w:rFonts w:ascii="Courier New" w:eastAsia="Courier New" w:hAnsi="Courier New" w:cs="Courier New"/>
          </w:rPr>
          <w:delText>)</w:delText>
        </w:r>
      </w:del>
    </w:p>
    <w:p w14:paraId="07C3E9D4" w14:textId="61590B73" w:rsidR="00CB7E31" w:rsidDel="009E4857" w:rsidRDefault="00000000">
      <w:pPr>
        <w:spacing w:after="251" w:line="266" w:lineRule="auto"/>
        <w:ind w:left="608" w:right="690" w:hanging="10"/>
        <w:rPr>
          <w:del w:id="5939" w:author="Jose Eduardo VIU" w:date="2023-04-01T20:51:00Z"/>
        </w:rPr>
      </w:pPr>
      <w:del w:id="5940" w:author="Jose Eduardo VIU" w:date="2023-04-01T20:51:00Z">
        <w:r w:rsidDel="009E4857">
          <w:rPr>
            <w:rFonts w:ascii="Courier New" w:eastAsia="Courier New" w:hAnsi="Courier New" w:cs="Courier New"/>
            <w:i/>
            <w:color w:val="3D7A7A"/>
          </w:rPr>
          <w:delText xml:space="preserve"># Mostramos las filas y columnas que aún nos quedan en el dataframe </w:delText>
        </w:r>
        <w:r w:rsidDel="009E4857">
          <w:rPr>
            <w:rFonts w:ascii="Courier New" w:eastAsia="Courier New" w:hAnsi="Courier New" w:cs="Courier New"/>
          </w:rPr>
          <w:delText>df</w:delText>
        </w:r>
        <w:r w:rsidDel="009E4857">
          <w:rPr>
            <w:rFonts w:ascii="Courier New" w:eastAsia="Courier New" w:hAnsi="Courier New" w:cs="Courier New"/>
            <w:color w:val="666666"/>
          </w:rPr>
          <w:delText>.</w:delText>
        </w:r>
        <w:r w:rsidDel="009E4857">
          <w:rPr>
            <w:rFonts w:ascii="Courier New" w:eastAsia="Courier New" w:hAnsi="Courier New" w:cs="Courier New"/>
          </w:rPr>
          <w:delText>shape</w:delText>
        </w:r>
      </w:del>
    </w:p>
    <w:p w14:paraId="01EE14BB" w14:textId="77656E79" w:rsidR="00CB7E31" w:rsidDel="009E4857" w:rsidRDefault="00000000">
      <w:pPr>
        <w:spacing w:after="203" w:line="271" w:lineRule="auto"/>
        <w:ind w:left="10" w:right="117" w:hanging="10"/>
        <w:rPr>
          <w:del w:id="5941" w:author="Jose Eduardo VIU" w:date="2023-04-01T20:51:00Z"/>
        </w:rPr>
      </w:pPr>
      <w:del w:id="5942" w:author="Jose Eduardo VIU" w:date="2023-04-01T20:51:00Z">
        <w:r w:rsidDel="009E4857">
          <w:rPr>
            <w:rFonts w:ascii="Courier New" w:eastAsia="Courier New" w:hAnsi="Courier New" w:cs="Courier New"/>
            <w:color w:val="D84315"/>
          </w:rPr>
          <w:delText xml:space="preserve">[ ]: </w:delText>
        </w:r>
        <w:r w:rsidDel="009E4857">
          <w:rPr>
            <w:rFonts w:ascii="Courier New" w:eastAsia="Courier New" w:hAnsi="Courier New" w:cs="Courier New"/>
          </w:rPr>
          <w:delText>(5277, 23)</w:delText>
        </w:r>
      </w:del>
    </w:p>
    <w:p w14:paraId="259DEB94" w14:textId="4350FC5E" w:rsidR="00CB7E31" w:rsidDel="009E4857" w:rsidRDefault="00000000">
      <w:pPr>
        <w:spacing w:after="180" w:line="261" w:lineRule="auto"/>
        <w:ind w:left="513" w:hanging="10"/>
        <w:rPr>
          <w:del w:id="5943" w:author="Jose Eduardo VIU" w:date="2023-04-01T20:51:00Z"/>
        </w:rPr>
      </w:pPr>
      <w:del w:id="5944" w:author="Jose Eduardo VIU" w:date="2023-04-01T20:51:00Z">
        <w:r w:rsidDel="009E4857">
          <w:rPr>
            <w:rFonts w:ascii="Times New Roman" w:eastAsia="Times New Roman" w:hAnsi="Times New Roman" w:cs="Times New Roman"/>
          </w:rPr>
          <w:delText>Aún disponemos de 5.277 filas en nuestro dataset.</w:delText>
        </w:r>
      </w:del>
    </w:p>
    <w:p w14:paraId="36635599" w14:textId="1DA6F89C" w:rsidR="00CB7E31" w:rsidDel="009E4857" w:rsidRDefault="00000000">
      <w:pPr>
        <w:pStyle w:val="Ttulo4"/>
        <w:rPr>
          <w:del w:id="5945" w:author="Jose Eduardo VIU" w:date="2023-04-01T20:51:00Z"/>
        </w:rPr>
      </w:pPr>
      <w:del w:id="5946" w:author="Jose Eduardo VIU" w:date="2023-04-01T20:51:00Z">
        <w:r w:rsidDel="009E4857">
          <w:delText>Añadir Columnas Calculadas</w:delText>
        </w:r>
      </w:del>
    </w:p>
    <w:p w14:paraId="1BD7AE58" w14:textId="7A5F4389" w:rsidR="00CB7E31" w:rsidDel="009E4857" w:rsidRDefault="00000000">
      <w:pPr>
        <w:spacing w:after="311" w:line="261" w:lineRule="auto"/>
        <w:ind w:left="513" w:hanging="10"/>
        <w:rPr>
          <w:del w:id="5947" w:author="Jose Eduardo VIU" w:date="2023-04-01T20:51:00Z"/>
        </w:rPr>
      </w:pPr>
      <w:del w:id="5948" w:author="Jose Eduardo VIU" w:date="2023-04-01T20:51:00Z">
        <w:r w:rsidDel="009E4857">
          <w:rPr>
            <w:rFonts w:ascii="Times New Roman" w:eastAsia="Times New Roman" w:hAnsi="Times New Roman" w:cs="Times New Roman"/>
          </w:rPr>
          <w:delText>Con el objetivo de estimar el cálculo del GMD puede ser conveniente crear nuevas columnas trasformadas de las que disponemos para facilitar que afloren patrones que creemos que pueden estar en la muestra y permitan una mejor estimación del resultado. Por ejemplo los relativos a estacionalidad.</w:delText>
        </w:r>
      </w:del>
    </w:p>
    <w:p w14:paraId="3C481EB1" w14:textId="5690097F" w:rsidR="00CB7E31" w:rsidDel="009E4857" w:rsidRDefault="00000000">
      <w:pPr>
        <w:pStyle w:val="Ttulo4"/>
        <w:rPr>
          <w:del w:id="5949" w:author="Jose Eduardo VIU" w:date="2023-04-01T20:51:00Z"/>
        </w:rPr>
      </w:pPr>
      <w:del w:id="5950" w:author="Jose Eduardo VIU" w:date="2023-04-01T20:51:00Z">
        <w:r w:rsidDel="009E4857">
          <w:delText>Detallar Fecha de Entrada</w:delText>
        </w:r>
      </w:del>
    </w:p>
    <w:p w14:paraId="35CE3309" w14:textId="1AE257B4" w:rsidR="00CB7E31" w:rsidDel="009E4857" w:rsidRDefault="00000000">
      <w:pPr>
        <w:spacing w:after="180" w:line="261" w:lineRule="auto"/>
        <w:ind w:left="513" w:hanging="10"/>
        <w:rPr>
          <w:del w:id="5951" w:author="Jose Eduardo VIU" w:date="2023-04-01T20:51:00Z"/>
        </w:rPr>
      </w:pPr>
      <w:del w:id="5952" w:author="Jose Eduardo VIU" w:date="2023-04-01T20:51:00Z">
        <w:r w:rsidDel="009E4857">
          <w:rPr>
            <w:rFonts w:ascii="Times New Roman" w:eastAsia="Times New Roman" w:hAnsi="Times New Roman" w:cs="Times New Roman"/>
          </w:rPr>
          <w:delText>Como creemos que en el cálculo pueda tener influencia la estacionalidad, esta se puede mostrar más facilmente si disponemos del número de semana de la entrada al contrato. Además aprovecharemos para añadir el año por si este tiene influencia y las mejoras en las granjas y procesos se notan en la evolución del GMD.</w:delText>
        </w:r>
      </w:del>
    </w:p>
    <w:p w14:paraId="4288A5BA" w14:textId="04C7A157" w:rsidR="00CB7E31" w:rsidDel="009E4857" w:rsidRDefault="00000000">
      <w:pPr>
        <w:spacing w:after="5" w:line="266" w:lineRule="auto"/>
        <w:ind w:left="-5" w:hanging="10"/>
        <w:rPr>
          <w:del w:id="5953" w:author="Jose Eduardo VIU" w:date="2023-04-01T20:51:00Z"/>
        </w:rPr>
      </w:pPr>
      <w:del w:id="5954" w:author="Jose Eduardo VIU" w:date="2023-04-01T20:51:00Z">
        <w:r w:rsidDel="009E4857">
          <w:rPr>
            <w:rFonts w:ascii="Courier New" w:eastAsia="Courier New" w:hAnsi="Courier New" w:cs="Courier New"/>
            <w:color w:val="303F9F"/>
          </w:rPr>
          <w:delText xml:space="preserve">[ ]: </w:delText>
        </w:r>
        <w:r w:rsidDel="009E4857">
          <w:rPr>
            <w:rFonts w:ascii="Courier New" w:eastAsia="Courier New" w:hAnsi="Courier New" w:cs="Courier New"/>
            <w:i/>
            <w:color w:val="3D7A7A"/>
          </w:rPr>
          <w:delText># Corrijo el tipo de los campos de tipo Fecha.</w:delText>
        </w:r>
      </w:del>
    </w:p>
    <w:p w14:paraId="0F4AB906" w14:textId="04FE08D7" w:rsidR="00CB7E31" w:rsidDel="009E4857" w:rsidRDefault="00000000">
      <w:pPr>
        <w:spacing w:after="4"/>
        <w:ind w:left="13" w:right="95" w:hanging="10"/>
        <w:jc w:val="center"/>
        <w:rPr>
          <w:del w:id="5955" w:author="Jose Eduardo VIU" w:date="2023-04-01T20:51:00Z"/>
        </w:rPr>
      </w:pPr>
      <w:del w:id="5956" w:author="Jose Eduardo VIU" w:date="2023-04-01T20:51:00Z">
        <w:r w:rsidDel="009E4857">
          <w:rPr>
            <w:rFonts w:ascii="Courier New" w:eastAsia="Courier New" w:hAnsi="Courier New" w:cs="Courier New"/>
          </w:rPr>
          <w:delText>df[</w:delText>
        </w:r>
        <w:r w:rsidDel="009E4857">
          <w:rPr>
            <w:rFonts w:ascii="Courier New" w:eastAsia="Courier New" w:hAnsi="Courier New" w:cs="Courier New"/>
            <w:color w:val="BA2121"/>
          </w:rPr>
          <w:delText>'EntradaInicial'</w:delText>
        </w:r>
        <w:r w:rsidDel="009E4857">
          <w:rPr>
            <w:rFonts w:ascii="Courier New" w:eastAsia="Courier New" w:hAnsi="Courier New" w:cs="Courier New"/>
          </w:rPr>
          <w:delText xml:space="preserve">] </w:delText>
        </w:r>
        <w:r w:rsidDel="009E4857">
          <w:rPr>
            <w:rFonts w:ascii="Courier New" w:eastAsia="Courier New" w:hAnsi="Courier New" w:cs="Courier New"/>
            <w:color w:val="666666"/>
          </w:rPr>
          <w:delText xml:space="preserve">= </w:delText>
        </w:r>
        <w:r w:rsidDel="009E4857">
          <w:rPr>
            <w:rFonts w:ascii="Courier New" w:eastAsia="Courier New" w:hAnsi="Courier New" w:cs="Courier New"/>
          </w:rPr>
          <w:delText>pd</w:delText>
        </w:r>
        <w:r w:rsidDel="009E4857">
          <w:rPr>
            <w:rFonts w:ascii="Courier New" w:eastAsia="Courier New" w:hAnsi="Courier New" w:cs="Courier New"/>
            <w:color w:val="666666"/>
          </w:rPr>
          <w:delText>.</w:delText>
        </w:r>
        <w:r w:rsidDel="009E4857">
          <w:rPr>
            <w:rFonts w:ascii="Courier New" w:eastAsia="Courier New" w:hAnsi="Courier New" w:cs="Courier New"/>
          </w:rPr>
          <w:delText>to_datetime(df</w:delText>
        </w:r>
        <w:r w:rsidDel="009E4857">
          <w:rPr>
            <w:rFonts w:ascii="Courier New" w:eastAsia="Courier New" w:hAnsi="Courier New" w:cs="Courier New"/>
            <w:color w:val="666666"/>
          </w:rPr>
          <w:delText>.</w:delText>
        </w:r>
        <w:r w:rsidDel="009E4857">
          <w:rPr>
            <w:rFonts w:ascii="Courier New" w:eastAsia="Courier New" w:hAnsi="Courier New" w:cs="Courier New"/>
          </w:rPr>
          <w:delText xml:space="preserve">EntradaInicial, </w:delText>
        </w:r>
        <w:r w:rsidDel="009E4857">
          <w:rPr>
            <w:rFonts w:ascii="Courier New" w:eastAsia="Courier New" w:hAnsi="Courier New" w:cs="Courier New"/>
            <w:color w:val="007F00"/>
          </w:rPr>
          <w:delText>format</w:delText>
        </w:r>
        <w:r w:rsidDel="009E4857">
          <w:rPr>
            <w:rFonts w:ascii="Courier New" w:eastAsia="Courier New" w:hAnsi="Courier New" w:cs="Courier New"/>
            <w:color w:val="666666"/>
          </w:rPr>
          <w:delText>=</w:delText>
        </w:r>
        <w:r w:rsidDel="009E4857">
          <w:rPr>
            <w:rFonts w:ascii="Courier New" w:eastAsia="Courier New" w:hAnsi="Courier New" w:cs="Courier New"/>
            <w:color w:val="BA2121"/>
          </w:rPr>
          <w:delText>'%Y-%m-</w:delText>
        </w:r>
        <w:r w:rsidDel="009E4857">
          <w:rPr>
            <w:rFonts w:ascii="Courier New" w:eastAsia="Courier New" w:hAnsi="Courier New" w:cs="Courier New"/>
            <w:b/>
            <w:color w:val="A35978"/>
          </w:rPr>
          <w:delText>%d</w:delText>
        </w:r>
        <w:r w:rsidDel="009E4857">
          <w:rPr>
            <w:rFonts w:ascii="Courier New" w:eastAsia="Courier New" w:hAnsi="Courier New" w:cs="Courier New"/>
            <w:color w:val="BA2121"/>
          </w:rPr>
          <w:delText>'</w:delText>
        </w:r>
        <w:r w:rsidDel="009E4857">
          <w:rPr>
            <w:rFonts w:ascii="Courier New" w:eastAsia="Courier New" w:hAnsi="Courier New" w:cs="Courier New"/>
          </w:rPr>
          <w:delText>)</w:delText>
        </w:r>
      </w:del>
    </w:p>
    <w:p w14:paraId="40A8D699" w14:textId="7049BA92" w:rsidR="00CB7E31" w:rsidDel="009E4857" w:rsidRDefault="00000000">
      <w:pPr>
        <w:spacing w:after="3" w:line="271" w:lineRule="auto"/>
        <w:ind w:left="593" w:right="117" w:hanging="10"/>
        <w:rPr>
          <w:del w:id="5957" w:author="Jose Eduardo VIU" w:date="2023-04-01T20:51:00Z"/>
        </w:rPr>
      </w:pPr>
      <w:del w:id="5958" w:author="Jose Eduardo VIU" w:date="2023-04-01T20:51:00Z">
        <w:r w:rsidDel="009E4857">
          <w:rPr>
            <w:rFonts w:ascii="Courier New" w:eastAsia="Courier New" w:hAnsi="Courier New" w:cs="Courier New"/>
          </w:rPr>
          <w:delText>df[</w:delText>
        </w:r>
        <w:r w:rsidDel="009E4857">
          <w:rPr>
            <w:rFonts w:ascii="Courier New" w:eastAsia="Courier New" w:hAnsi="Courier New" w:cs="Courier New"/>
            <w:color w:val="BA2121"/>
          </w:rPr>
          <w:delText>'EntradaFinal'</w:delText>
        </w:r>
        <w:r w:rsidDel="009E4857">
          <w:rPr>
            <w:rFonts w:ascii="Courier New" w:eastAsia="Courier New" w:hAnsi="Courier New" w:cs="Courier New"/>
          </w:rPr>
          <w:delText xml:space="preserve">] </w:delText>
        </w:r>
        <w:r w:rsidDel="009E4857">
          <w:rPr>
            <w:rFonts w:ascii="Courier New" w:eastAsia="Courier New" w:hAnsi="Courier New" w:cs="Courier New"/>
            <w:color w:val="666666"/>
          </w:rPr>
          <w:delText xml:space="preserve">= </w:delText>
        </w:r>
        <w:r w:rsidDel="009E4857">
          <w:rPr>
            <w:rFonts w:ascii="Courier New" w:eastAsia="Courier New" w:hAnsi="Courier New" w:cs="Courier New"/>
          </w:rPr>
          <w:delText>pd</w:delText>
        </w:r>
        <w:r w:rsidDel="009E4857">
          <w:rPr>
            <w:rFonts w:ascii="Courier New" w:eastAsia="Courier New" w:hAnsi="Courier New" w:cs="Courier New"/>
            <w:color w:val="666666"/>
          </w:rPr>
          <w:delText>.</w:delText>
        </w:r>
        <w:r w:rsidDel="009E4857">
          <w:rPr>
            <w:rFonts w:ascii="Courier New" w:eastAsia="Courier New" w:hAnsi="Courier New" w:cs="Courier New"/>
          </w:rPr>
          <w:delText>to_datetime(df</w:delText>
        </w:r>
        <w:r w:rsidDel="009E4857">
          <w:rPr>
            <w:rFonts w:ascii="Courier New" w:eastAsia="Courier New" w:hAnsi="Courier New" w:cs="Courier New"/>
            <w:color w:val="666666"/>
          </w:rPr>
          <w:delText>.</w:delText>
        </w:r>
        <w:r w:rsidDel="009E4857">
          <w:rPr>
            <w:rFonts w:ascii="Courier New" w:eastAsia="Courier New" w:hAnsi="Courier New" w:cs="Courier New"/>
          </w:rPr>
          <w:delText xml:space="preserve">EntradaFinal, </w:delText>
        </w:r>
        <w:r w:rsidDel="009E4857">
          <w:rPr>
            <w:rFonts w:ascii="Courier New" w:eastAsia="Courier New" w:hAnsi="Courier New" w:cs="Courier New"/>
            <w:color w:val="007F00"/>
          </w:rPr>
          <w:delText>format</w:delText>
        </w:r>
        <w:r w:rsidDel="009E4857">
          <w:rPr>
            <w:rFonts w:ascii="Courier New" w:eastAsia="Courier New" w:hAnsi="Courier New" w:cs="Courier New"/>
            <w:color w:val="666666"/>
          </w:rPr>
          <w:delText>=</w:delText>
        </w:r>
        <w:r w:rsidDel="009E4857">
          <w:rPr>
            <w:rFonts w:ascii="Courier New" w:eastAsia="Courier New" w:hAnsi="Courier New" w:cs="Courier New"/>
            <w:color w:val="BA2121"/>
          </w:rPr>
          <w:delText>'%Y-%m-</w:delText>
        </w:r>
        <w:r w:rsidDel="009E4857">
          <w:rPr>
            <w:rFonts w:ascii="Courier New" w:eastAsia="Courier New" w:hAnsi="Courier New" w:cs="Courier New"/>
            <w:b/>
            <w:color w:val="A35978"/>
          </w:rPr>
          <w:delText>%d</w:delText>
        </w:r>
        <w:r w:rsidDel="009E4857">
          <w:rPr>
            <w:rFonts w:ascii="Courier New" w:eastAsia="Courier New" w:hAnsi="Courier New" w:cs="Courier New"/>
            <w:color w:val="BA2121"/>
          </w:rPr>
          <w:delText>'</w:delText>
        </w:r>
        <w:r w:rsidDel="009E4857">
          <w:rPr>
            <w:rFonts w:ascii="Courier New" w:eastAsia="Courier New" w:hAnsi="Courier New" w:cs="Courier New"/>
          </w:rPr>
          <w:delText>)</w:delText>
        </w:r>
      </w:del>
    </w:p>
    <w:p w14:paraId="283D86FF" w14:textId="734B4B42" w:rsidR="00CB7E31" w:rsidDel="009E4857" w:rsidRDefault="00000000">
      <w:pPr>
        <w:spacing w:after="246" w:line="271" w:lineRule="auto"/>
        <w:ind w:left="593" w:right="1491" w:hanging="10"/>
        <w:rPr>
          <w:del w:id="5959" w:author="Jose Eduardo VIU" w:date="2023-04-01T20:51:00Z"/>
        </w:rPr>
      </w:pPr>
      <w:del w:id="5960" w:author="Jose Eduardo VIU" w:date="2023-04-01T20:51:00Z">
        <w:r>
          <w:rPr>
            <w:noProof/>
          </w:rPr>
          <w:pict w14:anchorId="17E01ACE">
            <v:group id="Group 36720" o:spid="_x0000_s2460" style="position:absolute;left:0;text-align:left;margin-left:25.9pt;margin-top:-43.65pt;width:468pt;height:100.9pt;z-index:-503316321" coordsize="59436,12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" o:allowincell="f">
              <v:shape id="Forma libre: forma 583" o:spid="_x0000_s2461" style="position:absolute;width:59436;height:12816;visibility:visible;mso-wrap-style:square;v-text-anchor:top" coordsize="16510,3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" path="m70,l16440,v39,,70,31,70,70l16510,3489v,39,-31,70,-70,70l70,3559c31,3559,,3528,,3489l,70c,31,31,,70,xe" fillcolor="#cfcfcf" stroked="f" strokeweight="0">
                <v:path arrowok="t"/>
              </v:shape>
              <v:shape id="Forma libre: forma 584" o:spid="_x0000_s2462" style="position:absolute;left:126;top:126;width:59180;height:12560;visibility:visible;mso-wrap-style:square;v-text-anchor:top" coordsize="16439,3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" path="m35,l16405,v19,,35,16,35,35l16440,3454v,19,-16,35,-35,35l35,3489c16,3489,,3473,,3454l,35c,16,16,,35,xe" fillcolor="#f7f7f7" stroked="f" strokeweight="0">
                <v:path arrowok="t"/>
              </v:shape>
            </v:group>
          </w:pict>
        </w:r>
        <w:r w:rsidR="007341E8" w:rsidDel="009E4857">
          <w:rPr>
            <w:rFonts w:ascii="Courier New" w:eastAsia="Courier New" w:hAnsi="Courier New" w:cs="Courier New"/>
            <w:i/>
            <w:color w:val="3D7A7A"/>
          </w:rPr>
          <w:delText xml:space="preserve"># Añadimos la Semana de Entrada y el Año de Entrada </w:delText>
        </w:r>
        <w:r w:rsidR="007341E8" w:rsidDel="009E4857">
          <w:rPr>
            <w:rFonts w:ascii="Courier New" w:eastAsia="Courier New" w:hAnsi="Courier New" w:cs="Courier New"/>
          </w:rPr>
          <w:delText>df[</w:delText>
        </w:r>
        <w:r w:rsidR="007341E8" w:rsidDel="009E4857">
          <w:rPr>
            <w:rFonts w:ascii="Courier New" w:eastAsia="Courier New" w:hAnsi="Courier New" w:cs="Courier New"/>
            <w:color w:val="BA2121"/>
          </w:rPr>
          <w:delText>'semanaEntrada'</w:delText>
        </w:r>
        <w:r w:rsidR="007341E8" w:rsidDel="009E4857">
          <w:rPr>
            <w:rFonts w:ascii="Courier New" w:eastAsia="Courier New" w:hAnsi="Courier New" w:cs="Courier New"/>
          </w:rPr>
          <w:delText xml:space="preserve">] </w:delText>
        </w:r>
        <w:r w:rsidR="007341E8" w:rsidDel="009E4857">
          <w:rPr>
            <w:rFonts w:ascii="Courier New" w:eastAsia="Courier New" w:hAnsi="Courier New" w:cs="Courier New"/>
            <w:color w:val="666666"/>
          </w:rPr>
          <w:delText xml:space="preserve">= </w:delText>
        </w:r>
        <w:r w:rsidR="007341E8" w:rsidDel="009E4857">
          <w:rPr>
            <w:rFonts w:ascii="Courier New" w:eastAsia="Courier New" w:hAnsi="Courier New" w:cs="Courier New"/>
          </w:rPr>
          <w:delText>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EntradaInicial</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dt</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isocalendar()</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week df[</w:delText>
        </w:r>
        <w:r w:rsidR="007341E8" w:rsidDel="009E4857">
          <w:rPr>
            <w:rFonts w:ascii="Courier New" w:eastAsia="Courier New" w:hAnsi="Courier New" w:cs="Courier New"/>
            <w:color w:val="BA2121"/>
          </w:rPr>
          <w:delText>'añoEntrada'</w:delText>
        </w:r>
        <w:r w:rsidR="007341E8" w:rsidDel="009E4857">
          <w:rPr>
            <w:rFonts w:ascii="Courier New" w:eastAsia="Courier New" w:hAnsi="Courier New" w:cs="Courier New"/>
          </w:rPr>
          <w:delText xml:space="preserve">] </w:delText>
        </w:r>
        <w:r w:rsidR="007341E8" w:rsidDel="009E4857">
          <w:rPr>
            <w:rFonts w:ascii="Courier New" w:eastAsia="Courier New" w:hAnsi="Courier New" w:cs="Courier New"/>
            <w:color w:val="666666"/>
          </w:rPr>
          <w:delText xml:space="preserve">= </w:delText>
        </w:r>
        <w:r w:rsidR="007341E8" w:rsidDel="009E4857">
          <w:rPr>
            <w:rFonts w:ascii="Courier New" w:eastAsia="Courier New" w:hAnsi="Courier New" w:cs="Courier New"/>
          </w:rPr>
          <w:delText>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EntradaInicial</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dt</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isocalendar()</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year 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columns</w:delText>
        </w:r>
      </w:del>
    </w:p>
    <w:p w14:paraId="5B70AF30" w14:textId="218AB00A" w:rsidR="00CB7E31" w:rsidDel="009E4857" w:rsidRDefault="00000000">
      <w:pPr>
        <w:spacing w:after="3" w:line="271" w:lineRule="auto"/>
        <w:ind w:left="10" w:right="117" w:hanging="10"/>
        <w:rPr>
          <w:del w:id="5961" w:author="Jose Eduardo VIU" w:date="2023-04-01T20:51:00Z"/>
        </w:rPr>
      </w:pPr>
      <w:del w:id="5962" w:author="Jose Eduardo VIU" w:date="2023-04-01T20:51:00Z">
        <w:r w:rsidDel="009E4857">
          <w:rPr>
            <w:rFonts w:ascii="Courier New" w:eastAsia="Courier New" w:hAnsi="Courier New" w:cs="Courier New"/>
            <w:color w:val="D84315"/>
          </w:rPr>
          <w:delText xml:space="preserve">[ ]: </w:delText>
        </w:r>
        <w:r w:rsidDel="009E4857">
          <w:rPr>
            <w:rFonts w:ascii="Courier New" w:eastAsia="Courier New" w:hAnsi="Courier New" w:cs="Courier New"/>
          </w:rPr>
          <w:delText>Index(['ct_codigo', 'ct_integra', 'ct_tipo', 'ct_raza', 'ct_fase', 'ct_sexo',</w:delText>
        </w:r>
      </w:del>
    </w:p>
    <w:p w14:paraId="0CFDBA61" w14:textId="14DC1821" w:rsidR="00CB7E31" w:rsidDel="009E4857" w:rsidRDefault="00000000">
      <w:pPr>
        <w:spacing w:after="3" w:line="271" w:lineRule="auto"/>
        <w:ind w:left="1400" w:right="117" w:hanging="10"/>
        <w:rPr>
          <w:del w:id="5963" w:author="Jose Eduardo VIU" w:date="2023-04-01T20:51:00Z"/>
        </w:rPr>
      </w:pPr>
      <w:del w:id="5964" w:author="Jose Eduardo VIU" w:date="2023-04-01T20:51:00Z">
        <w:r w:rsidDel="009E4857">
          <w:rPr>
            <w:rFonts w:ascii="Courier New" w:eastAsia="Courier New" w:hAnsi="Courier New" w:cs="Courier New"/>
          </w:rPr>
          <w:delText>'IncPeso', 'DiasMedios', 'GMD', 'EntradaInicial', 'EntradaFinal',</w:delText>
        </w:r>
      </w:del>
    </w:p>
    <w:p w14:paraId="7CE3CAF7" w14:textId="59C25F67" w:rsidR="00CB7E31" w:rsidDel="009E4857" w:rsidRDefault="00000000">
      <w:pPr>
        <w:spacing w:after="3" w:line="271" w:lineRule="auto"/>
        <w:ind w:left="1400" w:right="117" w:hanging="10"/>
        <w:rPr>
          <w:del w:id="5965" w:author="Jose Eduardo VIU" w:date="2023-04-01T20:51:00Z"/>
        </w:rPr>
      </w:pPr>
      <w:del w:id="5966" w:author="Jose Eduardo VIU" w:date="2023-04-01T20:51:00Z">
        <w:r w:rsidDel="009E4857">
          <w:rPr>
            <w:rFonts w:ascii="Courier New" w:eastAsia="Courier New" w:hAnsi="Courier New" w:cs="Courier New"/>
          </w:rPr>
          <w:delText>'NumAnimales', 'na_nombre', 'na_rega', 'se_nombre', 'PesoEntMedio',</w:delText>
        </w:r>
      </w:del>
    </w:p>
    <w:p w14:paraId="49EE5A9E" w14:textId="060082F7" w:rsidR="00CB7E31" w:rsidDel="009E4857" w:rsidRDefault="00000000">
      <w:pPr>
        <w:spacing w:after="3" w:line="271" w:lineRule="auto"/>
        <w:ind w:left="1400" w:right="117" w:hanging="10"/>
        <w:rPr>
          <w:del w:id="5967" w:author="Jose Eduardo VIU" w:date="2023-04-01T20:51:00Z"/>
        </w:rPr>
      </w:pPr>
      <w:del w:id="5968" w:author="Jose Eduardo VIU" w:date="2023-04-01T20:51:00Z">
        <w:r w:rsidDel="009E4857">
          <w:rPr>
            <w:rFonts w:ascii="Courier New" w:eastAsia="Courier New" w:hAnsi="Courier New" w:cs="Courier New"/>
          </w:rPr>
          <w:delText>'PesoRecMedio', 'NumBajas', 'GPS_Longitud', 'GPS_Latitud', 'gr_codpos',</w:delText>
        </w:r>
      </w:del>
    </w:p>
    <w:p w14:paraId="58174706" w14:textId="5EAB52C9" w:rsidR="00CB7E31" w:rsidDel="009E4857" w:rsidRDefault="00000000">
      <w:pPr>
        <w:spacing w:after="378" w:line="271" w:lineRule="auto"/>
        <w:ind w:left="1275" w:right="117" w:firstLine="115"/>
        <w:rPr>
          <w:del w:id="5969" w:author="Jose Eduardo VIU" w:date="2023-04-01T20:51:00Z"/>
        </w:rPr>
      </w:pPr>
      <w:del w:id="5970" w:author="Jose Eduardo VIU" w:date="2023-04-01T20:51:00Z">
        <w:r w:rsidDel="009E4857">
          <w:rPr>
            <w:rFonts w:ascii="Courier New" w:eastAsia="Courier New" w:hAnsi="Courier New" w:cs="Courier New"/>
          </w:rPr>
          <w:delText>'gr_poblacion', 'KgPiensoTotal', 'semanaEntrada', 'añoEntrada'], dtype='object')</w:delText>
        </w:r>
      </w:del>
    </w:p>
    <w:p w14:paraId="100C930A" w14:textId="5CEB9273" w:rsidR="00CB7E31" w:rsidDel="009E4857" w:rsidRDefault="00000000">
      <w:pPr>
        <w:pStyle w:val="Ttulo4"/>
        <w:rPr>
          <w:del w:id="5971" w:author="Jose Eduardo VIU" w:date="2023-04-01T20:51:00Z"/>
        </w:rPr>
      </w:pPr>
      <w:del w:id="5972" w:author="Jose Eduardo VIU" w:date="2023-04-01T20:51:00Z">
        <w:r w:rsidDel="009E4857">
          <w:delText>Cuantificar Sexo</w:delText>
        </w:r>
      </w:del>
    </w:p>
    <w:p w14:paraId="4D71A2A6" w14:textId="1E2CDB88" w:rsidR="00CB7E31" w:rsidDel="009E4857" w:rsidRDefault="00000000">
      <w:pPr>
        <w:spacing w:after="180" w:line="261" w:lineRule="auto"/>
        <w:ind w:left="513" w:hanging="10"/>
        <w:rPr>
          <w:del w:id="5973" w:author="Jose Eduardo VIU" w:date="2023-04-01T20:51:00Z"/>
        </w:rPr>
      </w:pPr>
      <w:del w:id="5974" w:author="Jose Eduardo VIU" w:date="2023-04-01T20:51:00Z">
        <w:r w:rsidDel="009E4857">
          <w:rPr>
            <w:rFonts w:ascii="Times New Roman" w:eastAsia="Times New Roman" w:hAnsi="Times New Roman" w:cs="Times New Roman"/>
          </w:rPr>
          <w:delText>El campo Sexo en el dataset se representa por 2 campos un código ct_sexo y su descripción se_nombre. De este último se puede inferir que los animales pueden ser de los siguientes tipos: machos, hembras o machos castrados. Los castrados a nivel de crecimiento se comportan como las hembras, por lo que los podemos asemejar a estas. Los sexos de los contratos se componen de un porcentaje de animales de estos 3 tipos básicos de sexos. Por lo tanto sería más adecuado para el cálculo usar un porcentaje total de animales hembras/castrados, frente a machos. Podemos hacer un mapeo de estos valores en tanto por uno, con lo que añadiríamos la nueva columna del porcentaje de hembras (o castrados).</w:delText>
        </w:r>
      </w:del>
    </w:p>
    <w:p w14:paraId="1B79A71A" w14:textId="67C6F500" w:rsidR="00CB7E31" w:rsidDel="009E4857" w:rsidRDefault="00000000">
      <w:pPr>
        <w:spacing w:after="5" w:line="266" w:lineRule="auto"/>
        <w:ind w:left="-5" w:hanging="10"/>
        <w:rPr>
          <w:del w:id="5975" w:author="Jose Eduardo VIU" w:date="2023-04-01T20:51:00Z"/>
        </w:rPr>
      </w:pPr>
      <w:del w:id="5976" w:author="Jose Eduardo VIU" w:date="2023-04-01T20:51:00Z">
        <w:r>
          <w:rPr>
            <w:noProof/>
          </w:rPr>
          <w:pict w14:anchorId="2DF212C7">
            <v:group id="Group 36721" o:spid="_x0000_s2457" style="position:absolute;left:0;text-align:left;margin-left:25.9pt;margin-top:-3pt;width:468pt;height:33.1pt;z-index:-503316320" coordsize="59436,4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" o:allowincell="f">
              <v:shape id="Forma libre: forma 586" o:spid="_x0000_s2458" style="position:absolute;width:59436;height:4204;visibility:visible;mso-wrap-style:square;v-text-anchor:top" coordsize="16510,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" path="m70,l16440,v39,,70,31,70,70l16510,1098v,39,-31,70,-70,70l70,1168c31,1168,,1137,,1098l,70c,31,31,,70,xe" fillcolor="#cfcfcf" stroked="f" strokeweight="0">
                <v:path arrowok="t"/>
              </v:shape>
              <v:shape id="Forma libre: forma 587" o:spid="_x0000_s2459" style="position:absolute;left:126;top:126;width:59180;height:3949;visibility:visible;mso-wrap-style:square;v-text-anchor:top" coordsize="16439,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" path="m35,l16405,v19,,35,16,35,35l16440,1063v,19,-16,35,-35,35l35,1098c16,1098,,1082,,1063l,35c,16,16,,35,xe" fillcolor="#f7f7f7" stroked="f" strokeweight="0">
                <v:path arrowok="t"/>
              </v:shape>
            </v:group>
          </w:pict>
        </w:r>
        <w:r w:rsidR="007341E8" w:rsidDel="009E4857">
          <w:rPr>
            <w:rFonts w:ascii="Courier New" w:eastAsia="Courier New" w:hAnsi="Courier New" w:cs="Courier New"/>
            <w:color w:val="303F9F"/>
          </w:rPr>
          <w:delText xml:space="preserve">[ ]: </w:delText>
        </w:r>
        <w:r w:rsidR="007341E8" w:rsidDel="009E4857">
          <w:rPr>
            <w:rFonts w:ascii="Courier New" w:eastAsia="Courier New" w:hAnsi="Courier New" w:cs="Courier New"/>
            <w:i/>
            <w:color w:val="3D7A7A"/>
          </w:rPr>
          <w:delText># Mostramos los valores que hay de los distintos sexos</w:delText>
        </w:r>
      </w:del>
    </w:p>
    <w:p w14:paraId="250C6065" w14:textId="61F27454" w:rsidR="00CB7E31" w:rsidDel="009E4857" w:rsidRDefault="00000000">
      <w:pPr>
        <w:spacing w:after="5" w:line="266" w:lineRule="auto"/>
        <w:ind w:left="608" w:right="1018" w:hanging="10"/>
        <w:rPr>
          <w:del w:id="5977" w:author="Jose Eduardo VIU" w:date="2023-04-01T20:51:00Z"/>
        </w:rPr>
      </w:pPr>
      <w:del w:id="5978" w:author="Jose Eduardo VIU" w:date="2023-04-01T20:51:00Z">
        <w:r w:rsidDel="009E4857">
          <w:rPr>
            <w:rFonts w:ascii="Courier New" w:eastAsia="Courier New" w:hAnsi="Courier New" w:cs="Courier New"/>
          </w:rPr>
          <w:delText>df</w:delText>
        </w:r>
        <w:r w:rsidDel="009E4857">
          <w:rPr>
            <w:rFonts w:ascii="Courier New" w:eastAsia="Courier New" w:hAnsi="Courier New" w:cs="Courier New"/>
            <w:color w:val="666666"/>
          </w:rPr>
          <w:delText>.</w:delText>
        </w:r>
        <w:r w:rsidDel="009E4857">
          <w:rPr>
            <w:rFonts w:ascii="Courier New" w:eastAsia="Courier New" w:hAnsi="Courier New" w:cs="Courier New"/>
          </w:rPr>
          <w:delText>value_counts([</w:delText>
        </w:r>
        <w:r w:rsidDel="009E4857">
          <w:rPr>
            <w:rFonts w:ascii="Courier New" w:eastAsia="Courier New" w:hAnsi="Courier New" w:cs="Courier New"/>
            <w:color w:val="BA2121"/>
          </w:rPr>
          <w:delText>'ct_sexo'</w:delText>
        </w:r>
        <w:r w:rsidDel="009E4857">
          <w:rPr>
            <w:rFonts w:ascii="Courier New" w:eastAsia="Courier New" w:hAnsi="Courier New" w:cs="Courier New"/>
          </w:rPr>
          <w:delText>,</w:delText>
        </w:r>
        <w:r w:rsidDel="009E4857">
          <w:rPr>
            <w:rFonts w:ascii="Courier New" w:eastAsia="Courier New" w:hAnsi="Courier New" w:cs="Courier New"/>
            <w:color w:val="BA2121"/>
          </w:rPr>
          <w:delText>'se_nombre'</w:delText>
        </w:r>
        <w:r w:rsidDel="009E4857">
          <w:rPr>
            <w:rFonts w:ascii="Courier New" w:eastAsia="Courier New" w:hAnsi="Courier New" w:cs="Courier New"/>
          </w:rPr>
          <w:delText>])</w:delText>
        </w:r>
      </w:del>
    </w:p>
    <w:tbl>
      <w:tblPr>
        <w:tblStyle w:val="TableGrid"/>
        <w:tblW w:w="5971" w:type="dxa"/>
        <w:tblInd w:w="0" w:type="dxa"/>
        <w:tblLayout w:type="fixed"/>
        <w:tblLook w:val="04A0" w:firstRow="1" w:lastRow="0" w:firstColumn="1" w:lastColumn="0" w:noHBand="0" w:noVBand="1"/>
      </w:tblPr>
      <w:tblGrid>
        <w:gridCol w:w="5442"/>
        <w:gridCol w:w="529"/>
      </w:tblGrid>
      <w:tr w:rsidR="00CB7E31" w:rsidDel="009E4857" w14:paraId="1545FC44" w14:textId="61C98120">
        <w:trPr>
          <w:trHeight w:val="245"/>
          <w:del w:id="5979" w:author="Jose Eduardo VIU" w:date="2023-04-01T20:51:00Z"/>
        </w:trPr>
        <w:tc>
          <w:tcPr>
            <w:tcW w:w="5441" w:type="dxa"/>
          </w:tcPr>
          <w:p w14:paraId="66DAD543" w14:textId="050D2123" w:rsidR="00CB7E31" w:rsidDel="009E4857" w:rsidRDefault="00000000">
            <w:pPr>
              <w:suppressAutoHyphens w:val="0"/>
              <w:spacing w:after="0"/>
              <w:rPr>
                <w:del w:id="5980" w:author="Jose Eduardo VIU" w:date="2023-04-01T20:51:00Z"/>
              </w:rPr>
            </w:pPr>
            <w:del w:id="5981" w:author="Jose Eduardo VIU" w:date="2023-04-01T20:51:00Z">
              <w:r w:rsidDel="009E4857">
                <w:rPr>
                  <w:rFonts w:ascii="Courier New" w:eastAsia="Courier New" w:hAnsi="Courier New" w:cs="Courier New"/>
                  <w:color w:val="D84315"/>
                </w:rPr>
                <w:delText xml:space="preserve">[ ]: </w:delText>
              </w:r>
              <w:r w:rsidDel="009E4857">
                <w:rPr>
                  <w:rFonts w:ascii="Courier New" w:eastAsia="Courier New" w:hAnsi="Courier New" w:cs="Courier New"/>
                </w:rPr>
                <w:delText>ct_sexo se_nombre</w:delText>
              </w:r>
            </w:del>
          </w:p>
        </w:tc>
        <w:tc>
          <w:tcPr>
            <w:tcW w:w="529" w:type="dxa"/>
          </w:tcPr>
          <w:p w14:paraId="74344B9F" w14:textId="63BCEC7E" w:rsidR="00CB7E31" w:rsidDel="009E4857" w:rsidRDefault="00CB7E31">
            <w:pPr>
              <w:suppressAutoHyphens w:val="0"/>
              <w:rPr>
                <w:del w:id="5982" w:author="Jose Eduardo VIU" w:date="2023-04-01T20:51:00Z"/>
              </w:rPr>
            </w:pPr>
          </w:p>
        </w:tc>
      </w:tr>
      <w:tr w:rsidR="00CB7E31" w:rsidDel="009E4857" w14:paraId="4D9EA4FC" w14:textId="398B9A32">
        <w:trPr>
          <w:trHeight w:val="271"/>
          <w:del w:id="5983" w:author="Jose Eduardo VIU" w:date="2023-04-01T20:51:00Z"/>
        </w:trPr>
        <w:tc>
          <w:tcPr>
            <w:tcW w:w="5441" w:type="dxa"/>
          </w:tcPr>
          <w:p w14:paraId="38EB6697" w14:textId="39D2036B" w:rsidR="00CB7E31" w:rsidDel="009E4857" w:rsidRDefault="00000000">
            <w:pPr>
              <w:tabs>
                <w:tab w:val="center" w:pos="645"/>
                <w:tab w:val="center" w:pos="2821"/>
              </w:tabs>
              <w:suppressAutoHyphens w:val="0"/>
              <w:spacing w:after="0"/>
              <w:rPr>
                <w:del w:id="5984" w:author="Jose Eduardo VIU" w:date="2023-04-01T20:51:00Z"/>
              </w:rPr>
            </w:pPr>
            <w:del w:id="5985" w:author="Jose Eduardo VIU" w:date="2023-04-01T20:51:00Z">
              <w:r w:rsidDel="009E4857">
                <w:tab/>
              </w:r>
              <w:r w:rsidDel="009E4857">
                <w:rPr>
                  <w:rFonts w:ascii="Courier New" w:eastAsia="Courier New" w:hAnsi="Courier New" w:cs="Courier New"/>
                </w:rPr>
                <w:delText>2</w:delText>
              </w:r>
              <w:r w:rsidDel="009E4857">
                <w:rPr>
                  <w:rFonts w:ascii="Courier New" w:eastAsia="Courier New" w:hAnsi="Courier New" w:cs="Courier New"/>
                </w:rPr>
                <w:tab/>
                <w:delText>MACHO ENTERO + HEMBRA</w:delText>
              </w:r>
            </w:del>
          </w:p>
        </w:tc>
        <w:tc>
          <w:tcPr>
            <w:tcW w:w="529" w:type="dxa"/>
          </w:tcPr>
          <w:p w14:paraId="39CB76F0" w14:textId="6D282E78" w:rsidR="00CB7E31" w:rsidDel="009E4857" w:rsidRDefault="00000000">
            <w:pPr>
              <w:suppressAutoHyphens w:val="0"/>
              <w:spacing w:after="0"/>
              <w:rPr>
                <w:del w:id="5986" w:author="Jose Eduardo VIU" w:date="2023-04-01T20:51:00Z"/>
              </w:rPr>
            </w:pPr>
            <w:del w:id="5987" w:author="Jose Eduardo VIU" w:date="2023-04-01T20:51:00Z">
              <w:r w:rsidDel="009E4857">
                <w:rPr>
                  <w:rFonts w:ascii="Courier New" w:eastAsia="Courier New" w:hAnsi="Courier New" w:cs="Courier New"/>
                </w:rPr>
                <w:delText>2495</w:delText>
              </w:r>
            </w:del>
          </w:p>
        </w:tc>
      </w:tr>
      <w:tr w:rsidR="00CB7E31" w:rsidDel="009E4857" w14:paraId="2FD72391" w14:textId="4760B483">
        <w:trPr>
          <w:trHeight w:val="271"/>
          <w:del w:id="5988" w:author="Jose Eduardo VIU" w:date="2023-04-01T20:51:00Z"/>
        </w:trPr>
        <w:tc>
          <w:tcPr>
            <w:tcW w:w="5441" w:type="dxa"/>
          </w:tcPr>
          <w:p w14:paraId="5A2C428B" w14:textId="250C64B7" w:rsidR="00CB7E31" w:rsidDel="009E4857" w:rsidRDefault="00000000">
            <w:pPr>
              <w:tabs>
                <w:tab w:val="center" w:pos="645"/>
                <w:tab w:val="center" w:pos="2306"/>
              </w:tabs>
              <w:suppressAutoHyphens w:val="0"/>
              <w:spacing w:after="0"/>
              <w:rPr>
                <w:del w:id="5989" w:author="Jose Eduardo VIU" w:date="2023-04-01T20:51:00Z"/>
              </w:rPr>
            </w:pPr>
            <w:del w:id="5990" w:author="Jose Eduardo VIU" w:date="2023-04-01T20:51:00Z">
              <w:r w:rsidDel="009E4857">
                <w:tab/>
              </w:r>
              <w:r w:rsidDel="009E4857">
                <w:rPr>
                  <w:rFonts w:ascii="Courier New" w:eastAsia="Courier New" w:hAnsi="Courier New" w:cs="Courier New"/>
                </w:rPr>
                <w:delText>4</w:delText>
              </w:r>
              <w:r w:rsidDel="009E4857">
                <w:rPr>
                  <w:rFonts w:ascii="Courier New" w:eastAsia="Courier New" w:hAnsi="Courier New" w:cs="Courier New"/>
                </w:rPr>
                <w:tab/>
                <w:delText>MACHO ENTERO</w:delText>
              </w:r>
            </w:del>
          </w:p>
        </w:tc>
        <w:tc>
          <w:tcPr>
            <w:tcW w:w="529" w:type="dxa"/>
          </w:tcPr>
          <w:p w14:paraId="6F01B705" w14:textId="49150B56" w:rsidR="00CB7E31" w:rsidDel="009E4857" w:rsidRDefault="00000000">
            <w:pPr>
              <w:suppressAutoHyphens w:val="0"/>
              <w:spacing w:after="0"/>
              <w:rPr>
                <w:del w:id="5991" w:author="Jose Eduardo VIU" w:date="2023-04-01T20:51:00Z"/>
              </w:rPr>
            </w:pPr>
            <w:del w:id="5992" w:author="Jose Eduardo VIU" w:date="2023-04-01T20:51:00Z">
              <w:r w:rsidDel="009E4857">
                <w:rPr>
                  <w:rFonts w:ascii="Courier New" w:eastAsia="Courier New" w:hAnsi="Courier New" w:cs="Courier New"/>
                </w:rPr>
                <w:delText>1156</w:delText>
              </w:r>
            </w:del>
          </w:p>
        </w:tc>
      </w:tr>
      <w:tr w:rsidR="00CB7E31" w:rsidDel="009E4857" w14:paraId="20DB0F2A" w14:textId="20CFBDB4">
        <w:trPr>
          <w:trHeight w:val="271"/>
          <w:del w:id="5993" w:author="Jose Eduardo VIU" w:date="2023-04-01T20:51:00Z"/>
        </w:trPr>
        <w:tc>
          <w:tcPr>
            <w:tcW w:w="5441" w:type="dxa"/>
          </w:tcPr>
          <w:p w14:paraId="6B7C491D" w14:textId="0234AB89" w:rsidR="00CB7E31" w:rsidDel="009E4857" w:rsidRDefault="00000000">
            <w:pPr>
              <w:tabs>
                <w:tab w:val="center" w:pos="645"/>
                <w:tab w:val="center" w:pos="1962"/>
              </w:tabs>
              <w:suppressAutoHyphens w:val="0"/>
              <w:spacing w:after="0"/>
              <w:rPr>
                <w:del w:id="5994" w:author="Jose Eduardo VIU" w:date="2023-04-01T20:51:00Z"/>
              </w:rPr>
            </w:pPr>
            <w:del w:id="5995" w:author="Jose Eduardo VIU" w:date="2023-04-01T20:51:00Z">
              <w:r w:rsidDel="009E4857">
                <w:tab/>
              </w:r>
              <w:r w:rsidDel="009E4857">
                <w:rPr>
                  <w:rFonts w:ascii="Courier New" w:eastAsia="Courier New" w:hAnsi="Courier New" w:cs="Courier New"/>
                </w:rPr>
                <w:delText>5</w:delText>
              </w:r>
              <w:r w:rsidDel="009E4857">
                <w:rPr>
                  <w:rFonts w:ascii="Courier New" w:eastAsia="Courier New" w:hAnsi="Courier New" w:cs="Courier New"/>
                </w:rPr>
                <w:tab/>
                <w:delText>HEMBRA</w:delText>
              </w:r>
            </w:del>
          </w:p>
        </w:tc>
        <w:tc>
          <w:tcPr>
            <w:tcW w:w="529" w:type="dxa"/>
          </w:tcPr>
          <w:p w14:paraId="1A0DDCC4" w14:textId="16F71AE7" w:rsidR="00CB7E31" w:rsidDel="009E4857" w:rsidRDefault="00000000">
            <w:pPr>
              <w:suppressAutoHyphens w:val="0"/>
              <w:spacing w:after="0"/>
              <w:rPr>
                <w:del w:id="5996" w:author="Jose Eduardo VIU" w:date="2023-04-01T20:51:00Z"/>
              </w:rPr>
            </w:pPr>
            <w:del w:id="5997" w:author="Jose Eduardo VIU" w:date="2023-04-01T20:51:00Z">
              <w:r w:rsidDel="009E4857">
                <w:rPr>
                  <w:rFonts w:ascii="Courier New" w:eastAsia="Courier New" w:hAnsi="Courier New" w:cs="Courier New"/>
                </w:rPr>
                <w:delText>1104</w:delText>
              </w:r>
            </w:del>
          </w:p>
        </w:tc>
      </w:tr>
      <w:tr w:rsidR="00CB7E31" w:rsidDel="009E4857" w14:paraId="786B119B" w14:textId="25E85D85">
        <w:trPr>
          <w:trHeight w:val="271"/>
          <w:del w:id="5998" w:author="Jose Eduardo VIU" w:date="2023-04-01T20:51:00Z"/>
        </w:trPr>
        <w:tc>
          <w:tcPr>
            <w:tcW w:w="5441" w:type="dxa"/>
          </w:tcPr>
          <w:p w14:paraId="0EE18E6F" w14:textId="187A252A" w:rsidR="00CB7E31" w:rsidDel="009E4857" w:rsidRDefault="00000000">
            <w:pPr>
              <w:tabs>
                <w:tab w:val="center" w:pos="645"/>
                <w:tab w:val="center" w:pos="3337"/>
              </w:tabs>
              <w:suppressAutoHyphens w:val="0"/>
              <w:spacing w:after="0"/>
              <w:rPr>
                <w:del w:id="5999" w:author="Jose Eduardo VIU" w:date="2023-04-01T20:51:00Z"/>
              </w:rPr>
            </w:pPr>
            <w:del w:id="6000" w:author="Jose Eduardo VIU" w:date="2023-04-01T20:51:00Z">
              <w:r w:rsidDel="009E4857">
                <w:tab/>
              </w:r>
              <w:r w:rsidDel="009E4857">
                <w:rPr>
                  <w:rFonts w:ascii="Courier New" w:eastAsia="Courier New" w:hAnsi="Courier New" w:cs="Courier New"/>
                </w:rPr>
                <w:delText>8</w:delText>
              </w:r>
              <w:r w:rsidDel="009E4857">
                <w:rPr>
                  <w:rFonts w:ascii="Courier New" w:eastAsia="Courier New" w:hAnsi="Courier New" w:cs="Courier New"/>
                </w:rPr>
                <w:tab/>
                <w:delText>MACHO ENTERO + CATRADO+ HEMBRA</w:delText>
              </w:r>
            </w:del>
          </w:p>
        </w:tc>
        <w:tc>
          <w:tcPr>
            <w:tcW w:w="529" w:type="dxa"/>
          </w:tcPr>
          <w:p w14:paraId="7E21F96F" w14:textId="467C341F" w:rsidR="00CB7E31" w:rsidDel="009E4857" w:rsidRDefault="00000000">
            <w:pPr>
              <w:suppressAutoHyphens w:val="0"/>
              <w:spacing w:after="0"/>
              <w:ind w:left="115"/>
              <w:rPr>
                <w:del w:id="6001" w:author="Jose Eduardo VIU" w:date="2023-04-01T20:51:00Z"/>
              </w:rPr>
            </w:pPr>
            <w:del w:id="6002" w:author="Jose Eduardo VIU" w:date="2023-04-01T20:51:00Z">
              <w:r w:rsidDel="009E4857">
                <w:rPr>
                  <w:rFonts w:ascii="Courier New" w:eastAsia="Courier New" w:hAnsi="Courier New" w:cs="Courier New"/>
                </w:rPr>
                <w:delText>485</w:delText>
              </w:r>
            </w:del>
          </w:p>
        </w:tc>
      </w:tr>
      <w:tr w:rsidR="00CB7E31" w:rsidDel="009E4857" w14:paraId="0E614918" w14:textId="37350BBB">
        <w:trPr>
          <w:trHeight w:val="271"/>
          <w:del w:id="6003" w:author="Jose Eduardo VIU" w:date="2023-04-01T20:51:00Z"/>
        </w:trPr>
        <w:tc>
          <w:tcPr>
            <w:tcW w:w="5441" w:type="dxa"/>
          </w:tcPr>
          <w:p w14:paraId="3E8F51EF" w14:textId="08FF58F3" w:rsidR="00CB7E31" w:rsidDel="009E4857" w:rsidRDefault="00000000">
            <w:pPr>
              <w:tabs>
                <w:tab w:val="center" w:pos="645"/>
                <w:tab w:val="center" w:pos="2420"/>
              </w:tabs>
              <w:suppressAutoHyphens w:val="0"/>
              <w:spacing w:after="0"/>
              <w:rPr>
                <w:del w:id="6004" w:author="Jose Eduardo VIU" w:date="2023-04-01T20:51:00Z"/>
              </w:rPr>
            </w:pPr>
            <w:del w:id="6005" w:author="Jose Eduardo VIU" w:date="2023-04-01T20:51:00Z">
              <w:r w:rsidDel="009E4857">
                <w:tab/>
              </w:r>
              <w:r w:rsidDel="009E4857">
                <w:rPr>
                  <w:rFonts w:ascii="Courier New" w:eastAsia="Courier New" w:hAnsi="Courier New" w:cs="Courier New"/>
                </w:rPr>
                <w:delText>3</w:delText>
              </w:r>
              <w:r w:rsidDel="009E4857">
                <w:rPr>
                  <w:rFonts w:ascii="Courier New" w:eastAsia="Courier New" w:hAnsi="Courier New" w:cs="Courier New"/>
                </w:rPr>
                <w:tab/>
                <w:delText>MACHO CASTRADO</w:delText>
              </w:r>
            </w:del>
          </w:p>
        </w:tc>
        <w:tc>
          <w:tcPr>
            <w:tcW w:w="529" w:type="dxa"/>
          </w:tcPr>
          <w:p w14:paraId="1B470396" w14:textId="0580BF3C" w:rsidR="00CB7E31" w:rsidDel="009E4857" w:rsidRDefault="00000000">
            <w:pPr>
              <w:suppressAutoHyphens w:val="0"/>
              <w:spacing w:after="0"/>
              <w:ind w:left="229"/>
              <w:rPr>
                <w:del w:id="6006" w:author="Jose Eduardo VIU" w:date="2023-04-01T20:51:00Z"/>
              </w:rPr>
            </w:pPr>
            <w:del w:id="6007" w:author="Jose Eduardo VIU" w:date="2023-04-01T20:51:00Z">
              <w:r w:rsidDel="009E4857">
                <w:rPr>
                  <w:rFonts w:ascii="Courier New" w:eastAsia="Courier New" w:hAnsi="Courier New" w:cs="Courier New"/>
                </w:rPr>
                <w:delText>20</w:delText>
              </w:r>
            </w:del>
          </w:p>
        </w:tc>
      </w:tr>
      <w:tr w:rsidR="00CB7E31" w:rsidDel="009E4857" w14:paraId="49C28F99" w14:textId="2E916FEA">
        <w:trPr>
          <w:trHeight w:val="245"/>
          <w:del w:id="6008" w:author="Jose Eduardo VIU" w:date="2023-04-01T20:51:00Z"/>
        </w:trPr>
        <w:tc>
          <w:tcPr>
            <w:tcW w:w="5441" w:type="dxa"/>
          </w:tcPr>
          <w:p w14:paraId="453DC8A7" w14:textId="55F21DC8" w:rsidR="00CB7E31" w:rsidDel="009E4857" w:rsidRDefault="00000000">
            <w:pPr>
              <w:tabs>
                <w:tab w:val="center" w:pos="645"/>
                <w:tab w:val="center" w:pos="2936"/>
              </w:tabs>
              <w:suppressAutoHyphens w:val="0"/>
              <w:spacing w:after="0"/>
              <w:rPr>
                <w:del w:id="6009" w:author="Jose Eduardo VIU" w:date="2023-04-01T20:51:00Z"/>
              </w:rPr>
            </w:pPr>
            <w:del w:id="6010" w:author="Jose Eduardo VIU" w:date="2023-04-01T20:51:00Z">
              <w:r w:rsidDel="009E4857">
                <w:tab/>
              </w:r>
              <w:r w:rsidDel="009E4857">
                <w:rPr>
                  <w:rFonts w:ascii="Courier New" w:eastAsia="Courier New" w:hAnsi="Courier New" w:cs="Courier New"/>
                </w:rPr>
                <w:delText>1</w:delText>
              </w:r>
              <w:r w:rsidDel="009E4857">
                <w:rPr>
                  <w:rFonts w:ascii="Courier New" w:eastAsia="Courier New" w:hAnsi="Courier New" w:cs="Courier New"/>
                </w:rPr>
                <w:tab/>
                <w:delText>MACHO CASTRADO + HEMBRA</w:delText>
              </w:r>
            </w:del>
          </w:p>
        </w:tc>
        <w:tc>
          <w:tcPr>
            <w:tcW w:w="529" w:type="dxa"/>
          </w:tcPr>
          <w:p w14:paraId="6E478B94" w14:textId="319B5179" w:rsidR="00CB7E31" w:rsidDel="009E4857" w:rsidRDefault="00000000">
            <w:pPr>
              <w:suppressAutoHyphens w:val="0"/>
              <w:spacing w:after="0"/>
              <w:ind w:left="229"/>
              <w:rPr>
                <w:del w:id="6011" w:author="Jose Eduardo VIU" w:date="2023-04-01T20:51:00Z"/>
              </w:rPr>
            </w:pPr>
            <w:del w:id="6012" w:author="Jose Eduardo VIU" w:date="2023-04-01T20:51:00Z">
              <w:r w:rsidDel="009E4857">
                <w:rPr>
                  <w:rFonts w:ascii="Courier New" w:eastAsia="Courier New" w:hAnsi="Courier New" w:cs="Courier New"/>
                </w:rPr>
                <w:delText>17</w:delText>
              </w:r>
            </w:del>
          </w:p>
        </w:tc>
      </w:tr>
    </w:tbl>
    <w:p w14:paraId="480BAA89" w14:textId="58B3BCA8" w:rsidR="00CB7E31" w:rsidDel="009E4857" w:rsidRDefault="00000000">
      <w:pPr>
        <w:spacing w:after="248" w:line="271" w:lineRule="auto"/>
        <w:ind w:left="593" w:right="117" w:hanging="10"/>
        <w:rPr>
          <w:del w:id="6013" w:author="Jose Eduardo VIU" w:date="2023-04-01T20:51:00Z"/>
        </w:rPr>
      </w:pPr>
      <w:del w:id="6014" w:author="Jose Eduardo VIU" w:date="2023-04-01T20:51:00Z">
        <w:r w:rsidDel="009E4857">
          <w:rPr>
            <w:rFonts w:ascii="Courier New" w:eastAsia="Courier New" w:hAnsi="Courier New" w:cs="Courier New"/>
          </w:rPr>
          <w:delText>dtype: int64</w:delText>
        </w:r>
      </w:del>
    </w:p>
    <w:p w14:paraId="029A2E54" w14:textId="4F4F8BA6" w:rsidR="00CB7E31" w:rsidDel="009E4857" w:rsidRDefault="00000000">
      <w:pPr>
        <w:spacing w:after="5" w:line="266" w:lineRule="auto"/>
        <w:ind w:left="583" w:right="3095" w:hanging="598"/>
        <w:rPr>
          <w:del w:id="6015" w:author="Jose Eduardo VIU" w:date="2023-04-01T20:51:00Z"/>
        </w:rPr>
      </w:pPr>
      <w:del w:id="6016" w:author="Jose Eduardo VIU" w:date="2023-04-01T20:51:00Z">
        <w:r>
          <w:rPr>
            <w:noProof/>
          </w:rPr>
          <w:pict w14:anchorId="19E30BA6">
            <v:group id="Group 31440" o:spid="_x0000_s2454" style="position:absolute;left:0;text-align:left;margin-left:25.9pt;margin-top:-3pt;width:468pt;height:87.35pt;z-index:-503316319" coordsize="59436,11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" o:allowincell="f">
              <v:shape id="Forma libre: forma 589" o:spid="_x0000_s2455" style="position:absolute;width:59436;height:11095;visibility:visible;mso-wrap-style:square;v-text-anchor:top" coordsize="16510,3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" path="m70,l16440,v39,,70,31,70,70l16510,3011v,39,-31,70,-70,70l70,3081c31,3081,,3050,,3011l,70c,31,31,,70,xe" fillcolor="#cfcfcf" stroked="f" strokeweight="0">
                <v:path arrowok="t"/>
              </v:shape>
              <v:shape id="Forma libre: forma 590" o:spid="_x0000_s2456" style="position:absolute;left:126;top:126;width:59180;height:10839;visibility:visible;mso-wrap-style:square;v-text-anchor:top" coordsize="16439,3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" path="m35,l16405,v19,,35,16,35,35l16440,2976v,19,-16,35,-35,35l35,3011c16,3011,,2995,,2976l,35c,16,16,,35,xe" fillcolor="#f7f7f7" stroked="f" strokeweight="0">
                <v:path arrowok="t"/>
              </v:shape>
            </v:group>
          </w:pict>
        </w:r>
        <w:r w:rsidR="007341E8" w:rsidDel="009E4857">
          <w:rPr>
            <w:rFonts w:ascii="Courier New" w:eastAsia="Courier New" w:hAnsi="Courier New" w:cs="Courier New"/>
            <w:color w:val="303F9F"/>
          </w:rPr>
          <w:delText xml:space="preserve">[ ]: </w:delText>
        </w:r>
        <w:r w:rsidR="007341E8" w:rsidDel="009E4857">
          <w:rPr>
            <w:rFonts w:ascii="Courier New" w:eastAsia="Courier New" w:hAnsi="Courier New" w:cs="Courier New"/>
            <w:i/>
            <w:color w:val="3D7A7A"/>
          </w:rPr>
          <w:delText xml:space="preserve"># Añadimos el mapeo de los valores </w:delText>
        </w:r>
        <w:r w:rsidR="007341E8" w:rsidDel="009E4857">
          <w:rPr>
            <w:rFonts w:ascii="Courier New" w:eastAsia="Courier New" w:hAnsi="Courier New" w:cs="Courier New"/>
          </w:rPr>
          <w:delText xml:space="preserve">sexos </w:delText>
        </w:r>
        <w:r w:rsidR="007341E8" w:rsidDel="009E4857">
          <w:rPr>
            <w:rFonts w:ascii="Courier New" w:eastAsia="Courier New" w:hAnsi="Courier New" w:cs="Courier New"/>
            <w:color w:val="666666"/>
          </w:rPr>
          <w:delText xml:space="preserve">= </w:delText>
        </w:r>
        <w:r w:rsidR="007341E8" w:rsidDel="009E4857">
          <w:rPr>
            <w:rFonts w:ascii="Courier New" w:eastAsia="Courier New" w:hAnsi="Courier New" w:cs="Courier New"/>
          </w:rPr>
          <w:delText xml:space="preserve">{ </w:delText>
        </w:r>
        <w:r w:rsidR="007341E8" w:rsidDel="009E4857">
          <w:rPr>
            <w:rFonts w:ascii="Courier New" w:eastAsia="Courier New" w:hAnsi="Courier New" w:cs="Courier New"/>
            <w:color w:val="666666"/>
          </w:rPr>
          <w:delText>1</w:delText>
        </w:r>
        <w:r w:rsidR="007341E8" w:rsidDel="009E4857">
          <w:rPr>
            <w:rFonts w:ascii="Courier New" w:eastAsia="Courier New" w:hAnsi="Courier New" w:cs="Courier New"/>
          </w:rPr>
          <w:delText>:</w:delText>
        </w:r>
        <w:r w:rsidR="007341E8" w:rsidDel="009E4857">
          <w:rPr>
            <w:rFonts w:ascii="Courier New" w:eastAsia="Courier New" w:hAnsi="Courier New" w:cs="Courier New"/>
            <w:color w:val="666666"/>
          </w:rPr>
          <w:delText>1</w:delText>
        </w:r>
        <w:r w:rsidR="007341E8" w:rsidDel="009E4857">
          <w:rPr>
            <w:rFonts w:ascii="Courier New" w:eastAsia="Courier New" w:hAnsi="Courier New" w:cs="Courier New"/>
          </w:rPr>
          <w:delText xml:space="preserve">, </w:delText>
        </w:r>
        <w:r w:rsidR="007341E8" w:rsidDel="009E4857">
          <w:rPr>
            <w:rFonts w:ascii="Courier New" w:eastAsia="Courier New" w:hAnsi="Courier New" w:cs="Courier New"/>
            <w:color w:val="666666"/>
          </w:rPr>
          <w:delText>2</w:delText>
        </w:r>
        <w:r w:rsidR="007341E8" w:rsidDel="009E4857">
          <w:rPr>
            <w:rFonts w:ascii="Courier New" w:eastAsia="Courier New" w:hAnsi="Courier New" w:cs="Courier New"/>
          </w:rPr>
          <w:delText>:</w:delText>
        </w:r>
        <w:r w:rsidR="007341E8" w:rsidDel="009E4857">
          <w:rPr>
            <w:rFonts w:ascii="Courier New" w:eastAsia="Courier New" w:hAnsi="Courier New" w:cs="Courier New"/>
            <w:color w:val="666666"/>
          </w:rPr>
          <w:delText>0.5</w:delText>
        </w:r>
        <w:r w:rsidR="007341E8" w:rsidDel="009E4857">
          <w:rPr>
            <w:rFonts w:ascii="Courier New" w:eastAsia="Courier New" w:hAnsi="Courier New" w:cs="Courier New"/>
          </w:rPr>
          <w:delText xml:space="preserve">, </w:delText>
        </w:r>
        <w:r w:rsidR="007341E8" w:rsidDel="009E4857">
          <w:rPr>
            <w:rFonts w:ascii="Courier New" w:eastAsia="Courier New" w:hAnsi="Courier New" w:cs="Courier New"/>
            <w:color w:val="666666"/>
          </w:rPr>
          <w:delText>3</w:delText>
        </w:r>
        <w:r w:rsidR="007341E8" w:rsidDel="009E4857">
          <w:rPr>
            <w:rFonts w:ascii="Courier New" w:eastAsia="Courier New" w:hAnsi="Courier New" w:cs="Courier New"/>
          </w:rPr>
          <w:delText>:</w:delText>
        </w:r>
        <w:r w:rsidR="007341E8" w:rsidDel="009E4857">
          <w:rPr>
            <w:rFonts w:ascii="Courier New" w:eastAsia="Courier New" w:hAnsi="Courier New" w:cs="Courier New"/>
            <w:color w:val="666666"/>
          </w:rPr>
          <w:delText>1</w:delText>
        </w:r>
        <w:r w:rsidR="007341E8" w:rsidDel="009E4857">
          <w:rPr>
            <w:rFonts w:ascii="Courier New" w:eastAsia="Courier New" w:hAnsi="Courier New" w:cs="Courier New"/>
          </w:rPr>
          <w:delText xml:space="preserve">, </w:delText>
        </w:r>
        <w:r w:rsidR="007341E8" w:rsidDel="009E4857">
          <w:rPr>
            <w:rFonts w:ascii="Courier New" w:eastAsia="Courier New" w:hAnsi="Courier New" w:cs="Courier New"/>
            <w:color w:val="666666"/>
          </w:rPr>
          <w:delText>4</w:delText>
        </w:r>
        <w:r w:rsidR="007341E8" w:rsidDel="009E4857">
          <w:rPr>
            <w:rFonts w:ascii="Courier New" w:eastAsia="Courier New" w:hAnsi="Courier New" w:cs="Courier New"/>
          </w:rPr>
          <w:delText>:</w:delText>
        </w:r>
        <w:r w:rsidR="007341E8" w:rsidDel="009E4857">
          <w:rPr>
            <w:rFonts w:ascii="Courier New" w:eastAsia="Courier New" w:hAnsi="Courier New" w:cs="Courier New"/>
            <w:color w:val="666666"/>
          </w:rPr>
          <w:delText>0</w:delText>
        </w:r>
        <w:r w:rsidR="007341E8" w:rsidDel="009E4857">
          <w:rPr>
            <w:rFonts w:ascii="Courier New" w:eastAsia="Courier New" w:hAnsi="Courier New" w:cs="Courier New"/>
          </w:rPr>
          <w:delText xml:space="preserve">, </w:delText>
        </w:r>
        <w:r w:rsidR="007341E8" w:rsidDel="009E4857">
          <w:rPr>
            <w:rFonts w:ascii="Courier New" w:eastAsia="Courier New" w:hAnsi="Courier New" w:cs="Courier New"/>
            <w:color w:val="666666"/>
          </w:rPr>
          <w:delText>5</w:delText>
        </w:r>
        <w:r w:rsidR="007341E8" w:rsidDel="009E4857">
          <w:rPr>
            <w:rFonts w:ascii="Courier New" w:eastAsia="Courier New" w:hAnsi="Courier New" w:cs="Courier New"/>
          </w:rPr>
          <w:delText>:</w:delText>
        </w:r>
        <w:r w:rsidR="007341E8" w:rsidDel="009E4857">
          <w:rPr>
            <w:rFonts w:ascii="Courier New" w:eastAsia="Courier New" w:hAnsi="Courier New" w:cs="Courier New"/>
            <w:color w:val="666666"/>
          </w:rPr>
          <w:delText>1</w:delText>
        </w:r>
        <w:r w:rsidR="007341E8" w:rsidDel="009E4857">
          <w:rPr>
            <w:rFonts w:ascii="Courier New" w:eastAsia="Courier New" w:hAnsi="Courier New" w:cs="Courier New"/>
          </w:rPr>
          <w:delText xml:space="preserve">, </w:delText>
        </w:r>
        <w:r w:rsidR="007341E8" w:rsidDel="009E4857">
          <w:rPr>
            <w:rFonts w:ascii="Courier New" w:eastAsia="Courier New" w:hAnsi="Courier New" w:cs="Courier New"/>
            <w:color w:val="666666"/>
          </w:rPr>
          <w:delText>8</w:delText>
        </w:r>
        <w:r w:rsidR="007341E8" w:rsidDel="009E4857">
          <w:rPr>
            <w:rFonts w:ascii="Courier New" w:eastAsia="Courier New" w:hAnsi="Courier New" w:cs="Courier New"/>
          </w:rPr>
          <w:delText>:</w:delText>
        </w:r>
        <w:r w:rsidR="007341E8" w:rsidDel="009E4857">
          <w:rPr>
            <w:rFonts w:ascii="Courier New" w:eastAsia="Courier New" w:hAnsi="Courier New" w:cs="Courier New"/>
            <w:color w:val="666666"/>
          </w:rPr>
          <w:delText xml:space="preserve">0.66 </w:delText>
        </w:r>
        <w:r w:rsidR="007341E8" w:rsidDel="009E4857">
          <w:rPr>
            <w:rFonts w:ascii="Courier New" w:eastAsia="Courier New" w:hAnsi="Courier New" w:cs="Courier New"/>
          </w:rPr>
          <w:delText xml:space="preserve">} </w:delText>
        </w:r>
        <w:r w:rsidR="007341E8" w:rsidDel="009E4857">
          <w:rPr>
            <w:rFonts w:ascii="Courier New" w:eastAsia="Courier New" w:hAnsi="Courier New" w:cs="Courier New"/>
            <w:i/>
            <w:color w:val="3D7A7A"/>
          </w:rPr>
          <w:delText xml:space="preserve"># Añadimos la columna de Porcentaje de Hembras </w:delText>
        </w:r>
        <w:r w:rsidR="007341E8" w:rsidDel="009E4857">
          <w:rPr>
            <w:rFonts w:ascii="Courier New" w:eastAsia="Courier New" w:hAnsi="Courier New" w:cs="Courier New"/>
          </w:rPr>
          <w:delText>df[</w:delText>
        </w:r>
        <w:r w:rsidR="007341E8" w:rsidDel="009E4857">
          <w:rPr>
            <w:rFonts w:ascii="Courier New" w:eastAsia="Courier New" w:hAnsi="Courier New" w:cs="Courier New"/>
            <w:color w:val="BA2121"/>
          </w:rPr>
          <w:delText>'PorcHembras'</w:delText>
        </w:r>
        <w:r w:rsidR="007341E8" w:rsidDel="009E4857">
          <w:rPr>
            <w:rFonts w:ascii="Courier New" w:eastAsia="Courier New" w:hAnsi="Courier New" w:cs="Courier New"/>
          </w:rPr>
          <w:delText xml:space="preserve">] </w:delText>
        </w:r>
        <w:r w:rsidR="007341E8" w:rsidDel="009E4857">
          <w:rPr>
            <w:rFonts w:ascii="Courier New" w:eastAsia="Courier New" w:hAnsi="Courier New" w:cs="Courier New"/>
            <w:color w:val="666666"/>
          </w:rPr>
          <w:delText xml:space="preserve">= </w:delText>
        </w:r>
        <w:r w:rsidR="007341E8" w:rsidDel="009E4857">
          <w:rPr>
            <w:rFonts w:ascii="Courier New" w:eastAsia="Courier New" w:hAnsi="Courier New" w:cs="Courier New"/>
          </w:rPr>
          <w:delText>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ct_sexo</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 xml:space="preserve">map(sexos) </w:delText>
        </w:r>
        <w:r w:rsidR="007341E8" w:rsidDel="009E4857">
          <w:rPr>
            <w:rFonts w:ascii="Courier New" w:eastAsia="Courier New" w:hAnsi="Courier New" w:cs="Courier New"/>
            <w:i/>
            <w:color w:val="3D7A7A"/>
          </w:rPr>
          <w:delText xml:space="preserve"># Comprobamos que la hemos creado correctamente </w:delText>
        </w:r>
        <w:r w:rsidR="007341E8" w:rsidDel="009E4857">
          <w:rPr>
            <w:rFonts w:ascii="Courier New" w:eastAsia="Courier New" w:hAnsi="Courier New" w:cs="Courier New"/>
          </w:rPr>
          <w:delText>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value_counts([</w:delText>
        </w:r>
        <w:r w:rsidR="007341E8" w:rsidDel="009E4857">
          <w:rPr>
            <w:rFonts w:ascii="Courier New" w:eastAsia="Courier New" w:hAnsi="Courier New" w:cs="Courier New"/>
            <w:color w:val="BA2121"/>
          </w:rPr>
          <w:delText>'ct_sexo'</w:delText>
        </w:r>
        <w:r w:rsidR="007341E8" w:rsidDel="009E4857">
          <w:rPr>
            <w:rFonts w:ascii="Courier New" w:eastAsia="Courier New" w:hAnsi="Courier New" w:cs="Courier New"/>
          </w:rPr>
          <w:delText>,</w:delText>
        </w:r>
        <w:r w:rsidR="007341E8" w:rsidDel="009E4857">
          <w:rPr>
            <w:rFonts w:ascii="Courier New" w:eastAsia="Courier New" w:hAnsi="Courier New" w:cs="Courier New"/>
            <w:color w:val="BA2121"/>
          </w:rPr>
          <w:delText>'se_nombre'</w:delText>
        </w:r>
        <w:r w:rsidR="007341E8" w:rsidDel="009E4857">
          <w:rPr>
            <w:rFonts w:ascii="Courier New" w:eastAsia="Courier New" w:hAnsi="Courier New" w:cs="Courier New"/>
          </w:rPr>
          <w:delText>,</w:delText>
        </w:r>
        <w:r w:rsidR="007341E8" w:rsidDel="009E4857">
          <w:rPr>
            <w:rFonts w:ascii="Courier New" w:eastAsia="Courier New" w:hAnsi="Courier New" w:cs="Courier New"/>
            <w:color w:val="BA2121"/>
          </w:rPr>
          <w:delText>'PorcHembras'</w:delText>
        </w:r>
        <w:r w:rsidR="007341E8" w:rsidDel="009E4857">
          <w:rPr>
            <w:rFonts w:ascii="Courier New" w:eastAsia="Courier New" w:hAnsi="Courier New" w:cs="Courier New"/>
          </w:rPr>
          <w:delText>])</w:delText>
        </w:r>
      </w:del>
    </w:p>
    <w:tbl>
      <w:tblPr>
        <w:tblStyle w:val="TableGrid"/>
        <w:tblW w:w="7460" w:type="dxa"/>
        <w:tblInd w:w="0" w:type="dxa"/>
        <w:tblLayout w:type="fixed"/>
        <w:tblLook w:val="04A0" w:firstRow="1" w:lastRow="0" w:firstColumn="1" w:lastColumn="0" w:noHBand="0" w:noVBand="1"/>
      </w:tblPr>
      <w:tblGrid>
        <w:gridCol w:w="4778"/>
        <w:gridCol w:w="2153"/>
        <w:gridCol w:w="529"/>
      </w:tblGrid>
      <w:tr w:rsidR="00CB7E31" w:rsidDel="009E4857" w14:paraId="5D4CCAFD" w14:textId="5F6C1F93">
        <w:trPr>
          <w:trHeight w:val="245"/>
          <w:del w:id="6017" w:author="Jose Eduardo VIU" w:date="2023-04-01T20:51:00Z"/>
        </w:trPr>
        <w:tc>
          <w:tcPr>
            <w:tcW w:w="4778" w:type="dxa"/>
          </w:tcPr>
          <w:p w14:paraId="6FEFF6D9" w14:textId="51FA2954" w:rsidR="00CB7E31" w:rsidDel="009E4857" w:rsidRDefault="00000000">
            <w:pPr>
              <w:suppressAutoHyphens w:val="0"/>
              <w:spacing w:after="0"/>
              <w:rPr>
                <w:del w:id="6018" w:author="Jose Eduardo VIU" w:date="2023-04-01T20:51:00Z"/>
              </w:rPr>
            </w:pPr>
            <w:del w:id="6019" w:author="Jose Eduardo VIU" w:date="2023-04-01T20:51:00Z">
              <w:r w:rsidDel="009E4857">
                <w:rPr>
                  <w:rFonts w:ascii="Courier New" w:eastAsia="Courier New" w:hAnsi="Courier New" w:cs="Courier New"/>
                  <w:color w:val="D84315"/>
                </w:rPr>
                <w:delText xml:space="preserve">[ ]: </w:delText>
              </w:r>
              <w:r w:rsidDel="009E4857">
                <w:rPr>
                  <w:rFonts w:ascii="Courier New" w:eastAsia="Courier New" w:hAnsi="Courier New" w:cs="Courier New"/>
                </w:rPr>
                <w:delText>ct_sexo se_nombre</w:delText>
              </w:r>
            </w:del>
          </w:p>
        </w:tc>
        <w:tc>
          <w:tcPr>
            <w:tcW w:w="2153" w:type="dxa"/>
          </w:tcPr>
          <w:p w14:paraId="63DDD4B9" w14:textId="5DD57F2B" w:rsidR="00CB7E31" w:rsidDel="009E4857" w:rsidRDefault="00000000">
            <w:pPr>
              <w:suppressAutoHyphens w:val="0"/>
              <w:spacing w:after="0"/>
              <w:ind w:right="10"/>
              <w:jc w:val="center"/>
              <w:rPr>
                <w:del w:id="6020" w:author="Jose Eduardo VIU" w:date="2023-04-01T20:51:00Z"/>
              </w:rPr>
            </w:pPr>
            <w:del w:id="6021" w:author="Jose Eduardo VIU" w:date="2023-04-01T20:51:00Z">
              <w:r w:rsidDel="009E4857">
                <w:rPr>
                  <w:rFonts w:ascii="Courier New" w:eastAsia="Courier New" w:hAnsi="Courier New" w:cs="Courier New"/>
                </w:rPr>
                <w:delText>PorcHembras</w:delText>
              </w:r>
            </w:del>
          </w:p>
        </w:tc>
        <w:tc>
          <w:tcPr>
            <w:tcW w:w="529" w:type="dxa"/>
          </w:tcPr>
          <w:p w14:paraId="5036B1B8" w14:textId="627C8E4E" w:rsidR="00CB7E31" w:rsidDel="009E4857" w:rsidRDefault="00CB7E31">
            <w:pPr>
              <w:suppressAutoHyphens w:val="0"/>
              <w:rPr>
                <w:del w:id="6022" w:author="Jose Eduardo VIU" w:date="2023-04-01T20:51:00Z"/>
              </w:rPr>
            </w:pPr>
          </w:p>
        </w:tc>
      </w:tr>
      <w:tr w:rsidR="00CB7E31" w:rsidDel="009E4857" w14:paraId="1B2FA5CF" w14:textId="0BEECA59">
        <w:trPr>
          <w:trHeight w:val="271"/>
          <w:del w:id="6023" w:author="Jose Eduardo VIU" w:date="2023-04-01T20:51:00Z"/>
        </w:trPr>
        <w:tc>
          <w:tcPr>
            <w:tcW w:w="4778" w:type="dxa"/>
          </w:tcPr>
          <w:p w14:paraId="6614425F" w14:textId="332182DC" w:rsidR="00CB7E31" w:rsidDel="009E4857" w:rsidRDefault="00000000">
            <w:pPr>
              <w:tabs>
                <w:tab w:val="center" w:pos="645"/>
                <w:tab w:val="center" w:pos="2821"/>
              </w:tabs>
              <w:suppressAutoHyphens w:val="0"/>
              <w:spacing w:after="0"/>
              <w:rPr>
                <w:del w:id="6024" w:author="Jose Eduardo VIU" w:date="2023-04-01T20:51:00Z"/>
              </w:rPr>
            </w:pPr>
            <w:del w:id="6025" w:author="Jose Eduardo VIU" w:date="2023-04-01T20:51:00Z">
              <w:r w:rsidDel="009E4857">
                <w:tab/>
              </w:r>
              <w:r w:rsidDel="009E4857">
                <w:rPr>
                  <w:rFonts w:ascii="Courier New" w:eastAsia="Courier New" w:hAnsi="Courier New" w:cs="Courier New"/>
                </w:rPr>
                <w:delText>2</w:delText>
              </w:r>
              <w:r w:rsidDel="009E4857">
                <w:rPr>
                  <w:rFonts w:ascii="Courier New" w:eastAsia="Courier New" w:hAnsi="Courier New" w:cs="Courier New"/>
                </w:rPr>
                <w:tab/>
                <w:delText>MACHO ENTERO + HEMBRA</w:delText>
              </w:r>
            </w:del>
          </w:p>
        </w:tc>
        <w:tc>
          <w:tcPr>
            <w:tcW w:w="2153" w:type="dxa"/>
          </w:tcPr>
          <w:p w14:paraId="32431705" w14:textId="247AB36A" w:rsidR="00CB7E31" w:rsidDel="009E4857" w:rsidRDefault="00000000">
            <w:pPr>
              <w:suppressAutoHyphens w:val="0"/>
              <w:spacing w:after="0"/>
              <w:ind w:left="448"/>
              <w:rPr>
                <w:del w:id="6026" w:author="Jose Eduardo VIU" w:date="2023-04-01T20:51:00Z"/>
              </w:rPr>
            </w:pPr>
            <w:del w:id="6027" w:author="Jose Eduardo VIU" w:date="2023-04-01T20:51:00Z">
              <w:r w:rsidDel="009E4857">
                <w:rPr>
                  <w:rFonts w:ascii="Courier New" w:eastAsia="Courier New" w:hAnsi="Courier New" w:cs="Courier New"/>
                </w:rPr>
                <w:delText>0.50</w:delText>
              </w:r>
            </w:del>
          </w:p>
        </w:tc>
        <w:tc>
          <w:tcPr>
            <w:tcW w:w="529" w:type="dxa"/>
          </w:tcPr>
          <w:p w14:paraId="52D6F2DB" w14:textId="7EBF4CB5" w:rsidR="00CB7E31" w:rsidDel="009E4857" w:rsidRDefault="00000000">
            <w:pPr>
              <w:suppressAutoHyphens w:val="0"/>
              <w:spacing w:after="0"/>
              <w:rPr>
                <w:del w:id="6028" w:author="Jose Eduardo VIU" w:date="2023-04-01T20:51:00Z"/>
              </w:rPr>
            </w:pPr>
            <w:del w:id="6029" w:author="Jose Eduardo VIU" w:date="2023-04-01T20:51:00Z">
              <w:r w:rsidDel="009E4857">
                <w:rPr>
                  <w:rFonts w:ascii="Courier New" w:eastAsia="Courier New" w:hAnsi="Courier New" w:cs="Courier New"/>
                </w:rPr>
                <w:delText>2495</w:delText>
              </w:r>
            </w:del>
          </w:p>
        </w:tc>
      </w:tr>
      <w:tr w:rsidR="00CB7E31" w:rsidDel="009E4857" w14:paraId="12A18EC9" w14:textId="71AEB79C">
        <w:trPr>
          <w:trHeight w:val="271"/>
          <w:del w:id="6030" w:author="Jose Eduardo VIU" w:date="2023-04-01T20:51:00Z"/>
        </w:trPr>
        <w:tc>
          <w:tcPr>
            <w:tcW w:w="4778" w:type="dxa"/>
          </w:tcPr>
          <w:p w14:paraId="0DF8BF68" w14:textId="631FE035" w:rsidR="00CB7E31" w:rsidDel="009E4857" w:rsidRDefault="00000000">
            <w:pPr>
              <w:tabs>
                <w:tab w:val="center" w:pos="645"/>
                <w:tab w:val="center" w:pos="2306"/>
              </w:tabs>
              <w:suppressAutoHyphens w:val="0"/>
              <w:spacing w:after="0"/>
              <w:rPr>
                <w:del w:id="6031" w:author="Jose Eduardo VIU" w:date="2023-04-01T20:51:00Z"/>
              </w:rPr>
            </w:pPr>
            <w:del w:id="6032" w:author="Jose Eduardo VIU" w:date="2023-04-01T20:51:00Z">
              <w:r w:rsidDel="009E4857">
                <w:tab/>
              </w:r>
              <w:r w:rsidDel="009E4857">
                <w:rPr>
                  <w:rFonts w:ascii="Courier New" w:eastAsia="Courier New" w:hAnsi="Courier New" w:cs="Courier New"/>
                </w:rPr>
                <w:delText>4</w:delText>
              </w:r>
              <w:r w:rsidDel="009E4857">
                <w:rPr>
                  <w:rFonts w:ascii="Courier New" w:eastAsia="Courier New" w:hAnsi="Courier New" w:cs="Courier New"/>
                </w:rPr>
                <w:tab/>
                <w:delText>MACHO ENTERO</w:delText>
              </w:r>
            </w:del>
          </w:p>
        </w:tc>
        <w:tc>
          <w:tcPr>
            <w:tcW w:w="2153" w:type="dxa"/>
          </w:tcPr>
          <w:p w14:paraId="1AD3BE05" w14:textId="0440E83B" w:rsidR="00CB7E31" w:rsidDel="009E4857" w:rsidRDefault="00000000">
            <w:pPr>
              <w:suppressAutoHyphens w:val="0"/>
              <w:spacing w:after="0"/>
              <w:ind w:left="448"/>
              <w:rPr>
                <w:del w:id="6033" w:author="Jose Eduardo VIU" w:date="2023-04-01T20:51:00Z"/>
              </w:rPr>
            </w:pPr>
            <w:del w:id="6034" w:author="Jose Eduardo VIU" w:date="2023-04-01T20:51:00Z">
              <w:r w:rsidDel="009E4857">
                <w:rPr>
                  <w:rFonts w:ascii="Courier New" w:eastAsia="Courier New" w:hAnsi="Courier New" w:cs="Courier New"/>
                </w:rPr>
                <w:delText>0.00</w:delText>
              </w:r>
            </w:del>
          </w:p>
        </w:tc>
        <w:tc>
          <w:tcPr>
            <w:tcW w:w="529" w:type="dxa"/>
          </w:tcPr>
          <w:p w14:paraId="482D72FF" w14:textId="7EDCA4E4" w:rsidR="00CB7E31" w:rsidDel="009E4857" w:rsidRDefault="00000000">
            <w:pPr>
              <w:suppressAutoHyphens w:val="0"/>
              <w:spacing w:after="0"/>
              <w:rPr>
                <w:del w:id="6035" w:author="Jose Eduardo VIU" w:date="2023-04-01T20:51:00Z"/>
              </w:rPr>
            </w:pPr>
            <w:del w:id="6036" w:author="Jose Eduardo VIU" w:date="2023-04-01T20:51:00Z">
              <w:r w:rsidDel="009E4857">
                <w:rPr>
                  <w:rFonts w:ascii="Courier New" w:eastAsia="Courier New" w:hAnsi="Courier New" w:cs="Courier New"/>
                </w:rPr>
                <w:delText>1156</w:delText>
              </w:r>
            </w:del>
          </w:p>
        </w:tc>
      </w:tr>
      <w:tr w:rsidR="00CB7E31" w:rsidDel="009E4857" w14:paraId="4EF45F4C" w14:textId="4F0F8AA0">
        <w:trPr>
          <w:trHeight w:val="245"/>
          <w:del w:id="6037" w:author="Jose Eduardo VIU" w:date="2023-04-01T20:51:00Z"/>
        </w:trPr>
        <w:tc>
          <w:tcPr>
            <w:tcW w:w="4778" w:type="dxa"/>
          </w:tcPr>
          <w:p w14:paraId="5AEF68F2" w14:textId="20ED128E" w:rsidR="00CB7E31" w:rsidDel="009E4857" w:rsidRDefault="00000000">
            <w:pPr>
              <w:tabs>
                <w:tab w:val="center" w:pos="645"/>
                <w:tab w:val="center" w:pos="1962"/>
              </w:tabs>
              <w:suppressAutoHyphens w:val="0"/>
              <w:spacing w:after="0"/>
              <w:rPr>
                <w:del w:id="6038" w:author="Jose Eduardo VIU" w:date="2023-04-01T20:51:00Z"/>
              </w:rPr>
            </w:pPr>
            <w:del w:id="6039" w:author="Jose Eduardo VIU" w:date="2023-04-01T20:51:00Z">
              <w:r w:rsidDel="009E4857">
                <w:tab/>
              </w:r>
              <w:r w:rsidDel="009E4857">
                <w:rPr>
                  <w:rFonts w:ascii="Courier New" w:eastAsia="Courier New" w:hAnsi="Courier New" w:cs="Courier New"/>
                </w:rPr>
                <w:delText>5</w:delText>
              </w:r>
              <w:r w:rsidDel="009E4857">
                <w:rPr>
                  <w:rFonts w:ascii="Courier New" w:eastAsia="Courier New" w:hAnsi="Courier New" w:cs="Courier New"/>
                </w:rPr>
                <w:tab/>
                <w:delText>HEMBRA</w:delText>
              </w:r>
            </w:del>
          </w:p>
        </w:tc>
        <w:tc>
          <w:tcPr>
            <w:tcW w:w="2153" w:type="dxa"/>
          </w:tcPr>
          <w:p w14:paraId="2D99E109" w14:textId="539D1FE0" w:rsidR="00CB7E31" w:rsidDel="009E4857" w:rsidRDefault="00000000">
            <w:pPr>
              <w:suppressAutoHyphens w:val="0"/>
              <w:spacing w:after="0"/>
              <w:ind w:left="448"/>
              <w:rPr>
                <w:del w:id="6040" w:author="Jose Eduardo VIU" w:date="2023-04-01T20:51:00Z"/>
              </w:rPr>
            </w:pPr>
            <w:del w:id="6041" w:author="Jose Eduardo VIU" w:date="2023-04-01T20:51:00Z">
              <w:r w:rsidDel="009E4857">
                <w:rPr>
                  <w:rFonts w:ascii="Courier New" w:eastAsia="Courier New" w:hAnsi="Courier New" w:cs="Courier New"/>
                </w:rPr>
                <w:delText>1.00</w:delText>
              </w:r>
            </w:del>
          </w:p>
        </w:tc>
        <w:tc>
          <w:tcPr>
            <w:tcW w:w="529" w:type="dxa"/>
          </w:tcPr>
          <w:p w14:paraId="035AD6F0" w14:textId="278FB495" w:rsidR="00CB7E31" w:rsidDel="009E4857" w:rsidRDefault="00000000">
            <w:pPr>
              <w:suppressAutoHyphens w:val="0"/>
              <w:spacing w:after="0"/>
              <w:rPr>
                <w:del w:id="6042" w:author="Jose Eduardo VIU" w:date="2023-04-01T20:51:00Z"/>
              </w:rPr>
            </w:pPr>
            <w:del w:id="6043" w:author="Jose Eduardo VIU" w:date="2023-04-01T20:51:00Z">
              <w:r w:rsidDel="009E4857">
                <w:rPr>
                  <w:rFonts w:ascii="Courier New" w:eastAsia="Courier New" w:hAnsi="Courier New" w:cs="Courier New"/>
                </w:rPr>
                <w:delText>1104</w:delText>
              </w:r>
            </w:del>
          </w:p>
        </w:tc>
      </w:tr>
    </w:tbl>
    <w:p w14:paraId="0FF8C399" w14:textId="6132D027" w:rsidR="00CB7E31" w:rsidDel="009E4857" w:rsidRDefault="00000000">
      <w:pPr>
        <w:tabs>
          <w:tab w:val="center" w:pos="645"/>
          <w:tab w:val="center" w:pos="3680"/>
          <w:tab w:val="center" w:pos="7289"/>
        </w:tabs>
        <w:spacing w:after="3" w:line="271" w:lineRule="auto"/>
        <w:rPr>
          <w:del w:id="6044" w:author="Jose Eduardo VIU" w:date="2023-04-01T20:51:00Z"/>
        </w:rPr>
      </w:pPr>
      <w:del w:id="6045" w:author="Jose Eduardo VIU" w:date="2023-04-01T20:51:00Z">
        <w:r w:rsidDel="009E4857">
          <w:tab/>
        </w:r>
        <w:r w:rsidDel="009E4857">
          <w:rPr>
            <w:rFonts w:ascii="Courier New" w:eastAsia="Courier New" w:hAnsi="Courier New" w:cs="Courier New"/>
          </w:rPr>
          <w:delText>8</w:delText>
        </w:r>
        <w:r w:rsidDel="009E4857">
          <w:rPr>
            <w:rFonts w:ascii="Courier New" w:eastAsia="Courier New" w:hAnsi="Courier New" w:cs="Courier New"/>
          </w:rPr>
          <w:tab/>
          <w:delText>MACHO ENTERO + CATRADO+ HEMBRA 0.66</w:delText>
        </w:r>
        <w:r w:rsidDel="009E4857">
          <w:rPr>
            <w:rFonts w:ascii="Courier New" w:eastAsia="Courier New" w:hAnsi="Courier New" w:cs="Courier New"/>
          </w:rPr>
          <w:tab/>
          <w:delText>485</w:delText>
        </w:r>
      </w:del>
    </w:p>
    <w:p w14:paraId="55748804" w14:textId="22DB1CC5" w:rsidR="00CB7E31" w:rsidDel="009E4857" w:rsidRDefault="00000000">
      <w:pPr>
        <w:tabs>
          <w:tab w:val="center" w:pos="645"/>
          <w:tab w:val="center" w:pos="2420"/>
          <w:tab w:val="center" w:pos="5513"/>
          <w:tab w:val="center" w:pos="7346"/>
        </w:tabs>
        <w:spacing w:after="3" w:line="271" w:lineRule="auto"/>
        <w:rPr>
          <w:del w:id="6046" w:author="Jose Eduardo VIU" w:date="2023-04-01T20:51:00Z"/>
        </w:rPr>
      </w:pPr>
      <w:del w:id="6047" w:author="Jose Eduardo VIU" w:date="2023-04-01T20:51:00Z">
        <w:r w:rsidDel="009E4857">
          <w:tab/>
        </w:r>
        <w:r w:rsidDel="009E4857">
          <w:rPr>
            <w:rFonts w:ascii="Courier New" w:eastAsia="Courier New" w:hAnsi="Courier New" w:cs="Courier New"/>
          </w:rPr>
          <w:delText>3</w:delText>
        </w:r>
        <w:r w:rsidDel="009E4857">
          <w:rPr>
            <w:rFonts w:ascii="Courier New" w:eastAsia="Courier New" w:hAnsi="Courier New" w:cs="Courier New"/>
          </w:rPr>
          <w:tab/>
          <w:delText>MACHO CASTRADO</w:delText>
        </w:r>
        <w:r w:rsidDel="009E4857">
          <w:rPr>
            <w:rFonts w:ascii="Courier New" w:eastAsia="Courier New" w:hAnsi="Courier New" w:cs="Courier New"/>
          </w:rPr>
          <w:tab/>
          <w:delText>1.00</w:delText>
        </w:r>
        <w:r w:rsidDel="009E4857">
          <w:rPr>
            <w:rFonts w:ascii="Courier New" w:eastAsia="Courier New" w:hAnsi="Courier New" w:cs="Courier New"/>
          </w:rPr>
          <w:tab/>
          <w:delText>20</w:delText>
        </w:r>
      </w:del>
    </w:p>
    <w:p w14:paraId="7292ED92" w14:textId="43FA83E2" w:rsidR="00CB7E31" w:rsidDel="009E4857" w:rsidRDefault="00000000">
      <w:pPr>
        <w:spacing w:after="197" w:line="271" w:lineRule="auto"/>
        <w:ind w:left="593" w:right="1730" w:hanging="10"/>
        <w:rPr>
          <w:del w:id="6048" w:author="Jose Eduardo VIU" w:date="2023-04-01T20:51:00Z"/>
        </w:rPr>
      </w:pPr>
      <w:del w:id="6049" w:author="Jose Eduardo VIU" w:date="2023-04-01T20:51:00Z">
        <w:r w:rsidDel="009E4857">
          <w:rPr>
            <w:rFonts w:ascii="Courier New" w:eastAsia="Courier New" w:hAnsi="Courier New" w:cs="Courier New"/>
          </w:rPr>
          <w:delText>1</w:delText>
        </w:r>
        <w:r w:rsidDel="009E4857">
          <w:rPr>
            <w:rFonts w:ascii="Courier New" w:eastAsia="Courier New" w:hAnsi="Courier New" w:cs="Courier New"/>
          </w:rPr>
          <w:tab/>
          <w:delText>MACHO CASTRADO + HEMBRA</w:delText>
        </w:r>
        <w:r w:rsidDel="009E4857">
          <w:rPr>
            <w:rFonts w:ascii="Courier New" w:eastAsia="Courier New" w:hAnsi="Courier New" w:cs="Courier New"/>
          </w:rPr>
          <w:tab/>
          <w:delText>1.00</w:delText>
        </w:r>
        <w:r w:rsidDel="009E4857">
          <w:rPr>
            <w:rFonts w:ascii="Courier New" w:eastAsia="Courier New" w:hAnsi="Courier New" w:cs="Courier New"/>
          </w:rPr>
          <w:tab/>
          <w:delText>17 dtype: int64</w:delText>
        </w:r>
      </w:del>
    </w:p>
    <w:p w14:paraId="09B0FE5E" w14:textId="24485A68" w:rsidR="00CB7E31" w:rsidDel="009E4857" w:rsidRDefault="00000000">
      <w:pPr>
        <w:spacing w:after="180" w:line="261" w:lineRule="auto"/>
        <w:ind w:left="513" w:hanging="10"/>
        <w:rPr>
          <w:del w:id="6050" w:author="Jose Eduardo VIU" w:date="2023-04-01T20:51:00Z"/>
        </w:rPr>
      </w:pPr>
      <w:del w:id="6051" w:author="Jose Eduardo VIU" w:date="2023-04-01T20:51:00Z">
        <w:r w:rsidDel="009E4857">
          <w:rPr>
            <w:rFonts w:ascii="Times New Roman" w:eastAsia="Times New Roman" w:hAnsi="Times New Roman" w:cs="Times New Roman"/>
          </w:rPr>
          <w:delText>Tras esto las 2 columnas anteriores podrían ser irrelevantes, y ser mucho más adecuada la nueva columna calculada. Por tanto podremos eliminar las anteriores del dataset.</w:delText>
        </w:r>
      </w:del>
    </w:p>
    <w:p w14:paraId="661B073B" w14:textId="2E83F66F" w:rsidR="00CB7E31" w:rsidDel="009E4857" w:rsidRDefault="00000000">
      <w:pPr>
        <w:spacing w:after="5" w:line="266" w:lineRule="auto"/>
        <w:ind w:left="-5" w:hanging="10"/>
        <w:rPr>
          <w:del w:id="6052" w:author="Jose Eduardo VIU" w:date="2023-04-01T20:51:00Z"/>
        </w:rPr>
      </w:pPr>
      <w:del w:id="6053" w:author="Jose Eduardo VIU" w:date="2023-04-01T20:51:00Z">
        <w:r w:rsidDel="009E4857">
          <w:rPr>
            <w:rFonts w:ascii="Courier New" w:eastAsia="Courier New" w:hAnsi="Courier New" w:cs="Courier New"/>
            <w:color w:val="303F9F"/>
          </w:rPr>
          <w:delText xml:space="preserve">[ ]: </w:delText>
        </w:r>
        <w:r w:rsidDel="009E4857">
          <w:rPr>
            <w:rFonts w:ascii="Courier New" w:eastAsia="Courier New" w:hAnsi="Courier New" w:cs="Courier New"/>
            <w:i/>
            <w:color w:val="3D7A7A"/>
          </w:rPr>
          <w:delText># Eliminar las 2 columnas de sexo iniciales, las resume más pertinentemente la</w:delText>
        </w:r>
        <w:r w:rsidDel="009E4857">
          <w:rPr>
            <w:rFonts w:ascii="Courier New" w:eastAsia="Courier New" w:hAnsi="Courier New" w:cs="Courier New"/>
            <w:color w:val="FF0000"/>
          </w:rPr>
          <w:delText>␣</w:delText>
        </w:r>
      </w:del>
    </w:p>
    <w:p w14:paraId="35F14D48" w14:textId="7A763F50" w:rsidR="00CB7E31" w:rsidDel="009E4857" w:rsidRDefault="00000000">
      <w:pPr>
        <w:spacing w:after="391" w:line="266" w:lineRule="auto"/>
        <w:ind w:left="598" w:right="2981" w:firstLine="163"/>
        <w:rPr>
          <w:del w:id="6054" w:author="Jose Eduardo VIU" w:date="2023-04-01T20:51:00Z"/>
        </w:rPr>
      </w:pPr>
      <w:del w:id="6055" w:author="Jose Eduardo VIU" w:date="2023-04-01T20:51:00Z">
        <w:r>
          <w:rPr>
            <w:noProof/>
          </w:rPr>
          <w:pict w14:anchorId="35B57CEF">
            <v:group id="Group 31441" o:spid="_x0000_s2451" style="position:absolute;left:0;text-align:left;margin-left:25.9pt;margin-top:-16.7pt;width:468pt;height:47.7pt;z-index:-503316318" coordsize="59436,60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" o:allowincell="f">
              <v:shape id="Forma libre: forma 592" o:spid="_x0000_s2452" style="position:absolute;width:59436;height:6058;visibility:visible;mso-wrap-style:square;v-text-anchor:top" coordsize="16510,1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" path="m70,l16440,v39,,70,31,70,70l16510,1612v,39,-31,70,-70,70l70,1682c31,1682,,1651,,1612l,70c,31,31,,70,xe" fillcolor="#cfcfcf" stroked="f" strokeweight="0">
                <v:path arrowok="t"/>
              </v:shape>
              <v:shape id="Forma libre: forma 593" o:spid="_x0000_s2453" style="position:absolute;left:126;top:126;width:59180;height:5803;visibility:visible;mso-wrap-style:square;v-text-anchor:top" coordsize="16439,1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" path="m35,l16405,v19,,35,16,35,35l16440,1577v,19,-16,35,-35,35l35,1612c16,1612,,1596,,1577l,35c,16,16,,35,xe" fillcolor="#f7f7f7" stroked="f" strokeweight="0">
                <v:path arrowok="t"/>
              </v:shape>
            </v:group>
          </w:pict>
        </w:r>
        <w:r w:rsidR="007341E8" w:rsidDel="009E4857">
          <w:rPr>
            <w:rFonts w:ascii="Times New Roman" w:eastAsia="Times New Roman" w:hAnsi="Times New Roman" w:cs="Times New Roman"/>
            <w:color w:val="FF0000"/>
            <w:sz w:val="12"/>
          </w:rPr>
          <w:delText>↪</w:delText>
        </w:r>
        <w:r w:rsidR="007341E8" w:rsidDel="009E4857">
          <w:rPr>
            <w:rFonts w:ascii="Courier New" w:eastAsia="Courier New" w:hAnsi="Courier New" w:cs="Courier New"/>
            <w:i/>
            <w:color w:val="3D7A7A"/>
          </w:rPr>
          <w:delText xml:space="preserve">nueva columna de PorcHembras </w:delText>
        </w:r>
        <w:r w:rsidR="007341E8" w:rsidDel="009E4857">
          <w:rPr>
            <w:rFonts w:ascii="Courier New" w:eastAsia="Courier New" w:hAnsi="Courier New" w:cs="Courier New"/>
          </w:rPr>
          <w:delText>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drop([</w:delText>
        </w:r>
        <w:r w:rsidR="007341E8" w:rsidDel="009E4857">
          <w:rPr>
            <w:rFonts w:ascii="Courier New" w:eastAsia="Courier New" w:hAnsi="Courier New" w:cs="Courier New"/>
            <w:color w:val="BA2121"/>
          </w:rPr>
          <w:delText>'ct_sexo'</w:delText>
        </w:r>
        <w:r w:rsidR="007341E8" w:rsidDel="009E4857">
          <w:rPr>
            <w:rFonts w:ascii="Courier New" w:eastAsia="Courier New" w:hAnsi="Courier New" w:cs="Courier New"/>
          </w:rPr>
          <w:delText xml:space="preserve">, </w:delText>
        </w:r>
        <w:r w:rsidR="007341E8" w:rsidDel="009E4857">
          <w:rPr>
            <w:rFonts w:ascii="Courier New" w:eastAsia="Courier New" w:hAnsi="Courier New" w:cs="Courier New"/>
            <w:color w:val="BA2121"/>
          </w:rPr>
          <w:delText>'se_nombre'</w:delText>
        </w:r>
        <w:r w:rsidR="007341E8" w:rsidDel="009E4857">
          <w:rPr>
            <w:rFonts w:ascii="Courier New" w:eastAsia="Courier New" w:hAnsi="Courier New" w:cs="Courier New"/>
          </w:rPr>
          <w:delText>], inplace</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b/>
            <w:color w:val="007F00"/>
          </w:rPr>
          <w:delText>True</w:delText>
        </w:r>
        <w:r w:rsidR="007341E8" w:rsidDel="009E4857">
          <w:rPr>
            <w:rFonts w:ascii="Courier New" w:eastAsia="Courier New" w:hAnsi="Courier New" w:cs="Courier New"/>
          </w:rPr>
          <w:delText>, axis</w:delText>
        </w:r>
        <w:r w:rsidR="007341E8" w:rsidDel="009E4857">
          <w:rPr>
            <w:rFonts w:ascii="Courier New" w:eastAsia="Courier New" w:hAnsi="Courier New" w:cs="Courier New"/>
            <w:color w:val="666666"/>
          </w:rPr>
          <w:delText>=1</w:delText>
        </w:r>
        <w:r w:rsidR="007341E8" w:rsidDel="009E4857">
          <w:rPr>
            <w:rFonts w:ascii="Courier New" w:eastAsia="Courier New" w:hAnsi="Courier New" w:cs="Courier New"/>
          </w:rPr>
          <w:delText>)</w:delText>
        </w:r>
      </w:del>
    </w:p>
    <w:p w14:paraId="052E9DC0" w14:textId="1CD7053E" w:rsidR="00CB7E31" w:rsidDel="009E4857" w:rsidRDefault="00000000">
      <w:pPr>
        <w:pStyle w:val="Ttulo4"/>
        <w:rPr>
          <w:del w:id="6056" w:author="Jose Eduardo VIU" w:date="2023-04-01T20:51:00Z"/>
        </w:rPr>
      </w:pPr>
      <w:del w:id="6057" w:author="Jose Eduardo VIU" w:date="2023-04-01T20:51:00Z">
        <w:r w:rsidDel="009E4857">
          <w:delText>Pienso por cerda y día</w:delText>
        </w:r>
      </w:del>
    </w:p>
    <w:p w14:paraId="68667303" w14:textId="7B44B7F1" w:rsidR="00CB7E31" w:rsidDel="009E4857" w:rsidRDefault="00000000">
      <w:pPr>
        <w:spacing w:after="0" w:line="261" w:lineRule="auto"/>
        <w:ind w:left="513" w:hanging="10"/>
        <w:rPr>
          <w:del w:id="6058" w:author="Jose Eduardo VIU" w:date="2023-04-01T20:51:00Z"/>
        </w:rPr>
      </w:pPr>
      <w:del w:id="6059" w:author="Jose Eduardo VIU" w:date="2023-04-01T20:51:00Z">
        <w:r w:rsidDel="009E4857">
          <w:rPr>
            <w:rFonts w:ascii="Times New Roman" w:eastAsia="Times New Roman" w:hAnsi="Times New Roman" w:cs="Times New Roman"/>
          </w:rPr>
          <w:delText>Anteriormente se añadió la cantidad total en Kilos de pienso consumido por el contrato, pero para poder utilizarlo en la regresión es preferible pasarlo a una cantidad comparable directamente.</w:delText>
        </w:r>
      </w:del>
    </w:p>
    <w:p w14:paraId="3D5736FF" w14:textId="1AC82A79" w:rsidR="00CB7E31" w:rsidDel="009E4857" w:rsidRDefault="00000000">
      <w:pPr>
        <w:spacing w:after="187"/>
        <w:rPr>
          <w:del w:id="6060" w:author="Jose Eduardo VIU" w:date="2023-04-01T20:51:00Z"/>
        </w:rPr>
      </w:pPr>
      <w:del w:id="6061" w:author="Jose Eduardo VIU" w:date="2023-04-01T20:51:00Z">
        <w:r>
          <w:pict w14:anchorId="56C4855B">
            <v:group id="Group 31442" o:spid="_x0000_s2414" style="width:493.9pt;height:59.55pt;mso-position-horizontal-relative:char;mso-position-vertical-relative:line" coordsize="62726,7563">
              <v:shape id="Forma libre: forma 595" o:spid="_x0000_s2415" style="position:absolute;left:3290;width:59436;height:4208;visibility:visible;mso-wrap-style:square;v-text-anchor:top" coordsize="16510,1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" path="m70,l16440,v39,,70,31,70,70l16510,1100v,39,-31,70,-70,70l70,1170c31,1170,,1139,,1100l,70c,31,31,,70,xe" fillcolor="#cfcfcf" stroked="f" strokeweight="0">
                <v:path arrowok="t"/>
              </v:shape>
              <v:shape id="Forma libre: forma 596" o:spid="_x0000_s2416" style="position:absolute;left:3416;top:126;width:59180;height:3956;visibility:visible;mso-wrap-style:square;v-text-anchor:top" coordsize="16439,1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" path="m35,-1r16370,c16424,-1,16440,15,16440,34r,1030c16440,1083,16424,1099,16405,1099l35,1099c16,1099,,1083,,1064l,34c,15,16,-1,35,-1xe" fillcolor="#f7f7f7" stroked="f" strokeweight="0">
                <v:path arrowok="t"/>
              </v:shape>
              <v:shape id="Cuadro de texto 597" o:spid="_x0000_s2417" type="#_x0000_t202" style="position:absolute;top:388;width:386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" filled="f" stroked="f" strokeweight="0">
                <v:textbox inset="0,0,0,0">
                  <w:txbxContent>
                    <w:p w14:paraId="2B0F17ED" w14:textId="77777777" w:rsidR="00CB7E31" w:rsidRDefault="00000000">
                      <w:pPr>
                        <w:overflowPunct w:val="0"/>
                        <w:spacing w:after="0" w:line="240" w:lineRule="auto"/>
                      </w:pPr>
                      <w:r>
                        <w:rPr>
                          <w:rFonts w:asciiTheme="minorHAnsi" w:hAnsiTheme="minorHAnsi" w:cstheme="minorBidi"/>
                          <w:color w:val="303F9F"/>
                        </w:rPr>
                        <w:t>[</w:t>
                      </w:r>
                      <w:r>
                        <w:rPr>
                          <w:rFonts w:asciiTheme="minorHAnsi" w:hAnsiTheme="minorHAnsi" w:cstheme="minorBidi"/>
                          <w:color w:val="303F9F"/>
                          <w:spacing w:val="-16"/>
                        </w:rPr>
                        <w:t xml:space="preserve"> </w:t>
                      </w:r>
                      <w:r>
                        <w:rPr>
                          <w:rFonts w:asciiTheme="minorHAnsi" w:hAnsiTheme="minorHAnsi" w:cstheme="minorBidi"/>
                          <w:color w:val="303F9F"/>
                        </w:rPr>
                        <w:t>]:</w:t>
                      </w:r>
                    </w:p>
                  </w:txbxContent>
                </v:textbox>
              </v:shape>
              <v:shape id="Cuadro de texto 598" o:spid="_x0000_s2418" type="#_x0000_t202" style="position:absolute;left:3798;top:388;width:290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" filled="f" stroked="f" strokeweight="0">
                <v:textbox inset="0,0,0,0">
                  <w:txbxContent>
                    <w:p w14:paraId="4117B264" w14:textId="77777777" w:rsidR="00CB7E31" w:rsidRDefault="00000000">
                      <w:pPr>
                        <w:overflowPunct w:val="0"/>
                        <w:spacing w:after="0" w:line="240" w:lineRule="auto"/>
                      </w:pPr>
                      <w:r>
                        <w:rPr>
                          <w:rFonts w:asciiTheme="minorHAnsi" w:hAnsiTheme="minorHAnsi" w:cstheme="minorBidi"/>
                        </w:rPr>
                        <w:t>df[</w:t>
                      </w:r>
                    </w:p>
                  </w:txbxContent>
                </v:textbox>
              </v:shape>
              <v:shape id="Cuadro de texto 599" o:spid="_x0000_s2419" type="#_x0000_t202" style="position:absolute;left:5976;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" filled="f" stroked="f" strokeweight="0">
                <v:textbox inset="0,0,0,0">
                  <w:txbxContent>
                    <w:p w14:paraId="7EBC3A7F"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600" o:spid="_x0000_s2420" type="#_x0000_t202" style="position:absolute;left:6706;top:388;width:1354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" filled="f" stroked="f" strokeweight="0">
                <v:textbox inset="0,0,0,0">
                  <w:txbxContent>
                    <w:p w14:paraId="73B6A24D" w14:textId="77777777" w:rsidR="00CB7E31" w:rsidRDefault="00000000">
                      <w:pPr>
                        <w:overflowPunct w:val="0"/>
                        <w:spacing w:after="0" w:line="240" w:lineRule="auto"/>
                      </w:pPr>
                      <w:r>
                        <w:rPr>
                          <w:rFonts w:asciiTheme="minorHAnsi" w:hAnsiTheme="minorHAnsi" w:cstheme="minorBidi"/>
                          <w:color w:val="BA2121"/>
                        </w:rPr>
                        <w:t>PiensoCerdaDia</w:t>
                      </w:r>
                    </w:p>
                  </w:txbxContent>
                </v:textbox>
              </v:shape>
              <v:shape id="Cuadro de texto 601" o:spid="_x0000_s2421" type="#_x0000_t202" style="position:absolute;left:16884;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" filled="f" stroked="f" strokeweight="0">
                <v:textbox inset="0,0,0,0">
                  <w:txbxContent>
                    <w:p w14:paraId="23036058"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602" o:spid="_x0000_s2422" type="#_x0000_t202" style="position:absolute;left:17614;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" filled="f" stroked="f" strokeweight="0">
                <v:textbox inset="0,0,0,0">
                  <w:txbxContent>
                    <w:p w14:paraId="69B1BC12" w14:textId="77777777" w:rsidR="00CB7E31" w:rsidRDefault="00000000">
                      <w:pPr>
                        <w:overflowPunct w:val="0"/>
                        <w:spacing w:after="0" w:line="240" w:lineRule="auto"/>
                      </w:pPr>
                      <w:r>
                        <w:rPr>
                          <w:rFonts w:asciiTheme="minorHAnsi" w:hAnsiTheme="minorHAnsi" w:cstheme="minorBidi"/>
                        </w:rPr>
                        <w:t>]</w:t>
                      </w:r>
                    </w:p>
                  </w:txbxContent>
                </v:textbox>
              </v:shape>
              <v:shape id="Cuadro de texto 603" o:spid="_x0000_s2423" type="#_x0000_t202" style="position:absolute;left:19069;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" filled="f" stroked="f" strokeweight="0">
                <v:textbox inset="0,0,0,0">
                  <w:txbxContent>
                    <w:p w14:paraId="3B1D8228"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604" o:spid="_x0000_s2424" type="#_x0000_t202" style="position:absolute;left:20523;top:388;width:290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" filled="f" stroked="f" strokeweight="0">
                <v:textbox inset="0,0,0,0">
                  <w:txbxContent>
                    <w:p w14:paraId="6B3A59EF" w14:textId="77777777" w:rsidR="00CB7E31" w:rsidRDefault="00000000">
                      <w:pPr>
                        <w:overflowPunct w:val="0"/>
                        <w:spacing w:after="0" w:line="240" w:lineRule="auto"/>
                      </w:pPr>
                      <w:r>
                        <w:rPr>
                          <w:rFonts w:asciiTheme="minorHAnsi" w:hAnsiTheme="minorHAnsi" w:cstheme="minorBidi"/>
                        </w:rPr>
                        <w:t>df[</w:t>
                      </w:r>
                    </w:p>
                  </w:txbxContent>
                </v:textbox>
              </v:shape>
              <v:shape id="Cuadro de texto 605" o:spid="_x0000_s2425" type="#_x0000_t202" style="position:absolute;left:22708;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" filled="f" stroked="f" strokeweight="0">
                <v:textbox inset="0,0,0,0">
                  <w:txbxContent>
                    <w:p w14:paraId="667CEA7A"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606" o:spid="_x0000_s2426" type="#_x0000_t202" style="position:absolute;left:23432;top:388;width:1257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" filled="f" stroked="f" strokeweight="0">
                <v:textbox inset="0,0,0,0">
                  <w:txbxContent>
                    <w:p w14:paraId="5F183E77" w14:textId="77777777" w:rsidR="00CB7E31" w:rsidRDefault="00000000">
                      <w:pPr>
                        <w:overflowPunct w:val="0"/>
                        <w:spacing w:after="0" w:line="240" w:lineRule="auto"/>
                      </w:pPr>
                      <w:r>
                        <w:rPr>
                          <w:rFonts w:asciiTheme="minorHAnsi" w:hAnsiTheme="minorHAnsi" w:cstheme="minorBidi"/>
                          <w:color w:val="BA2121"/>
                        </w:rPr>
                        <w:t>KgPiensoTotal</w:t>
                      </w:r>
                    </w:p>
                  </w:txbxContent>
                </v:textbox>
              </v:shape>
              <v:shape id="Cuadro de texto 607" o:spid="_x0000_s2427" type="#_x0000_t202" style="position:absolute;left:32886;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" filled="f" stroked="f" strokeweight="0">
                <v:textbox inset="0,0,0,0">
                  <w:txbxContent>
                    <w:p w14:paraId="570BCD8B"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608" o:spid="_x0000_s2428" type="#_x0000_t202" style="position:absolute;left:33616;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" filled="f" stroked="f" strokeweight="0">
                <v:textbox inset="0,0,0,0">
                  <w:txbxContent>
                    <w:p w14:paraId="79ACAA0E" w14:textId="77777777" w:rsidR="00CB7E31" w:rsidRDefault="00000000">
                      <w:pPr>
                        <w:overflowPunct w:val="0"/>
                        <w:spacing w:after="0" w:line="240" w:lineRule="auto"/>
                      </w:pPr>
                      <w:r>
                        <w:rPr>
                          <w:rFonts w:asciiTheme="minorHAnsi" w:hAnsiTheme="minorHAnsi" w:cstheme="minorBidi"/>
                        </w:rPr>
                        <w:t>]</w:t>
                      </w:r>
                    </w:p>
                  </w:txbxContent>
                </v:textbox>
              </v:shape>
              <v:shape id="Cuadro de texto 609" o:spid="_x0000_s2429" type="#_x0000_t202" style="position:absolute;left:35071;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" filled="f" stroked="f" strokeweight="0">
                <v:textbox inset="0,0,0,0">
                  <w:txbxContent>
                    <w:p w14:paraId="046C027F"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610" o:spid="_x0000_s2430" type="#_x0000_t202" style="position:absolute;left:37256;top:388;width:193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" filled="f" stroked="f" strokeweight="0">
                <v:textbox inset="0,0,0,0">
                  <w:txbxContent>
                    <w:p w14:paraId="60D44CC6" w14:textId="77777777" w:rsidR="00CB7E31" w:rsidRDefault="00000000">
                      <w:pPr>
                        <w:overflowPunct w:val="0"/>
                        <w:spacing w:after="0" w:line="240" w:lineRule="auto"/>
                      </w:pPr>
                      <w:r>
                        <w:rPr>
                          <w:rFonts w:asciiTheme="minorHAnsi" w:hAnsiTheme="minorHAnsi" w:cstheme="minorBidi"/>
                        </w:rPr>
                        <w:t>df</w:t>
                      </w:r>
                    </w:p>
                  </w:txbxContent>
                </v:textbox>
              </v:shape>
              <v:shape id="Cuadro de texto 611" o:spid="_x0000_s2431" type="#_x0000_t202" style="position:absolute;left:38710;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" filled="f" stroked="f" strokeweight="0">
                <v:textbox inset="0,0,0,0">
                  <w:txbxContent>
                    <w:p w14:paraId="419083F2" w14:textId="77777777" w:rsidR="00CB7E31" w:rsidRDefault="00000000">
                      <w:pPr>
                        <w:overflowPunct w:val="0"/>
                        <w:spacing w:after="0" w:line="240" w:lineRule="auto"/>
                      </w:pPr>
                      <w:r>
                        <w:rPr>
                          <w:rFonts w:asciiTheme="minorHAnsi" w:hAnsiTheme="minorHAnsi" w:cstheme="minorBidi"/>
                        </w:rPr>
                        <w:t>[</w:t>
                      </w:r>
                    </w:p>
                  </w:txbxContent>
                </v:textbox>
              </v:shape>
              <v:shape id="Cuadro de texto 612" o:spid="_x0000_s2432" type="#_x0000_t202" style="position:absolute;left:36525;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" filled="f" stroked="f" strokeweight="0">
                <v:textbox inset="0,0,0,0">
                  <w:txbxContent>
                    <w:p w14:paraId="2B5845FF" w14:textId="77777777" w:rsidR="00CB7E31" w:rsidRDefault="00000000">
                      <w:pPr>
                        <w:overflowPunct w:val="0"/>
                        <w:spacing w:after="0" w:line="240" w:lineRule="auto"/>
                      </w:pPr>
                      <w:r>
                        <w:rPr>
                          <w:rFonts w:asciiTheme="minorHAnsi" w:hAnsiTheme="minorHAnsi" w:cstheme="minorBidi"/>
                        </w:rPr>
                        <w:t>(</w:t>
                      </w:r>
                    </w:p>
                  </w:txbxContent>
                </v:textbox>
              </v:shape>
              <v:shape id="Cuadro de texto 613" o:spid="_x0000_s2433" type="#_x0000_t202" style="position:absolute;left:39434;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" filled="f" stroked="f" strokeweight="0">
                <v:textbox inset="0,0,0,0">
                  <w:txbxContent>
                    <w:p w14:paraId="3FACD298"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614" o:spid="_x0000_s2434" type="#_x0000_t202" style="position:absolute;left:40165;top:388;width:1064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" filled="f" stroked="f" strokeweight="0">
                <v:textbox inset="0,0,0,0">
                  <w:txbxContent>
                    <w:p w14:paraId="068FD9E1" w14:textId="77777777" w:rsidR="00CB7E31" w:rsidRDefault="00000000">
                      <w:pPr>
                        <w:overflowPunct w:val="0"/>
                        <w:spacing w:after="0" w:line="240" w:lineRule="auto"/>
                      </w:pPr>
                      <w:r>
                        <w:rPr>
                          <w:rFonts w:asciiTheme="minorHAnsi" w:hAnsiTheme="minorHAnsi" w:cstheme="minorBidi"/>
                          <w:color w:val="BA2121"/>
                        </w:rPr>
                        <w:t>NumAnimales</w:t>
                      </w:r>
                    </w:p>
                  </w:txbxContent>
                </v:textbox>
              </v:shape>
              <v:shape id="Cuadro de texto 615" o:spid="_x0000_s2435" type="#_x0000_t202" style="position:absolute;left:48164;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" filled="f" stroked="f" strokeweight="0">
                <v:textbox inset="0,0,0,0">
                  <w:txbxContent>
                    <w:p w14:paraId="22EB6DC5"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616" o:spid="_x0000_s2436" type="#_x0000_t202" style="position:absolute;left:48888;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" filled="f" stroked="f" strokeweight="0">
                <v:textbox inset="0,0,0,0">
                  <w:txbxContent>
                    <w:p w14:paraId="500689CC" w14:textId="77777777" w:rsidR="00CB7E31" w:rsidRDefault="00000000">
                      <w:pPr>
                        <w:overflowPunct w:val="0"/>
                        <w:spacing w:after="0" w:line="240" w:lineRule="auto"/>
                      </w:pPr>
                      <w:r>
                        <w:rPr>
                          <w:rFonts w:asciiTheme="minorHAnsi" w:hAnsiTheme="minorHAnsi" w:cstheme="minorBidi"/>
                        </w:rPr>
                        <w:t>]</w:t>
                      </w:r>
                    </w:p>
                  </w:txbxContent>
                </v:textbox>
              </v:shape>
              <v:shape id="Cuadro de texto 617" o:spid="_x0000_s2437" type="#_x0000_t202" style="position:absolute;left:50349;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" filled="f" stroked="f" strokeweight="0">
                <v:textbox inset="0,0,0,0">
                  <w:txbxContent>
                    <w:p w14:paraId="4E784569"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618" o:spid="_x0000_s2438" type="#_x0000_t202" style="position:absolute;left:51073;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" filled="f" stroked="f" strokeweight="0">
                <v:textbox inset="0,0,0,0">
                  <w:txbxContent>
                    <w:p w14:paraId="14EF64C6" w14:textId="77777777" w:rsidR="00CB7E31" w:rsidRDefault="00000000">
                      <w:pPr>
                        <w:overflowPunct w:val="0"/>
                        <w:spacing w:after="0" w:line="240" w:lineRule="auto"/>
                      </w:pPr>
                      <w:r>
                        <w:rPr>
                          <w:rFonts w:asciiTheme="minorHAnsi" w:hAnsiTheme="minorHAnsi" w:cstheme="minorBidi"/>
                          <w:color w:val="FF0000"/>
                        </w:rPr>
                        <w:t>␣</w:t>
                      </w:r>
                    </w:p>
                  </w:txbxContent>
                </v:textbox>
              </v:shape>
              <v:shape id="Cuadro de texto 619" o:spid="_x0000_s2439" type="#_x0000_t202" style="position:absolute;left:4827;top:2577;width:1008;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" filled="f" stroked="f" strokeweight="0">
                <v:textbox inset="0,0,0,0">
                  <w:txbxContent>
                    <w:p w14:paraId="0E025BD5" w14:textId="77777777" w:rsidR="00CB7E31" w:rsidRDefault="00000000">
                      <w:pPr>
                        <w:overflowPunct w:val="0"/>
                        <w:spacing w:after="0" w:line="240" w:lineRule="auto"/>
                      </w:pPr>
                      <w:r>
                        <w:rPr>
                          <w:rFonts w:asciiTheme="minorHAnsi" w:hAnsiTheme="minorHAnsi" w:cstheme="minorBidi"/>
                          <w:color w:val="FF0000"/>
                          <w:sz w:val="12"/>
                        </w:rPr>
                        <w:t>↪</w:t>
                      </w:r>
                    </w:p>
                  </w:txbxContent>
                </v:textbox>
              </v:shape>
              <v:shape id="Cuadro de texto 620" o:spid="_x0000_s2440" type="#_x0000_t202" style="position:absolute;left:5587;top:2109;width:290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" filled="f" stroked="f" strokeweight="0">
                <v:textbox inset="0,0,0,0">
                  <w:txbxContent>
                    <w:p w14:paraId="3EDC19D5" w14:textId="77777777" w:rsidR="00CB7E31" w:rsidRDefault="00000000">
                      <w:pPr>
                        <w:overflowPunct w:val="0"/>
                        <w:spacing w:after="0" w:line="240" w:lineRule="auto"/>
                      </w:pPr>
                      <w:r>
                        <w:rPr>
                          <w:rFonts w:asciiTheme="minorHAnsi" w:hAnsiTheme="minorHAnsi" w:cstheme="minorBidi"/>
                        </w:rPr>
                        <w:t>df[</w:t>
                      </w:r>
                    </w:p>
                  </w:txbxContent>
                </v:textbox>
              </v:shape>
              <v:shape id="Cuadro de texto 621" o:spid="_x0000_s2441" type="#_x0000_t202" style="position:absolute;left:7765;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" filled="f" stroked="f" strokeweight="0">
                <v:textbox inset="0,0,0,0">
                  <w:txbxContent>
                    <w:p w14:paraId="1C7D0ED1"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622" o:spid="_x0000_s2442" type="#_x0000_t202" style="position:absolute;left:8496;top:2109;width:966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" filled="f" stroked="f" strokeweight="0">
                <v:textbox inset="0,0,0,0">
                  <w:txbxContent>
                    <w:p w14:paraId="279A41DE" w14:textId="77777777" w:rsidR="00CB7E31" w:rsidRDefault="00000000">
                      <w:pPr>
                        <w:overflowPunct w:val="0"/>
                        <w:spacing w:after="0" w:line="240" w:lineRule="auto"/>
                      </w:pPr>
                      <w:r>
                        <w:rPr>
                          <w:rFonts w:asciiTheme="minorHAnsi" w:hAnsiTheme="minorHAnsi" w:cstheme="minorBidi"/>
                          <w:color w:val="BA2121"/>
                        </w:rPr>
                        <w:t>DiasMedios</w:t>
                      </w:r>
                    </w:p>
                  </w:txbxContent>
                </v:textbox>
              </v:shape>
              <v:shape id="Cuadro de texto 623" o:spid="_x0000_s2443" type="#_x0000_t202" style="position:absolute;left:15768;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" filled="f" stroked="f" strokeweight="0">
                <v:textbox inset="0,0,0,0">
                  <w:txbxContent>
                    <w:p w14:paraId="47ABB2EB" w14:textId="77777777" w:rsidR="00CB7E31" w:rsidRDefault="00000000">
                      <w:pPr>
                        <w:overflowPunct w:val="0"/>
                        <w:spacing w:after="0" w:line="240" w:lineRule="auto"/>
                      </w:pPr>
                      <w:r>
                        <w:rPr>
                          <w:rFonts w:asciiTheme="minorHAnsi" w:hAnsiTheme="minorHAnsi" w:cstheme="minorBidi"/>
                          <w:color w:val="BA2121"/>
                        </w:rPr>
                        <w:t>"</w:t>
                      </w:r>
                    </w:p>
                  </w:txbxContent>
                </v:textbox>
              </v:shape>
              <v:shape id="Cuadro de texto 624" o:spid="_x0000_s2444" type="#_x0000_t202" style="position:absolute;left:16498;top:2109;width:193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" filled="f" stroked="f" strokeweight="0">
                <v:textbox inset="0,0,0,0">
                  <w:txbxContent>
                    <w:p w14:paraId="719DB711" w14:textId="77777777" w:rsidR="00CB7E31" w:rsidRDefault="00000000">
                      <w:pPr>
                        <w:overflowPunct w:val="0"/>
                        <w:spacing w:after="0" w:line="240" w:lineRule="auto"/>
                      </w:pPr>
                      <w:r>
                        <w:rPr>
                          <w:rFonts w:asciiTheme="minorHAnsi" w:hAnsiTheme="minorHAnsi" w:cstheme="minorBidi"/>
                        </w:rPr>
                        <w:t>])</w:t>
                      </w:r>
                    </w:p>
                  </w:txbxContent>
                </v:textbox>
              </v:shape>
              <v:shape id="Forma libre: forma 625" o:spid="_x0000_s2445" style="position:absolute;left:3290;top:5072;width:59436;height:2488;visibility:visible;mso-wrap-style:square;v-text-anchor:top" coordsize="16510,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" path="m70,-1r16370,c16479,-1,16510,30,16510,69r,552c16510,660,16479,691,16440,691l70,691c31,691,,660,,621l,69c,30,31,-1,70,-1xe" fillcolor="#cfcfcf" stroked="f" strokeweight="0">
                <v:path arrowok="t"/>
              </v:shape>
              <v:shape id="Forma libre: forma 626" o:spid="_x0000_s2446" style="position:absolute;left:3416;top:5202;width:59180;height:2235;visibility:visible;mso-wrap-style:square;v-text-anchor:top" coordsize="16439,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" path="m35,-1r16370,c16424,-1,16440,15,16440,34r,552c16440,605,16424,621,16405,621l35,621c16,621,,605,,586l,34c,15,16,-1,35,-1xe" fillcolor="#f7f7f7" stroked="f" strokeweight="0">
                <v:path arrowok="t"/>
              </v:shape>
              <v:shape id="Cuadro de texto 627" o:spid="_x0000_s2447" type="#_x0000_t202" style="position:absolute;top:5461;width:386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" filled="f" stroked="f" strokeweight="0">
                <v:textbox inset="0,0,0,0">
                  <w:txbxContent>
                    <w:p w14:paraId="69E98378" w14:textId="77777777" w:rsidR="00CB7E31" w:rsidRDefault="00000000">
                      <w:pPr>
                        <w:overflowPunct w:val="0"/>
                        <w:spacing w:after="0" w:line="240" w:lineRule="auto"/>
                      </w:pPr>
                      <w:r>
                        <w:rPr>
                          <w:rFonts w:asciiTheme="minorHAnsi" w:hAnsiTheme="minorHAnsi" w:cstheme="minorBidi"/>
                          <w:color w:val="303F9F"/>
                        </w:rPr>
                        <w:t>[</w:t>
                      </w:r>
                      <w:r>
                        <w:rPr>
                          <w:rFonts w:asciiTheme="minorHAnsi" w:hAnsiTheme="minorHAnsi" w:cstheme="minorBidi"/>
                          <w:color w:val="303F9F"/>
                          <w:spacing w:val="-16"/>
                        </w:rPr>
                        <w:t xml:space="preserve"> </w:t>
                      </w:r>
                      <w:r>
                        <w:rPr>
                          <w:rFonts w:asciiTheme="minorHAnsi" w:hAnsiTheme="minorHAnsi" w:cstheme="minorBidi"/>
                          <w:color w:val="303F9F"/>
                        </w:rPr>
                        <w:t>]:</w:t>
                      </w:r>
                    </w:p>
                  </w:txbxContent>
                </v:textbox>
              </v:shape>
              <v:shape id="Cuadro de texto 628" o:spid="_x0000_s2448" type="#_x0000_t202" style="position:absolute;left:3798;top:5461;width:192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" filled="f" stroked="f" strokeweight="0">
                <v:textbox inset="0,0,0,0">
                  <w:txbxContent>
                    <w:p w14:paraId="57CC2427" w14:textId="77777777" w:rsidR="00CB7E31" w:rsidRDefault="00000000">
                      <w:pPr>
                        <w:overflowPunct w:val="0"/>
                        <w:spacing w:after="0" w:line="240" w:lineRule="auto"/>
                      </w:pPr>
                      <w:r>
                        <w:rPr>
                          <w:rFonts w:asciiTheme="minorHAnsi" w:hAnsiTheme="minorHAnsi" w:cstheme="minorBidi"/>
                        </w:rPr>
                        <w:t>df</w:t>
                      </w:r>
                    </w:p>
                  </w:txbxContent>
                </v:textbox>
              </v:shape>
              <v:shape id="Cuadro de texto 629" o:spid="_x0000_s2449" type="#_x0000_t202" style="position:absolute;left:5252;top:5461;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" filled="f" stroked="f" strokeweight="0">
                <v:textbox inset="0,0,0,0">
                  <w:txbxContent>
                    <w:p w14:paraId="3C6A4682"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630" o:spid="_x0000_s2450" type="#_x0000_t202" style="position:absolute;left:5976;top:5461;width:676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" filled="f" stroked="f" strokeweight="0">
                <v:textbox inset="0,0,0,0">
                  <w:txbxContent>
                    <w:p w14:paraId="5EBF750C" w14:textId="77777777" w:rsidR="00CB7E31" w:rsidRDefault="00000000">
                      <w:pPr>
                        <w:overflowPunct w:val="0"/>
                        <w:spacing w:after="0" w:line="240" w:lineRule="auto"/>
                      </w:pPr>
                      <w:r>
                        <w:rPr>
                          <w:rFonts w:asciiTheme="minorHAnsi" w:hAnsiTheme="minorHAnsi" w:cstheme="minorBidi"/>
                        </w:rPr>
                        <w:t>columns</w:t>
                      </w:r>
                    </w:p>
                  </w:txbxContent>
                </v:textbox>
              </v:shape>
              <w10:anchorlock/>
            </v:group>
          </w:pict>
        </w:r>
      </w:del>
    </w:p>
    <w:p w14:paraId="55E5A69B" w14:textId="04B215A7" w:rsidR="00CB7E31" w:rsidDel="009E4857" w:rsidRDefault="00000000">
      <w:pPr>
        <w:spacing w:after="3" w:line="271" w:lineRule="auto"/>
        <w:ind w:left="10" w:right="117" w:hanging="10"/>
        <w:rPr>
          <w:del w:id="6062" w:author="Jose Eduardo VIU" w:date="2023-04-01T20:51:00Z"/>
        </w:rPr>
      </w:pPr>
      <w:del w:id="6063" w:author="Jose Eduardo VIU" w:date="2023-04-01T20:51:00Z">
        <w:r w:rsidDel="009E4857">
          <w:rPr>
            <w:rFonts w:ascii="Courier New" w:eastAsia="Courier New" w:hAnsi="Courier New" w:cs="Courier New"/>
            <w:color w:val="D84315"/>
          </w:rPr>
          <w:delText xml:space="preserve">[ ]: </w:delText>
        </w:r>
        <w:r w:rsidDel="009E4857">
          <w:rPr>
            <w:rFonts w:ascii="Courier New" w:eastAsia="Courier New" w:hAnsi="Courier New" w:cs="Courier New"/>
          </w:rPr>
          <w:delText>Index(['ct_codigo', 'ct_integra', 'ct_tipo', 'ct_raza', 'ct_fase', 'IncPeso',</w:delText>
        </w:r>
      </w:del>
    </w:p>
    <w:p w14:paraId="66357D92" w14:textId="33F8E6EE" w:rsidR="00CB7E31" w:rsidDel="009E4857" w:rsidRDefault="00000000">
      <w:pPr>
        <w:spacing w:after="3" w:line="271" w:lineRule="auto"/>
        <w:ind w:left="1400" w:right="117" w:hanging="10"/>
        <w:rPr>
          <w:del w:id="6064" w:author="Jose Eduardo VIU" w:date="2023-04-01T20:51:00Z"/>
        </w:rPr>
      </w:pPr>
      <w:del w:id="6065" w:author="Jose Eduardo VIU" w:date="2023-04-01T20:51:00Z">
        <w:r w:rsidDel="009E4857">
          <w:rPr>
            <w:rFonts w:ascii="Courier New" w:eastAsia="Courier New" w:hAnsi="Courier New" w:cs="Courier New"/>
          </w:rPr>
          <w:delText>'DiasMedios', 'GMD', 'EntradaInicial', 'EntradaFinal', 'NumAnimales',</w:delText>
        </w:r>
      </w:del>
    </w:p>
    <w:p w14:paraId="2D1F2E25" w14:textId="55A57285" w:rsidR="00CB7E31" w:rsidDel="009E4857" w:rsidRDefault="00000000">
      <w:pPr>
        <w:spacing w:after="3" w:line="271" w:lineRule="auto"/>
        <w:ind w:left="1400" w:right="117" w:hanging="10"/>
        <w:rPr>
          <w:del w:id="6066" w:author="Jose Eduardo VIU" w:date="2023-04-01T20:51:00Z"/>
        </w:rPr>
      </w:pPr>
      <w:del w:id="6067" w:author="Jose Eduardo VIU" w:date="2023-04-01T20:51:00Z">
        <w:r w:rsidDel="009E4857">
          <w:rPr>
            <w:rFonts w:ascii="Courier New" w:eastAsia="Courier New" w:hAnsi="Courier New" w:cs="Courier New"/>
          </w:rPr>
          <w:delText>'na_nombre', 'na_rega', 'PesoEntMedio', 'PesoRecMedio', 'NumBajas',</w:delText>
        </w:r>
      </w:del>
    </w:p>
    <w:p w14:paraId="203A0EB2" w14:textId="4742E89D" w:rsidR="00CB7E31" w:rsidDel="009E4857" w:rsidRDefault="00000000">
      <w:pPr>
        <w:spacing w:after="3" w:line="271" w:lineRule="auto"/>
        <w:ind w:left="1400" w:right="117" w:hanging="10"/>
        <w:rPr>
          <w:del w:id="6068" w:author="Jose Eduardo VIU" w:date="2023-04-01T20:51:00Z"/>
        </w:rPr>
      </w:pPr>
      <w:del w:id="6069" w:author="Jose Eduardo VIU" w:date="2023-04-01T20:51:00Z">
        <w:r w:rsidDel="009E4857">
          <w:rPr>
            <w:rFonts w:ascii="Courier New" w:eastAsia="Courier New" w:hAnsi="Courier New" w:cs="Courier New"/>
          </w:rPr>
          <w:delText>'GPS_Longitud', 'GPS_Latitud', 'gr_codpos', 'gr_poblacion',</w:delText>
        </w:r>
      </w:del>
    </w:p>
    <w:p w14:paraId="6E52808D" w14:textId="50A311F5" w:rsidR="00CB7E31" w:rsidDel="009E4857" w:rsidRDefault="00000000">
      <w:pPr>
        <w:spacing w:after="4"/>
        <w:ind w:left="13" w:hanging="10"/>
        <w:jc w:val="center"/>
        <w:rPr>
          <w:del w:id="6070" w:author="Jose Eduardo VIU" w:date="2023-04-01T20:51:00Z"/>
        </w:rPr>
      </w:pPr>
      <w:del w:id="6071" w:author="Jose Eduardo VIU" w:date="2023-04-01T20:51:00Z">
        <w:r w:rsidDel="009E4857">
          <w:rPr>
            <w:rFonts w:ascii="Courier New" w:eastAsia="Courier New" w:hAnsi="Courier New" w:cs="Courier New"/>
          </w:rPr>
          <w:delText>'KgPiensoTotal', 'semanaEntrada', 'añoEntrada', 'PorcHembras',</w:delText>
        </w:r>
      </w:del>
    </w:p>
    <w:p w14:paraId="6E1AA2C5" w14:textId="3AFE4F50" w:rsidR="00CB7E31" w:rsidDel="009E4857" w:rsidRDefault="00000000">
      <w:pPr>
        <w:spacing w:after="480" w:line="271" w:lineRule="auto"/>
        <w:ind w:left="1275" w:right="4709" w:firstLine="115"/>
        <w:rPr>
          <w:del w:id="6072" w:author="Jose Eduardo VIU" w:date="2023-04-01T20:51:00Z"/>
        </w:rPr>
      </w:pPr>
      <w:del w:id="6073" w:author="Jose Eduardo VIU" w:date="2023-04-01T20:51:00Z">
        <w:r w:rsidDel="009E4857">
          <w:rPr>
            <w:rFonts w:ascii="Courier New" w:eastAsia="Courier New" w:hAnsi="Courier New" w:cs="Courier New"/>
          </w:rPr>
          <w:delText>'PiensoCerdaDia'], dtype='object')</w:delText>
        </w:r>
      </w:del>
    </w:p>
    <w:p w14:paraId="0EE36205" w14:textId="7D8C05BA" w:rsidR="00CB7E31" w:rsidDel="009E4857" w:rsidRDefault="00000000">
      <w:pPr>
        <w:pStyle w:val="Ttulo3"/>
        <w:rPr>
          <w:del w:id="6074" w:author="Jose Eduardo VIU" w:date="2023-04-01T20:51:00Z"/>
        </w:rPr>
      </w:pPr>
      <w:del w:id="6075" w:author="Jose Eduardo VIU" w:date="2023-04-01T20:51:00Z">
        <w:r w:rsidDel="009E4857">
          <w:delText>Datos Inconsistentes</w:delText>
        </w:r>
      </w:del>
    </w:p>
    <w:p w14:paraId="4434166F" w14:textId="34CA6F9E" w:rsidR="00CB7E31" w:rsidDel="009E4857" w:rsidRDefault="00000000">
      <w:pPr>
        <w:pStyle w:val="Ttulo4"/>
        <w:rPr>
          <w:del w:id="6076" w:author="Jose Eduardo VIU" w:date="2023-04-01T20:51:00Z"/>
        </w:rPr>
      </w:pPr>
      <w:del w:id="6077" w:author="Jose Eduardo VIU" w:date="2023-04-01T20:51:00Z">
        <w:r w:rsidDel="009E4857">
          <w:delText>Nombre de la Granja</w:delText>
        </w:r>
      </w:del>
    </w:p>
    <w:p w14:paraId="1D4D7825" w14:textId="4BEB63C7" w:rsidR="00CB7E31" w:rsidDel="009E4857" w:rsidRDefault="00000000">
      <w:pPr>
        <w:spacing w:after="140" w:line="261" w:lineRule="auto"/>
        <w:ind w:left="513" w:hanging="10"/>
        <w:rPr>
          <w:del w:id="6078" w:author="Jose Eduardo VIU" w:date="2023-04-01T20:51:00Z"/>
        </w:rPr>
      </w:pPr>
      <w:del w:id="6079" w:author="Jose Eduardo VIU" w:date="2023-04-01T20:51:00Z">
        <w:r w:rsidDel="009E4857">
          <w:rPr>
            <w:rFonts w:ascii="Times New Roman" w:eastAsia="Times New Roman" w:hAnsi="Times New Roman" w:cs="Times New Roman"/>
          </w:rPr>
          <w:delText xml:space="preserve">La columna </w:delText>
        </w:r>
        <w:r w:rsidDel="009E4857">
          <w:rPr>
            <w:rFonts w:ascii="Times New Roman" w:eastAsia="Times New Roman" w:hAnsi="Times New Roman" w:cs="Times New Roman"/>
            <w:b/>
          </w:rPr>
          <w:delText xml:space="preserve">na_nombre </w:delText>
        </w:r>
        <w:r w:rsidDel="009E4857">
          <w:rPr>
            <w:rFonts w:ascii="Times New Roman" w:eastAsia="Times New Roman" w:hAnsi="Times New Roman" w:cs="Times New Roman"/>
          </w:rPr>
          <w:delText>se corresponde con el nombre de la granja. Esta columna dice el nombre de la granja y viene definida por el integrador y nave concreta que se usa, por lo que si una misma granja a lo largo de los años tiene distintos integrados o está formada por distintas naves, puede darse el caso que tenga distintos nombres, porque o bien los antiguos se les añada un sufijo (OLD, baja, etc) o porque al escribirlos se cometa algún error tipográfico, por ejemplo es común que en ocasiones se le añada algún artículo y en otras no.</w:delText>
        </w:r>
      </w:del>
    </w:p>
    <w:p w14:paraId="4006D26C" w14:textId="4EE23400" w:rsidR="00CB7E31" w:rsidDel="009E4857" w:rsidRDefault="00000000">
      <w:pPr>
        <w:spacing w:after="131" w:line="261" w:lineRule="auto"/>
        <w:ind w:left="513" w:hanging="10"/>
        <w:rPr>
          <w:del w:id="6080" w:author="Jose Eduardo VIU" w:date="2023-04-01T20:51:00Z"/>
        </w:rPr>
      </w:pPr>
      <w:del w:id="6081" w:author="Jose Eduardo VIU" w:date="2023-04-01T20:51:00Z">
        <w:r w:rsidDel="009E4857">
          <w:rPr>
            <w:rFonts w:ascii="Times New Roman" w:eastAsia="Times New Roman" w:hAnsi="Times New Roman" w:cs="Times New Roman"/>
          </w:rPr>
          <w:delText>Para nuestro problema puede ser interesante corregir todo esto para que las granjas se puedan definir de forma más unívoca y se pueda saber los distintos contratos que se refierene a la misma granja. Para ello lo primero que se me ocurre es poner todos los nombres en mayúsculas, y después quitar las stopwords como pueden ser “EL”,“LA”,“LOS”,“LAS”,“OLD”,“BAJA”. También todo lo que venga entre paréntesis, que son añadidos, por ejemplo indicando si esa granja es de tal integrador.</w:delText>
        </w:r>
      </w:del>
    </w:p>
    <w:p w14:paraId="60C34ECD" w14:textId="158AD612" w:rsidR="00CB7E31" w:rsidDel="009E4857" w:rsidRDefault="00000000">
      <w:pPr>
        <w:spacing w:after="0" w:line="261" w:lineRule="auto"/>
        <w:ind w:left="513" w:hanging="10"/>
        <w:rPr>
          <w:del w:id="6082" w:author="Jose Eduardo VIU" w:date="2023-04-01T20:51:00Z"/>
        </w:rPr>
      </w:pPr>
      <w:del w:id="6083" w:author="Jose Eduardo VIU" w:date="2023-04-01T20:51:00Z">
        <w:r w:rsidDel="009E4857">
          <w:rPr>
            <w:rFonts w:ascii="Times New Roman" w:eastAsia="Times New Roman" w:hAnsi="Times New Roman" w:cs="Times New Roman"/>
          </w:rPr>
          <w:delText>Para implementar todas estas modificaciones voy a definir un pequeño método en python que simplifique los nombres de las naves, con lo comentado anteriormente.</w:delText>
        </w:r>
      </w:del>
    </w:p>
    <w:p w14:paraId="3FB2F8F2" w14:textId="2BF80033" w:rsidR="00CB7E31" w:rsidDel="009E4857" w:rsidRDefault="00000000">
      <w:pPr>
        <w:spacing w:after="146"/>
        <w:ind w:left="41" w:right="-3"/>
        <w:rPr>
          <w:del w:id="6084" w:author="Jose Eduardo VIU" w:date="2023-04-01T20:51:00Z"/>
        </w:rPr>
      </w:pPr>
      <w:del w:id="6085" w:author="Jose Eduardo VIU" w:date="2023-04-01T20:51:00Z">
        <w:r w:rsidDel="009E4857">
          <w:rPr>
            <w:noProof/>
          </w:rPr>
          <w:drawing>
            <wp:inline distT="0" distB="0" distL="0" distR="0" wp14:anchorId="320501B0" wp14:editId="051E961B">
              <wp:extent cx="6248400" cy="3032760"/>
              <wp:effectExtent l="0" t="0" r="0" b="0"/>
              <wp:docPr id="83" name="Picture 60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60919"/>
                      <pic:cNvPicPr>
                        <a:picLocks noChangeAspect="1" noChangeArrowheads="1"/>
                      </pic:cNvPicPr>
                    </pic:nvPicPr>
                    <pic:blipFill>
                      <a:blip r:embed="rId92"/>
                      <a:stretch>
                        <a:fillRect/>
                      </a:stretch>
                    </pic:blipFill>
                    <pic:spPr bwMode="auto">
                      <a:xfrm>
                        <a:off x="0" y="0"/>
                        <a:ext cx="6248400" cy="3032760"/>
                      </a:xfrm>
                      <a:prstGeom prst="rect">
                        <a:avLst/>
                      </a:prstGeom>
                    </pic:spPr>
                  </pic:pic>
                </a:graphicData>
              </a:graphic>
            </wp:inline>
          </w:drawing>
        </w:r>
      </w:del>
    </w:p>
    <w:p w14:paraId="50053A06" w14:textId="122DE4EC" w:rsidR="00CB7E31" w:rsidDel="009E4857" w:rsidRDefault="00000000">
      <w:pPr>
        <w:spacing w:after="180" w:line="261" w:lineRule="auto"/>
        <w:ind w:left="513" w:hanging="10"/>
        <w:rPr>
          <w:del w:id="6086" w:author="Jose Eduardo VIU" w:date="2023-04-01T20:51:00Z"/>
        </w:rPr>
      </w:pPr>
      <w:del w:id="6087" w:author="Jose Eduardo VIU" w:date="2023-04-01T20:51:00Z">
        <w:r w:rsidDel="009E4857">
          <w:rPr>
            <w:rFonts w:ascii="Times New Roman" w:eastAsia="Times New Roman" w:hAnsi="Times New Roman" w:cs="Times New Roman"/>
          </w:rPr>
          <w:delText>Veo de crear una nueva columna con el nombre de la granja simplificado</w:delText>
        </w:r>
      </w:del>
    </w:p>
    <w:p w14:paraId="738FD769" w14:textId="07A00353" w:rsidR="00CB7E31" w:rsidDel="009E4857" w:rsidRDefault="00000000">
      <w:pPr>
        <w:spacing w:after="213" w:line="271" w:lineRule="auto"/>
        <w:ind w:left="10" w:right="117" w:hanging="10"/>
        <w:rPr>
          <w:del w:id="6088" w:author="Jose Eduardo VIU" w:date="2023-04-01T20:51:00Z"/>
        </w:rPr>
      </w:pPr>
      <w:del w:id="6089" w:author="Jose Eduardo VIU" w:date="2023-04-01T20:51:00Z">
        <w:r>
          <w:rPr>
            <w:noProof/>
          </w:rPr>
          <w:pict w14:anchorId="14E1DFD3">
            <v:group id="Group 35192" o:spid="_x0000_s2411" style="position:absolute;left:0;text-align:left;margin-left:25.9pt;margin-top:-3pt;width:468pt;height:19.55pt;z-index:-503316316" coordsize="59436,2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" o:allowincell="f">
              <v:shape id="Forma libre: forma 632" o:spid="_x0000_s2412" style="position:absolute;width:59436;height:2484;visibility:visible;mso-wrap-style:square;v-text-anchor:top" coordsize="16510,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" path="m70,l16440,v39,,70,31,70,70l16510,620v,39,-31,70,-70,70l70,690c31,690,,659,,620l,70c,31,31,,70,xe" fillcolor="#cfcfcf" stroked="f" strokeweight="0">
                <v:path arrowok="t"/>
              </v:shape>
              <v:shape id="Forma libre: forma 633" o:spid="_x0000_s2413" style="position:absolute;left:126;top:126;width:59180;height:2228;visibility:visible;mso-wrap-style:square;v-text-anchor:top" coordsize="16439,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" path="m35,l16405,v19,,35,16,35,35l16440,585v,19,-16,35,-35,35l35,620c16,620,,604,,585l,35c,16,16,,35,xe" fillcolor="#f7f7f7" stroked="f" strokeweight="0">
                <v:path arrowok="t"/>
              </v:shape>
            </v:group>
          </w:pict>
        </w:r>
        <w:r w:rsidR="007341E8" w:rsidDel="009E4857">
          <w:rPr>
            <w:rFonts w:ascii="Courier New" w:eastAsia="Courier New" w:hAnsi="Courier New" w:cs="Courier New"/>
            <w:color w:val="303F9F"/>
          </w:rPr>
          <w:delText xml:space="preserve">[ ]: </w:delText>
        </w:r>
        <w:r w:rsidR="007341E8" w:rsidDel="009E4857">
          <w:rPr>
            <w:rFonts w:ascii="Courier New" w:eastAsia="Courier New" w:hAnsi="Courier New" w:cs="Courier New"/>
          </w:rPr>
          <w:delText>df[</w:delText>
        </w:r>
        <w:r w:rsidR="007341E8" w:rsidDel="009E4857">
          <w:rPr>
            <w:rFonts w:ascii="Courier New" w:eastAsia="Courier New" w:hAnsi="Courier New" w:cs="Courier New"/>
            <w:color w:val="BA2121"/>
          </w:rPr>
          <w:delText>'na_nombre2'</w:delText>
        </w:r>
        <w:r w:rsidR="007341E8" w:rsidDel="009E4857">
          <w:rPr>
            <w:rFonts w:ascii="Courier New" w:eastAsia="Courier New" w:hAnsi="Courier New" w:cs="Courier New"/>
          </w:rPr>
          <w:delText xml:space="preserve">] </w:delText>
        </w:r>
        <w:r w:rsidR="007341E8" w:rsidDel="009E4857">
          <w:rPr>
            <w:rFonts w:ascii="Courier New" w:eastAsia="Courier New" w:hAnsi="Courier New" w:cs="Courier New"/>
            <w:color w:val="666666"/>
          </w:rPr>
          <w:delText xml:space="preserve">= </w:delText>
        </w:r>
        <w:r w:rsidR="007341E8" w:rsidDel="009E4857">
          <w:rPr>
            <w:rFonts w:ascii="Courier New" w:eastAsia="Courier New" w:hAnsi="Courier New" w:cs="Courier New"/>
          </w:rPr>
          <w:delText>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na_nombre</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map(simplificar_nombre)</w:delText>
        </w:r>
      </w:del>
    </w:p>
    <w:p w14:paraId="7047D22D" w14:textId="0849BB92" w:rsidR="00CB7E31" w:rsidDel="009E4857" w:rsidRDefault="00000000">
      <w:pPr>
        <w:spacing w:after="180" w:line="261" w:lineRule="auto"/>
        <w:ind w:left="513" w:hanging="10"/>
        <w:rPr>
          <w:del w:id="6090" w:author="Jose Eduardo VIU" w:date="2023-04-01T20:51:00Z"/>
        </w:rPr>
      </w:pPr>
      <w:del w:id="6091" w:author="Jose Eduardo VIU" w:date="2023-04-01T20:51:00Z">
        <w:r w:rsidDel="009E4857">
          <w:rPr>
            <w:rFonts w:ascii="Times New Roman" w:eastAsia="Times New Roman" w:hAnsi="Times New Roman" w:cs="Times New Roman"/>
          </w:rPr>
          <w:delText>Muestro el número total de nombres de granjas distintos que tengo antes y después de aplicar la corrección del nombre para ver si ha merecido la pena.</w:delText>
        </w:r>
      </w:del>
    </w:p>
    <w:p w14:paraId="0E56EC15" w14:textId="513145A8" w:rsidR="00CB7E31" w:rsidDel="009E4857" w:rsidRDefault="00000000">
      <w:pPr>
        <w:spacing w:after="211" w:line="271" w:lineRule="auto"/>
        <w:ind w:left="598" w:right="117" w:hanging="598"/>
        <w:rPr>
          <w:del w:id="6092" w:author="Jose Eduardo VIU" w:date="2023-04-01T20:51:00Z"/>
        </w:rPr>
      </w:pPr>
      <w:del w:id="6093" w:author="Jose Eduardo VIU" w:date="2023-04-01T20:51:00Z">
        <w:r>
          <w:rPr>
            <w:noProof/>
          </w:rPr>
          <w:pict w14:anchorId="02CE41ED">
            <v:group id="Group 35193" o:spid="_x0000_s2408" style="position:absolute;left:0;text-align:left;margin-left:25.9pt;margin-top:-3pt;width:468pt;height:33.1pt;z-index:-503316315" coordsize="59436,4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" o:allowincell="f">
              <v:shape id="Forma libre: forma 635" o:spid="_x0000_s2409" style="position:absolute;width:59436;height:4204;visibility:visible;mso-wrap-style:square;v-text-anchor:top" coordsize="16510,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" path="m70,l16440,v39,,70,31,70,70l16510,1098v,39,-31,70,-70,70l70,1168c31,1168,,1137,,1098l,70c,31,31,,70,xe" fillcolor="#cfcfcf" stroked="f" strokeweight="0">
                <v:path arrowok="t"/>
              </v:shape>
              <v:shape id="Forma libre: forma 636" o:spid="_x0000_s2410" style="position:absolute;left:126;top:126;width:59180;height:3949;visibility:visible;mso-wrap-style:square;v-text-anchor:top" coordsize="16439,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" path="m35,l16405,v19,,35,16,35,35l16440,1063v,19,-16,35,-35,35l35,1098c16,1098,,1082,,1063l,35c,16,16,,35,xe" fillcolor="#f7f7f7" stroked="f" strokeweight="0">
                <v:path arrowok="t"/>
              </v:shape>
            </v:group>
          </w:pict>
        </w:r>
        <w:r w:rsidR="007341E8" w:rsidDel="009E4857">
          <w:rPr>
            <w:rFonts w:ascii="Courier New" w:eastAsia="Courier New" w:hAnsi="Courier New" w:cs="Courier New"/>
            <w:color w:val="303F9F"/>
          </w:rPr>
          <w:delText xml:space="preserve">[ ]: </w:delText>
        </w:r>
        <w:r w:rsidR="007341E8" w:rsidDel="009E4857">
          <w:rPr>
            <w:rFonts w:ascii="Courier New" w:eastAsia="Courier New" w:hAnsi="Courier New" w:cs="Courier New"/>
            <w:color w:val="007F00"/>
          </w:rPr>
          <w:delText>print</w:delText>
        </w:r>
        <w:r w:rsidR="007341E8" w:rsidDel="009E4857">
          <w:rPr>
            <w:rFonts w:ascii="Courier New" w:eastAsia="Courier New" w:hAnsi="Courier New" w:cs="Courier New"/>
          </w:rPr>
          <w:delText>(</w:delText>
        </w:r>
        <w:r w:rsidR="007341E8" w:rsidDel="009E4857">
          <w:rPr>
            <w:rFonts w:ascii="Courier New" w:eastAsia="Courier New" w:hAnsi="Courier New" w:cs="Courier New"/>
            <w:color w:val="BA2121"/>
          </w:rPr>
          <w:delText>'na_nombre'</w:delText>
        </w:r>
        <w:r w:rsidR="007341E8" w:rsidDel="009E4857">
          <w:rPr>
            <w:rFonts w:ascii="Courier New" w:eastAsia="Courier New" w:hAnsi="Courier New" w:cs="Courier New"/>
          </w:rPr>
          <w:delText xml:space="preserve">, </w:delText>
        </w:r>
        <w:r w:rsidR="007341E8" w:rsidDel="009E4857">
          <w:rPr>
            <w:rFonts w:ascii="Courier New" w:eastAsia="Courier New" w:hAnsi="Courier New" w:cs="Courier New"/>
            <w:color w:val="007F00"/>
          </w:rPr>
          <w:delText>str</w:delText>
        </w:r>
        <w:r w:rsidR="007341E8" w:rsidDel="009E4857">
          <w:rPr>
            <w:rFonts w:ascii="Courier New" w:eastAsia="Courier New" w:hAnsi="Courier New" w:cs="Courier New"/>
          </w:rPr>
          <w:delText>(</w:delText>
        </w:r>
        <w:r w:rsidR="007341E8" w:rsidDel="009E4857">
          <w:rPr>
            <w:rFonts w:ascii="Courier New" w:eastAsia="Courier New" w:hAnsi="Courier New" w:cs="Courier New"/>
            <w:color w:val="007F00"/>
          </w:rPr>
          <w:delText>len</w:delText>
        </w:r>
        <w:r w:rsidR="007341E8" w:rsidDel="009E4857">
          <w:rPr>
            <w:rFonts w:ascii="Courier New" w:eastAsia="Courier New" w:hAnsi="Courier New" w:cs="Courier New"/>
          </w:rPr>
          <w:delText>(df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na_nombre</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 xml:space="preserve">unique())), </w:delText>
        </w:r>
        <w:r w:rsidR="007341E8" w:rsidDel="009E4857">
          <w:rPr>
            <w:rFonts w:ascii="Courier New" w:eastAsia="Courier New" w:hAnsi="Courier New" w:cs="Courier New"/>
            <w:color w:val="BA2121"/>
          </w:rPr>
          <w:delText>' filas'</w:delText>
        </w:r>
        <w:r w:rsidR="007341E8" w:rsidDel="009E4857">
          <w:rPr>
            <w:rFonts w:ascii="Courier New" w:eastAsia="Courier New" w:hAnsi="Courier New" w:cs="Courier New"/>
          </w:rPr>
          <w:delText xml:space="preserve">) </w:delText>
        </w:r>
        <w:r w:rsidR="007341E8" w:rsidDel="009E4857">
          <w:rPr>
            <w:rFonts w:ascii="Courier New" w:eastAsia="Courier New" w:hAnsi="Courier New" w:cs="Courier New"/>
            <w:color w:val="007F00"/>
          </w:rPr>
          <w:delText>print</w:delText>
        </w:r>
        <w:r w:rsidR="007341E8" w:rsidDel="009E4857">
          <w:rPr>
            <w:rFonts w:ascii="Courier New" w:eastAsia="Courier New" w:hAnsi="Courier New" w:cs="Courier New"/>
          </w:rPr>
          <w:delText>(</w:delText>
        </w:r>
        <w:r w:rsidR="007341E8" w:rsidDel="009E4857">
          <w:rPr>
            <w:rFonts w:ascii="Courier New" w:eastAsia="Courier New" w:hAnsi="Courier New" w:cs="Courier New"/>
            <w:color w:val="BA2121"/>
          </w:rPr>
          <w:delText>'na_nombre2'</w:delText>
        </w:r>
        <w:r w:rsidR="007341E8" w:rsidDel="009E4857">
          <w:rPr>
            <w:rFonts w:ascii="Courier New" w:eastAsia="Courier New" w:hAnsi="Courier New" w:cs="Courier New"/>
          </w:rPr>
          <w:delText xml:space="preserve">, </w:delText>
        </w:r>
        <w:r w:rsidR="007341E8" w:rsidDel="009E4857">
          <w:rPr>
            <w:rFonts w:ascii="Courier New" w:eastAsia="Courier New" w:hAnsi="Courier New" w:cs="Courier New"/>
            <w:color w:val="007F00"/>
          </w:rPr>
          <w:delText>str</w:delText>
        </w:r>
        <w:r w:rsidR="007341E8" w:rsidDel="009E4857">
          <w:rPr>
            <w:rFonts w:ascii="Courier New" w:eastAsia="Courier New" w:hAnsi="Courier New" w:cs="Courier New"/>
          </w:rPr>
          <w:delText>(</w:delText>
        </w:r>
        <w:r w:rsidR="007341E8" w:rsidDel="009E4857">
          <w:rPr>
            <w:rFonts w:ascii="Courier New" w:eastAsia="Courier New" w:hAnsi="Courier New" w:cs="Courier New"/>
            <w:color w:val="007F00"/>
          </w:rPr>
          <w:delText>len</w:delText>
        </w:r>
        <w:r w:rsidR="007341E8" w:rsidDel="009E4857">
          <w:rPr>
            <w:rFonts w:ascii="Courier New" w:eastAsia="Courier New" w:hAnsi="Courier New" w:cs="Courier New"/>
          </w:rPr>
          <w:delText>(df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na_nombre2</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 xml:space="preserve">unique())), </w:delText>
        </w:r>
        <w:r w:rsidR="007341E8" w:rsidDel="009E4857">
          <w:rPr>
            <w:rFonts w:ascii="Courier New" w:eastAsia="Courier New" w:hAnsi="Courier New" w:cs="Courier New"/>
            <w:color w:val="BA2121"/>
          </w:rPr>
          <w:delText>' filas'</w:delText>
        </w:r>
        <w:r w:rsidR="007341E8" w:rsidDel="009E4857">
          <w:rPr>
            <w:rFonts w:ascii="Courier New" w:eastAsia="Courier New" w:hAnsi="Courier New" w:cs="Courier New"/>
          </w:rPr>
          <w:delText>)</w:delText>
        </w:r>
      </w:del>
    </w:p>
    <w:p w14:paraId="37AB8C1D" w14:textId="3A42D800" w:rsidR="00CB7E31" w:rsidDel="009E4857" w:rsidRDefault="00000000">
      <w:pPr>
        <w:spacing w:after="128" w:line="271" w:lineRule="auto"/>
        <w:ind w:left="528" w:right="5924" w:hanging="10"/>
        <w:rPr>
          <w:del w:id="6094" w:author="Jose Eduardo VIU" w:date="2023-04-01T20:51:00Z"/>
        </w:rPr>
      </w:pPr>
      <w:del w:id="6095" w:author="Jose Eduardo VIU" w:date="2023-04-01T20:51:00Z">
        <w:r w:rsidDel="009E4857">
          <w:rPr>
            <w:rFonts w:ascii="Courier New" w:eastAsia="Courier New" w:hAnsi="Courier New" w:cs="Courier New"/>
          </w:rPr>
          <w:delText>na_nombre 597 filas na_nombre2 491 filas</w:delText>
        </w:r>
      </w:del>
    </w:p>
    <w:p w14:paraId="4B2B0E00" w14:textId="61BAA229" w:rsidR="00CB7E31" w:rsidDel="009E4857" w:rsidRDefault="00000000">
      <w:pPr>
        <w:spacing w:after="131" w:line="261" w:lineRule="auto"/>
        <w:ind w:left="513" w:hanging="10"/>
        <w:rPr>
          <w:del w:id="6096" w:author="Jose Eduardo VIU" w:date="2023-04-01T20:51:00Z"/>
        </w:rPr>
      </w:pPr>
      <w:del w:id="6097" w:author="Jose Eduardo VIU" w:date="2023-04-01T20:51:00Z">
        <w:r w:rsidDel="009E4857">
          <w:rPr>
            <w:rFonts w:ascii="Times New Roman" w:eastAsia="Times New Roman" w:hAnsi="Times New Roman" w:cs="Times New Roman"/>
          </w:rPr>
          <w:delText>Como se ve se ha conseguido eliminar 106 ocurrencias de nombres de granjas que en realidad eran la misma y tenían nombres con alguna diferencia.</w:delText>
        </w:r>
      </w:del>
    </w:p>
    <w:p w14:paraId="4DC4EB31" w14:textId="262B72DE" w:rsidR="00CB7E31" w:rsidDel="009E4857" w:rsidRDefault="00000000">
      <w:pPr>
        <w:spacing w:after="180" w:line="261" w:lineRule="auto"/>
        <w:ind w:left="513" w:hanging="10"/>
        <w:rPr>
          <w:del w:id="6098" w:author="Jose Eduardo VIU" w:date="2023-04-01T20:51:00Z"/>
        </w:rPr>
      </w:pPr>
      <w:del w:id="6099" w:author="Jose Eduardo VIU" w:date="2023-04-01T20:51:00Z">
        <w:r w:rsidDel="009E4857">
          <w:rPr>
            <w:rFonts w:ascii="Times New Roman" w:eastAsia="Times New Roman" w:hAnsi="Times New Roman" w:cs="Times New Roman"/>
          </w:rPr>
          <w:delText>Podemos borrar la columna antigua del nombre que ya no necesitaremos.</w:delText>
        </w:r>
      </w:del>
    </w:p>
    <w:p w14:paraId="167FA4CC" w14:textId="633BF0CE" w:rsidR="00CB7E31" w:rsidDel="009E4857" w:rsidRDefault="00000000">
      <w:pPr>
        <w:spacing w:after="5" w:line="266" w:lineRule="auto"/>
        <w:ind w:left="-5" w:hanging="10"/>
        <w:rPr>
          <w:del w:id="6100" w:author="Jose Eduardo VIU" w:date="2023-04-01T20:51:00Z"/>
        </w:rPr>
      </w:pPr>
      <w:del w:id="6101" w:author="Jose Eduardo VIU" w:date="2023-04-01T20:51:00Z">
        <w:r w:rsidDel="009E4857">
          <w:rPr>
            <w:rFonts w:ascii="Courier New" w:eastAsia="Courier New" w:hAnsi="Courier New" w:cs="Courier New"/>
            <w:color w:val="303F9F"/>
          </w:rPr>
          <w:delText xml:space="preserve">[ ]: </w:delText>
        </w:r>
        <w:r w:rsidDel="009E4857">
          <w:rPr>
            <w:rFonts w:ascii="Courier New" w:eastAsia="Courier New" w:hAnsi="Courier New" w:cs="Courier New"/>
            <w:i/>
            <w:color w:val="3D7A7A"/>
          </w:rPr>
          <w:delText># Borramos la columna del nombre original de la granja, porque ya disponemos de</w:delText>
        </w:r>
        <w:r w:rsidDel="009E4857">
          <w:rPr>
            <w:rFonts w:ascii="Courier New" w:eastAsia="Courier New" w:hAnsi="Courier New" w:cs="Courier New"/>
            <w:color w:val="FF0000"/>
          </w:rPr>
          <w:delText>␣</w:delText>
        </w:r>
      </w:del>
    </w:p>
    <w:p w14:paraId="39E1F276" w14:textId="2133E392" w:rsidR="00CB7E31" w:rsidDel="009E4857" w:rsidRDefault="00000000">
      <w:pPr>
        <w:spacing w:after="489" w:line="271" w:lineRule="auto"/>
        <w:ind w:left="583" w:right="4241" w:firstLine="163"/>
        <w:rPr>
          <w:del w:id="6102" w:author="Jose Eduardo VIU" w:date="2023-04-01T20:51:00Z"/>
        </w:rPr>
      </w:pPr>
      <w:del w:id="6103" w:author="Jose Eduardo VIU" w:date="2023-04-01T20:51:00Z">
        <w:r>
          <w:rPr>
            <w:noProof/>
          </w:rPr>
          <w:pict w14:anchorId="778DDF73">
            <v:group id="Group 34290" o:spid="_x0000_s2405" style="position:absolute;left:0;text-align:left;margin-left:25.9pt;margin-top:-16.8pt;width:468pt;height:47.7pt;z-index:-503316314" coordsize="59436,60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" o:allowincell="f">
              <v:shape id="Forma libre: forma 638" o:spid="_x0000_s2406" style="position:absolute;width:59436;height:6058;visibility:visible;mso-wrap-style:square;v-text-anchor:top" coordsize="16510,1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" path="m70,1r16370,c16479,1,16510,32,16510,71r,1542c16510,1652,16479,1683,16440,1683l70,1683c31,1683,,1652,,1613l,71c,32,31,1,70,1xe" fillcolor="#cfcfcf" stroked="f" strokeweight="0">
                <v:path arrowok="t"/>
              </v:shape>
              <v:shape id="Forma libre: forma 639" o:spid="_x0000_s2407" style="position:absolute;left:126;top:126;width:59180;height:5803;visibility:visible;mso-wrap-style:square;v-text-anchor:top" coordsize="16439,1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" path="m35,l16405,v19,,35,16,35,35l16440,1577v,19,-16,35,-35,35l35,1612c16,1612,,1596,,1577l,35c,16,16,,35,xe" fillcolor="#f7f7f7" stroked="f" strokeweight="0">
                <v:path arrowok="t"/>
              </v:shape>
            </v:group>
          </w:pict>
        </w:r>
        <w:r w:rsidR="007341E8" w:rsidDel="009E4857">
          <w:rPr>
            <w:rFonts w:ascii="Times New Roman" w:eastAsia="Times New Roman" w:hAnsi="Times New Roman" w:cs="Times New Roman"/>
            <w:color w:val="FF0000"/>
            <w:sz w:val="12"/>
          </w:rPr>
          <w:delText>↪</w:delText>
        </w:r>
        <w:r w:rsidR="007341E8" w:rsidDel="009E4857">
          <w:rPr>
            <w:rFonts w:ascii="Courier New" w:eastAsia="Courier New" w:hAnsi="Courier New" w:cs="Courier New"/>
            <w:i/>
            <w:color w:val="3D7A7A"/>
          </w:rPr>
          <w:delText xml:space="preserve">la simplificada </w:delText>
        </w:r>
        <w:r w:rsidR="007341E8" w:rsidDel="009E4857">
          <w:rPr>
            <w:rFonts w:ascii="Courier New" w:eastAsia="Courier New" w:hAnsi="Courier New" w:cs="Courier New"/>
          </w:rPr>
          <w:delText>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drop([</w:delText>
        </w:r>
        <w:r w:rsidR="007341E8" w:rsidDel="009E4857">
          <w:rPr>
            <w:rFonts w:ascii="Courier New" w:eastAsia="Courier New" w:hAnsi="Courier New" w:cs="Courier New"/>
            <w:color w:val="BA2121"/>
          </w:rPr>
          <w:delText>'na_nombre'</w:delText>
        </w:r>
        <w:r w:rsidR="007341E8" w:rsidDel="009E4857">
          <w:rPr>
            <w:rFonts w:ascii="Courier New" w:eastAsia="Courier New" w:hAnsi="Courier New" w:cs="Courier New"/>
          </w:rPr>
          <w:delText>], inplace</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b/>
            <w:color w:val="007F00"/>
          </w:rPr>
          <w:delText>True</w:delText>
        </w:r>
        <w:r w:rsidR="007341E8" w:rsidDel="009E4857">
          <w:rPr>
            <w:rFonts w:ascii="Courier New" w:eastAsia="Courier New" w:hAnsi="Courier New" w:cs="Courier New"/>
          </w:rPr>
          <w:delText>, axis</w:delText>
        </w:r>
        <w:r w:rsidR="007341E8" w:rsidDel="009E4857">
          <w:rPr>
            <w:rFonts w:ascii="Courier New" w:eastAsia="Courier New" w:hAnsi="Courier New" w:cs="Courier New"/>
            <w:color w:val="666666"/>
          </w:rPr>
          <w:delText>=1</w:delText>
        </w:r>
        <w:r w:rsidR="007341E8" w:rsidDel="009E4857">
          <w:rPr>
            <w:rFonts w:ascii="Courier New" w:eastAsia="Courier New" w:hAnsi="Courier New" w:cs="Courier New"/>
          </w:rPr>
          <w:delText>)</w:delText>
        </w:r>
      </w:del>
    </w:p>
    <w:p w14:paraId="2C1F763B" w14:textId="24DC5797" w:rsidR="00CB7E31" w:rsidDel="009E4857" w:rsidRDefault="00000000">
      <w:pPr>
        <w:pStyle w:val="Ttulo3"/>
        <w:rPr>
          <w:del w:id="6104" w:author="Jose Eduardo VIU" w:date="2023-04-01T20:51:00Z"/>
        </w:rPr>
      </w:pPr>
      <w:del w:id="6105" w:author="Jose Eduardo VIU" w:date="2023-04-01T20:51:00Z">
        <w:r w:rsidDel="009E4857">
          <w:delText>Conclusiones</w:delText>
        </w:r>
      </w:del>
    </w:p>
    <w:p w14:paraId="4E077559" w14:textId="6CF4912A" w:rsidR="00CB7E31" w:rsidDel="009E4857" w:rsidRDefault="00000000">
      <w:pPr>
        <w:spacing w:after="131" w:line="261" w:lineRule="auto"/>
        <w:ind w:left="513" w:hanging="10"/>
        <w:rPr>
          <w:del w:id="6106" w:author="Jose Eduardo VIU" w:date="2023-04-01T20:51:00Z"/>
        </w:rPr>
      </w:pPr>
      <w:del w:id="6107" w:author="Jose Eduardo VIU" w:date="2023-04-01T20:51:00Z">
        <w:r w:rsidDel="009E4857">
          <w:rPr>
            <w:rFonts w:ascii="Times New Roman" w:eastAsia="Times New Roman" w:hAnsi="Times New Roman" w:cs="Times New Roman"/>
          </w:rPr>
          <w:delText>Tras todo el proceso de limpieza anterior nos encontramos con un dataset que dispone de 5.277 filas y 28 columnas. Partíamos de un dataset con 5.332 filas (hemos quitado 55 filas por distintos motivos) y que tenía 27 columnas, se han añadido varias columnas calculadas nuevas y se han eliminado otras que ya no eran necesarias, corrigiendo los datos por ejemplo de las columnas de tipo fecha.</w:delText>
        </w:r>
      </w:del>
    </w:p>
    <w:p w14:paraId="0F2DAEDA" w14:textId="0BAFB226" w:rsidR="00CB7E31" w:rsidDel="009E4857" w:rsidRDefault="00000000">
      <w:pPr>
        <w:spacing w:after="131" w:line="261" w:lineRule="auto"/>
        <w:ind w:left="513" w:hanging="10"/>
        <w:rPr>
          <w:del w:id="6108" w:author="Jose Eduardo VIU" w:date="2023-04-01T20:51:00Z"/>
        </w:rPr>
      </w:pPr>
      <w:del w:id="6109" w:author="Jose Eduardo VIU" w:date="2023-04-01T20:51:00Z">
        <w:r w:rsidDel="009E4857">
          <w:rPr>
            <w:rFonts w:ascii="Times New Roman" w:eastAsia="Times New Roman" w:hAnsi="Times New Roman" w:cs="Times New Roman"/>
          </w:rPr>
          <w:delText>El nuevo dataset está mucho más limpio, sin perder excesivas muestras en el proceso, ya no tiene missing values, y posee datos mejor preparados para poder usarlos en siguientes procesos de Machine Learning.</w:delText>
        </w:r>
      </w:del>
    </w:p>
    <w:p w14:paraId="66999AAA" w14:textId="10FF04BA" w:rsidR="00CB7E31" w:rsidDel="009E4857" w:rsidRDefault="00000000">
      <w:pPr>
        <w:spacing w:after="0" w:line="261" w:lineRule="auto"/>
        <w:ind w:left="513" w:hanging="10"/>
        <w:rPr>
          <w:del w:id="6110" w:author="Jose Eduardo VIU" w:date="2023-04-01T20:51:00Z"/>
        </w:rPr>
      </w:pPr>
      <w:del w:id="6111" w:author="Jose Eduardo VIU" w:date="2023-04-01T20:51:00Z">
        <w:r w:rsidDel="009E4857">
          <w:rPr>
            <w:rFonts w:ascii="Times New Roman" w:eastAsia="Times New Roman" w:hAnsi="Times New Roman" w:cs="Times New Roman"/>
          </w:rPr>
          <w:delText>Se podría eliminar también la columna del código del contrato, que es un identificador que ya no aporta nada de cara a la estimación que queremos lograr en posteriores pasos, pero de momento lo dejo por si en futuras versiones algún dato se ve como fuera de rango poder saber que contrato lo provoca y poder consultar más detalle del mismo.</w:delText>
        </w:r>
      </w:del>
    </w:p>
    <w:p w14:paraId="2DCF51D0" w14:textId="55910A0E" w:rsidR="00CB7E31" w:rsidDel="009E4857" w:rsidRDefault="00000000">
      <w:pPr>
        <w:spacing w:after="187"/>
        <w:rPr>
          <w:del w:id="6112" w:author="Jose Eduardo VIU" w:date="2023-04-01T20:51:00Z"/>
        </w:rPr>
      </w:pPr>
      <w:del w:id="6113" w:author="Jose Eduardo VIU" w:date="2023-04-01T20:51:00Z">
        <w:r>
          <w:pict w14:anchorId="72C28BDC">
            <v:group id="Group 34303" o:spid="_x0000_s2398" style="width:493.9pt;height:19.6pt;mso-position-horizontal-relative:char;mso-position-vertical-relative:line" coordsize="62726,2487">
              <v:shape id="Forma libre: forma 641" o:spid="_x0000_s2399" style="position:absolute;left:3290;width:59436;height:2487;visibility:visible;mso-wrap-style:square;v-text-anchor:top" coordsize="16510,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" path="m70,l16440,v39,,70,31,70,70l16510,621v,39,-31,70,-70,70l70,691c31,691,,660,,621l,70c,31,31,,70,xe" fillcolor="#cfcfcf" stroked="f" strokeweight="0">
                <v:path arrowok="t"/>
              </v:shape>
              <v:shape id="Forma libre: forma 642" o:spid="_x0000_s2400" style="position:absolute;left:3416;top:126;width:59180;height:2235;visibility:visible;mso-wrap-style:square;v-text-anchor:top" coordsize="16439,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" path="m35,l16405,v19,,35,16,35,35l16440,586v,19,-16,35,-35,35l35,621c16,621,,605,,586l,35c,16,16,,35,xe" fillcolor="#f7f7f7" stroked="f" strokeweight="0">
                <v:path arrowok="t"/>
              </v:shape>
              <v:shape id="Cuadro de texto 643" o:spid="_x0000_s2401" type="#_x0000_t202" style="position:absolute;top:388;width:386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" filled="f" stroked="f" strokeweight="0">
                <v:textbox inset="0,0,0,0">
                  <w:txbxContent>
                    <w:p w14:paraId="28FA5072" w14:textId="77777777" w:rsidR="00CB7E31" w:rsidRDefault="00000000">
                      <w:pPr>
                        <w:overflowPunct w:val="0"/>
                        <w:spacing w:after="0" w:line="240" w:lineRule="auto"/>
                      </w:pPr>
                      <w:r>
                        <w:rPr>
                          <w:rFonts w:asciiTheme="minorHAnsi" w:hAnsiTheme="minorHAnsi" w:cstheme="minorBidi"/>
                          <w:color w:val="303F9F"/>
                        </w:rPr>
                        <w:t>[</w:t>
                      </w:r>
                      <w:r>
                        <w:rPr>
                          <w:rFonts w:asciiTheme="minorHAnsi" w:hAnsiTheme="minorHAnsi" w:cstheme="minorBidi"/>
                          <w:color w:val="303F9F"/>
                          <w:spacing w:val="-16"/>
                        </w:rPr>
                        <w:t xml:space="preserve"> </w:t>
                      </w:r>
                      <w:r>
                        <w:rPr>
                          <w:rFonts w:asciiTheme="minorHAnsi" w:hAnsiTheme="minorHAnsi" w:cstheme="minorBidi"/>
                          <w:color w:val="303F9F"/>
                        </w:rPr>
                        <w:t>]:</w:t>
                      </w:r>
                    </w:p>
                  </w:txbxContent>
                </v:textbox>
              </v:shape>
              <v:shape id="Cuadro de texto 644" o:spid="_x0000_s2402" type="#_x0000_t202" style="position:absolute;left:3798;top:388;width:192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" filled="f" stroked="f" strokeweight="0">
                <v:textbox inset="0,0,0,0">
                  <w:txbxContent>
                    <w:p w14:paraId="0D1DD3EA" w14:textId="77777777" w:rsidR="00CB7E31" w:rsidRDefault="00000000">
                      <w:pPr>
                        <w:overflowPunct w:val="0"/>
                        <w:spacing w:after="0" w:line="240" w:lineRule="auto"/>
                      </w:pPr>
                      <w:r>
                        <w:rPr>
                          <w:rFonts w:asciiTheme="minorHAnsi" w:hAnsiTheme="minorHAnsi" w:cstheme="minorBidi"/>
                        </w:rPr>
                        <w:t>df</w:t>
                      </w:r>
                    </w:p>
                  </w:txbxContent>
                </v:textbox>
              </v:shape>
              <v:shape id="Cuadro de texto 645" o:spid="_x0000_s2403" type="#_x0000_t202" style="position:absolute;left:5252;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" filled="f" stroked="f" strokeweight="0">
                <v:textbox inset="0,0,0,0">
                  <w:txbxContent>
                    <w:p w14:paraId="504A8B26" w14:textId="77777777" w:rsidR="00CB7E31" w:rsidRDefault="00000000">
                      <w:pPr>
                        <w:overflowPunct w:val="0"/>
                        <w:spacing w:after="0" w:line="240" w:lineRule="auto"/>
                      </w:pPr>
                      <w:r>
                        <w:rPr>
                          <w:rFonts w:asciiTheme="minorHAnsi" w:hAnsiTheme="minorHAnsi" w:cstheme="minorBidi"/>
                          <w:color w:val="666666"/>
                        </w:rPr>
                        <w:t>.</w:t>
                      </w:r>
                    </w:p>
                  </w:txbxContent>
                </v:textbox>
              </v:shape>
              <v:shape id="Cuadro de texto 646" o:spid="_x0000_s2404" type="#_x0000_t202" style="position:absolute;left:5976;top:388;width:386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" filled="f" stroked="f" strokeweight="0">
                <v:textbox inset="0,0,0,0">
                  <w:txbxContent>
                    <w:p w14:paraId="7C8A0C81" w14:textId="77777777" w:rsidR="00CB7E31" w:rsidRDefault="00000000">
                      <w:pPr>
                        <w:overflowPunct w:val="0"/>
                        <w:spacing w:after="0" w:line="240" w:lineRule="auto"/>
                      </w:pPr>
                      <w:r>
                        <w:rPr>
                          <w:rFonts w:asciiTheme="minorHAnsi" w:hAnsiTheme="minorHAnsi" w:cstheme="minorBidi"/>
                        </w:rPr>
                        <w:t>info</w:t>
                      </w:r>
                    </w:p>
                  </w:txbxContent>
                </v:textbox>
              </v:shape>
              <w10:anchorlock/>
            </v:group>
          </w:pict>
        </w:r>
      </w:del>
    </w:p>
    <w:tbl>
      <w:tblPr>
        <w:tblStyle w:val="TableGrid"/>
        <w:tblW w:w="9408" w:type="dxa"/>
        <w:tblInd w:w="0" w:type="dxa"/>
        <w:tblLayout w:type="fixed"/>
        <w:tblLook w:val="04A0" w:firstRow="1" w:lastRow="0" w:firstColumn="1" w:lastColumn="0" w:noHBand="0" w:noVBand="1"/>
      </w:tblPr>
      <w:tblGrid>
        <w:gridCol w:w="589"/>
        <w:gridCol w:w="687"/>
        <w:gridCol w:w="345"/>
        <w:gridCol w:w="1258"/>
        <w:gridCol w:w="345"/>
        <w:gridCol w:w="913"/>
        <w:gridCol w:w="345"/>
        <w:gridCol w:w="458"/>
        <w:gridCol w:w="572"/>
        <w:gridCol w:w="915"/>
        <w:gridCol w:w="802"/>
        <w:gridCol w:w="457"/>
        <w:gridCol w:w="115"/>
        <w:gridCol w:w="925"/>
        <w:gridCol w:w="113"/>
        <w:gridCol w:w="569"/>
      </w:tblGrid>
      <w:tr w:rsidR="00CB7E31" w:rsidDel="009E4857" w14:paraId="7B95D0D3" w14:textId="2B04D880">
        <w:trPr>
          <w:trHeight w:val="271"/>
          <w:del w:id="6114" w:author="Jose Eduardo VIU" w:date="2023-04-01T20:51:00Z"/>
        </w:trPr>
        <w:tc>
          <w:tcPr>
            <w:tcW w:w="4480" w:type="dxa"/>
            <w:gridSpan w:val="7"/>
          </w:tcPr>
          <w:p w14:paraId="05825B2D" w14:textId="21DB15B9" w:rsidR="00CB7E31" w:rsidDel="009E4857" w:rsidRDefault="00000000">
            <w:pPr>
              <w:suppressAutoHyphens w:val="0"/>
              <w:spacing w:after="0"/>
              <w:rPr>
                <w:del w:id="6115" w:author="Jose Eduardo VIU" w:date="2023-04-01T20:51:00Z"/>
              </w:rPr>
            </w:pPr>
            <w:del w:id="6116" w:author="Jose Eduardo VIU" w:date="2023-04-01T20:51:00Z">
              <w:r w:rsidDel="009E4857">
                <w:rPr>
                  <w:rFonts w:ascii="Courier New" w:eastAsia="Courier New" w:hAnsi="Courier New" w:cs="Courier New"/>
                  <w:color w:val="D84315"/>
                </w:rPr>
                <w:delText xml:space="preserve">[ ]: </w:delText>
              </w:r>
              <w:r w:rsidDel="009E4857">
                <w:rPr>
                  <w:rFonts w:ascii="Courier New" w:eastAsia="Courier New" w:hAnsi="Courier New" w:cs="Courier New"/>
                </w:rPr>
                <w:delText>&lt;bound method DataFrame.info of</w:delText>
              </w:r>
            </w:del>
          </w:p>
        </w:tc>
        <w:tc>
          <w:tcPr>
            <w:tcW w:w="458" w:type="dxa"/>
            <w:vMerge w:val="restart"/>
          </w:tcPr>
          <w:p w14:paraId="74F0932E" w14:textId="6CDD0DD5" w:rsidR="00CB7E31" w:rsidDel="009E4857" w:rsidRDefault="00CB7E31">
            <w:pPr>
              <w:suppressAutoHyphens w:val="0"/>
              <w:rPr>
                <w:del w:id="6117" w:author="Jose Eduardo VIU" w:date="2023-04-01T20:51:00Z"/>
              </w:rPr>
            </w:pPr>
          </w:p>
        </w:tc>
        <w:tc>
          <w:tcPr>
            <w:tcW w:w="4468" w:type="dxa"/>
            <w:gridSpan w:val="8"/>
            <w:vMerge w:val="restart"/>
          </w:tcPr>
          <w:p w14:paraId="4C4B30A4" w14:textId="7F9C520E" w:rsidR="00CB7E31" w:rsidDel="009E4857" w:rsidRDefault="00000000">
            <w:pPr>
              <w:suppressAutoHyphens w:val="0"/>
              <w:spacing w:after="0"/>
              <w:rPr>
                <w:del w:id="6118" w:author="Jose Eduardo VIU" w:date="2023-04-01T20:51:00Z"/>
              </w:rPr>
            </w:pPr>
            <w:del w:id="6119" w:author="Jose Eduardo VIU" w:date="2023-04-01T20:51:00Z">
              <w:r w:rsidDel="009E4857">
                <w:rPr>
                  <w:rFonts w:ascii="Courier New" w:eastAsia="Courier New" w:hAnsi="Courier New" w:cs="Courier New"/>
                </w:rPr>
                <w:delText>ct_codigo ct_integra ct_tipo ct_raza</w:delText>
              </w:r>
            </w:del>
          </w:p>
        </w:tc>
      </w:tr>
      <w:tr w:rsidR="00CB7E31" w:rsidDel="009E4857" w14:paraId="02F0FCEF" w14:textId="3202B250">
        <w:trPr>
          <w:trHeight w:val="245"/>
          <w:del w:id="6120" w:author="Jose Eduardo VIU" w:date="2023-04-01T20:51:00Z"/>
        </w:trPr>
        <w:tc>
          <w:tcPr>
            <w:tcW w:w="1619" w:type="dxa"/>
            <w:gridSpan w:val="3"/>
          </w:tcPr>
          <w:p w14:paraId="3D793945" w14:textId="3715F397" w:rsidR="00CB7E31" w:rsidDel="009E4857" w:rsidRDefault="00000000">
            <w:pPr>
              <w:suppressAutoHyphens w:val="0"/>
              <w:spacing w:after="0"/>
              <w:ind w:left="588"/>
              <w:rPr>
                <w:del w:id="6121" w:author="Jose Eduardo VIU" w:date="2023-04-01T20:51:00Z"/>
              </w:rPr>
            </w:pPr>
            <w:del w:id="6122" w:author="Jose Eduardo VIU" w:date="2023-04-01T20:51:00Z">
              <w:r w:rsidDel="009E4857">
                <w:rPr>
                  <w:rFonts w:ascii="Courier New" w:eastAsia="Courier New" w:hAnsi="Courier New" w:cs="Courier New"/>
                </w:rPr>
                <w:delText>ct_fase</w:delText>
              </w:r>
            </w:del>
          </w:p>
        </w:tc>
        <w:tc>
          <w:tcPr>
            <w:tcW w:w="2861" w:type="dxa"/>
            <w:gridSpan w:val="4"/>
          </w:tcPr>
          <w:p w14:paraId="6E96E767" w14:textId="7DDD8EEB" w:rsidR="00CB7E31" w:rsidDel="009E4857" w:rsidRDefault="00000000">
            <w:pPr>
              <w:suppressAutoHyphens w:val="0"/>
              <w:spacing w:after="0"/>
              <w:ind w:left="344"/>
              <w:rPr>
                <w:del w:id="6123" w:author="Jose Eduardo VIU" w:date="2023-04-01T20:51:00Z"/>
              </w:rPr>
            </w:pPr>
            <w:del w:id="6124" w:author="Jose Eduardo VIU" w:date="2023-04-01T20:51:00Z">
              <w:r w:rsidDel="009E4857">
                <w:rPr>
                  <w:rFonts w:ascii="Courier New" w:eastAsia="Courier New" w:hAnsi="Courier New" w:cs="Courier New"/>
                </w:rPr>
                <w:delText>IncPeso \</w:delText>
              </w:r>
            </w:del>
          </w:p>
        </w:tc>
        <w:tc>
          <w:tcPr>
            <w:tcW w:w="458" w:type="dxa"/>
            <w:vMerge/>
          </w:tcPr>
          <w:p w14:paraId="2E38445E" w14:textId="37C0C123" w:rsidR="00CB7E31" w:rsidDel="009E4857" w:rsidRDefault="00CB7E31">
            <w:pPr>
              <w:suppressAutoHyphens w:val="0"/>
              <w:rPr>
                <w:del w:id="6125" w:author="Jose Eduardo VIU" w:date="2023-04-01T20:51:00Z"/>
              </w:rPr>
            </w:pPr>
          </w:p>
        </w:tc>
        <w:tc>
          <w:tcPr>
            <w:tcW w:w="4468" w:type="dxa"/>
            <w:gridSpan w:val="8"/>
            <w:vMerge/>
          </w:tcPr>
          <w:p w14:paraId="3FA39DFE" w14:textId="78BE279D" w:rsidR="00CB7E31" w:rsidDel="009E4857" w:rsidRDefault="00CB7E31">
            <w:pPr>
              <w:suppressAutoHyphens w:val="0"/>
              <w:rPr>
                <w:del w:id="6126" w:author="Jose Eduardo VIU" w:date="2023-04-01T20:51:00Z"/>
              </w:rPr>
            </w:pPr>
          </w:p>
        </w:tc>
      </w:tr>
      <w:tr w:rsidR="00CB7E31" w:rsidDel="009E4857" w14:paraId="598E13B0" w14:textId="6F13C8B4">
        <w:trPr>
          <w:trHeight w:val="271"/>
          <w:del w:id="6127" w:author="Jose Eduardo VIU" w:date="2023-04-01T20:51:00Z"/>
        </w:trPr>
        <w:tc>
          <w:tcPr>
            <w:tcW w:w="1274" w:type="dxa"/>
            <w:gridSpan w:val="2"/>
          </w:tcPr>
          <w:p w14:paraId="72240043" w14:textId="3252F1A9" w:rsidR="00CB7E31" w:rsidDel="009E4857" w:rsidRDefault="00000000">
            <w:pPr>
              <w:suppressAutoHyphens w:val="0"/>
              <w:spacing w:after="0"/>
              <w:ind w:left="15"/>
              <w:jc w:val="center"/>
              <w:rPr>
                <w:del w:id="6128" w:author="Jose Eduardo VIU" w:date="2023-04-01T20:51:00Z"/>
              </w:rPr>
            </w:pPr>
            <w:del w:id="6129" w:author="Jose Eduardo VIU" w:date="2023-04-01T20:51:00Z">
              <w:r w:rsidDel="009E4857">
                <w:rPr>
                  <w:rFonts w:ascii="Courier New" w:eastAsia="Courier New" w:hAnsi="Courier New" w:cs="Courier New"/>
                </w:rPr>
                <w:delText>0</w:delText>
              </w:r>
            </w:del>
          </w:p>
        </w:tc>
        <w:tc>
          <w:tcPr>
            <w:tcW w:w="345" w:type="dxa"/>
          </w:tcPr>
          <w:p w14:paraId="6A2B0752" w14:textId="330DAEFF" w:rsidR="00CB7E31" w:rsidDel="009E4857" w:rsidRDefault="00CB7E31">
            <w:pPr>
              <w:suppressAutoHyphens w:val="0"/>
              <w:rPr>
                <w:del w:id="6130" w:author="Jose Eduardo VIU" w:date="2023-04-01T20:51:00Z"/>
              </w:rPr>
            </w:pPr>
          </w:p>
        </w:tc>
        <w:tc>
          <w:tcPr>
            <w:tcW w:w="1258" w:type="dxa"/>
          </w:tcPr>
          <w:p w14:paraId="0FC4C4CF" w14:textId="0F9C0663" w:rsidR="00CB7E31" w:rsidDel="009E4857" w:rsidRDefault="00000000">
            <w:pPr>
              <w:suppressAutoHyphens w:val="0"/>
              <w:spacing w:after="0"/>
              <w:ind w:left="115"/>
              <w:rPr>
                <w:del w:id="6131" w:author="Jose Eduardo VIU" w:date="2023-04-01T20:51:00Z"/>
              </w:rPr>
            </w:pPr>
            <w:del w:id="6132" w:author="Jose Eduardo VIU" w:date="2023-04-01T20:51:00Z">
              <w:r w:rsidDel="009E4857">
                <w:rPr>
                  <w:rFonts w:ascii="Courier New" w:eastAsia="Courier New" w:hAnsi="Courier New" w:cs="Courier New"/>
                </w:rPr>
                <w:delText>20312</w:delText>
              </w:r>
            </w:del>
          </w:p>
        </w:tc>
        <w:tc>
          <w:tcPr>
            <w:tcW w:w="345" w:type="dxa"/>
          </w:tcPr>
          <w:p w14:paraId="0ABF01E2" w14:textId="6FADC05B" w:rsidR="00CB7E31" w:rsidDel="009E4857" w:rsidRDefault="00CB7E31">
            <w:pPr>
              <w:suppressAutoHyphens w:val="0"/>
              <w:rPr>
                <w:del w:id="6133" w:author="Jose Eduardo VIU" w:date="2023-04-01T20:51:00Z"/>
              </w:rPr>
            </w:pPr>
          </w:p>
        </w:tc>
        <w:tc>
          <w:tcPr>
            <w:tcW w:w="1258" w:type="dxa"/>
            <w:gridSpan w:val="2"/>
          </w:tcPr>
          <w:p w14:paraId="5CB7F5EB" w14:textId="1AB23AAA" w:rsidR="00CB7E31" w:rsidDel="009E4857" w:rsidRDefault="00000000">
            <w:pPr>
              <w:suppressAutoHyphens w:val="0"/>
              <w:spacing w:after="0"/>
              <w:ind w:left="344"/>
              <w:rPr>
                <w:del w:id="6134" w:author="Jose Eduardo VIU" w:date="2023-04-01T20:51:00Z"/>
              </w:rPr>
            </w:pPr>
            <w:del w:id="6135" w:author="Jose Eduardo VIU" w:date="2023-04-01T20:51:00Z">
              <w:r w:rsidDel="009E4857">
                <w:rPr>
                  <w:rFonts w:ascii="Courier New" w:eastAsia="Courier New" w:hAnsi="Courier New" w:cs="Courier New"/>
                </w:rPr>
                <w:delText>1</w:delText>
              </w:r>
            </w:del>
          </w:p>
        </w:tc>
        <w:tc>
          <w:tcPr>
            <w:tcW w:w="458" w:type="dxa"/>
          </w:tcPr>
          <w:p w14:paraId="186228C4" w14:textId="73A2EF9F" w:rsidR="00CB7E31" w:rsidDel="009E4857" w:rsidRDefault="00000000">
            <w:pPr>
              <w:suppressAutoHyphens w:val="0"/>
              <w:spacing w:after="0"/>
              <w:ind w:left="115"/>
              <w:rPr>
                <w:del w:id="6136" w:author="Jose Eduardo VIU" w:date="2023-04-01T20:51:00Z"/>
              </w:rPr>
            </w:pPr>
            <w:del w:id="6137" w:author="Jose Eduardo VIU" w:date="2023-04-01T20:51:00Z">
              <w:r w:rsidDel="009E4857">
                <w:rPr>
                  <w:rFonts w:ascii="Courier New" w:eastAsia="Courier New" w:hAnsi="Courier New" w:cs="Courier New"/>
                </w:rPr>
                <w:delText>2</w:delText>
              </w:r>
            </w:del>
          </w:p>
        </w:tc>
        <w:tc>
          <w:tcPr>
            <w:tcW w:w="1487" w:type="dxa"/>
            <w:gridSpan w:val="2"/>
          </w:tcPr>
          <w:p w14:paraId="08C2AC5E" w14:textId="531D3C4F" w:rsidR="00CB7E31" w:rsidDel="009E4857" w:rsidRDefault="00000000">
            <w:pPr>
              <w:suppressAutoHyphens w:val="0"/>
              <w:spacing w:after="0"/>
              <w:ind w:right="115"/>
              <w:jc w:val="center"/>
              <w:rPr>
                <w:del w:id="6138" w:author="Jose Eduardo VIU" w:date="2023-04-01T20:51:00Z"/>
              </w:rPr>
            </w:pPr>
            <w:del w:id="6139" w:author="Jose Eduardo VIU" w:date="2023-04-01T20:51:00Z">
              <w:r w:rsidDel="009E4857">
                <w:rPr>
                  <w:rFonts w:ascii="Courier New" w:eastAsia="Courier New" w:hAnsi="Courier New" w:cs="Courier New"/>
                </w:rPr>
                <w:delText>69</w:delText>
              </w:r>
            </w:del>
          </w:p>
        </w:tc>
        <w:tc>
          <w:tcPr>
            <w:tcW w:w="2981" w:type="dxa"/>
            <w:gridSpan w:val="6"/>
          </w:tcPr>
          <w:p w14:paraId="2F5B385D" w14:textId="374BB962" w:rsidR="00CB7E31" w:rsidDel="009E4857" w:rsidRDefault="00000000">
            <w:pPr>
              <w:suppressAutoHyphens w:val="0"/>
              <w:spacing w:after="0"/>
              <w:ind w:left="229"/>
              <w:rPr>
                <w:del w:id="6140" w:author="Jose Eduardo VIU" w:date="2023-04-01T20:51:00Z"/>
              </w:rPr>
            </w:pPr>
            <w:del w:id="6141" w:author="Jose Eduardo VIU" w:date="2023-04-01T20:51:00Z">
              <w:r w:rsidDel="009E4857">
                <w:rPr>
                  <w:rFonts w:ascii="Courier New" w:eastAsia="Courier New" w:hAnsi="Courier New" w:cs="Courier New"/>
                </w:rPr>
                <w:delText>2 128.863349</w:delText>
              </w:r>
            </w:del>
          </w:p>
        </w:tc>
      </w:tr>
      <w:tr w:rsidR="00CB7E31" w:rsidDel="009E4857" w14:paraId="0F4CE69E" w14:textId="7900255D">
        <w:trPr>
          <w:trHeight w:val="271"/>
          <w:del w:id="6142" w:author="Jose Eduardo VIU" w:date="2023-04-01T20:51:00Z"/>
        </w:trPr>
        <w:tc>
          <w:tcPr>
            <w:tcW w:w="1274" w:type="dxa"/>
            <w:gridSpan w:val="2"/>
          </w:tcPr>
          <w:p w14:paraId="3A9620DA" w14:textId="6EEC2BB1" w:rsidR="00CB7E31" w:rsidDel="009E4857" w:rsidRDefault="00000000">
            <w:pPr>
              <w:suppressAutoHyphens w:val="0"/>
              <w:spacing w:after="0"/>
              <w:ind w:left="15"/>
              <w:jc w:val="center"/>
              <w:rPr>
                <w:del w:id="6143" w:author="Jose Eduardo VIU" w:date="2023-04-01T20:51:00Z"/>
              </w:rPr>
            </w:pPr>
            <w:del w:id="6144" w:author="Jose Eduardo VIU" w:date="2023-04-01T20:51:00Z">
              <w:r w:rsidDel="009E4857">
                <w:rPr>
                  <w:rFonts w:ascii="Courier New" w:eastAsia="Courier New" w:hAnsi="Courier New" w:cs="Courier New"/>
                </w:rPr>
                <w:delText>1</w:delText>
              </w:r>
            </w:del>
          </w:p>
        </w:tc>
        <w:tc>
          <w:tcPr>
            <w:tcW w:w="345" w:type="dxa"/>
          </w:tcPr>
          <w:p w14:paraId="2C7723D6" w14:textId="75550774" w:rsidR="00CB7E31" w:rsidDel="009E4857" w:rsidRDefault="00CB7E31">
            <w:pPr>
              <w:suppressAutoHyphens w:val="0"/>
              <w:rPr>
                <w:del w:id="6145" w:author="Jose Eduardo VIU" w:date="2023-04-01T20:51:00Z"/>
              </w:rPr>
            </w:pPr>
          </w:p>
        </w:tc>
        <w:tc>
          <w:tcPr>
            <w:tcW w:w="1258" w:type="dxa"/>
          </w:tcPr>
          <w:p w14:paraId="71A69E02" w14:textId="16581DD2" w:rsidR="00CB7E31" w:rsidDel="009E4857" w:rsidRDefault="00000000">
            <w:pPr>
              <w:suppressAutoHyphens w:val="0"/>
              <w:spacing w:after="0"/>
              <w:ind w:left="115"/>
              <w:rPr>
                <w:del w:id="6146" w:author="Jose Eduardo VIU" w:date="2023-04-01T20:51:00Z"/>
              </w:rPr>
            </w:pPr>
            <w:del w:id="6147" w:author="Jose Eduardo VIU" w:date="2023-04-01T20:51:00Z">
              <w:r w:rsidDel="009E4857">
                <w:rPr>
                  <w:rFonts w:ascii="Courier New" w:eastAsia="Courier New" w:hAnsi="Courier New" w:cs="Courier New"/>
                </w:rPr>
                <w:delText>20315</w:delText>
              </w:r>
            </w:del>
          </w:p>
        </w:tc>
        <w:tc>
          <w:tcPr>
            <w:tcW w:w="345" w:type="dxa"/>
          </w:tcPr>
          <w:p w14:paraId="2008A7B1" w14:textId="4D7CD176" w:rsidR="00CB7E31" w:rsidDel="009E4857" w:rsidRDefault="00CB7E31">
            <w:pPr>
              <w:suppressAutoHyphens w:val="0"/>
              <w:rPr>
                <w:del w:id="6148" w:author="Jose Eduardo VIU" w:date="2023-04-01T20:51:00Z"/>
              </w:rPr>
            </w:pPr>
          </w:p>
        </w:tc>
        <w:tc>
          <w:tcPr>
            <w:tcW w:w="1258" w:type="dxa"/>
            <w:gridSpan w:val="2"/>
          </w:tcPr>
          <w:p w14:paraId="0715F99C" w14:textId="6BC79AE3" w:rsidR="00CB7E31" w:rsidDel="009E4857" w:rsidRDefault="00000000">
            <w:pPr>
              <w:suppressAutoHyphens w:val="0"/>
              <w:spacing w:after="0"/>
              <w:ind w:left="344"/>
              <w:rPr>
                <w:del w:id="6149" w:author="Jose Eduardo VIU" w:date="2023-04-01T20:51:00Z"/>
              </w:rPr>
            </w:pPr>
            <w:del w:id="6150" w:author="Jose Eduardo VIU" w:date="2023-04-01T20:51:00Z">
              <w:r w:rsidDel="009E4857">
                <w:rPr>
                  <w:rFonts w:ascii="Courier New" w:eastAsia="Courier New" w:hAnsi="Courier New" w:cs="Courier New"/>
                </w:rPr>
                <w:delText>1</w:delText>
              </w:r>
            </w:del>
          </w:p>
        </w:tc>
        <w:tc>
          <w:tcPr>
            <w:tcW w:w="458" w:type="dxa"/>
          </w:tcPr>
          <w:p w14:paraId="71159402" w14:textId="5500F51D" w:rsidR="00CB7E31" w:rsidDel="009E4857" w:rsidRDefault="00000000">
            <w:pPr>
              <w:suppressAutoHyphens w:val="0"/>
              <w:spacing w:after="0"/>
              <w:ind w:left="115"/>
              <w:rPr>
                <w:del w:id="6151" w:author="Jose Eduardo VIU" w:date="2023-04-01T20:51:00Z"/>
              </w:rPr>
            </w:pPr>
            <w:del w:id="6152" w:author="Jose Eduardo VIU" w:date="2023-04-01T20:51:00Z">
              <w:r w:rsidDel="009E4857">
                <w:rPr>
                  <w:rFonts w:ascii="Courier New" w:eastAsia="Courier New" w:hAnsi="Courier New" w:cs="Courier New"/>
                </w:rPr>
                <w:delText>2</w:delText>
              </w:r>
            </w:del>
          </w:p>
        </w:tc>
        <w:tc>
          <w:tcPr>
            <w:tcW w:w="1487" w:type="dxa"/>
            <w:gridSpan w:val="2"/>
          </w:tcPr>
          <w:p w14:paraId="63DC15B9" w14:textId="3C05D46F" w:rsidR="00CB7E31" w:rsidDel="009E4857" w:rsidRDefault="00000000">
            <w:pPr>
              <w:suppressAutoHyphens w:val="0"/>
              <w:spacing w:after="0"/>
              <w:ind w:right="115"/>
              <w:jc w:val="center"/>
              <w:rPr>
                <w:del w:id="6153" w:author="Jose Eduardo VIU" w:date="2023-04-01T20:51:00Z"/>
              </w:rPr>
            </w:pPr>
            <w:del w:id="6154" w:author="Jose Eduardo VIU" w:date="2023-04-01T20:51:00Z">
              <w:r w:rsidDel="009E4857">
                <w:rPr>
                  <w:rFonts w:ascii="Courier New" w:eastAsia="Courier New" w:hAnsi="Courier New" w:cs="Courier New"/>
                </w:rPr>
                <w:delText>69</w:delText>
              </w:r>
            </w:del>
          </w:p>
        </w:tc>
        <w:tc>
          <w:tcPr>
            <w:tcW w:w="2981" w:type="dxa"/>
            <w:gridSpan w:val="6"/>
          </w:tcPr>
          <w:p w14:paraId="0D3A43EF" w14:textId="6FBE77A0" w:rsidR="00CB7E31" w:rsidDel="009E4857" w:rsidRDefault="00000000">
            <w:pPr>
              <w:suppressAutoHyphens w:val="0"/>
              <w:spacing w:after="0"/>
              <w:ind w:left="229"/>
              <w:rPr>
                <w:del w:id="6155" w:author="Jose Eduardo VIU" w:date="2023-04-01T20:51:00Z"/>
              </w:rPr>
            </w:pPr>
            <w:del w:id="6156" w:author="Jose Eduardo VIU" w:date="2023-04-01T20:51:00Z">
              <w:r w:rsidDel="009E4857">
                <w:rPr>
                  <w:rFonts w:ascii="Courier New" w:eastAsia="Courier New" w:hAnsi="Courier New" w:cs="Courier New"/>
                </w:rPr>
                <w:delText>2 112.100242</w:delText>
              </w:r>
            </w:del>
          </w:p>
        </w:tc>
      </w:tr>
      <w:tr w:rsidR="00CB7E31" w:rsidDel="009E4857" w14:paraId="07D17757" w14:textId="21D1D5D5">
        <w:trPr>
          <w:trHeight w:val="271"/>
          <w:del w:id="6157" w:author="Jose Eduardo VIU" w:date="2023-04-01T20:51:00Z"/>
        </w:trPr>
        <w:tc>
          <w:tcPr>
            <w:tcW w:w="1274" w:type="dxa"/>
            <w:gridSpan w:val="2"/>
          </w:tcPr>
          <w:p w14:paraId="1437F71F" w14:textId="2B7914EF" w:rsidR="00CB7E31" w:rsidDel="009E4857" w:rsidRDefault="00000000">
            <w:pPr>
              <w:suppressAutoHyphens w:val="0"/>
              <w:spacing w:after="0"/>
              <w:ind w:left="15"/>
              <w:jc w:val="center"/>
              <w:rPr>
                <w:del w:id="6158" w:author="Jose Eduardo VIU" w:date="2023-04-01T20:51:00Z"/>
              </w:rPr>
            </w:pPr>
            <w:del w:id="6159" w:author="Jose Eduardo VIU" w:date="2023-04-01T20:51:00Z">
              <w:r w:rsidDel="009E4857">
                <w:rPr>
                  <w:rFonts w:ascii="Courier New" w:eastAsia="Courier New" w:hAnsi="Courier New" w:cs="Courier New"/>
                </w:rPr>
                <w:delText>2</w:delText>
              </w:r>
            </w:del>
          </w:p>
        </w:tc>
        <w:tc>
          <w:tcPr>
            <w:tcW w:w="345" w:type="dxa"/>
          </w:tcPr>
          <w:p w14:paraId="42100AD2" w14:textId="5F24DEB4" w:rsidR="00CB7E31" w:rsidDel="009E4857" w:rsidRDefault="00CB7E31">
            <w:pPr>
              <w:suppressAutoHyphens w:val="0"/>
              <w:rPr>
                <w:del w:id="6160" w:author="Jose Eduardo VIU" w:date="2023-04-01T20:51:00Z"/>
              </w:rPr>
            </w:pPr>
          </w:p>
        </w:tc>
        <w:tc>
          <w:tcPr>
            <w:tcW w:w="1258" w:type="dxa"/>
          </w:tcPr>
          <w:p w14:paraId="7C7BFAB8" w14:textId="704757A3" w:rsidR="00CB7E31" w:rsidDel="009E4857" w:rsidRDefault="00000000">
            <w:pPr>
              <w:suppressAutoHyphens w:val="0"/>
              <w:spacing w:after="0"/>
              <w:ind w:left="115"/>
              <w:rPr>
                <w:del w:id="6161" w:author="Jose Eduardo VIU" w:date="2023-04-01T20:51:00Z"/>
              </w:rPr>
            </w:pPr>
            <w:del w:id="6162" w:author="Jose Eduardo VIU" w:date="2023-04-01T20:51:00Z">
              <w:r w:rsidDel="009E4857">
                <w:rPr>
                  <w:rFonts w:ascii="Courier New" w:eastAsia="Courier New" w:hAnsi="Courier New" w:cs="Courier New"/>
                </w:rPr>
                <w:delText>20313</w:delText>
              </w:r>
            </w:del>
          </w:p>
        </w:tc>
        <w:tc>
          <w:tcPr>
            <w:tcW w:w="345" w:type="dxa"/>
          </w:tcPr>
          <w:p w14:paraId="3B4E5C48" w14:textId="7BF9F9BA" w:rsidR="00CB7E31" w:rsidDel="009E4857" w:rsidRDefault="00CB7E31">
            <w:pPr>
              <w:suppressAutoHyphens w:val="0"/>
              <w:rPr>
                <w:del w:id="6163" w:author="Jose Eduardo VIU" w:date="2023-04-01T20:51:00Z"/>
              </w:rPr>
            </w:pPr>
          </w:p>
        </w:tc>
        <w:tc>
          <w:tcPr>
            <w:tcW w:w="1258" w:type="dxa"/>
            <w:gridSpan w:val="2"/>
          </w:tcPr>
          <w:p w14:paraId="4836FE50" w14:textId="364AF543" w:rsidR="00CB7E31" w:rsidDel="009E4857" w:rsidRDefault="00000000">
            <w:pPr>
              <w:suppressAutoHyphens w:val="0"/>
              <w:spacing w:after="0"/>
              <w:ind w:left="344"/>
              <w:rPr>
                <w:del w:id="6164" w:author="Jose Eduardo VIU" w:date="2023-04-01T20:51:00Z"/>
              </w:rPr>
            </w:pPr>
            <w:del w:id="6165" w:author="Jose Eduardo VIU" w:date="2023-04-01T20:51:00Z">
              <w:r w:rsidDel="009E4857">
                <w:rPr>
                  <w:rFonts w:ascii="Courier New" w:eastAsia="Courier New" w:hAnsi="Courier New" w:cs="Courier New"/>
                </w:rPr>
                <w:delText>1</w:delText>
              </w:r>
            </w:del>
          </w:p>
        </w:tc>
        <w:tc>
          <w:tcPr>
            <w:tcW w:w="458" w:type="dxa"/>
          </w:tcPr>
          <w:p w14:paraId="00C719D5" w14:textId="1A2610D4" w:rsidR="00CB7E31" w:rsidDel="009E4857" w:rsidRDefault="00000000">
            <w:pPr>
              <w:suppressAutoHyphens w:val="0"/>
              <w:spacing w:after="0"/>
              <w:ind w:left="115"/>
              <w:rPr>
                <w:del w:id="6166" w:author="Jose Eduardo VIU" w:date="2023-04-01T20:51:00Z"/>
              </w:rPr>
            </w:pPr>
            <w:del w:id="6167" w:author="Jose Eduardo VIU" w:date="2023-04-01T20:51:00Z">
              <w:r w:rsidDel="009E4857">
                <w:rPr>
                  <w:rFonts w:ascii="Courier New" w:eastAsia="Courier New" w:hAnsi="Courier New" w:cs="Courier New"/>
                </w:rPr>
                <w:delText>2</w:delText>
              </w:r>
            </w:del>
          </w:p>
        </w:tc>
        <w:tc>
          <w:tcPr>
            <w:tcW w:w="1487" w:type="dxa"/>
            <w:gridSpan w:val="2"/>
          </w:tcPr>
          <w:p w14:paraId="7136C0E4" w14:textId="24D2A692" w:rsidR="00CB7E31" w:rsidDel="009E4857" w:rsidRDefault="00000000">
            <w:pPr>
              <w:suppressAutoHyphens w:val="0"/>
              <w:spacing w:after="0"/>
              <w:ind w:right="115"/>
              <w:jc w:val="center"/>
              <w:rPr>
                <w:del w:id="6168" w:author="Jose Eduardo VIU" w:date="2023-04-01T20:51:00Z"/>
              </w:rPr>
            </w:pPr>
            <w:del w:id="6169" w:author="Jose Eduardo VIU" w:date="2023-04-01T20:51:00Z">
              <w:r w:rsidDel="009E4857">
                <w:rPr>
                  <w:rFonts w:ascii="Courier New" w:eastAsia="Courier New" w:hAnsi="Courier New" w:cs="Courier New"/>
                </w:rPr>
                <w:delText>69</w:delText>
              </w:r>
            </w:del>
          </w:p>
        </w:tc>
        <w:tc>
          <w:tcPr>
            <w:tcW w:w="2981" w:type="dxa"/>
            <w:gridSpan w:val="6"/>
          </w:tcPr>
          <w:p w14:paraId="5C92D3BA" w14:textId="61E8249F" w:rsidR="00CB7E31" w:rsidDel="009E4857" w:rsidRDefault="00000000">
            <w:pPr>
              <w:suppressAutoHyphens w:val="0"/>
              <w:spacing w:after="0"/>
              <w:ind w:left="229"/>
              <w:rPr>
                <w:del w:id="6170" w:author="Jose Eduardo VIU" w:date="2023-04-01T20:51:00Z"/>
              </w:rPr>
            </w:pPr>
            <w:del w:id="6171" w:author="Jose Eduardo VIU" w:date="2023-04-01T20:51:00Z">
              <w:r w:rsidDel="009E4857">
                <w:rPr>
                  <w:rFonts w:ascii="Courier New" w:eastAsia="Courier New" w:hAnsi="Courier New" w:cs="Courier New"/>
                </w:rPr>
                <w:delText>2 119.896276</w:delText>
              </w:r>
            </w:del>
          </w:p>
        </w:tc>
      </w:tr>
      <w:tr w:rsidR="00CB7E31" w:rsidDel="009E4857" w14:paraId="019BE92B" w14:textId="6C12E72F">
        <w:trPr>
          <w:trHeight w:val="271"/>
          <w:del w:id="6172" w:author="Jose Eduardo VIU" w:date="2023-04-01T20:51:00Z"/>
        </w:trPr>
        <w:tc>
          <w:tcPr>
            <w:tcW w:w="1274" w:type="dxa"/>
            <w:gridSpan w:val="2"/>
          </w:tcPr>
          <w:p w14:paraId="09DC063F" w14:textId="019DEF45" w:rsidR="00CB7E31" w:rsidDel="009E4857" w:rsidRDefault="00000000">
            <w:pPr>
              <w:suppressAutoHyphens w:val="0"/>
              <w:spacing w:after="0"/>
              <w:ind w:left="15"/>
              <w:jc w:val="center"/>
              <w:rPr>
                <w:del w:id="6173" w:author="Jose Eduardo VIU" w:date="2023-04-01T20:51:00Z"/>
              </w:rPr>
            </w:pPr>
            <w:del w:id="6174" w:author="Jose Eduardo VIU" w:date="2023-04-01T20:51:00Z">
              <w:r w:rsidDel="009E4857">
                <w:rPr>
                  <w:rFonts w:ascii="Courier New" w:eastAsia="Courier New" w:hAnsi="Courier New" w:cs="Courier New"/>
                </w:rPr>
                <w:delText>3</w:delText>
              </w:r>
            </w:del>
          </w:p>
        </w:tc>
        <w:tc>
          <w:tcPr>
            <w:tcW w:w="345" w:type="dxa"/>
          </w:tcPr>
          <w:p w14:paraId="58E856DB" w14:textId="22F0EA5B" w:rsidR="00CB7E31" w:rsidDel="009E4857" w:rsidRDefault="00CB7E31">
            <w:pPr>
              <w:suppressAutoHyphens w:val="0"/>
              <w:rPr>
                <w:del w:id="6175" w:author="Jose Eduardo VIU" w:date="2023-04-01T20:51:00Z"/>
              </w:rPr>
            </w:pPr>
          </w:p>
        </w:tc>
        <w:tc>
          <w:tcPr>
            <w:tcW w:w="1258" w:type="dxa"/>
          </w:tcPr>
          <w:p w14:paraId="645903B2" w14:textId="433FE4D1" w:rsidR="00CB7E31" w:rsidDel="009E4857" w:rsidRDefault="00000000">
            <w:pPr>
              <w:suppressAutoHyphens w:val="0"/>
              <w:spacing w:after="0"/>
              <w:ind w:left="115"/>
              <w:rPr>
                <w:del w:id="6176" w:author="Jose Eduardo VIU" w:date="2023-04-01T20:51:00Z"/>
              </w:rPr>
            </w:pPr>
            <w:del w:id="6177" w:author="Jose Eduardo VIU" w:date="2023-04-01T20:51:00Z">
              <w:r w:rsidDel="009E4857">
                <w:rPr>
                  <w:rFonts w:ascii="Courier New" w:eastAsia="Courier New" w:hAnsi="Courier New" w:cs="Courier New"/>
                </w:rPr>
                <w:delText>20311</w:delText>
              </w:r>
            </w:del>
          </w:p>
        </w:tc>
        <w:tc>
          <w:tcPr>
            <w:tcW w:w="345" w:type="dxa"/>
          </w:tcPr>
          <w:p w14:paraId="45EFB255" w14:textId="0539F624" w:rsidR="00CB7E31" w:rsidDel="009E4857" w:rsidRDefault="00CB7E31">
            <w:pPr>
              <w:suppressAutoHyphens w:val="0"/>
              <w:rPr>
                <w:del w:id="6178" w:author="Jose Eduardo VIU" w:date="2023-04-01T20:51:00Z"/>
              </w:rPr>
            </w:pPr>
          </w:p>
        </w:tc>
        <w:tc>
          <w:tcPr>
            <w:tcW w:w="1258" w:type="dxa"/>
            <w:gridSpan w:val="2"/>
          </w:tcPr>
          <w:p w14:paraId="17994B96" w14:textId="0F175AC1" w:rsidR="00CB7E31" w:rsidDel="009E4857" w:rsidRDefault="00000000">
            <w:pPr>
              <w:suppressAutoHyphens w:val="0"/>
              <w:spacing w:after="0"/>
              <w:ind w:left="344"/>
              <w:rPr>
                <w:del w:id="6179" w:author="Jose Eduardo VIU" w:date="2023-04-01T20:51:00Z"/>
              </w:rPr>
            </w:pPr>
            <w:del w:id="6180" w:author="Jose Eduardo VIU" w:date="2023-04-01T20:51:00Z">
              <w:r w:rsidDel="009E4857">
                <w:rPr>
                  <w:rFonts w:ascii="Courier New" w:eastAsia="Courier New" w:hAnsi="Courier New" w:cs="Courier New"/>
                </w:rPr>
                <w:delText>1</w:delText>
              </w:r>
            </w:del>
          </w:p>
        </w:tc>
        <w:tc>
          <w:tcPr>
            <w:tcW w:w="458" w:type="dxa"/>
          </w:tcPr>
          <w:p w14:paraId="6EF571C3" w14:textId="630006E6" w:rsidR="00CB7E31" w:rsidDel="009E4857" w:rsidRDefault="00000000">
            <w:pPr>
              <w:suppressAutoHyphens w:val="0"/>
              <w:spacing w:after="0"/>
              <w:ind w:left="115"/>
              <w:rPr>
                <w:del w:id="6181" w:author="Jose Eduardo VIU" w:date="2023-04-01T20:51:00Z"/>
              </w:rPr>
            </w:pPr>
            <w:del w:id="6182" w:author="Jose Eduardo VIU" w:date="2023-04-01T20:51:00Z">
              <w:r w:rsidDel="009E4857">
                <w:rPr>
                  <w:rFonts w:ascii="Courier New" w:eastAsia="Courier New" w:hAnsi="Courier New" w:cs="Courier New"/>
                </w:rPr>
                <w:delText>2</w:delText>
              </w:r>
            </w:del>
          </w:p>
        </w:tc>
        <w:tc>
          <w:tcPr>
            <w:tcW w:w="1487" w:type="dxa"/>
            <w:gridSpan w:val="2"/>
          </w:tcPr>
          <w:p w14:paraId="591A2F7D" w14:textId="3B68EFFE" w:rsidR="00CB7E31" w:rsidDel="009E4857" w:rsidRDefault="00000000">
            <w:pPr>
              <w:suppressAutoHyphens w:val="0"/>
              <w:spacing w:after="0"/>
              <w:ind w:right="115"/>
              <w:jc w:val="center"/>
              <w:rPr>
                <w:del w:id="6183" w:author="Jose Eduardo VIU" w:date="2023-04-01T20:51:00Z"/>
              </w:rPr>
            </w:pPr>
            <w:del w:id="6184" w:author="Jose Eduardo VIU" w:date="2023-04-01T20:51:00Z">
              <w:r w:rsidDel="009E4857">
                <w:rPr>
                  <w:rFonts w:ascii="Courier New" w:eastAsia="Courier New" w:hAnsi="Courier New" w:cs="Courier New"/>
                </w:rPr>
                <w:delText>69</w:delText>
              </w:r>
            </w:del>
          </w:p>
        </w:tc>
        <w:tc>
          <w:tcPr>
            <w:tcW w:w="2981" w:type="dxa"/>
            <w:gridSpan w:val="6"/>
          </w:tcPr>
          <w:p w14:paraId="5C9CACBE" w14:textId="795C7C21" w:rsidR="00CB7E31" w:rsidDel="009E4857" w:rsidRDefault="00000000">
            <w:pPr>
              <w:suppressAutoHyphens w:val="0"/>
              <w:spacing w:after="0"/>
              <w:ind w:left="229"/>
              <w:rPr>
                <w:del w:id="6185" w:author="Jose Eduardo VIU" w:date="2023-04-01T20:51:00Z"/>
              </w:rPr>
            </w:pPr>
            <w:del w:id="6186" w:author="Jose Eduardo VIU" w:date="2023-04-01T20:51:00Z">
              <w:r w:rsidDel="009E4857">
                <w:rPr>
                  <w:rFonts w:ascii="Courier New" w:eastAsia="Courier New" w:hAnsi="Courier New" w:cs="Courier New"/>
                </w:rPr>
                <w:delText>2 115.469246</w:delText>
              </w:r>
            </w:del>
          </w:p>
        </w:tc>
      </w:tr>
      <w:tr w:rsidR="00CB7E31" w:rsidDel="009E4857" w14:paraId="78A99874" w14:textId="5EF0B416">
        <w:trPr>
          <w:trHeight w:val="271"/>
          <w:del w:id="6187" w:author="Jose Eduardo VIU" w:date="2023-04-01T20:51:00Z"/>
        </w:trPr>
        <w:tc>
          <w:tcPr>
            <w:tcW w:w="1274" w:type="dxa"/>
            <w:gridSpan w:val="2"/>
          </w:tcPr>
          <w:p w14:paraId="554CB890" w14:textId="138651FE" w:rsidR="00CB7E31" w:rsidDel="009E4857" w:rsidRDefault="00000000">
            <w:pPr>
              <w:suppressAutoHyphens w:val="0"/>
              <w:spacing w:after="0"/>
              <w:ind w:left="15"/>
              <w:jc w:val="center"/>
              <w:rPr>
                <w:del w:id="6188" w:author="Jose Eduardo VIU" w:date="2023-04-01T20:51:00Z"/>
              </w:rPr>
            </w:pPr>
            <w:del w:id="6189" w:author="Jose Eduardo VIU" w:date="2023-04-01T20:51:00Z">
              <w:r w:rsidDel="009E4857">
                <w:rPr>
                  <w:rFonts w:ascii="Courier New" w:eastAsia="Courier New" w:hAnsi="Courier New" w:cs="Courier New"/>
                </w:rPr>
                <w:delText>4</w:delText>
              </w:r>
            </w:del>
          </w:p>
        </w:tc>
        <w:tc>
          <w:tcPr>
            <w:tcW w:w="345" w:type="dxa"/>
          </w:tcPr>
          <w:p w14:paraId="7B515104" w14:textId="23042C2E" w:rsidR="00CB7E31" w:rsidDel="009E4857" w:rsidRDefault="00CB7E31">
            <w:pPr>
              <w:suppressAutoHyphens w:val="0"/>
              <w:rPr>
                <w:del w:id="6190" w:author="Jose Eduardo VIU" w:date="2023-04-01T20:51:00Z"/>
              </w:rPr>
            </w:pPr>
          </w:p>
        </w:tc>
        <w:tc>
          <w:tcPr>
            <w:tcW w:w="1258" w:type="dxa"/>
          </w:tcPr>
          <w:p w14:paraId="799DF08C" w14:textId="4495584B" w:rsidR="00CB7E31" w:rsidDel="009E4857" w:rsidRDefault="00000000">
            <w:pPr>
              <w:suppressAutoHyphens w:val="0"/>
              <w:spacing w:after="0"/>
              <w:ind w:left="115"/>
              <w:rPr>
                <w:del w:id="6191" w:author="Jose Eduardo VIU" w:date="2023-04-01T20:51:00Z"/>
              </w:rPr>
            </w:pPr>
            <w:del w:id="6192" w:author="Jose Eduardo VIU" w:date="2023-04-01T20:51:00Z">
              <w:r w:rsidDel="009E4857">
                <w:rPr>
                  <w:rFonts w:ascii="Courier New" w:eastAsia="Courier New" w:hAnsi="Courier New" w:cs="Courier New"/>
                </w:rPr>
                <w:delText>20314</w:delText>
              </w:r>
            </w:del>
          </w:p>
        </w:tc>
        <w:tc>
          <w:tcPr>
            <w:tcW w:w="345" w:type="dxa"/>
          </w:tcPr>
          <w:p w14:paraId="3B2232DB" w14:textId="306912FC" w:rsidR="00CB7E31" w:rsidDel="009E4857" w:rsidRDefault="00CB7E31">
            <w:pPr>
              <w:suppressAutoHyphens w:val="0"/>
              <w:rPr>
                <w:del w:id="6193" w:author="Jose Eduardo VIU" w:date="2023-04-01T20:51:00Z"/>
              </w:rPr>
            </w:pPr>
          </w:p>
        </w:tc>
        <w:tc>
          <w:tcPr>
            <w:tcW w:w="1258" w:type="dxa"/>
            <w:gridSpan w:val="2"/>
          </w:tcPr>
          <w:p w14:paraId="2A05C91C" w14:textId="7E2C2575" w:rsidR="00CB7E31" w:rsidDel="009E4857" w:rsidRDefault="00000000">
            <w:pPr>
              <w:suppressAutoHyphens w:val="0"/>
              <w:spacing w:after="0"/>
              <w:ind w:left="344"/>
              <w:rPr>
                <w:del w:id="6194" w:author="Jose Eduardo VIU" w:date="2023-04-01T20:51:00Z"/>
              </w:rPr>
            </w:pPr>
            <w:del w:id="6195" w:author="Jose Eduardo VIU" w:date="2023-04-01T20:51:00Z">
              <w:r w:rsidDel="009E4857">
                <w:rPr>
                  <w:rFonts w:ascii="Courier New" w:eastAsia="Courier New" w:hAnsi="Courier New" w:cs="Courier New"/>
                </w:rPr>
                <w:delText>1</w:delText>
              </w:r>
            </w:del>
          </w:p>
        </w:tc>
        <w:tc>
          <w:tcPr>
            <w:tcW w:w="458" w:type="dxa"/>
          </w:tcPr>
          <w:p w14:paraId="3B0110F0" w14:textId="419738D9" w:rsidR="00CB7E31" w:rsidDel="009E4857" w:rsidRDefault="00000000">
            <w:pPr>
              <w:suppressAutoHyphens w:val="0"/>
              <w:spacing w:after="0"/>
              <w:ind w:left="115"/>
              <w:rPr>
                <w:del w:id="6196" w:author="Jose Eduardo VIU" w:date="2023-04-01T20:51:00Z"/>
              </w:rPr>
            </w:pPr>
            <w:del w:id="6197" w:author="Jose Eduardo VIU" w:date="2023-04-01T20:51:00Z">
              <w:r w:rsidDel="009E4857">
                <w:rPr>
                  <w:rFonts w:ascii="Courier New" w:eastAsia="Courier New" w:hAnsi="Courier New" w:cs="Courier New"/>
                </w:rPr>
                <w:delText>2</w:delText>
              </w:r>
            </w:del>
          </w:p>
        </w:tc>
        <w:tc>
          <w:tcPr>
            <w:tcW w:w="1487" w:type="dxa"/>
            <w:gridSpan w:val="2"/>
          </w:tcPr>
          <w:p w14:paraId="32F391E4" w14:textId="20FF494C" w:rsidR="00CB7E31" w:rsidDel="009E4857" w:rsidRDefault="00000000">
            <w:pPr>
              <w:suppressAutoHyphens w:val="0"/>
              <w:spacing w:after="0"/>
              <w:ind w:right="115"/>
              <w:jc w:val="center"/>
              <w:rPr>
                <w:del w:id="6198" w:author="Jose Eduardo VIU" w:date="2023-04-01T20:51:00Z"/>
              </w:rPr>
            </w:pPr>
            <w:del w:id="6199" w:author="Jose Eduardo VIU" w:date="2023-04-01T20:51:00Z">
              <w:r w:rsidDel="009E4857">
                <w:rPr>
                  <w:rFonts w:ascii="Courier New" w:eastAsia="Courier New" w:hAnsi="Courier New" w:cs="Courier New"/>
                </w:rPr>
                <w:delText>69</w:delText>
              </w:r>
            </w:del>
          </w:p>
        </w:tc>
        <w:tc>
          <w:tcPr>
            <w:tcW w:w="2981" w:type="dxa"/>
            <w:gridSpan w:val="6"/>
          </w:tcPr>
          <w:p w14:paraId="4530B557" w14:textId="5E182282" w:rsidR="00CB7E31" w:rsidDel="009E4857" w:rsidRDefault="00000000">
            <w:pPr>
              <w:suppressAutoHyphens w:val="0"/>
              <w:spacing w:after="0"/>
              <w:ind w:left="229"/>
              <w:rPr>
                <w:del w:id="6200" w:author="Jose Eduardo VIU" w:date="2023-04-01T20:51:00Z"/>
              </w:rPr>
            </w:pPr>
            <w:del w:id="6201" w:author="Jose Eduardo VIU" w:date="2023-04-01T20:51:00Z">
              <w:r w:rsidDel="009E4857">
                <w:rPr>
                  <w:rFonts w:ascii="Courier New" w:eastAsia="Courier New" w:hAnsi="Courier New" w:cs="Courier New"/>
                </w:rPr>
                <w:delText>2 115.154338</w:delText>
              </w:r>
            </w:del>
          </w:p>
        </w:tc>
      </w:tr>
      <w:tr w:rsidR="00CB7E31" w:rsidDel="009E4857" w14:paraId="47BCDE1F" w14:textId="08E35FB4">
        <w:trPr>
          <w:trHeight w:val="271"/>
          <w:del w:id="6202" w:author="Jose Eduardo VIU" w:date="2023-04-01T20:51:00Z"/>
        </w:trPr>
        <w:tc>
          <w:tcPr>
            <w:tcW w:w="1274" w:type="dxa"/>
            <w:gridSpan w:val="2"/>
          </w:tcPr>
          <w:p w14:paraId="1D4A8FC8" w14:textId="612A44E5" w:rsidR="00CB7E31" w:rsidDel="009E4857" w:rsidRDefault="00000000">
            <w:pPr>
              <w:suppressAutoHyphens w:val="0"/>
              <w:spacing w:after="0"/>
              <w:ind w:left="15"/>
              <w:jc w:val="center"/>
              <w:rPr>
                <w:del w:id="6203" w:author="Jose Eduardo VIU" w:date="2023-04-01T20:51:00Z"/>
              </w:rPr>
            </w:pPr>
            <w:del w:id="6204" w:author="Jose Eduardo VIU" w:date="2023-04-01T20:51:00Z">
              <w:r w:rsidDel="009E4857">
                <w:rPr>
                  <w:rFonts w:ascii="Courier New" w:eastAsia="Courier New" w:hAnsi="Courier New" w:cs="Courier New"/>
                </w:rPr>
                <w:delText>…</w:delText>
              </w:r>
            </w:del>
          </w:p>
        </w:tc>
        <w:tc>
          <w:tcPr>
            <w:tcW w:w="345" w:type="dxa"/>
          </w:tcPr>
          <w:p w14:paraId="507AA606" w14:textId="2DA1EC85" w:rsidR="00CB7E31" w:rsidDel="009E4857" w:rsidRDefault="00CB7E31">
            <w:pPr>
              <w:suppressAutoHyphens w:val="0"/>
              <w:rPr>
                <w:del w:id="6205" w:author="Jose Eduardo VIU" w:date="2023-04-01T20:51:00Z"/>
              </w:rPr>
            </w:pPr>
          </w:p>
        </w:tc>
        <w:tc>
          <w:tcPr>
            <w:tcW w:w="1258" w:type="dxa"/>
          </w:tcPr>
          <w:p w14:paraId="0C402121" w14:textId="44100679" w:rsidR="00CB7E31" w:rsidDel="009E4857" w:rsidRDefault="00000000">
            <w:pPr>
              <w:suppressAutoHyphens w:val="0"/>
              <w:spacing w:after="0"/>
              <w:ind w:left="115"/>
              <w:rPr>
                <w:del w:id="6206" w:author="Jose Eduardo VIU" w:date="2023-04-01T20:51:00Z"/>
              </w:rPr>
            </w:pPr>
            <w:del w:id="6207" w:author="Jose Eduardo VIU" w:date="2023-04-01T20:51:00Z">
              <w:r w:rsidDel="009E4857">
                <w:rPr>
                  <w:rFonts w:ascii="Courier New" w:eastAsia="Courier New" w:hAnsi="Courier New" w:cs="Courier New"/>
                </w:rPr>
                <w:delText>…</w:delText>
              </w:r>
            </w:del>
          </w:p>
        </w:tc>
        <w:tc>
          <w:tcPr>
            <w:tcW w:w="345" w:type="dxa"/>
          </w:tcPr>
          <w:p w14:paraId="1343A683" w14:textId="504F0AA6" w:rsidR="00CB7E31" w:rsidDel="009E4857" w:rsidRDefault="00000000">
            <w:pPr>
              <w:suppressAutoHyphens w:val="0"/>
              <w:spacing w:after="0"/>
              <w:rPr>
                <w:del w:id="6208" w:author="Jose Eduardo VIU" w:date="2023-04-01T20:51:00Z"/>
              </w:rPr>
            </w:pPr>
            <w:del w:id="6209" w:author="Jose Eduardo VIU" w:date="2023-04-01T20:51:00Z">
              <w:r w:rsidDel="009E4857">
                <w:rPr>
                  <w:rFonts w:ascii="Courier New" w:eastAsia="Courier New" w:hAnsi="Courier New" w:cs="Courier New"/>
                </w:rPr>
                <w:delText>…</w:delText>
              </w:r>
            </w:del>
          </w:p>
        </w:tc>
        <w:tc>
          <w:tcPr>
            <w:tcW w:w="1258" w:type="dxa"/>
            <w:gridSpan w:val="2"/>
          </w:tcPr>
          <w:p w14:paraId="2557B9EC" w14:textId="6F976BD4" w:rsidR="00CB7E31" w:rsidDel="009E4857" w:rsidRDefault="00000000">
            <w:pPr>
              <w:suppressAutoHyphens w:val="0"/>
              <w:spacing w:after="0"/>
              <w:ind w:left="458"/>
              <w:rPr>
                <w:del w:id="6210" w:author="Jose Eduardo VIU" w:date="2023-04-01T20:51:00Z"/>
              </w:rPr>
            </w:pPr>
            <w:del w:id="6211" w:author="Jose Eduardo VIU" w:date="2023-04-01T20:51:00Z">
              <w:r w:rsidDel="009E4857">
                <w:rPr>
                  <w:rFonts w:ascii="Courier New" w:eastAsia="Courier New" w:hAnsi="Courier New" w:cs="Courier New"/>
                </w:rPr>
                <w:delText>…</w:delText>
              </w:r>
            </w:del>
          </w:p>
        </w:tc>
        <w:tc>
          <w:tcPr>
            <w:tcW w:w="458" w:type="dxa"/>
          </w:tcPr>
          <w:p w14:paraId="31844D68" w14:textId="58205C10" w:rsidR="00CB7E31" w:rsidDel="009E4857" w:rsidRDefault="00000000">
            <w:pPr>
              <w:suppressAutoHyphens w:val="0"/>
              <w:spacing w:after="0"/>
              <w:rPr>
                <w:del w:id="6212" w:author="Jose Eduardo VIU" w:date="2023-04-01T20:51:00Z"/>
              </w:rPr>
            </w:pPr>
            <w:del w:id="6213" w:author="Jose Eduardo VIU" w:date="2023-04-01T20:51:00Z">
              <w:r w:rsidDel="009E4857">
                <w:rPr>
                  <w:rFonts w:ascii="Courier New" w:eastAsia="Courier New" w:hAnsi="Courier New" w:cs="Courier New"/>
                </w:rPr>
                <w:delText>…</w:delText>
              </w:r>
            </w:del>
          </w:p>
        </w:tc>
        <w:tc>
          <w:tcPr>
            <w:tcW w:w="1487" w:type="dxa"/>
            <w:gridSpan w:val="2"/>
          </w:tcPr>
          <w:p w14:paraId="3B9A4AE0" w14:textId="6F96F239" w:rsidR="00CB7E31" w:rsidDel="009E4857" w:rsidRDefault="00000000">
            <w:pPr>
              <w:suppressAutoHyphens w:val="0"/>
              <w:spacing w:after="0"/>
              <w:ind w:left="344"/>
              <w:rPr>
                <w:del w:id="6214" w:author="Jose Eduardo VIU" w:date="2023-04-01T20:51:00Z"/>
              </w:rPr>
            </w:pPr>
            <w:del w:id="6215" w:author="Jose Eduardo VIU" w:date="2023-04-01T20:51:00Z">
              <w:r w:rsidDel="009E4857">
                <w:rPr>
                  <w:rFonts w:ascii="Courier New" w:eastAsia="Courier New" w:hAnsi="Courier New" w:cs="Courier New"/>
                </w:rPr>
                <w:delText>…</w:delText>
              </w:r>
            </w:del>
          </w:p>
        </w:tc>
        <w:tc>
          <w:tcPr>
            <w:tcW w:w="2981" w:type="dxa"/>
            <w:gridSpan w:val="6"/>
          </w:tcPr>
          <w:p w14:paraId="293740C7" w14:textId="3BD8D801" w:rsidR="00CB7E31" w:rsidDel="009E4857" w:rsidRDefault="00000000">
            <w:pPr>
              <w:suppressAutoHyphens w:val="0"/>
              <w:spacing w:after="0"/>
              <w:rPr>
                <w:del w:id="6216" w:author="Jose Eduardo VIU" w:date="2023-04-01T20:51:00Z"/>
              </w:rPr>
            </w:pPr>
            <w:del w:id="6217" w:author="Jose Eduardo VIU" w:date="2023-04-01T20:51:00Z">
              <w:r w:rsidDel="009E4857">
                <w:rPr>
                  <w:rFonts w:ascii="Courier New" w:eastAsia="Courier New" w:hAnsi="Courier New" w:cs="Courier New"/>
                </w:rPr>
                <w:delText>…</w:delText>
              </w:r>
            </w:del>
          </w:p>
        </w:tc>
      </w:tr>
      <w:tr w:rsidR="00CB7E31" w:rsidDel="009E4857" w14:paraId="49657706" w14:textId="2043CA92">
        <w:trPr>
          <w:trHeight w:val="271"/>
          <w:del w:id="6218" w:author="Jose Eduardo VIU" w:date="2023-04-01T20:51:00Z"/>
        </w:trPr>
        <w:tc>
          <w:tcPr>
            <w:tcW w:w="1274" w:type="dxa"/>
            <w:gridSpan w:val="2"/>
          </w:tcPr>
          <w:p w14:paraId="33A21E35" w14:textId="17070F75" w:rsidR="00CB7E31" w:rsidDel="009E4857" w:rsidRDefault="00000000">
            <w:pPr>
              <w:suppressAutoHyphens w:val="0"/>
              <w:spacing w:after="0"/>
              <w:ind w:left="588"/>
              <w:rPr>
                <w:del w:id="6219" w:author="Jose Eduardo VIU" w:date="2023-04-01T20:51:00Z"/>
              </w:rPr>
            </w:pPr>
            <w:del w:id="6220" w:author="Jose Eduardo VIU" w:date="2023-04-01T20:51:00Z">
              <w:r w:rsidDel="009E4857">
                <w:rPr>
                  <w:rFonts w:ascii="Courier New" w:eastAsia="Courier New" w:hAnsi="Courier New" w:cs="Courier New"/>
                </w:rPr>
                <w:delText>5327</w:delText>
              </w:r>
            </w:del>
          </w:p>
        </w:tc>
        <w:tc>
          <w:tcPr>
            <w:tcW w:w="345" w:type="dxa"/>
          </w:tcPr>
          <w:p w14:paraId="6D6DB403" w14:textId="04E8C251" w:rsidR="00CB7E31" w:rsidDel="009E4857" w:rsidRDefault="00CB7E31">
            <w:pPr>
              <w:suppressAutoHyphens w:val="0"/>
              <w:rPr>
                <w:del w:id="6221" w:author="Jose Eduardo VIU" w:date="2023-04-01T20:51:00Z"/>
              </w:rPr>
            </w:pPr>
          </w:p>
        </w:tc>
        <w:tc>
          <w:tcPr>
            <w:tcW w:w="1258" w:type="dxa"/>
          </w:tcPr>
          <w:p w14:paraId="249FD259" w14:textId="10F0F6BE" w:rsidR="00CB7E31" w:rsidDel="009E4857" w:rsidRDefault="00000000">
            <w:pPr>
              <w:suppressAutoHyphens w:val="0"/>
              <w:spacing w:after="0"/>
              <w:rPr>
                <w:del w:id="6222" w:author="Jose Eduardo VIU" w:date="2023-04-01T20:51:00Z"/>
              </w:rPr>
            </w:pPr>
            <w:del w:id="6223" w:author="Jose Eduardo VIU" w:date="2023-04-01T20:51:00Z">
              <w:r w:rsidDel="009E4857">
                <w:rPr>
                  <w:rFonts w:ascii="Courier New" w:eastAsia="Courier New" w:hAnsi="Courier New" w:cs="Courier New"/>
                </w:rPr>
                <w:delText>205865</w:delText>
              </w:r>
            </w:del>
          </w:p>
        </w:tc>
        <w:tc>
          <w:tcPr>
            <w:tcW w:w="345" w:type="dxa"/>
          </w:tcPr>
          <w:p w14:paraId="22557288" w14:textId="073692E5" w:rsidR="00CB7E31" w:rsidDel="009E4857" w:rsidRDefault="00CB7E31">
            <w:pPr>
              <w:suppressAutoHyphens w:val="0"/>
              <w:rPr>
                <w:del w:id="6224" w:author="Jose Eduardo VIU" w:date="2023-04-01T20:51:00Z"/>
              </w:rPr>
            </w:pPr>
          </w:p>
        </w:tc>
        <w:tc>
          <w:tcPr>
            <w:tcW w:w="1258" w:type="dxa"/>
            <w:gridSpan w:val="2"/>
          </w:tcPr>
          <w:p w14:paraId="431788D9" w14:textId="58361F20" w:rsidR="00CB7E31" w:rsidDel="009E4857" w:rsidRDefault="00000000">
            <w:pPr>
              <w:suppressAutoHyphens w:val="0"/>
              <w:spacing w:after="0"/>
              <w:ind w:left="115"/>
              <w:rPr>
                <w:del w:id="6225" w:author="Jose Eduardo VIU" w:date="2023-04-01T20:51:00Z"/>
              </w:rPr>
            </w:pPr>
            <w:del w:id="6226" w:author="Jose Eduardo VIU" w:date="2023-04-01T20:51:00Z">
              <w:r w:rsidDel="009E4857">
                <w:rPr>
                  <w:rFonts w:ascii="Courier New" w:eastAsia="Courier New" w:hAnsi="Courier New" w:cs="Courier New"/>
                </w:rPr>
                <w:delText>645</w:delText>
              </w:r>
            </w:del>
          </w:p>
        </w:tc>
        <w:tc>
          <w:tcPr>
            <w:tcW w:w="458" w:type="dxa"/>
          </w:tcPr>
          <w:p w14:paraId="78E9C492" w14:textId="6BF31A86" w:rsidR="00CB7E31" w:rsidDel="009E4857" w:rsidRDefault="00000000">
            <w:pPr>
              <w:suppressAutoHyphens w:val="0"/>
              <w:spacing w:after="0"/>
              <w:ind w:left="115"/>
              <w:rPr>
                <w:del w:id="6227" w:author="Jose Eduardo VIU" w:date="2023-04-01T20:51:00Z"/>
              </w:rPr>
            </w:pPr>
            <w:del w:id="6228" w:author="Jose Eduardo VIU" w:date="2023-04-01T20:51:00Z">
              <w:r w:rsidDel="009E4857">
                <w:rPr>
                  <w:rFonts w:ascii="Courier New" w:eastAsia="Courier New" w:hAnsi="Courier New" w:cs="Courier New"/>
                </w:rPr>
                <w:delText>1</w:delText>
              </w:r>
            </w:del>
          </w:p>
        </w:tc>
        <w:tc>
          <w:tcPr>
            <w:tcW w:w="1487" w:type="dxa"/>
            <w:gridSpan w:val="2"/>
          </w:tcPr>
          <w:p w14:paraId="3B2709C7" w14:textId="7E42A031" w:rsidR="00CB7E31" w:rsidDel="009E4857" w:rsidRDefault="00000000">
            <w:pPr>
              <w:suppressAutoHyphens w:val="0"/>
              <w:spacing w:after="0"/>
              <w:ind w:right="115"/>
              <w:jc w:val="center"/>
              <w:rPr>
                <w:del w:id="6229" w:author="Jose Eduardo VIU" w:date="2023-04-01T20:51:00Z"/>
              </w:rPr>
            </w:pPr>
            <w:del w:id="6230" w:author="Jose Eduardo VIU" w:date="2023-04-01T20:51:00Z">
              <w:r w:rsidDel="009E4857">
                <w:rPr>
                  <w:rFonts w:ascii="Courier New" w:eastAsia="Courier New" w:hAnsi="Courier New" w:cs="Courier New"/>
                </w:rPr>
                <w:delText>93</w:delText>
              </w:r>
            </w:del>
          </w:p>
        </w:tc>
        <w:tc>
          <w:tcPr>
            <w:tcW w:w="2981" w:type="dxa"/>
            <w:gridSpan w:val="6"/>
          </w:tcPr>
          <w:p w14:paraId="63AEF121" w14:textId="27E53C37" w:rsidR="00CB7E31" w:rsidDel="009E4857" w:rsidRDefault="00000000">
            <w:pPr>
              <w:tabs>
                <w:tab w:val="center" w:pos="1203"/>
              </w:tabs>
              <w:suppressAutoHyphens w:val="0"/>
              <w:spacing w:after="0"/>
              <w:rPr>
                <w:del w:id="6231" w:author="Jose Eduardo VIU" w:date="2023-04-01T20:51:00Z"/>
              </w:rPr>
            </w:pPr>
            <w:del w:id="6232" w:author="Jose Eduardo VIU" w:date="2023-04-01T20:51:00Z">
              <w:r w:rsidDel="009E4857">
                <w:rPr>
                  <w:rFonts w:ascii="Courier New" w:eastAsia="Courier New" w:hAnsi="Courier New" w:cs="Courier New"/>
                </w:rPr>
                <w:delText>22</w:delText>
              </w:r>
              <w:r w:rsidDel="009E4857">
                <w:rPr>
                  <w:rFonts w:ascii="Courier New" w:eastAsia="Courier New" w:hAnsi="Courier New" w:cs="Courier New"/>
                </w:rPr>
                <w:tab/>
                <w:delText>89.653104</w:delText>
              </w:r>
            </w:del>
          </w:p>
        </w:tc>
      </w:tr>
      <w:tr w:rsidR="00CB7E31" w:rsidDel="009E4857" w14:paraId="487777C8" w14:textId="5469333E">
        <w:trPr>
          <w:trHeight w:val="271"/>
          <w:del w:id="6233" w:author="Jose Eduardo VIU" w:date="2023-04-01T20:51:00Z"/>
        </w:trPr>
        <w:tc>
          <w:tcPr>
            <w:tcW w:w="1274" w:type="dxa"/>
            <w:gridSpan w:val="2"/>
          </w:tcPr>
          <w:p w14:paraId="5493FA91" w14:textId="3351119B" w:rsidR="00CB7E31" w:rsidDel="009E4857" w:rsidRDefault="00000000">
            <w:pPr>
              <w:suppressAutoHyphens w:val="0"/>
              <w:spacing w:after="0"/>
              <w:ind w:left="588"/>
              <w:rPr>
                <w:del w:id="6234" w:author="Jose Eduardo VIU" w:date="2023-04-01T20:51:00Z"/>
              </w:rPr>
            </w:pPr>
            <w:del w:id="6235" w:author="Jose Eduardo VIU" w:date="2023-04-01T20:51:00Z">
              <w:r w:rsidDel="009E4857">
                <w:rPr>
                  <w:rFonts w:ascii="Courier New" w:eastAsia="Courier New" w:hAnsi="Courier New" w:cs="Courier New"/>
                </w:rPr>
                <w:delText>5328</w:delText>
              </w:r>
            </w:del>
          </w:p>
        </w:tc>
        <w:tc>
          <w:tcPr>
            <w:tcW w:w="345" w:type="dxa"/>
          </w:tcPr>
          <w:p w14:paraId="4C008144" w14:textId="481D2A5F" w:rsidR="00CB7E31" w:rsidDel="009E4857" w:rsidRDefault="00CB7E31">
            <w:pPr>
              <w:suppressAutoHyphens w:val="0"/>
              <w:rPr>
                <w:del w:id="6236" w:author="Jose Eduardo VIU" w:date="2023-04-01T20:51:00Z"/>
              </w:rPr>
            </w:pPr>
          </w:p>
        </w:tc>
        <w:tc>
          <w:tcPr>
            <w:tcW w:w="1258" w:type="dxa"/>
          </w:tcPr>
          <w:p w14:paraId="4A6BD975" w14:textId="73A202F2" w:rsidR="00CB7E31" w:rsidDel="009E4857" w:rsidRDefault="00000000">
            <w:pPr>
              <w:suppressAutoHyphens w:val="0"/>
              <w:spacing w:after="0"/>
              <w:rPr>
                <w:del w:id="6237" w:author="Jose Eduardo VIU" w:date="2023-04-01T20:51:00Z"/>
              </w:rPr>
            </w:pPr>
            <w:del w:id="6238" w:author="Jose Eduardo VIU" w:date="2023-04-01T20:51:00Z">
              <w:r w:rsidDel="009E4857">
                <w:rPr>
                  <w:rFonts w:ascii="Courier New" w:eastAsia="Courier New" w:hAnsi="Courier New" w:cs="Courier New"/>
                </w:rPr>
                <w:delText>205864</w:delText>
              </w:r>
            </w:del>
          </w:p>
        </w:tc>
        <w:tc>
          <w:tcPr>
            <w:tcW w:w="345" w:type="dxa"/>
          </w:tcPr>
          <w:p w14:paraId="2682297C" w14:textId="2957F3B4" w:rsidR="00CB7E31" w:rsidDel="009E4857" w:rsidRDefault="00CB7E31">
            <w:pPr>
              <w:suppressAutoHyphens w:val="0"/>
              <w:rPr>
                <w:del w:id="6239" w:author="Jose Eduardo VIU" w:date="2023-04-01T20:51:00Z"/>
              </w:rPr>
            </w:pPr>
          </w:p>
        </w:tc>
        <w:tc>
          <w:tcPr>
            <w:tcW w:w="1258" w:type="dxa"/>
            <w:gridSpan w:val="2"/>
          </w:tcPr>
          <w:p w14:paraId="6A7E3490" w14:textId="10ADB9A1" w:rsidR="00CB7E31" w:rsidDel="009E4857" w:rsidRDefault="00000000">
            <w:pPr>
              <w:suppressAutoHyphens w:val="0"/>
              <w:spacing w:after="0"/>
              <w:ind w:left="115"/>
              <w:rPr>
                <w:del w:id="6240" w:author="Jose Eduardo VIU" w:date="2023-04-01T20:51:00Z"/>
              </w:rPr>
            </w:pPr>
            <w:del w:id="6241" w:author="Jose Eduardo VIU" w:date="2023-04-01T20:51:00Z">
              <w:r w:rsidDel="009E4857">
                <w:rPr>
                  <w:rFonts w:ascii="Courier New" w:eastAsia="Courier New" w:hAnsi="Courier New" w:cs="Courier New"/>
                </w:rPr>
                <w:delText>645</w:delText>
              </w:r>
            </w:del>
          </w:p>
        </w:tc>
        <w:tc>
          <w:tcPr>
            <w:tcW w:w="458" w:type="dxa"/>
          </w:tcPr>
          <w:p w14:paraId="06B37333" w14:textId="51D3E6E6" w:rsidR="00CB7E31" w:rsidDel="009E4857" w:rsidRDefault="00000000">
            <w:pPr>
              <w:suppressAutoHyphens w:val="0"/>
              <w:spacing w:after="0"/>
              <w:ind w:left="115"/>
              <w:rPr>
                <w:del w:id="6242" w:author="Jose Eduardo VIU" w:date="2023-04-01T20:51:00Z"/>
              </w:rPr>
            </w:pPr>
            <w:del w:id="6243" w:author="Jose Eduardo VIU" w:date="2023-04-01T20:51:00Z">
              <w:r w:rsidDel="009E4857">
                <w:rPr>
                  <w:rFonts w:ascii="Courier New" w:eastAsia="Courier New" w:hAnsi="Courier New" w:cs="Courier New"/>
                </w:rPr>
                <w:delText>1</w:delText>
              </w:r>
            </w:del>
          </w:p>
        </w:tc>
        <w:tc>
          <w:tcPr>
            <w:tcW w:w="1487" w:type="dxa"/>
            <w:gridSpan w:val="2"/>
          </w:tcPr>
          <w:p w14:paraId="2D571ACF" w14:textId="4D34E3B5" w:rsidR="00CB7E31" w:rsidDel="009E4857" w:rsidRDefault="00000000">
            <w:pPr>
              <w:suppressAutoHyphens w:val="0"/>
              <w:spacing w:after="0"/>
              <w:ind w:right="115"/>
              <w:jc w:val="center"/>
              <w:rPr>
                <w:del w:id="6244" w:author="Jose Eduardo VIU" w:date="2023-04-01T20:51:00Z"/>
              </w:rPr>
            </w:pPr>
            <w:del w:id="6245" w:author="Jose Eduardo VIU" w:date="2023-04-01T20:51:00Z">
              <w:r w:rsidDel="009E4857">
                <w:rPr>
                  <w:rFonts w:ascii="Courier New" w:eastAsia="Courier New" w:hAnsi="Courier New" w:cs="Courier New"/>
                </w:rPr>
                <w:delText>93</w:delText>
              </w:r>
            </w:del>
          </w:p>
        </w:tc>
        <w:tc>
          <w:tcPr>
            <w:tcW w:w="2981" w:type="dxa"/>
            <w:gridSpan w:val="6"/>
          </w:tcPr>
          <w:p w14:paraId="01AC4248" w14:textId="6CC81F64" w:rsidR="00CB7E31" w:rsidDel="009E4857" w:rsidRDefault="00000000">
            <w:pPr>
              <w:tabs>
                <w:tab w:val="center" w:pos="1203"/>
              </w:tabs>
              <w:suppressAutoHyphens w:val="0"/>
              <w:spacing w:after="0"/>
              <w:rPr>
                <w:del w:id="6246" w:author="Jose Eduardo VIU" w:date="2023-04-01T20:51:00Z"/>
              </w:rPr>
            </w:pPr>
            <w:del w:id="6247" w:author="Jose Eduardo VIU" w:date="2023-04-01T20:51:00Z">
              <w:r w:rsidDel="009E4857">
                <w:rPr>
                  <w:rFonts w:ascii="Courier New" w:eastAsia="Courier New" w:hAnsi="Courier New" w:cs="Courier New"/>
                </w:rPr>
                <w:delText>21</w:delText>
              </w:r>
              <w:r w:rsidDel="009E4857">
                <w:rPr>
                  <w:rFonts w:ascii="Courier New" w:eastAsia="Courier New" w:hAnsi="Courier New" w:cs="Courier New"/>
                </w:rPr>
                <w:tab/>
                <w:delText>93.623925</w:delText>
              </w:r>
            </w:del>
          </w:p>
        </w:tc>
      </w:tr>
      <w:tr w:rsidR="00CB7E31" w:rsidDel="009E4857" w14:paraId="3A78C6FE" w14:textId="526FE33A">
        <w:trPr>
          <w:trHeight w:val="271"/>
          <w:del w:id="6248" w:author="Jose Eduardo VIU" w:date="2023-04-01T20:51:00Z"/>
        </w:trPr>
        <w:tc>
          <w:tcPr>
            <w:tcW w:w="1274" w:type="dxa"/>
            <w:gridSpan w:val="2"/>
          </w:tcPr>
          <w:p w14:paraId="2A3B1345" w14:textId="3B788C8B" w:rsidR="00CB7E31" w:rsidDel="009E4857" w:rsidRDefault="00000000">
            <w:pPr>
              <w:suppressAutoHyphens w:val="0"/>
              <w:spacing w:after="0"/>
              <w:ind w:left="588"/>
              <w:rPr>
                <w:del w:id="6249" w:author="Jose Eduardo VIU" w:date="2023-04-01T20:51:00Z"/>
              </w:rPr>
            </w:pPr>
            <w:del w:id="6250" w:author="Jose Eduardo VIU" w:date="2023-04-01T20:51:00Z">
              <w:r w:rsidDel="009E4857">
                <w:rPr>
                  <w:rFonts w:ascii="Courier New" w:eastAsia="Courier New" w:hAnsi="Courier New" w:cs="Courier New"/>
                </w:rPr>
                <w:delText>5329</w:delText>
              </w:r>
            </w:del>
          </w:p>
        </w:tc>
        <w:tc>
          <w:tcPr>
            <w:tcW w:w="345" w:type="dxa"/>
          </w:tcPr>
          <w:p w14:paraId="375EFFDB" w14:textId="1AB4750F" w:rsidR="00CB7E31" w:rsidDel="009E4857" w:rsidRDefault="00CB7E31">
            <w:pPr>
              <w:suppressAutoHyphens w:val="0"/>
              <w:rPr>
                <w:del w:id="6251" w:author="Jose Eduardo VIU" w:date="2023-04-01T20:51:00Z"/>
              </w:rPr>
            </w:pPr>
          </w:p>
        </w:tc>
        <w:tc>
          <w:tcPr>
            <w:tcW w:w="1258" w:type="dxa"/>
          </w:tcPr>
          <w:p w14:paraId="528A3A77" w14:textId="25C32F73" w:rsidR="00CB7E31" w:rsidDel="009E4857" w:rsidRDefault="00000000">
            <w:pPr>
              <w:suppressAutoHyphens w:val="0"/>
              <w:spacing w:after="0"/>
              <w:rPr>
                <w:del w:id="6252" w:author="Jose Eduardo VIU" w:date="2023-04-01T20:51:00Z"/>
              </w:rPr>
            </w:pPr>
            <w:del w:id="6253" w:author="Jose Eduardo VIU" w:date="2023-04-01T20:51:00Z">
              <w:r w:rsidDel="009E4857">
                <w:rPr>
                  <w:rFonts w:ascii="Courier New" w:eastAsia="Courier New" w:hAnsi="Courier New" w:cs="Courier New"/>
                </w:rPr>
                <w:delText>205825</w:delText>
              </w:r>
            </w:del>
          </w:p>
        </w:tc>
        <w:tc>
          <w:tcPr>
            <w:tcW w:w="345" w:type="dxa"/>
          </w:tcPr>
          <w:p w14:paraId="1BF1D321" w14:textId="4C0025B2" w:rsidR="00CB7E31" w:rsidDel="009E4857" w:rsidRDefault="00CB7E31">
            <w:pPr>
              <w:suppressAutoHyphens w:val="0"/>
              <w:rPr>
                <w:del w:id="6254" w:author="Jose Eduardo VIU" w:date="2023-04-01T20:51:00Z"/>
              </w:rPr>
            </w:pPr>
          </w:p>
        </w:tc>
        <w:tc>
          <w:tcPr>
            <w:tcW w:w="1258" w:type="dxa"/>
            <w:gridSpan w:val="2"/>
          </w:tcPr>
          <w:p w14:paraId="273D620C" w14:textId="3718F532" w:rsidR="00CB7E31" w:rsidDel="009E4857" w:rsidRDefault="00000000">
            <w:pPr>
              <w:suppressAutoHyphens w:val="0"/>
              <w:spacing w:after="0"/>
              <w:ind w:left="115"/>
              <w:rPr>
                <w:del w:id="6255" w:author="Jose Eduardo VIU" w:date="2023-04-01T20:51:00Z"/>
              </w:rPr>
            </w:pPr>
            <w:del w:id="6256" w:author="Jose Eduardo VIU" w:date="2023-04-01T20:51:00Z">
              <w:r w:rsidDel="009E4857">
                <w:rPr>
                  <w:rFonts w:ascii="Courier New" w:eastAsia="Courier New" w:hAnsi="Courier New" w:cs="Courier New"/>
                </w:rPr>
                <w:delText>646</w:delText>
              </w:r>
            </w:del>
          </w:p>
        </w:tc>
        <w:tc>
          <w:tcPr>
            <w:tcW w:w="458" w:type="dxa"/>
          </w:tcPr>
          <w:p w14:paraId="78E71DA7" w14:textId="6D0C3A4C" w:rsidR="00CB7E31" w:rsidDel="009E4857" w:rsidRDefault="00000000">
            <w:pPr>
              <w:suppressAutoHyphens w:val="0"/>
              <w:spacing w:after="0"/>
              <w:ind w:left="115"/>
              <w:rPr>
                <w:del w:id="6257" w:author="Jose Eduardo VIU" w:date="2023-04-01T20:51:00Z"/>
              </w:rPr>
            </w:pPr>
            <w:del w:id="6258" w:author="Jose Eduardo VIU" w:date="2023-04-01T20:51:00Z">
              <w:r w:rsidDel="009E4857">
                <w:rPr>
                  <w:rFonts w:ascii="Courier New" w:eastAsia="Courier New" w:hAnsi="Courier New" w:cs="Courier New"/>
                </w:rPr>
                <w:delText>1</w:delText>
              </w:r>
            </w:del>
          </w:p>
        </w:tc>
        <w:tc>
          <w:tcPr>
            <w:tcW w:w="1487" w:type="dxa"/>
            <w:gridSpan w:val="2"/>
          </w:tcPr>
          <w:p w14:paraId="556991D1" w14:textId="7AC419B9" w:rsidR="00CB7E31" w:rsidDel="009E4857" w:rsidRDefault="00000000">
            <w:pPr>
              <w:suppressAutoHyphens w:val="0"/>
              <w:spacing w:after="0"/>
              <w:ind w:right="115"/>
              <w:jc w:val="center"/>
              <w:rPr>
                <w:del w:id="6259" w:author="Jose Eduardo VIU" w:date="2023-04-01T20:51:00Z"/>
              </w:rPr>
            </w:pPr>
            <w:del w:id="6260" w:author="Jose Eduardo VIU" w:date="2023-04-01T20:51:00Z">
              <w:r w:rsidDel="009E4857">
                <w:rPr>
                  <w:rFonts w:ascii="Courier New" w:eastAsia="Courier New" w:hAnsi="Courier New" w:cs="Courier New"/>
                </w:rPr>
                <w:delText>84</w:delText>
              </w:r>
            </w:del>
          </w:p>
        </w:tc>
        <w:tc>
          <w:tcPr>
            <w:tcW w:w="2981" w:type="dxa"/>
            <w:gridSpan w:val="6"/>
          </w:tcPr>
          <w:p w14:paraId="4E0BEC65" w14:textId="557707B7" w:rsidR="00CB7E31" w:rsidDel="009E4857" w:rsidRDefault="00000000">
            <w:pPr>
              <w:tabs>
                <w:tab w:val="center" w:pos="1203"/>
              </w:tabs>
              <w:suppressAutoHyphens w:val="0"/>
              <w:spacing w:after="0"/>
              <w:rPr>
                <w:del w:id="6261" w:author="Jose Eduardo VIU" w:date="2023-04-01T20:51:00Z"/>
              </w:rPr>
            </w:pPr>
            <w:del w:id="6262" w:author="Jose Eduardo VIU" w:date="2023-04-01T20:51:00Z">
              <w:r w:rsidDel="009E4857">
                <w:rPr>
                  <w:rFonts w:ascii="Courier New" w:eastAsia="Courier New" w:hAnsi="Courier New" w:cs="Courier New"/>
                </w:rPr>
                <w:delText>21</w:delText>
              </w:r>
              <w:r w:rsidDel="009E4857">
                <w:rPr>
                  <w:rFonts w:ascii="Courier New" w:eastAsia="Courier New" w:hAnsi="Courier New" w:cs="Courier New"/>
                </w:rPr>
                <w:tab/>
                <w:delText>91.368970</w:delText>
              </w:r>
            </w:del>
          </w:p>
        </w:tc>
      </w:tr>
      <w:tr w:rsidR="00CB7E31" w:rsidDel="009E4857" w14:paraId="0D2E6257" w14:textId="7B16C6F6">
        <w:trPr>
          <w:trHeight w:val="271"/>
          <w:del w:id="6263" w:author="Jose Eduardo VIU" w:date="2023-04-01T20:51:00Z"/>
        </w:trPr>
        <w:tc>
          <w:tcPr>
            <w:tcW w:w="1274" w:type="dxa"/>
            <w:gridSpan w:val="2"/>
          </w:tcPr>
          <w:p w14:paraId="4676D21E" w14:textId="57144C20" w:rsidR="00CB7E31" w:rsidDel="009E4857" w:rsidRDefault="00000000">
            <w:pPr>
              <w:suppressAutoHyphens w:val="0"/>
              <w:spacing w:after="0"/>
              <w:ind w:left="588"/>
              <w:rPr>
                <w:del w:id="6264" w:author="Jose Eduardo VIU" w:date="2023-04-01T20:51:00Z"/>
              </w:rPr>
            </w:pPr>
            <w:del w:id="6265" w:author="Jose Eduardo VIU" w:date="2023-04-01T20:51:00Z">
              <w:r w:rsidDel="009E4857">
                <w:rPr>
                  <w:rFonts w:ascii="Courier New" w:eastAsia="Courier New" w:hAnsi="Courier New" w:cs="Courier New"/>
                </w:rPr>
                <w:delText>5330</w:delText>
              </w:r>
            </w:del>
          </w:p>
        </w:tc>
        <w:tc>
          <w:tcPr>
            <w:tcW w:w="345" w:type="dxa"/>
          </w:tcPr>
          <w:p w14:paraId="5767AC8D" w14:textId="40B942AA" w:rsidR="00CB7E31" w:rsidDel="009E4857" w:rsidRDefault="00CB7E31">
            <w:pPr>
              <w:suppressAutoHyphens w:val="0"/>
              <w:rPr>
                <w:del w:id="6266" w:author="Jose Eduardo VIU" w:date="2023-04-01T20:51:00Z"/>
              </w:rPr>
            </w:pPr>
          </w:p>
        </w:tc>
        <w:tc>
          <w:tcPr>
            <w:tcW w:w="1258" w:type="dxa"/>
          </w:tcPr>
          <w:p w14:paraId="3F538D64" w14:textId="7BCD6C8E" w:rsidR="00CB7E31" w:rsidDel="009E4857" w:rsidRDefault="00000000">
            <w:pPr>
              <w:suppressAutoHyphens w:val="0"/>
              <w:spacing w:after="0"/>
              <w:rPr>
                <w:del w:id="6267" w:author="Jose Eduardo VIU" w:date="2023-04-01T20:51:00Z"/>
              </w:rPr>
            </w:pPr>
            <w:del w:id="6268" w:author="Jose Eduardo VIU" w:date="2023-04-01T20:51:00Z">
              <w:r w:rsidDel="009E4857">
                <w:rPr>
                  <w:rFonts w:ascii="Courier New" w:eastAsia="Courier New" w:hAnsi="Courier New" w:cs="Courier New"/>
                </w:rPr>
                <w:delText>205625</w:delText>
              </w:r>
            </w:del>
          </w:p>
        </w:tc>
        <w:tc>
          <w:tcPr>
            <w:tcW w:w="345" w:type="dxa"/>
          </w:tcPr>
          <w:p w14:paraId="03640BF3" w14:textId="12CA7E2C" w:rsidR="00CB7E31" w:rsidDel="009E4857" w:rsidRDefault="00CB7E31">
            <w:pPr>
              <w:suppressAutoHyphens w:val="0"/>
              <w:rPr>
                <w:del w:id="6269" w:author="Jose Eduardo VIU" w:date="2023-04-01T20:51:00Z"/>
              </w:rPr>
            </w:pPr>
          </w:p>
        </w:tc>
        <w:tc>
          <w:tcPr>
            <w:tcW w:w="1258" w:type="dxa"/>
            <w:gridSpan w:val="2"/>
          </w:tcPr>
          <w:p w14:paraId="302B1BDB" w14:textId="113722AE" w:rsidR="00CB7E31" w:rsidDel="009E4857" w:rsidRDefault="00000000">
            <w:pPr>
              <w:suppressAutoHyphens w:val="0"/>
              <w:spacing w:after="0"/>
              <w:ind w:left="115"/>
              <w:rPr>
                <w:del w:id="6270" w:author="Jose Eduardo VIU" w:date="2023-04-01T20:51:00Z"/>
              </w:rPr>
            </w:pPr>
            <w:del w:id="6271" w:author="Jose Eduardo VIU" w:date="2023-04-01T20:51:00Z">
              <w:r w:rsidDel="009E4857">
                <w:rPr>
                  <w:rFonts w:ascii="Courier New" w:eastAsia="Courier New" w:hAnsi="Courier New" w:cs="Courier New"/>
                </w:rPr>
                <w:delText>647</w:delText>
              </w:r>
            </w:del>
          </w:p>
        </w:tc>
        <w:tc>
          <w:tcPr>
            <w:tcW w:w="458" w:type="dxa"/>
          </w:tcPr>
          <w:p w14:paraId="00D86B57" w14:textId="4FD6D3AE" w:rsidR="00CB7E31" w:rsidDel="009E4857" w:rsidRDefault="00000000">
            <w:pPr>
              <w:suppressAutoHyphens w:val="0"/>
              <w:spacing w:after="0"/>
              <w:ind w:left="115"/>
              <w:rPr>
                <w:del w:id="6272" w:author="Jose Eduardo VIU" w:date="2023-04-01T20:51:00Z"/>
              </w:rPr>
            </w:pPr>
            <w:del w:id="6273" w:author="Jose Eduardo VIU" w:date="2023-04-01T20:51:00Z">
              <w:r w:rsidDel="009E4857">
                <w:rPr>
                  <w:rFonts w:ascii="Courier New" w:eastAsia="Courier New" w:hAnsi="Courier New" w:cs="Courier New"/>
                </w:rPr>
                <w:delText>1</w:delText>
              </w:r>
            </w:del>
          </w:p>
        </w:tc>
        <w:tc>
          <w:tcPr>
            <w:tcW w:w="1487" w:type="dxa"/>
            <w:gridSpan w:val="2"/>
          </w:tcPr>
          <w:p w14:paraId="099AA6BA" w14:textId="74245BCA" w:rsidR="00CB7E31" w:rsidDel="009E4857" w:rsidRDefault="00000000">
            <w:pPr>
              <w:suppressAutoHyphens w:val="0"/>
              <w:spacing w:after="0"/>
              <w:ind w:right="115"/>
              <w:jc w:val="center"/>
              <w:rPr>
                <w:del w:id="6274" w:author="Jose Eduardo VIU" w:date="2023-04-01T20:51:00Z"/>
              </w:rPr>
            </w:pPr>
            <w:del w:id="6275" w:author="Jose Eduardo VIU" w:date="2023-04-01T20:51:00Z">
              <w:r w:rsidDel="009E4857">
                <w:rPr>
                  <w:rFonts w:ascii="Courier New" w:eastAsia="Courier New" w:hAnsi="Courier New" w:cs="Courier New"/>
                </w:rPr>
                <w:delText>84</w:delText>
              </w:r>
            </w:del>
          </w:p>
        </w:tc>
        <w:tc>
          <w:tcPr>
            <w:tcW w:w="2981" w:type="dxa"/>
            <w:gridSpan w:val="6"/>
          </w:tcPr>
          <w:p w14:paraId="0CFAD0F1" w14:textId="093616D6" w:rsidR="00CB7E31" w:rsidDel="009E4857" w:rsidRDefault="00000000">
            <w:pPr>
              <w:tabs>
                <w:tab w:val="center" w:pos="286"/>
                <w:tab w:val="center" w:pos="1203"/>
              </w:tabs>
              <w:suppressAutoHyphens w:val="0"/>
              <w:spacing w:after="0"/>
              <w:rPr>
                <w:del w:id="6276" w:author="Jose Eduardo VIU" w:date="2023-04-01T20:51:00Z"/>
              </w:rPr>
            </w:pPr>
            <w:del w:id="6277" w:author="Jose Eduardo VIU" w:date="2023-04-01T20:51:00Z">
              <w:r w:rsidDel="009E4857">
                <w:tab/>
              </w:r>
              <w:r w:rsidDel="009E4857">
                <w:rPr>
                  <w:rFonts w:ascii="Courier New" w:eastAsia="Courier New" w:hAnsi="Courier New" w:cs="Courier New"/>
                </w:rPr>
                <w:delText>2</w:delText>
              </w:r>
              <w:r w:rsidDel="009E4857">
                <w:rPr>
                  <w:rFonts w:ascii="Courier New" w:eastAsia="Courier New" w:hAnsi="Courier New" w:cs="Courier New"/>
                </w:rPr>
                <w:tab/>
                <w:delText>90.636188</w:delText>
              </w:r>
            </w:del>
          </w:p>
        </w:tc>
      </w:tr>
      <w:tr w:rsidR="00CB7E31" w:rsidDel="009E4857" w14:paraId="17FDB77E" w14:textId="63D7E712">
        <w:trPr>
          <w:trHeight w:val="406"/>
          <w:del w:id="6278" w:author="Jose Eduardo VIU" w:date="2023-04-01T20:51:00Z"/>
        </w:trPr>
        <w:tc>
          <w:tcPr>
            <w:tcW w:w="1274" w:type="dxa"/>
            <w:gridSpan w:val="2"/>
          </w:tcPr>
          <w:p w14:paraId="477F68F4" w14:textId="115CDA61" w:rsidR="00CB7E31" w:rsidDel="009E4857" w:rsidRDefault="00000000">
            <w:pPr>
              <w:suppressAutoHyphens w:val="0"/>
              <w:spacing w:after="0"/>
              <w:ind w:left="588"/>
              <w:rPr>
                <w:del w:id="6279" w:author="Jose Eduardo VIU" w:date="2023-04-01T20:51:00Z"/>
              </w:rPr>
            </w:pPr>
            <w:del w:id="6280" w:author="Jose Eduardo VIU" w:date="2023-04-01T20:51:00Z">
              <w:r w:rsidDel="009E4857">
                <w:rPr>
                  <w:rFonts w:ascii="Courier New" w:eastAsia="Courier New" w:hAnsi="Courier New" w:cs="Courier New"/>
                </w:rPr>
                <w:delText>5331</w:delText>
              </w:r>
            </w:del>
          </w:p>
        </w:tc>
        <w:tc>
          <w:tcPr>
            <w:tcW w:w="345" w:type="dxa"/>
          </w:tcPr>
          <w:p w14:paraId="7DEA2374" w14:textId="323275D5" w:rsidR="00CB7E31" w:rsidDel="009E4857" w:rsidRDefault="00CB7E31">
            <w:pPr>
              <w:suppressAutoHyphens w:val="0"/>
              <w:rPr>
                <w:del w:id="6281" w:author="Jose Eduardo VIU" w:date="2023-04-01T20:51:00Z"/>
              </w:rPr>
            </w:pPr>
          </w:p>
        </w:tc>
        <w:tc>
          <w:tcPr>
            <w:tcW w:w="1258" w:type="dxa"/>
          </w:tcPr>
          <w:p w14:paraId="1A5F1453" w14:textId="14D4E12C" w:rsidR="00CB7E31" w:rsidDel="009E4857" w:rsidRDefault="00000000">
            <w:pPr>
              <w:suppressAutoHyphens w:val="0"/>
              <w:spacing w:after="0"/>
              <w:rPr>
                <w:del w:id="6282" w:author="Jose Eduardo VIU" w:date="2023-04-01T20:51:00Z"/>
              </w:rPr>
            </w:pPr>
            <w:del w:id="6283" w:author="Jose Eduardo VIU" w:date="2023-04-01T20:51:00Z">
              <w:r w:rsidDel="009E4857">
                <w:rPr>
                  <w:rFonts w:ascii="Courier New" w:eastAsia="Courier New" w:hAnsi="Courier New" w:cs="Courier New"/>
                </w:rPr>
                <w:delText>205947</w:delText>
              </w:r>
            </w:del>
          </w:p>
        </w:tc>
        <w:tc>
          <w:tcPr>
            <w:tcW w:w="345" w:type="dxa"/>
          </w:tcPr>
          <w:p w14:paraId="4C9B7F4E" w14:textId="45CF2070" w:rsidR="00CB7E31" w:rsidDel="009E4857" w:rsidRDefault="00CB7E31">
            <w:pPr>
              <w:suppressAutoHyphens w:val="0"/>
              <w:rPr>
                <w:del w:id="6284" w:author="Jose Eduardo VIU" w:date="2023-04-01T20:51:00Z"/>
              </w:rPr>
            </w:pPr>
          </w:p>
        </w:tc>
        <w:tc>
          <w:tcPr>
            <w:tcW w:w="1258" w:type="dxa"/>
            <w:gridSpan w:val="2"/>
          </w:tcPr>
          <w:p w14:paraId="046FB44C" w14:textId="74AFAC88" w:rsidR="00CB7E31" w:rsidDel="009E4857" w:rsidRDefault="00000000">
            <w:pPr>
              <w:suppressAutoHyphens w:val="0"/>
              <w:spacing w:after="0"/>
              <w:ind w:left="115"/>
              <w:rPr>
                <w:del w:id="6285" w:author="Jose Eduardo VIU" w:date="2023-04-01T20:51:00Z"/>
              </w:rPr>
            </w:pPr>
            <w:del w:id="6286" w:author="Jose Eduardo VIU" w:date="2023-04-01T20:51:00Z">
              <w:r w:rsidDel="009E4857">
                <w:rPr>
                  <w:rFonts w:ascii="Courier New" w:eastAsia="Courier New" w:hAnsi="Courier New" w:cs="Courier New"/>
                </w:rPr>
                <w:delText>649</w:delText>
              </w:r>
            </w:del>
          </w:p>
        </w:tc>
        <w:tc>
          <w:tcPr>
            <w:tcW w:w="458" w:type="dxa"/>
          </w:tcPr>
          <w:p w14:paraId="4C647CBC" w14:textId="0D8EE71E" w:rsidR="00CB7E31" w:rsidDel="009E4857" w:rsidRDefault="00000000">
            <w:pPr>
              <w:suppressAutoHyphens w:val="0"/>
              <w:spacing w:after="0"/>
              <w:ind w:left="115"/>
              <w:rPr>
                <w:del w:id="6287" w:author="Jose Eduardo VIU" w:date="2023-04-01T20:51:00Z"/>
              </w:rPr>
            </w:pPr>
            <w:del w:id="6288" w:author="Jose Eduardo VIU" w:date="2023-04-01T20:51:00Z">
              <w:r w:rsidDel="009E4857">
                <w:rPr>
                  <w:rFonts w:ascii="Courier New" w:eastAsia="Courier New" w:hAnsi="Courier New" w:cs="Courier New"/>
                </w:rPr>
                <w:delText>1</w:delText>
              </w:r>
            </w:del>
          </w:p>
        </w:tc>
        <w:tc>
          <w:tcPr>
            <w:tcW w:w="1487" w:type="dxa"/>
            <w:gridSpan w:val="2"/>
          </w:tcPr>
          <w:p w14:paraId="461209D2" w14:textId="7B28ED31" w:rsidR="00CB7E31" w:rsidDel="009E4857" w:rsidRDefault="00000000">
            <w:pPr>
              <w:suppressAutoHyphens w:val="0"/>
              <w:spacing w:after="0"/>
              <w:ind w:right="115"/>
              <w:jc w:val="center"/>
              <w:rPr>
                <w:del w:id="6289" w:author="Jose Eduardo VIU" w:date="2023-04-01T20:51:00Z"/>
              </w:rPr>
            </w:pPr>
            <w:del w:id="6290" w:author="Jose Eduardo VIU" w:date="2023-04-01T20:51:00Z">
              <w:r w:rsidDel="009E4857">
                <w:rPr>
                  <w:rFonts w:ascii="Courier New" w:eastAsia="Courier New" w:hAnsi="Courier New" w:cs="Courier New"/>
                </w:rPr>
                <w:delText>84</w:delText>
              </w:r>
            </w:del>
          </w:p>
        </w:tc>
        <w:tc>
          <w:tcPr>
            <w:tcW w:w="2981" w:type="dxa"/>
            <w:gridSpan w:val="6"/>
          </w:tcPr>
          <w:p w14:paraId="3D0F88BE" w14:textId="7F8D1E7F" w:rsidR="00CB7E31" w:rsidDel="009E4857" w:rsidRDefault="00000000">
            <w:pPr>
              <w:tabs>
                <w:tab w:val="center" w:pos="286"/>
                <w:tab w:val="center" w:pos="1203"/>
              </w:tabs>
              <w:suppressAutoHyphens w:val="0"/>
              <w:spacing w:after="0"/>
              <w:rPr>
                <w:del w:id="6291" w:author="Jose Eduardo VIU" w:date="2023-04-01T20:51:00Z"/>
              </w:rPr>
            </w:pPr>
            <w:del w:id="6292" w:author="Jose Eduardo VIU" w:date="2023-04-01T20:51:00Z">
              <w:r w:rsidDel="009E4857">
                <w:tab/>
              </w:r>
              <w:r w:rsidDel="009E4857">
                <w:rPr>
                  <w:rFonts w:ascii="Courier New" w:eastAsia="Courier New" w:hAnsi="Courier New" w:cs="Courier New"/>
                </w:rPr>
                <w:delText>2</w:delText>
              </w:r>
              <w:r w:rsidDel="009E4857">
                <w:rPr>
                  <w:rFonts w:ascii="Courier New" w:eastAsia="Courier New" w:hAnsi="Courier New" w:cs="Courier New"/>
                </w:rPr>
                <w:tab/>
                <w:delText>88.114371</w:delText>
              </w:r>
            </w:del>
          </w:p>
        </w:tc>
      </w:tr>
      <w:tr w:rsidR="00CB7E31" w:rsidDel="009E4857" w14:paraId="4DB87CD0" w14:textId="3AE8DE7C">
        <w:trPr>
          <w:trHeight w:val="380"/>
          <w:del w:id="6293" w:author="Jose Eduardo VIU" w:date="2023-04-01T20:51:00Z"/>
        </w:trPr>
        <w:tc>
          <w:tcPr>
            <w:tcW w:w="1274" w:type="dxa"/>
            <w:gridSpan w:val="2"/>
          </w:tcPr>
          <w:p w14:paraId="7B7527C6" w14:textId="6CC87DF8" w:rsidR="00CB7E31" w:rsidDel="009E4857" w:rsidRDefault="00CB7E31">
            <w:pPr>
              <w:suppressAutoHyphens w:val="0"/>
              <w:rPr>
                <w:del w:id="6294" w:author="Jose Eduardo VIU" w:date="2023-04-01T20:51:00Z"/>
              </w:rPr>
            </w:pPr>
          </w:p>
        </w:tc>
        <w:tc>
          <w:tcPr>
            <w:tcW w:w="1603" w:type="dxa"/>
            <w:gridSpan w:val="2"/>
            <w:vAlign w:val="bottom"/>
          </w:tcPr>
          <w:p w14:paraId="5883D050" w14:textId="1DF04B91" w:rsidR="00CB7E31" w:rsidDel="009E4857" w:rsidRDefault="00000000">
            <w:pPr>
              <w:suppressAutoHyphens w:val="0"/>
              <w:spacing w:after="0"/>
              <w:rPr>
                <w:del w:id="6295" w:author="Jose Eduardo VIU" w:date="2023-04-01T20:51:00Z"/>
              </w:rPr>
            </w:pPr>
            <w:del w:id="6296" w:author="Jose Eduardo VIU" w:date="2023-04-01T20:51:00Z">
              <w:r w:rsidDel="009E4857">
                <w:rPr>
                  <w:rFonts w:ascii="Courier New" w:eastAsia="Courier New" w:hAnsi="Courier New" w:cs="Courier New"/>
                </w:rPr>
                <w:delText>DiasMedios</w:delText>
              </w:r>
            </w:del>
          </w:p>
        </w:tc>
        <w:tc>
          <w:tcPr>
            <w:tcW w:w="345" w:type="dxa"/>
          </w:tcPr>
          <w:p w14:paraId="53DB70CB" w14:textId="268FAA15" w:rsidR="00CB7E31" w:rsidDel="009E4857" w:rsidRDefault="00CB7E31">
            <w:pPr>
              <w:suppressAutoHyphens w:val="0"/>
              <w:rPr>
                <w:del w:id="6297" w:author="Jose Eduardo VIU" w:date="2023-04-01T20:51:00Z"/>
              </w:rPr>
            </w:pPr>
          </w:p>
        </w:tc>
        <w:tc>
          <w:tcPr>
            <w:tcW w:w="6184" w:type="dxa"/>
            <w:gridSpan w:val="11"/>
            <w:vAlign w:val="bottom"/>
          </w:tcPr>
          <w:p w14:paraId="2482EC85" w14:textId="5A2E3D0C" w:rsidR="00CB7E31" w:rsidDel="009E4857" w:rsidRDefault="00000000">
            <w:pPr>
              <w:suppressAutoHyphens w:val="0"/>
              <w:spacing w:after="0"/>
              <w:rPr>
                <w:del w:id="6298" w:author="Jose Eduardo VIU" w:date="2023-04-01T20:51:00Z"/>
              </w:rPr>
            </w:pPr>
            <w:del w:id="6299" w:author="Jose Eduardo VIU" w:date="2023-04-01T20:51:00Z">
              <w:r w:rsidDel="009E4857">
                <w:rPr>
                  <w:rFonts w:ascii="Courier New" w:eastAsia="Courier New" w:hAnsi="Courier New" w:cs="Courier New"/>
                </w:rPr>
                <w:delText>GMD EntradaInicial EntradaFinal … GPS_Longitud \</w:delText>
              </w:r>
            </w:del>
          </w:p>
        </w:tc>
      </w:tr>
      <w:tr w:rsidR="00CB7E31" w:rsidDel="009E4857" w14:paraId="74EFA964" w14:textId="4FC19561">
        <w:trPr>
          <w:trHeight w:val="245"/>
          <w:del w:id="6300" w:author="Jose Eduardo VIU" w:date="2023-04-01T20:51:00Z"/>
        </w:trPr>
        <w:tc>
          <w:tcPr>
            <w:tcW w:w="588" w:type="dxa"/>
          </w:tcPr>
          <w:p w14:paraId="399910E1" w14:textId="12AC0ED2" w:rsidR="00CB7E31" w:rsidDel="009E4857" w:rsidRDefault="00CB7E31">
            <w:pPr>
              <w:tabs>
                <w:tab w:val="center" w:pos="1833"/>
              </w:tabs>
              <w:suppressAutoHyphens w:val="0"/>
              <w:spacing w:after="0"/>
              <w:rPr>
                <w:del w:id="6301" w:author="Jose Eduardo VIU" w:date="2023-04-01T20:51:00Z"/>
                <w:rFonts w:ascii="Courier New" w:eastAsia="Courier New" w:hAnsi="Courier New" w:cs="Courier New"/>
              </w:rPr>
            </w:pPr>
          </w:p>
        </w:tc>
        <w:tc>
          <w:tcPr>
            <w:tcW w:w="3547" w:type="dxa"/>
            <w:gridSpan w:val="5"/>
          </w:tcPr>
          <w:p w14:paraId="40294EFF" w14:textId="2A7208F6" w:rsidR="00CB7E31" w:rsidDel="009E4857" w:rsidRDefault="00000000">
            <w:pPr>
              <w:tabs>
                <w:tab w:val="center" w:pos="1833"/>
              </w:tabs>
              <w:suppressAutoHyphens w:val="0"/>
              <w:spacing w:after="0"/>
              <w:rPr>
                <w:del w:id="6302" w:author="Jose Eduardo VIU" w:date="2023-04-01T20:51:00Z"/>
              </w:rPr>
            </w:pPr>
            <w:del w:id="6303" w:author="Jose Eduardo VIU" w:date="2023-04-01T20:51:00Z">
              <w:r w:rsidDel="009E4857">
                <w:rPr>
                  <w:rFonts w:ascii="Courier New" w:eastAsia="Courier New" w:hAnsi="Courier New" w:cs="Courier New"/>
                </w:rPr>
                <w:delText>0</w:delText>
              </w:r>
              <w:r w:rsidDel="009E4857">
                <w:rPr>
                  <w:rFonts w:ascii="Courier New" w:eastAsia="Courier New" w:hAnsi="Courier New" w:cs="Courier New"/>
                </w:rPr>
                <w:tab/>
                <w:delText>197.617456 0.652085</w:delText>
              </w:r>
            </w:del>
          </w:p>
        </w:tc>
        <w:tc>
          <w:tcPr>
            <w:tcW w:w="1375" w:type="dxa"/>
            <w:gridSpan w:val="3"/>
          </w:tcPr>
          <w:p w14:paraId="0BC85C84" w14:textId="58348C22" w:rsidR="00CB7E31" w:rsidDel="009E4857" w:rsidRDefault="00000000">
            <w:pPr>
              <w:suppressAutoHyphens w:val="0"/>
              <w:spacing w:after="0"/>
              <w:rPr>
                <w:del w:id="6304" w:author="Jose Eduardo VIU" w:date="2023-04-01T20:51:00Z"/>
              </w:rPr>
            </w:pPr>
            <w:del w:id="6305" w:author="Jose Eduardo VIU" w:date="2023-04-01T20:51:00Z">
              <w:r w:rsidDel="009E4857">
                <w:rPr>
                  <w:rFonts w:ascii="Courier New" w:eastAsia="Courier New" w:hAnsi="Courier New" w:cs="Courier New"/>
                </w:rPr>
                <w:delText>2018-11-02</w:delText>
              </w:r>
            </w:del>
          </w:p>
        </w:tc>
        <w:tc>
          <w:tcPr>
            <w:tcW w:w="2289" w:type="dxa"/>
            <w:gridSpan w:val="4"/>
          </w:tcPr>
          <w:p w14:paraId="2091D932" w14:textId="1BFD75A5" w:rsidR="00CB7E31" w:rsidDel="009E4857" w:rsidRDefault="00000000">
            <w:pPr>
              <w:suppressAutoHyphens w:val="0"/>
              <w:spacing w:after="0"/>
              <w:ind w:left="115"/>
              <w:rPr>
                <w:del w:id="6306" w:author="Jose Eduardo VIU" w:date="2023-04-01T20:51:00Z"/>
              </w:rPr>
            </w:pPr>
            <w:del w:id="6307" w:author="Jose Eduardo VIU" w:date="2023-04-01T20:51:00Z">
              <w:r w:rsidDel="009E4857">
                <w:rPr>
                  <w:rFonts w:ascii="Courier New" w:eastAsia="Courier New" w:hAnsi="Courier New" w:cs="Courier New"/>
                </w:rPr>
                <w:delText>2018-12-27 …</w:delText>
              </w:r>
            </w:del>
          </w:p>
        </w:tc>
        <w:tc>
          <w:tcPr>
            <w:tcW w:w="925" w:type="dxa"/>
          </w:tcPr>
          <w:p w14:paraId="16461135" w14:textId="6F0819B5" w:rsidR="00CB7E31" w:rsidDel="009E4857" w:rsidRDefault="00000000">
            <w:pPr>
              <w:suppressAutoHyphens w:val="0"/>
              <w:spacing w:after="0"/>
              <w:rPr>
                <w:del w:id="6308" w:author="Jose Eduardo VIU" w:date="2023-04-01T20:51:00Z"/>
              </w:rPr>
            </w:pPr>
            <w:del w:id="6309" w:author="Jose Eduardo VIU" w:date="2023-04-01T20:51:00Z">
              <w:r w:rsidDel="009E4857">
                <w:rPr>
                  <w:rFonts w:ascii="Courier New" w:eastAsia="Courier New" w:hAnsi="Courier New" w:cs="Courier New"/>
                </w:rPr>
                <w:delText>-1.39403</w:delText>
              </w:r>
            </w:del>
          </w:p>
        </w:tc>
        <w:tc>
          <w:tcPr>
            <w:tcW w:w="113" w:type="dxa"/>
          </w:tcPr>
          <w:p w14:paraId="190EE105" w14:textId="24CF1F87" w:rsidR="00CB7E31" w:rsidDel="009E4857" w:rsidRDefault="00CB7E31">
            <w:pPr>
              <w:suppressAutoHyphens w:val="0"/>
              <w:rPr>
                <w:del w:id="6310" w:author="Jose Eduardo VIU" w:date="2023-04-01T20:51:00Z"/>
              </w:rPr>
            </w:pPr>
          </w:p>
        </w:tc>
        <w:tc>
          <w:tcPr>
            <w:tcW w:w="569" w:type="dxa"/>
          </w:tcPr>
          <w:p w14:paraId="6ADB2A38" w14:textId="38F951BD" w:rsidR="00CB7E31" w:rsidDel="009E4857" w:rsidRDefault="00CB7E31">
            <w:pPr>
              <w:suppressAutoHyphens w:val="0"/>
              <w:rPr>
                <w:del w:id="6311" w:author="Jose Eduardo VIU" w:date="2023-04-01T20:51:00Z"/>
              </w:rPr>
            </w:pPr>
          </w:p>
        </w:tc>
      </w:tr>
      <w:tr w:rsidR="00CB7E31" w:rsidDel="009E4857" w14:paraId="6BE32BDD" w14:textId="5D3B1D3E">
        <w:trPr>
          <w:trHeight w:val="271"/>
          <w:del w:id="6312" w:author="Jose Eduardo VIU" w:date="2023-04-01T20:51:00Z"/>
        </w:trPr>
        <w:tc>
          <w:tcPr>
            <w:tcW w:w="588" w:type="dxa"/>
          </w:tcPr>
          <w:p w14:paraId="294255B2" w14:textId="508C7C49" w:rsidR="00CB7E31" w:rsidDel="009E4857" w:rsidRDefault="00CB7E31">
            <w:pPr>
              <w:tabs>
                <w:tab w:val="center" w:pos="1833"/>
              </w:tabs>
              <w:suppressAutoHyphens w:val="0"/>
              <w:spacing w:after="0"/>
              <w:rPr>
                <w:del w:id="6313" w:author="Jose Eduardo VIU" w:date="2023-04-01T20:51:00Z"/>
                <w:rFonts w:ascii="Courier New" w:eastAsia="Courier New" w:hAnsi="Courier New" w:cs="Courier New"/>
              </w:rPr>
            </w:pPr>
          </w:p>
        </w:tc>
        <w:tc>
          <w:tcPr>
            <w:tcW w:w="3547" w:type="dxa"/>
            <w:gridSpan w:val="5"/>
          </w:tcPr>
          <w:p w14:paraId="70DE4495" w14:textId="73FBFFF2" w:rsidR="00CB7E31" w:rsidDel="009E4857" w:rsidRDefault="00000000">
            <w:pPr>
              <w:tabs>
                <w:tab w:val="center" w:pos="1833"/>
              </w:tabs>
              <w:suppressAutoHyphens w:val="0"/>
              <w:spacing w:after="0"/>
              <w:rPr>
                <w:del w:id="6314" w:author="Jose Eduardo VIU" w:date="2023-04-01T20:51:00Z"/>
              </w:rPr>
            </w:pPr>
            <w:del w:id="6315" w:author="Jose Eduardo VIU" w:date="2023-04-01T20:51:00Z">
              <w:r w:rsidDel="009E4857">
                <w:rPr>
                  <w:rFonts w:ascii="Courier New" w:eastAsia="Courier New" w:hAnsi="Courier New" w:cs="Courier New"/>
                </w:rPr>
                <w:delText>1</w:delText>
              </w:r>
              <w:r w:rsidDel="009E4857">
                <w:rPr>
                  <w:rFonts w:ascii="Courier New" w:eastAsia="Courier New" w:hAnsi="Courier New" w:cs="Courier New"/>
                </w:rPr>
                <w:tab/>
                <w:delText>180.365355 0.621518</w:delText>
              </w:r>
            </w:del>
          </w:p>
        </w:tc>
        <w:tc>
          <w:tcPr>
            <w:tcW w:w="1375" w:type="dxa"/>
            <w:gridSpan w:val="3"/>
          </w:tcPr>
          <w:p w14:paraId="19FA0DCE" w14:textId="2758B0A7" w:rsidR="00CB7E31" w:rsidDel="009E4857" w:rsidRDefault="00000000">
            <w:pPr>
              <w:suppressAutoHyphens w:val="0"/>
              <w:spacing w:after="0"/>
              <w:rPr>
                <w:del w:id="6316" w:author="Jose Eduardo VIU" w:date="2023-04-01T20:51:00Z"/>
              </w:rPr>
            </w:pPr>
            <w:del w:id="6317" w:author="Jose Eduardo VIU" w:date="2023-04-01T20:51:00Z">
              <w:r w:rsidDel="009E4857">
                <w:rPr>
                  <w:rFonts w:ascii="Courier New" w:eastAsia="Courier New" w:hAnsi="Courier New" w:cs="Courier New"/>
                </w:rPr>
                <w:delText>2021-03-13</w:delText>
              </w:r>
            </w:del>
          </w:p>
        </w:tc>
        <w:tc>
          <w:tcPr>
            <w:tcW w:w="2289" w:type="dxa"/>
            <w:gridSpan w:val="4"/>
          </w:tcPr>
          <w:p w14:paraId="28F04D1D" w14:textId="42D21E23" w:rsidR="00CB7E31" w:rsidDel="009E4857" w:rsidRDefault="00000000">
            <w:pPr>
              <w:suppressAutoHyphens w:val="0"/>
              <w:spacing w:after="0"/>
              <w:ind w:left="115"/>
              <w:rPr>
                <w:del w:id="6318" w:author="Jose Eduardo VIU" w:date="2023-04-01T20:51:00Z"/>
              </w:rPr>
            </w:pPr>
            <w:del w:id="6319" w:author="Jose Eduardo VIU" w:date="2023-04-01T20:51:00Z">
              <w:r w:rsidDel="009E4857">
                <w:rPr>
                  <w:rFonts w:ascii="Courier New" w:eastAsia="Courier New" w:hAnsi="Courier New" w:cs="Courier New"/>
                </w:rPr>
                <w:delText>2021-04-23 …</w:delText>
              </w:r>
            </w:del>
          </w:p>
        </w:tc>
        <w:tc>
          <w:tcPr>
            <w:tcW w:w="925" w:type="dxa"/>
          </w:tcPr>
          <w:p w14:paraId="25CB0AA2" w14:textId="17115A08" w:rsidR="00CB7E31" w:rsidDel="009E4857" w:rsidRDefault="00000000">
            <w:pPr>
              <w:suppressAutoHyphens w:val="0"/>
              <w:spacing w:after="0"/>
              <w:rPr>
                <w:del w:id="6320" w:author="Jose Eduardo VIU" w:date="2023-04-01T20:51:00Z"/>
              </w:rPr>
            </w:pPr>
            <w:del w:id="6321" w:author="Jose Eduardo VIU" w:date="2023-04-01T20:51:00Z">
              <w:r w:rsidDel="009E4857">
                <w:rPr>
                  <w:rFonts w:ascii="Courier New" w:eastAsia="Courier New" w:hAnsi="Courier New" w:cs="Courier New"/>
                </w:rPr>
                <w:delText>-1.39403</w:delText>
              </w:r>
            </w:del>
          </w:p>
        </w:tc>
        <w:tc>
          <w:tcPr>
            <w:tcW w:w="113" w:type="dxa"/>
          </w:tcPr>
          <w:p w14:paraId="7963AC0F" w14:textId="0FB7A101" w:rsidR="00CB7E31" w:rsidDel="009E4857" w:rsidRDefault="00CB7E31">
            <w:pPr>
              <w:suppressAutoHyphens w:val="0"/>
              <w:rPr>
                <w:del w:id="6322" w:author="Jose Eduardo VIU" w:date="2023-04-01T20:51:00Z"/>
              </w:rPr>
            </w:pPr>
          </w:p>
        </w:tc>
        <w:tc>
          <w:tcPr>
            <w:tcW w:w="569" w:type="dxa"/>
          </w:tcPr>
          <w:p w14:paraId="7FCCB907" w14:textId="12A84A67" w:rsidR="00CB7E31" w:rsidDel="009E4857" w:rsidRDefault="00CB7E31">
            <w:pPr>
              <w:suppressAutoHyphens w:val="0"/>
              <w:rPr>
                <w:del w:id="6323" w:author="Jose Eduardo VIU" w:date="2023-04-01T20:51:00Z"/>
              </w:rPr>
            </w:pPr>
          </w:p>
        </w:tc>
      </w:tr>
      <w:tr w:rsidR="00CB7E31" w:rsidDel="009E4857" w14:paraId="000595A9" w14:textId="37525073">
        <w:trPr>
          <w:trHeight w:val="271"/>
          <w:del w:id="6324" w:author="Jose Eduardo VIU" w:date="2023-04-01T20:51:00Z"/>
        </w:trPr>
        <w:tc>
          <w:tcPr>
            <w:tcW w:w="588" w:type="dxa"/>
          </w:tcPr>
          <w:p w14:paraId="0516B3E7" w14:textId="3FDDCCD5" w:rsidR="00CB7E31" w:rsidDel="009E4857" w:rsidRDefault="00CB7E31">
            <w:pPr>
              <w:tabs>
                <w:tab w:val="center" w:pos="1833"/>
              </w:tabs>
              <w:suppressAutoHyphens w:val="0"/>
              <w:spacing w:after="0"/>
              <w:rPr>
                <w:del w:id="6325" w:author="Jose Eduardo VIU" w:date="2023-04-01T20:51:00Z"/>
                <w:rFonts w:ascii="Courier New" w:eastAsia="Courier New" w:hAnsi="Courier New" w:cs="Courier New"/>
              </w:rPr>
            </w:pPr>
          </w:p>
        </w:tc>
        <w:tc>
          <w:tcPr>
            <w:tcW w:w="3547" w:type="dxa"/>
            <w:gridSpan w:val="5"/>
          </w:tcPr>
          <w:p w14:paraId="530046B6" w14:textId="38C80DF9" w:rsidR="00CB7E31" w:rsidDel="009E4857" w:rsidRDefault="00000000">
            <w:pPr>
              <w:tabs>
                <w:tab w:val="center" w:pos="1833"/>
              </w:tabs>
              <w:suppressAutoHyphens w:val="0"/>
              <w:spacing w:after="0"/>
              <w:rPr>
                <w:del w:id="6326" w:author="Jose Eduardo VIU" w:date="2023-04-01T20:51:00Z"/>
              </w:rPr>
            </w:pPr>
            <w:del w:id="6327" w:author="Jose Eduardo VIU" w:date="2023-04-01T20:51:00Z">
              <w:r w:rsidDel="009E4857">
                <w:rPr>
                  <w:rFonts w:ascii="Courier New" w:eastAsia="Courier New" w:hAnsi="Courier New" w:cs="Courier New"/>
                </w:rPr>
                <w:delText>2</w:delText>
              </w:r>
              <w:r w:rsidDel="009E4857">
                <w:rPr>
                  <w:rFonts w:ascii="Courier New" w:eastAsia="Courier New" w:hAnsi="Courier New" w:cs="Courier New"/>
                </w:rPr>
                <w:tab/>
                <w:delText>191.990242 0.624492</w:delText>
              </w:r>
            </w:del>
          </w:p>
        </w:tc>
        <w:tc>
          <w:tcPr>
            <w:tcW w:w="1375" w:type="dxa"/>
            <w:gridSpan w:val="3"/>
          </w:tcPr>
          <w:p w14:paraId="4CA58AE2" w14:textId="6710999A" w:rsidR="00CB7E31" w:rsidDel="009E4857" w:rsidRDefault="00000000">
            <w:pPr>
              <w:suppressAutoHyphens w:val="0"/>
              <w:spacing w:after="0"/>
              <w:rPr>
                <w:del w:id="6328" w:author="Jose Eduardo VIU" w:date="2023-04-01T20:51:00Z"/>
              </w:rPr>
            </w:pPr>
            <w:del w:id="6329" w:author="Jose Eduardo VIU" w:date="2023-04-01T20:51:00Z">
              <w:r w:rsidDel="009E4857">
                <w:rPr>
                  <w:rFonts w:ascii="Courier New" w:eastAsia="Courier New" w:hAnsi="Courier New" w:cs="Courier New"/>
                </w:rPr>
                <w:delText>2019-09-06</w:delText>
              </w:r>
            </w:del>
          </w:p>
        </w:tc>
        <w:tc>
          <w:tcPr>
            <w:tcW w:w="2289" w:type="dxa"/>
            <w:gridSpan w:val="4"/>
          </w:tcPr>
          <w:p w14:paraId="05CDE6FB" w14:textId="20B3A713" w:rsidR="00CB7E31" w:rsidDel="009E4857" w:rsidRDefault="00000000">
            <w:pPr>
              <w:suppressAutoHyphens w:val="0"/>
              <w:spacing w:after="0"/>
              <w:ind w:left="115"/>
              <w:rPr>
                <w:del w:id="6330" w:author="Jose Eduardo VIU" w:date="2023-04-01T20:51:00Z"/>
              </w:rPr>
            </w:pPr>
            <w:del w:id="6331" w:author="Jose Eduardo VIU" w:date="2023-04-01T20:51:00Z">
              <w:r w:rsidDel="009E4857">
                <w:rPr>
                  <w:rFonts w:ascii="Courier New" w:eastAsia="Courier New" w:hAnsi="Courier New" w:cs="Courier New"/>
                </w:rPr>
                <w:delText>2019-10-03 …</w:delText>
              </w:r>
            </w:del>
          </w:p>
        </w:tc>
        <w:tc>
          <w:tcPr>
            <w:tcW w:w="925" w:type="dxa"/>
          </w:tcPr>
          <w:p w14:paraId="4722EDB8" w14:textId="26C5AE35" w:rsidR="00CB7E31" w:rsidDel="009E4857" w:rsidRDefault="00000000">
            <w:pPr>
              <w:suppressAutoHyphens w:val="0"/>
              <w:spacing w:after="0"/>
              <w:rPr>
                <w:del w:id="6332" w:author="Jose Eduardo VIU" w:date="2023-04-01T20:51:00Z"/>
              </w:rPr>
            </w:pPr>
            <w:del w:id="6333" w:author="Jose Eduardo VIU" w:date="2023-04-01T20:51:00Z">
              <w:r w:rsidDel="009E4857">
                <w:rPr>
                  <w:rFonts w:ascii="Courier New" w:eastAsia="Courier New" w:hAnsi="Courier New" w:cs="Courier New"/>
                </w:rPr>
                <w:delText>-1.39403</w:delText>
              </w:r>
            </w:del>
          </w:p>
        </w:tc>
        <w:tc>
          <w:tcPr>
            <w:tcW w:w="113" w:type="dxa"/>
          </w:tcPr>
          <w:p w14:paraId="22069113" w14:textId="08B8FA6E" w:rsidR="00CB7E31" w:rsidDel="009E4857" w:rsidRDefault="00CB7E31">
            <w:pPr>
              <w:suppressAutoHyphens w:val="0"/>
              <w:rPr>
                <w:del w:id="6334" w:author="Jose Eduardo VIU" w:date="2023-04-01T20:51:00Z"/>
              </w:rPr>
            </w:pPr>
          </w:p>
        </w:tc>
        <w:tc>
          <w:tcPr>
            <w:tcW w:w="569" w:type="dxa"/>
          </w:tcPr>
          <w:p w14:paraId="70F84896" w14:textId="3B6BF2E7" w:rsidR="00CB7E31" w:rsidDel="009E4857" w:rsidRDefault="00CB7E31">
            <w:pPr>
              <w:suppressAutoHyphens w:val="0"/>
              <w:rPr>
                <w:del w:id="6335" w:author="Jose Eduardo VIU" w:date="2023-04-01T20:51:00Z"/>
              </w:rPr>
            </w:pPr>
          </w:p>
        </w:tc>
      </w:tr>
      <w:tr w:rsidR="00CB7E31" w:rsidDel="009E4857" w14:paraId="2D973670" w14:textId="5498DBCE">
        <w:trPr>
          <w:trHeight w:val="271"/>
          <w:del w:id="6336" w:author="Jose Eduardo VIU" w:date="2023-04-01T20:51:00Z"/>
        </w:trPr>
        <w:tc>
          <w:tcPr>
            <w:tcW w:w="588" w:type="dxa"/>
          </w:tcPr>
          <w:p w14:paraId="714B2EE9" w14:textId="6BE51F05" w:rsidR="00CB7E31" w:rsidDel="009E4857" w:rsidRDefault="00CB7E31">
            <w:pPr>
              <w:tabs>
                <w:tab w:val="center" w:pos="1833"/>
              </w:tabs>
              <w:suppressAutoHyphens w:val="0"/>
              <w:spacing w:after="0"/>
              <w:rPr>
                <w:del w:id="6337" w:author="Jose Eduardo VIU" w:date="2023-04-01T20:51:00Z"/>
                <w:rFonts w:ascii="Courier New" w:eastAsia="Courier New" w:hAnsi="Courier New" w:cs="Courier New"/>
              </w:rPr>
            </w:pPr>
          </w:p>
        </w:tc>
        <w:tc>
          <w:tcPr>
            <w:tcW w:w="3547" w:type="dxa"/>
            <w:gridSpan w:val="5"/>
          </w:tcPr>
          <w:p w14:paraId="6C539B87" w14:textId="783255B2" w:rsidR="00CB7E31" w:rsidDel="009E4857" w:rsidRDefault="00000000">
            <w:pPr>
              <w:tabs>
                <w:tab w:val="center" w:pos="1833"/>
              </w:tabs>
              <w:suppressAutoHyphens w:val="0"/>
              <w:spacing w:after="0"/>
              <w:rPr>
                <w:del w:id="6338" w:author="Jose Eduardo VIU" w:date="2023-04-01T20:51:00Z"/>
              </w:rPr>
            </w:pPr>
            <w:del w:id="6339" w:author="Jose Eduardo VIU" w:date="2023-04-01T20:51:00Z">
              <w:r w:rsidDel="009E4857">
                <w:rPr>
                  <w:rFonts w:ascii="Courier New" w:eastAsia="Courier New" w:hAnsi="Courier New" w:cs="Courier New"/>
                </w:rPr>
                <w:delText>3</w:delText>
              </w:r>
              <w:r w:rsidDel="009E4857">
                <w:rPr>
                  <w:rFonts w:ascii="Courier New" w:eastAsia="Courier New" w:hAnsi="Courier New" w:cs="Courier New"/>
                </w:rPr>
                <w:tab/>
                <w:delText>196.899940 0.586436</w:delText>
              </w:r>
            </w:del>
          </w:p>
        </w:tc>
        <w:tc>
          <w:tcPr>
            <w:tcW w:w="1375" w:type="dxa"/>
            <w:gridSpan w:val="3"/>
          </w:tcPr>
          <w:p w14:paraId="5E826D9F" w14:textId="508D6226" w:rsidR="00CB7E31" w:rsidDel="009E4857" w:rsidRDefault="00000000">
            <w:pPr>
              <w:suppressAutoHyphens w:val="0"/>
              <w:spacing w:after="0"/>
              <w:rPr>
                <w:del w:id="6340" w:author="Jose Eduardo VIU" w:date="2023-04-01T20:51:00Z"/>
              </w:rPr>
            </w:pPr>
            <w:del w:id="6341" w:author="Jose Eduardo VIU" w:date="2023-04-01T20:51:00Z">
              <w:r w:rsidDel="009E4857">
                <w:rPr>
                  <w:rFonts w:ascii="Courier New" w:eastAsia="Courier New" w:hAnsi="Courier New" w:cs="Courier New"/>
                </w:rPr>
                <w:delText>2017-11-03</w:delText>
              </w:r>
            </w:del>
          </w:p>
        </w:tc>
        <w:tc>
          <w:tcPr>
            <w:tcW w:w="2289" w:type="dxa"/>
            <w:gridSpan w:val="4"/>
          </w:tcPr>
          <w:p w14:paraId="4CB45609" w14:textId="7186899A" w:rsidR="00CB7E31" w:rsidDel="009E4857" w:rsidRDefault="00000000">
            <w:pPr>
              <w:suppressAutoHyphens w:val="0"/>
              <w:spacing w:after="0"/>
              <w:ind w:left="115"/>
              <w:rPr>
                <w:del w:id="6342" w:author="Jose Eduardo VIU" w:date="2023-04-01T20:51:00Z"/>
              </w:rPr>
            </w:pPr>
            <w:del w:id="6343" w:author="Jose Eduardo VIU" w:date="2023-04-01T20:51:00Z">
              <w:r w:rsidDel="009E4857">
                <w:rPr>
                  <w:rFonts w:ascii="Courier New" w:eastAsia="Courier New" w:hAnsi="Courier New" w:cs="Courier New"/>
                </w:rPr>
                <w:delText>2017-12-07 …</w:delText>
              </w:r>
            </w:del>
          </w:p>
        </w:tc>
        <w:tc>
          <w:tcPr>
            <w:tcW w:w="925" w:type="dxa"/>
          </w:tcPr>
          <w:p w14:paraId="3D5578FA" w14:textId="7A4EEDA0" w:rsidR="00CB7E31" w:rsidDel="009E4857" w:rsidRDefault="00000000">
            <w:pPr>
              <w:suppressAutoHyphens w:val="0"/>
              <w:spacing w:after="0"/>
              <w:rPr>
                <w:del w:id="6344" w:author="Jose Eduardo VIU" w:date="2023-04-01T20:51:00Z"/>
              </w:rPr>
            </w:pPr>
            <w:del w:id="6345" w:author="Jose Eduardo VIU" w:date="2023-04-01T20:51:00Z">
              <w:r w:rsidDel="009E4857">
                <w:rPr>
                  <w:rFonts w:ascii="Courier New" w:eastAsia="Courier New" w:hAnsi="Courier New" w:cs="Courier New"/>
                </w:rPr>
                <w:delText>-1.39403</w:delText>
              </w:r>
            </w:del>
          </w:p>
        </w:tc>
        <w:tc>
          <w:tcPr>
            <w:tcW w:w="113" w:type="dxa"/>
          </w:tcPr>
          <w:p w14:paraId="130EE344" w14:textId="40FF18A6" w:rsidR="00CB7E31" w:rsidDel="009E4857" w:rsidRDefault="00CB7E31">
            <w:pPr>
              <w:suppressAutoHyphens w:val="0"/>
              <w:rPr>
                <w:del w:id="6346" w:author="Jose Eduardo VIU" w:date="2023-04-01T20:51:00Z"/>
              </w:rPr>
            </w:pPr>
          </w:p>
        </w:tc>
        <w:tc>
          <w:tcPr>
            <w:tcW w:w="569" w:type="dxa"/>
          </w:tcPr>
          <w:p w14:paraId="3D317661" w14:textId="15616628" w:rsidR="00CB7E31" w:rsidDel="009E4857" w:rsidRDefault="00CB7E31">
            <w:pPr>
              <w:suppressAutoHyphens w:val="0"/>
              <w:rPr>
                <w:del w:id="6347" w:author="Jose Eduardo VIU" w:date="2023-04-01T20:51:00Z"/>
              </w:rPr>
            </w:pPr>
          </w:p>
        </w:tc>
      </w:tr>
      <w:tr w:rsidR="00CB7E31" w:rsidDel="009E4857" w14:paraId="41801ADC" w14:textId="256866E9">
        <w:trPr>
          <w:trHeight w:val="271"/>
          <w:del w:id="6348" w:author="Jose Eduardo VIU" w:date="2023-04-01T20:51:00Z"/>
        </w:trPr>
        <w:tc>
          <w:tcPr>
            <w:tcW w:w="588" w:type="dxa"/>
          </w:tcPr>
          <w:p w14:paraId="1D10404E" w14:textId="07354E6C" w:rsidR="00CB7E31" w:rsidDel="009E4857" w:rsidRDefault="00CB7E31">
            <w:pPr>
              <w:tabs>
                <w:tab w:val="center" w:pos="1833"/>
              </w:tabs>
              <w:suppressAutoHyphens w:val="0"/>
              <w:spacing w:after="0"/>
              <w:rPr>
                <w:del w:id="6349" w:author="Jose Eduardo VIU" w:date="2023-04-01T20:51:00Z"/>
                <w:rFonts w:ascii="Courier New" w:eastAsia="Courier New" w:hAnsi="Courier New" w:cs="Courier New"/>
              </w:rPr>
            </w:pPr>
          </w:p>
        </w:tc>
        <w:tc>
          <w:tcPr>
            <w:tcW w:w="3547" w:type="dxa"/>
            <w:gridSpan w:val="5"/>
          </w:tcPr>
          <w:p w14:paraId="137FAD1B" w14:textId="7468C6DD" w:rsidR="00CB7E31" w:rsidDel="009E4857" w:rsidRDefault="00000000">
            <w:pPr>
              <w:tabs>
                <w:tab w:val="center" w:pos="1833"/>
              </w:tabs>
              <w:suppressAutoHyphens w:val="0"/>
              <w:spacing w:after="0"/>
              <w:rPr>
                <w:del w:id="6350" w:author="Jose Eduardo VIU" w:date="2023-04-01T20:51:00Z"/>
              </w:rPr>
            </w:pPr>
            <w:del w:id="6351" w:author="Jose Eduardo VIU" w:date="2023-04-01T20:51:00Z">
              <w:r w:rsidDel="009E4857">
                <w:rPr>
                  <w:rFonts w:ascii="Courier New" w:eastAsia="Courier New" w:hAnsi="Courier New" w:cs="Courier New"/>
                </w:rPr>
                <w:delText>4</w:delText>
              </w:r>
              <w:r w:rsidDel="009E4857">
                <w:rPr>
                  <w:rFonts w:ascii="Courier New" w:eastAsia="Courier New" w:hAnsi="Courier New" w:cs="Courier New"/>
                </w:rPr>
                <w:tab/>
                <w:delText>184.792945 0.623153</w:delText>
              </w:r>
            </w:del>
          </w:p>
        </w:tc>
        <w:tc>
          <w:tcPr>
            <w:tcW w:w="1375" w:type="dxa"/>
            <w:gridSpan w:val="3"/>
          </w:tcPr>
          <w:p w14:paraId="2420A433" w14:textId="4B56254C" w:rsidR="00CB7E31" w:rsidDel="009E4857" w:rsidRDefault="00000000">
            <w:pPr>
              <w:suppressAutoHyphens w:val="0"/>
              <w:spacing w:after="0"/>
              <w:rPr>
                <w:del w:id="6352" w:author="Jose Eduardo VIU" w:date="2023-04-01T20:51:00Z"/>
              </w:rPr>
            </w:pPr>
            <w:del w:id="6353" w:author="Jose Eduardo VIU" w:date="2023-04-01T20:51:00Z">
              <w:r w:rsidDel="009E4857">
                <w:rPr>
                  <w:rFonts w:ascii="Courier New" w:eastAsia="Courier New" w:hAnsi="Courier New" w:cs="Courier New"/>
                </w:rPr>
                <w:delText>2020-05-04</w:delText>
              </w:r>
            </w:del>
          </w:p>
        </w:tc>
        <w:tc>
          <w:tcPr>
            <w:tcW w:w="2289" w:type="dxa"/>
            <w:gridSpan w:val="4"/>
          </w:tcPr>
          <w:p w14:paraId="134805A2" w14:textId="64FFD9B1" w:rsidR="00CB7E31" w:rsidDel="009E4857" w:rsidRDefault="00000000">
            <w:pPr>
              <w:suppressAutoHyphens w:val="0"/>
              <w:spacing w:after="0"/>
              <w:ind w:left="115"/>
              <w:rPr>
                <w:del w:id="6354" w:author="Jose Eduardo VIU" w:date="2023-04-01T20:51:00Z"/>
              </w:rPr>
            </w:pPr>
            <w:del w:id="6355" w:author="Jose Eduardo VIU" w:date="2023-04-01T20:51:00Z">
              <w:r w:rsidDel="009E4857">
                <w:rPr>
                  <w:rFonts w:ascii="Courier New" w:eastAsia="Courier New" w:hAnsi="Courier New" w:cs="Courier New"/>
                </w:rPr>
                <w:delText>2020-06-12 …</w:delText>
              </w:r>
            </w:del>
          </w:p>
        </w:tc>
        <w:tc>
          <w:tcPr>
            <w:tcW w:w="925" w:type="dxa"/>
          </w:tcPr>
          <w:p w14:paraId="4D0CC7CE" w14:textId="6A6298F8" w:rsidR="00CB7E31" w:rsidDel="009E4857" w:rsidRDefault="00000000">
            <w:pPr>
              <w:suppressAutoHyphens w:val="0"/>
              <w:spacing w:after="0"/>
              <w:rPr>
                <w:del w:id="6356" w:author="Jose Eduardo VIU" w:date="2023-04-01T20:51:00Z"/>
              </w:rPr>
            </w:pPr>
            <w:del w:id="6357" w:author="Jose Eduardo VIU" w:date="2023-04-01T20:51:00Z">
              <w:r w:rsidDel="009E4857">
                <w:rPr>
                  <w:rFonts w:ascii="Courier New" w:eastAsia="Courier New" w:hAnsi="Courier New" w:cs="Courier New"/>
                </w:rPr>
                <w:delText>-1.39403</w:delText>
              </w:r>
            </w:del>
          </w:p>
        </w:tc>
        <w:tc>
          <w:tcPr>
            <w:tcW w:w="113" w:type="dxa"/>
          </w:tcPr>
          <w:p w14:paraId="7E5A0D43" w14:textId="63934C1E" w:rsidR="00CB7E31" w:rsidDel="009E4857" w:rsidRDefault="00CB7E31">
            <w:pPr>
              <w:suppressAutoHyphens w:val="0"/>
              <w:rPr>
                <w:del w:id="6358" w:author="Jose Eduardo VIU" w:date="2023-04-01T20:51:00Z"/>
              </w:rPr>
            </w:pPr>
          </w:p>
        </w:tc>
        <w:tc>
          <w:tcPr>
            <w:tcW w:w="569" w:type="dxa"/>
          </w:tcPr>
          <w:p w14:paraId="5FBBC4F7" w14:textId="24DBF590" w:rsidR="00CB7E31" w:rsidDel="009E4857" w:rsidRDefault="00CB7E31">
            <w:pPr>
              <w:suppressAutoHyphens w:val="0"/>
              <w:rPr>
                <w:del w:id="6359" w:author="Jose Eduardo VIU" w:date="2023-04-01T20:51:00Z"/>
              </w:rPr>
            </w:pPr>
          </w:p>
        </w:tc>
      </w:tr>
      <w:tr w:rsidR="00CB7E31" w:rsidDel="009E4857" w14:paraId="489CC879" w14:textId="0CC9E817">
        <w:trPr>
          <w:trHeight w:val="271"/>
          <w:del w:id="6360" w:author="Jose Eduardo VIU" w:date="2023-04-01T20:51:00Z"/>
        </w:trPr>
        <w:tc>
          <w:tcPr>
            <w:tcW w:w="588" w:type="dxa"/>
          </w:tcPr>
          <w:p w14:paraId="6A934FAC" w14:textId="3140CB11" w:rsidR="00CB7E31" w:rsidDel="009E4857" w:rsidRDefault="00CB7E31">
            <w:pPr>
              <w:tabs>
                <w:tab w:val="center" w:pos="1317"/>
                <w:tab w:val="center" w:pos="2234"/>
              </w:tabs>
              <w:suppressAutoHyphens w:val="0"/>
              <w:spacing w:after="0"/>
              <w:rPr>
                <w:del w:id="6361" w:author="Jose Eduardo VIU" w:date="2023-04-01T20:51:00Z"/>
                <w:rFonts w:ascii="Courier New" w:eastAsia="Courier New" w:hAnsi="Courier New" w:cs="Courier New"/>
              </w:rPr>
            </w:pPr>
          </w:p>
        </w:tc>
        <w:tc>
          <w:tcPr>
            <w:tcW w:w="3547" w:type="dxa"/>
            <w:gridSpan w:val="5"/>
          </w:tcPr>
          <w:p w14:paraId="30646CF3" w14:textId="2E68690F" w:rsidR="00CB7E31" w:rsidDel="009E4857" w:rsidRDefault="00000000">
            <w:pPr>
              <w:tabs>
                <w:tab w:val="center" w:pos="1317"/>
                <w:tab w:val="center" w:pos="2234"/>
              </w:tabs>
              <w:suppressAutoHyphens w:val="0"/>
              <w:spacing w:after="0"/>
              <w:rPr>
                <w:del w:id="6362" w:author="Jose Eduardo VIU" w:date="2023-04-01T20:51:00Z"/>
              </w:rPr>
            </w:pPr>
            <w:del w:id="6363" w:author="Jose Eduardo VIU" w:date="2023-04-01T20:51:00Z">
              <w:r w:rsidDel="009E4857">
                <w:rPr>
                  <w:rFonts w:ascii="Courier New" w:eastAsia="Courier New" w:hAnsi="Courier New" w:cs="Courier New"/>
                </w:rPr>
                <w:delText>…</w:delText>
              </w:r>
              <w:r w:rsidDel="009E4857">
                <w:rPr>
                  <w:rFonts w:ascii="Courier New" w:eastAsia="Courier New" w:hAnsi="Courier New" w:cs="Courier New"/>
                </w:rPr>
                <w:tab/>
                <w:delText>…</w:delText>
              </w:r>
              <w:r w:rsidDel="009E4857">
                <w:rPr>
                  <w:rFonts w:ascii="Courier New" w:eastAsia="Courier New" w:hAnsi="Courier New" w:cs="Courier New"/>
                </w:rPr>
                <w:tab/>
                <w:delText>…</w:delText>
              </w:r>
            </w:del>
          </w:p>
        </w:tc>
        <w:tc>
          <w:tcPr>
            <w:tcW w:w="1375" w:type="dxa"/>
            <w:gridSpan w:val="3"/>
          </w:tcPr>
          <w:p w14:paraId="17B47C99" w14:textId="083CC068" w:rsidR="00CB7E31" w:rsidDel="009E4857" w:rsidRDefault="00000000">
            <w:pPr>
              <w:suppressAutoHyphens w:val="0"/>
              <w:spacing w:after="0"/>
              <w:ind w:left="115"/>
              <w:rPr>
                <w:del w:id="6364" w:author="Jose Eduardo VIU" w:date="2023-04-01T20:51:00Z"/>
              </w:rPr>
            </w:pPr>
            <w:del w:id="6365" w:author="Jose Eduardo VIU" w:date="2023-04-01T20:51:00Z">
              <w:r w:rsidDel="009E4857">
                <w:rPr>
                  <w:rFonts w:ascii="Courier New" w:eastAsia="Courier New" w:hAnsi="Courier New" w:cs="Courier New"/>
                </w:rPr>
                <w:delText>…</w:delText>
              </w:r>
            </w:del>
          </w:p>
        </w:tc>
        <w:tc>
          <w:tcPr>
            <w:tcW w:w="2289" w:type="dxa"/>
            <w:gridSpan w:val="4"/>
          </w:tcPr>
          <w:p w14:paraId="021CB6A7" w14:textId="37920711" w:rsidR="00CB7E31" w:rsidDel="009E4857" w:rsidRDefault="00000000">
            <w:pPr>
              <w:tabs>
                <w:tab w:val="center" w:pos="1775"/>
              </w:tabs>
              <w:suppressAutoHyphens w:val="0"/>
              <w:spacing w:after="0"/>
              <w:rPr>
                <w:del w:id="6366" w:author="Jose Eduardo VIU" w:date="2023-04-01T20:51:00Z"/>
              </w:rPr>
            </w:pPr>
            <w:del w:id="6367" w:author="Jose Eduardo VIU" w:date="2023-04-01T20:51:00Z">
              <w:r w:rsidDel="009E4857">
                <w:rPr>
                  <w:rFonts w:ascii="Courier New" w:eastAsia="Courier New" w:hAnsi="Courier New" w:cs="Courier New"/>
                </w:rPr>
                <w:delText>… …</w:delText>
              </w:r>
              <w:r w:rsidDel="009E4857">
                <w:rPr>
                  <w:rFonts w:ascii="Courier New" w:eastAsia="Courier New" w:hAnsi="Courier New" w:cs="Courier New"/>
                </w:rPr>
                <w:tab/>
                <w:delText>…</w:delText>
              </w:r>
            </w:del>
          </w:p>
        </w:tc>
        <w:tc>
          <w:tcPr>
            <w:tcW w:w="925" w:type="dxa"/>
          </w:tcPr>
          <w:p w14:paraId="2297D992" w14:textId="7825D630" w:rsidR="00CB7E31" w:rsidDel="009E4857" w:rsidRDefault="00CB7E31">
            <w:pPr>
              <w:suppressAutoHyphens w:val="0"/>
              <w:rPr>
                <w:del w:id="6368" w:author="Jose Eduardo VIU" w:date="2023-04-01T20:51:00Z"/>
              </w:rPr>
            </w:pPr>
          </w:p>
        </w:tc>
        <w:tc>
          <w:tcPr>
            <w:tcW w:w="113" w:type="dxa"/>
          </w:tcPr>
          <w:p w14:paraId="368272A9" w14:textId="5E96E66C" w:rsidR="00CB7E31" w:rsidDel="009E4857" w:rsidRDefault="00CB7E31">
            <w:pPr>
              <w:suppressAutoHyphens w:val="0"/>
              <w:rPr>
                <w:del w:id="6369" w:author="Jose Eduardo VIU" w:date="2023-04-01T20:51:00Z"/>
              </w:rPr>
            </w:pPr>
          </w:p>
        </w:tc>
        <w:tc>
          <w:tcPr>
            <w:tcW w:w="569" w:type="dxa"/>
          </w:tcPr>
          <w:p w14:paraId="457585DA" w14:textId="5E12A828" w:rsidR="00CB7E31" w:rsidDel="009E4857" w:rsidRDefault="00CB7E31">
            <w:pPr>
              <w:suppressAutoHyphens w:val="0"/>
              <w:rPr>
                <w:del w:id="6370" w:author="Jose Eduardo VIU" w:date="2023-04-01T20:51:00Z"/>
              </w:rPr>
            </w:pPr>
          </w:p>
        </w:tc>
      </w:tr>
      <w:tr w:rsidR="00CB7E31" w:rsidDel="009E4857" w14:paraId="21FDE892" w14:textId="232160B9">
        <w:trPr>
          <w:trHeight w:val="271"/>
          <w:del w:id="6371" w:author="Jose Eduardo VIU" w:date="2023-04-01T20:51:00Z"/>
        </w:trPr>
        <w:tc>
          <w:tcPr>
            <w:tcW w:w="588" w:type="dxa"/>
          </w:tcPr>
          <w:p w14:paraId="41C3A059" w14:textId="38D980DD" w:rsidR="00CB7E31" w:rsidDel="009E4857" w:rsidRDefault="00CB7E31">
            <w:pPr>
              <w:tabs>
                <w:tab w:val="center" w:pos="1890"/>
              </w:tabs>
              <w:suppressAutoHyphens w:val="0"/>
              <w:spacing w:after="0"/>
              <w:rPr>
                <w:del w:id="6372" w:author="Jose Eduardo VIU" w:date="2023-04-01T20:51:00Z"/>
                <w:rFonts w:ascii="Courier New" w:eastAsia="Courier New" w:hAnsi="Courier New" w:cs="Courier New"/>
              </w:rPr>
            </w:pPr>
          </w:p>
        </w:tc>
        <w:tc>
          <w:tcPr>
            <w:tcW w:w="3547" w:type="dxa"/>
            <w:gridSpan w:val="5"/>
          </w:tcPr>
          <w:p w14:paraId="08EB60BC" w14:textId="036A1A58" w:rsidR="00CB7E31" w:rsidDel="009E4857" w:rsidRDefault="00000000">
            <w:pPr>
              <w:tabs>
                <w:tab w:val="center" w:pos="1890"/>
              </w:tabs>
              <w:suppressAutoHyphens w:val="0"/>
              <w:spacing w:after="0"/>
              <w:rPr>
                <w:del w:id="6373" w:author="Jose Eduardo VIU" w:date="2023-04-01T20:51:00Z"/>
              </w:rPr>
            </w:pPr>
            <w:del w:id="6374" w:author="Jose Eduardo VIU" w:date="2023-04-01T20:51:00Z">
              <w:r w:rsidDel="009E4857">
                <w:rPr>
                  <w:rFonts w:ascii="Courier New" w:eastAsia="Courier New" w:hAnsi="Courier New" w:cs="Courier New"/>
                </w:rPr>
                <w:delText>5327</w:delText>
              </w:r>
              <w:r w:rsidDel="009E4857">
                <w:rPr>
                  <w:rFonts w:ascii="Courier New" w:eastAsia="Courier New" w:hAnsi="Courier New" w:cs="Courier New"/>
                </w:rPr>
                <w:tab/>
                <w:delText>86.725438 1.033758</w:delText>
              </w:r>
            </w:del>
          </w:p>
        </w:tc>
        <w:tc>
          <w:tcPr>
            <w:tcW w:w="1375" w:type="dxa"/>
            <w:gridSpan w:val="3"/>
          </w:tcPr>
          <w:p w14:paraId="48EABD13" w14:textId="35BD5C51" w:rsidR="00CB7E31" w:rsidDel="009E4857" w:rsidRDefault="00000000">
            <w:pPr>
              <w:suppressAutoHyphens w:val="0"/>
              <w:spacing w:after="0"/>
              <w:rPr>
                <w:del w:id="6375" w:author="Jose Eduardo VIU" w:date="2023-04-01T20:51:00Z"/>
              </w:rPr>
            </w:pPr>
            <w:del w:id="6376" w:author="Jose Eduardo VIU" w:date="2023-04-01T20:51:00Z">
              <w:r w:rsidDel="009E4857">
                <w:rPr>
                  <w:rFonts w:ascii="Courier New" w:eastAsia="Courier New" w:hAnsi="Courier New" w:cs="Courier New"/>
                </w:rPr>
                <w:delText>2021-12-17</w:delText>
              </w:r>
            </w:del>
          </w:p>
        </w:tc>
        <w:tc>
          <w:tcPr>
            <w:tcW w:w="2289" w:type="dxa"/>
            <w:gridSpan w:val="4"/>
          </w:tcPr>
          <w:p w14:paraId="70646541" w14:textId="4C8B7947" w:rsidR="00CB7E31" w:rsidDel="009E4857" w:rsidRDefault="00000000">
            <w:pPr>
              <w:suppressAutoHyphens w:val="0"/>
              <w:spacing w:after="0"/>
              <w:ind w:left="115"/>
              <w:rPr>
                <w:del w:id="6377" w:author="Jose Eduardo VIU" w:date="2023-04-01T20:51:00Z"/>
              </w:rPr>
            </w:pPr>
            <w:del w:id="6378" w:author="Jose Eduardo VIU" w:date="2023-04-01T20:51:00Z">
              <w:r w:rsidDel="009E4857">
                <w:rPr>
                  <w:rFonts w:ascii="Courier New" w:eastAsia="Courier New" w:hAnsi="Courier New" w:cs="Courier New"/>
                </w:rPr>
                <w:delText>2021-12-20 …</w:delText>
              </w:r>
            </w:del>
          </w:p>
        </w:tc>
        <w:tc>
          <w:tcPr>
            <w:tcW w:w="925" w:type="dxa"/>
          </w:tcPr>
          <w:p w14:paraId="568D6945" w14:textId="49AD9008" w:rsidR="00CB7E31" w:rsidDel="009E4857" w:rsidRDefault="00000000">
            <w:pPr>
              <w:suppressAutoHyphens w:val="0"/>
              <w:spacing w:after="0"/>
              <w:rPr>
                <w:del w:id="6379" w:author="Jose Eduardo VIU" w:date="2023-04-01T20:51:00Z"/>
              </w:rPr>
            </w:pPr>
            <w:del w:id="6380" w:author="Jose Eduardo VIU" w:date="2023-04-01T20:51:00Z">
              <w:r w:rsidDel="009E4857">
                <w:rPr>
                  <w:rFonts w:ascii="Courier New" w:eastAsia="Courier New" w:hAnsi="Courier New" w:cs="Courier New"/>
                </w:rPr>
                <w:delText>-1.70317</w:delText>
              </w:r>
            </w:del>
          </w:p>
        </w:tc>
        <w:tc>
          <w:tcPr>
            <w:tcW w:w="113" w:type="dxa"/>
          </w:tcPr>
          <w:p w14:paraId="0A0C633F" w14:textId="227B4E70" w:rsidR="00CB7E31" w:rsidDel="009E4857" w:rsidRDefault="00CB7E31">
            <w:pPr>
              <w:suppressAutoHyphens w:val="0"/>
              <w:rPr>
                <w:del w:id="6381" w:author="Jose Eduardo VIU" w:date="2023-04-01T20:51:00Z"/>
              </w:rPr>
            </w:pPr>
          </w:p>
        </w:tc>
        <w:tc>
          <w:tcPr>
            <w:tcW w:w="569" w:type="dxa"/>
          </w:tcPr>
          <w:p w14:paraId="18481FF0" w14:textId="6F7CD5C2" w:rsidR="00CB7E31" w:rsidDel="009E4857" w:rsidRDefault="00CB7E31">
            <w:pPr>
              <w:suppressAutoHyphens w:val="0"/>
              <w:rPr>
                <w:del w:id="6382" w:author="Jose Eduardo VIU" w:date="2023-04-01T20:51:00Z"/>
              </w:rPr>
            </w:pPr>
          </w:p>
        </w:tc>
      </w:tr>
      <w:tr w:rsidR="00CB7E31" w:rsidDel="009E4857" w14:paraId="4CB1A216" w14:textId="5AD4A0AC">
        <w:trPr>
          <w:trHeight w:val="271"/>
          <w:del w:id="6383" w:author="Jose Eduardo VIU" w:date="2023-04-01T20:51:00Z"/>
        </w:trPr>
        <w:tc>
          <w:tcPr>
            <w:tcW w:w="588" w:type="dxa"/>
          </w:tcPr>
          <w:p w14:paraId="24CFED3A" w14:textId="52886CC0" w:rsidR="00CB7E31" w:rsidDel="009E4857" w:rsidRDefault="00CB7E31">
            <w:pPr>
              <w:tabs>
                <w:tab w:val="center" w:pos="1890"/>
              </w:tabs>
              <w:suppressAutoHyphens w:val="0"/>
              <w:spacing w:after="0"/>
              <w:rPr>
                <w:del w:id="6384" w:author="Jose Eduardo VIU" w:date="2023-04-01T20:51:00Z"/>
                <w:rFonts w:ascii="Courier New" w:eastAsia="Courier New" w:hAnsi="Courier New" w:cs="Courier New"/>
              </w:rPr>
            </w:pPr>
          </w:p>
        </w:tc>
        <w:tc>
          <w:tcPr>
            <w:tcW w:w="3547" w:type="dxa"/>
            <w:gridSpan w:val="5"/>
          </w:tcPr>
          <w:p w14:paraId="57CC88C9" w14:textId="42BFFE7B" w:rsidR="00CB7E31" w:rsidDel="009E4857" w:rsidRDefault="00000000">
            <w:pPr>
              <w:tabs>
                <w:tab w:val="center" w:pos="1890"/>
              </w:tabs>
              <w:suppressAutoHyphens w:val="0"/>
              <w:spacing w:after="0"/>
              <w:rPr>
                <w:del w:id="6385" w:author="Jose Eduardo VIU" w:date="2023-04-01T20:51:00Z"/>
              </w:rPr>
            </w:pPr>
            <w:del w:id="6386" w:author="Jose Eduardo VIU" w:date="2023-04-01T20:51:00Z">
              <w:r w:rsidDel="009E4857">
                <w:rPr>
                  <w:rFonts w:ascii="Courier New" w:eastAsia="Courier New" w:hAnsi="Courier New" w:cs="Courier New"/>
                </w:rPr>
                <w:delText>5328</w:delText>
              </w:r>
              <w:r w:rsidDel="009E4857">
                <w:rPr>
                  <w:rFonts w:ascii="Courier New" w:eastAsia="Courier New" w:hAnsi="Courier New" w:cs="Courier New"/>
                </w:rPr>
                <w:tab/>
                <w:delText>86.724202 1.079559</w:delText>
              </w:r>
            </w:del>
          </w:p>
        </w:tc>
        <w:tc>
          <w:tcPr>
            <w:tcW w:w="1375" w:type="dxa"/>
            <w:gridSpan w:val="3"/>
          </w:tcPr>
          <w:p w14:paraId="5CA86222" w14:textId="42BD6480" w:rsidR="00CB7E31" w:rsidDel="009E4857" w:rsidRDefault="00000000">
            <w:pPr>
              <w:suppressAutoHyphens w:val="0"/>
              <w:spacing w:after="0"/>
              <w:rPr>
                <w:del w:id="6387" w:author="Jose Eduardo VIU" w:date="2023-04-01T20:51:00Z"/>
              </w:rPr>
            </w:pPr>
            <w:del w:id="6388" w:author="Jose Eduardo VIU" w:date="2023-04-01T20:51:00Z">
              <w:r w:rsidDel="009E4857">
                <w:rPr>
                  <w:rFonts w:ascii="Courier New" w:eastAsia="Courier New" w:hAnsi="Courier New" w:cs="Courier New"/>
                </w:rPr>
                <w:delText>2021-12-13</w:delText>
              </w:r>
            </w:del>
          </w:p>
        </w:tc>
        <w:tc>
          <w:tcPr>
            <w:tcW w:w="2289" w:type="dxa"/>
            <w:gridSpan w:val="4"/>
          </w:tcPr>
          <w:p w14:paraId="42C98765" w14:textId="0B0CF772" w:rsidR="00CB7E31" w:rsidDel="009E4857" w:rsidRDefault="00000000">
            <w:pPr>
              <w:suppressAutoHyphens w:val="0"/>
              <w:spacing w:after="0"/>
              <w:ind w:left="115"/>
              <w:rPr>
                <w:del w:id="6389" w:author="Jose Eduardo VIU" w:date="2023-04-01T20:51:00Z"/>
              </w:rPr>
            </w:pPr>
            <w:del w:id="6390" w:author="Jose Eduardo VIU" w:date="2023-04-01T20:51:00Z">
              <w:r w:rsidDel="009E4857">
                <w:rPr>
                  <w:rFonts w:ascii="Courier New" w:eastAsia="Courier New" w:hAnsi="Courier New" w:cs="Courier New"/>
                </w:rPr>
                <w:delText>2021-12-17 …</w:delText>
              </w:r>
            </w:del>
          </w:p>
        </w:tc>
        <w:tc>
          <w:tcPr>
            <w:tcW w:w="925" w:type="dxa"/>
          </w:tcPr>
          <w:p w14:paraId="485C0DC0" w14:textId="6BA0B7D2" w:rsidR="00CB7E31" w:rsidDel="009E4857" w:rsidRDefault="00000000">
            <w:pPr>
              <w:suppressAutoHyphens w:val="0"/>
              <w:spacing w:after="0"/>
              <w:rPr>
                <w:del w:id="6391" w:author="Jose Eduardo VIU" w:date="2023-04-01T20:51:00Z"/>
              </w:rPr>
            </w:pPr>
            <w:del w:id="6392" w:author="Jose Eduardo VIU" w:date="2023-04-01T20:51:00Z">
              <w:r w:rsidDel="009E4857">
                <w:rPr>
                  <w:rFonts w:ascii="Courier New" w:eastAsia="Courier New" w:hAnsi="Courier New" w:cs="Courier New"/>
                </w:rPr>
                <w:delText>-1.70317</w:delText>
              </w:r>
            </w:del>
          </w:p>
        </w:tc>
        <w:tc>
          <w:tcPr>
            <w:tcW w:w="113" w:type="dxa"/>
          </w:tcPr>
          <w:p w14:paraId="0E885359" w14:textId="0FB8F37F" w:rsidR="00CB7E31" w:rsidDel="009E4857" w:rsidRDefault="00CB7E31">
            <w:pPr>
              <w:suppressAutoHyphens w:val="0"/>
              <w:rPr>
                <w:del w:id="6393" w:author="Jose Eduardo VIU" w:date="2023-04-01T20:51:00Z"/>
              </w:rPr>
            </w:pPr>
          </w:p>
        </w:tc>
        <w:tc>
          <w:tcPr>
            <w:tcW w:w="569" w:type="dxa"/>
          </w:tcPr>
          <w:p w14:paraId="1EF23395" w14:textId="4561FA85" w:rsidR="00CB7E31" w:rsidDel="009E4857" w:rsidRDefault="00CB7E31">
            <w:pPr>
              <w:suppressAutoHyphens w:val="0"/>
              <w:rPr>
                <w:del w:id="6394" w:author="Jose Eduardo VIU" w:date="2023-04-01T20:51:00Z"/>
              </w:rPr>
            </w:pPr>
          </w:p>
        </w:tc>
      </w:tr>
      <w:tr w:rsidR="00CB7E31" w:rsidDel="009E4857" w14:paraId="11449F58" w14:textId="00B03D12">
        <w:trPr>
          <w:trHeight w:val="271"/>
          <w:del w:id="6395" w:author="Jose Eduardo VIU" w:date="2023-04-01T20:51:00Z"/>
        </w:trPr>
        <w:tc>
          <w:tcPr>
            <w:tcW w:w="588" w:type="dxa"/>
          </w:tcPr>
          <w:p w14:paraId="55A4005B" w14:textId="2A24D6F4" w:rsidR="00CB7E31" w:rsidDel="009E4857" w:rsidRDefault="00CB7E31">
            <w:pPr>
              <w:suppressAutoHyphens w:val="0"/>
              <w:spacing w:after="0"/>
              <w:rPr>
                <w:del w:id="6396" w:author="Jose Eduardo VIU" w:date="2023-04-01T20:51:00Z"/>
                <w:rFonts w:ascii="Courier New" w:eastAsia="Courier New" w:hAnsi="Courier New" w:cs="Courier New"/>
              </w:rPr>
            </w:pPr>
          </w:p>
        </w:tc>
        <w:tc>
          <w:tcPr>
            <w:tcW w:w="3547" w:type="dxa"/>
            <w:gridSpan w:val="5"/>
          </w:tcPr>
          <w:p w14:paraId="0FAE7F26" w14:textId="2B957275" w:rsidR="00CB7E31" w:rsidDel="009E4857" w:rsidRDefault="00000000">
            <w:pPr>
              <w:suppressAutoHyphens w:val="0"/>
              <w:spacing w:after="0"/>
              <w:rPr>
                <w:del w:id="6397" w:author="Jose Eduardo VIU" w:date="2023-04-01T20:51:00Z"/>
              </w:rPr>
            </w:pPr>
            <w:del w:id="6398" w:author="Jose Eduardo VIU" w:date="2023-04-01T20:51:00Z">
              <w:r w:rsidDel="009E4857">
                <w:rPr>
                  <w:rFonts w:ascii="Courier New" w:eastAsia="Courier New" w:hAnsi="Courier New" w:cs="Courier New"/>
                </w:rPr>
                <w:delText>5329 101.552088 0.899725</w:delText>
              </w:r>
            </w:del>
          </w:p>
        </w:tc>
        <w:tc>
          <w:tcPr>
            <w:tcW w:w="1375" w:type="dxa"/>
            <w:gridSpan w:val="3"/>
          </w:tcPr>
          <w:p w14:paraId="34509159" w14:textId="12ABE398" w:rsidR="00CB7E31" w:rsidDel="009E4857" w:rsidRDefault="00000000">
            <w:pPr>
              <w:suppressAutoHyphens w:val="0"/>
              <w:spacing w:after="0"/>
              <w:rPr>
                <w:del w:id="6399" w:author="Jose Eduardo VIU" w:date="2023-04-01T20:51:00Z"/>
              </w:rPr>
            </w:pPr>
            <w:del w:id="6400" w:author="Jose Eduardo VIU" w:date="2023-04-01T20:51:00Z">
              <w:r w:rsidDel="009E4857">
                <w:rPr>
                  <w:rFonts w:ascii="Courier New" w:eastAsia="Courier New" w:hAnsi="Courier New" w:cs="Courier New"/>
                </w:rPr>
                <w:delText>2021-12-07</w:delText>
              </w:r>
            </w:del>
          </w:p>
        </w:tc>
        <w:tc>
          <w:tcPr>
            <w:tcW w:w="2289" w:type="dxa"/>
            <w:gridSpan w:val="4"/>
          </w:tcPr>
          <w:p w14:paraId="11E4D42F" w14:textId="274B8FFE" w:rsidR="00CB7E31" w:rsidDel="009E4857" w:rsidRDefault="00000000">
            <w:pPr>
              <w:suppressAutoHyphens w:val="0"/>
              <w:spacing w:after="0"/>
              <w:ind w:left="115"/>
              <w:rPr>
                <w:del w:id="6401" w:author="Jose Eduardo VIU" w:date="2023-04-01T20:51:00Z"/>
              </w:rPr>
            </w:pPr>
            <w:del w:id="6402" w:author="Jose Eduardo VIU" w:date="2023-04-01T20:51:00Z">
              <w:r w:rsidDel="009E4857">
                <w:rPr>
                  <w:rFonts w:ascii="Courier New" w:eastAsia="Courier New" w:hAnsi="Courier New" w:cs="Courier New"/>
                </w:rPr>
                <w:delText>2021-12-10 …</w:delText>
              </w:r>
            </w:del>
          </w:p>
        </w:tc>
        <w:tc>
          <w:tcPr>
            <w:tcW w:w="925" w:type="dxa"/>
          </w:tcPr>
          <w:p w14:paraId="12ACC22E" w14:textId="5E5DBCC7" w:rsidR="00CB7E31" w:rsidDel="009E4857" w:rsidRDefault="00000000">
            <w:pPr>
              <w:suppressAutoHyphens w:val="0"/>
              <w:spacing w:after="0"/>
              <w:rPr>
                <w:del w:id="6403" w:author="Jose Eduardo VIU" w:date="2023-04-01T20:51:00Z"/>
              </w:rPr>
            </w:pPr>
            <w:del w:id="6404" w:author="Jose Eduardo VIU" w:date="2023-04-01T20:51:00Z">
              <w:r w:rsidDel="009E4857">
                <w:rPr>
                  <w:rFonts w:ascii="Courier New" w:eastAsia="Courier New" w:hAnsi="Courier New" w:cs="Courier New"/>
                </w:rPr>
                <w:delText>-4.28840</w:delText>
              </w:r>
            </w:del>
          </w:p>
        </w:tc>
        <w:tc>
          <w:tcPr>
            <w:tcW w:w="113" w:type="dxa"/>
          </w:tcPr>
          <w:p w14:paraId="08A20D8B" w14:textId="4D1FF5BC" w:rsidR="00CB7E31" w:rsidDel="009E4857" w:rsidRDefault="00CB7E31">
            <w:pPr>
              <w:suppressAutoHyphens w:val="0"/>
              <w:rPr>
                <w:del w:id="6405" w:author="Jose Eduardo VIU" w:date="2023-04-01T20:51:00Z"/>
              </w:rPr>
            </w:pPr>
          </w:p>
        </w:tc>
        <w:tc>
          <w:tcPr>
            <w:tcW w:w="569" w:type="dxa"/>
          </w:tcPr>
          <w:p w14:paraId="4BEE5521" w14:textId="5E230629" w:rsidR="00CB7E31" w:rsidDel="009E4857" w:rsidRDefault="00CB7E31">
            <w:pPr>
              <w:suppressAutoHyphens w:val="0"/>
              <w:rPr>
                <w:del w:id="6406" w:author="Jose Eduardo VIU" w:date="2023-04-01T20:51:00Z"/>
              </w:rPr>
            </w:pPr>
          </w:p>
        </w:tc>
      </w:tr>
      <w:tr w:rsidR="00CB7E31" w:rsidDel="009E4857" w14:paraId="5C70C224" w14:textId="2B4E715D">
        <w:trPr>
          <w:trHeight w:val="245"/>
          <w:del w:id="6407" w:author="Jose Eduardo VIU" w:date="2023-04-01T20:51:00Z"/>
        </w:trPr>
        <w:tc>
          <w:tcPr>
            <w:tcW w:w="588" w:type="dxa"/>
          </w:tcPr>
          <w:p w14:paraId="10A1A9F8" w14:textId="04239DC8" w:rsidR="00CB7E31" w:rsidDel="009E4857" w:rsidRDefault="00CB7E31">
            <w:pPr>
              <w:suppressAutoHyphens w:val="0"/>
              <w:spacing w:after="0"/>
              <w:rPr>
                <w:del w:id="6408" w:author="Jose Eduardo VIU" w:date="2023-04-01T20:51:00Z"/>
                <w:rFonts w:ascii="Courier New" w:eastAsia="Courier New" w:hAnsi="Courier New" w:cs="Courier New"/>
              </w:rPr>
            </w:pPr>
          </w:p>
        </w:tc>
        <w:tc>
          <w:tcPr>
            <w:tcW w:w="3547" w:type="dxa"/>
            <w:gridSpan w:val="5"/>
          </w:tcPr>
          <w:p w14:paraId="25024F02" w14:textId="7A8152F8" w:rsidR="00CB7E31" w:rsidDel="009E4857" w:rsidRDefault="00000000">
            <w:pPr>
              <w:suppressAutoHyphens w:val="0"/>
              <w:spacing w:after="0"/>
              <w:rPr>
                <w:del w:id="6409" w:author="Jose Eduardo VIU" w:date="2023-04-01T20:51:00Z"/>
              </w:rPr>
            </w:pPr>
            <w:del w:id="6410" w:author="Jose Eduardo VIU" w:date="2023-04-01T20:51:00Z">
              <w:r w:rsidDel="009E4857">
                <w:rPr>
                  <w:rFonts w:ascii="Courier New" w:eastAsia="Courier New" w:hAnsi="Courier New" w:cs="Courier New"/>
                </w:rPr>
                <w:delText>5330 101.254597 0.895132</w:delText>
              </w:r>
            </w:del>
          </w:p>
        </w:tc>
        <w:tc>
          <w:tcPr>
            <w:tcW w:w="1375" w:type="dxa"/>
            <w:gridSpan w:val="3"/>
          </w:tcPr>
          <w:p w14:paraId="649DD73E" w14:textId="4481664A" w:rsidR="00CB7E31" w:rsidDel="009E4857" w:rsidRDefault="00000000">
            <w:pPr>
              <w:suppressAutoHyphens w:val="0"/>
              <w:spacing w:after="0"/>
              <w:rPr>
                <w:del w:id="6411" w:author="Jose Eduardo VIU" w:date="2023-04-01T20:51:00Z"/>
              </w:rPr>
            </w:pPr>
            <w:del w:id="6412" w:author="Jose Eduardo VIU" w:date="2023-04-01T20:51:00Z">
              <w:r w:rsidDel="009E4857">
                <w:rPr>
                  <w:rFonts w:ascii="Courier New" w:eastAsia="Courier New" w:hAnsi="Courier New" w:cs="Courier New"/>
                </w:rPr>
                <w:delText>2021-10-29</w:delText>
              </w:r>
            </w:del>
          </w:p>
        </w:tc>
        <w:tc>
          <w:tcPr>
            <w:tcW w:w="2289" w:type="dxa"/>
            <w:gridSpan w:val="4"/>
          </w:tcPr>
          <w:p w14:paraId="1657455C" w14:textId="6BE076B2" w:rsidR="00CB7E31" w:rsidDel="009E4857" w:rsidRDefault="00000000">
            <w:pPr>
              <w:suppressAutoHyphens w:val="0"/>
              <w:spacing w:after="0"/>
              <w:ind w:left="115"/>
              <w:rPr>
                <w:del w:id="6413" w:author="Jose Eduardo VIU" w:date="2023-04-01T20:51:00Z"/>
              </w:rPr>
            </w:pPr>
            <w:del w:id="6414" w:author="Jose Eduardo VIU" w:date="2023-04-01T20:51:00Z">
              <w:r w:rsidDel="009E4857">
                <w:rPr>
                  <w:rFonts w:ascii="Courier New" w:eastAsia="Courier New" w:hAnsi="Courier New" w:cs="Courier New"/>
                </w:rPr>
                <w:delText>2021-11-03 …</w:delText>
              </w:r>
            </w:del>
          </w:p>
        </w:tc>
        <w:tc>
          <w:tcPr>
            <w:tcW w:w="925" w:type="dxa"/>
          </w:tcPr>
          <w:p w14:paraId="2D0C9A1D" w14:textId="4F74A417" w:rsidR="00CB7E31" w:rsidDel="009E4857" w:rsidRDefault="00000000">
            <w:pPr>
              <w:suppressAutoHyphens w:val="0"/>
              <w:spacing w:after="0"/>
              <w:rPr>
                <w:del w:id="6415" w:author="Jose Eduardo VIU" w:date="2023-04-01T20:51:00Z"/>
              </w:rPr>
            </w:pPr>
            <w:del w:id="6416" w:author="Jose Eduardo VIU" w:date="2023-04-01T20:51:00Z">
              <w:r w:rsidDel="009E4857">
                <w:rPr>
                  <w:rFonts w:ascii="Courier New" w:eastAsia="Courier New" w:hAnsi="Courier New" w:cs="Courier New"/>
                </w:rPr>
                <w:delText>-1.28144</w:delText>
              </w:r>
            </w:del>
          </w:p>
        </w:tc>
        <w:tc>
          <w:tcPr>
            <w:tcW w:w="113" w:type="dxa"/>
          </w:tcPr>
          <w:p w14:paraId="57810D25" w14:textId="48C7D721" w:rsidR="00CB7E31" w:rsidDel="009E4857" w:rsidRDefault="00CB7E31">
            <w:pPr>
              <w:suppressAutoHyphens w:val="0"/>
              <w:rPr>
                <w:del w:id="6417" w:author="Jose Eduardo VIU" w:date="2023-04-01T20:51:00Z"/>
              </w:rPr>
            </w:pPr>
          </w:p>
        </w:tc>
        <w:tc>
          <w:tcPr>
            <w:tcW w:w="569" w:type="dxa"/>
          </w:tcPr>
          <w:p w14:paraId="0CE230A4" w14:textId="3594DF7C" w:rsidR="00CB7E31" w:rsidDel="009E4857" w:rsidRDefault="00CB7E31">
            <w:pPr>
              <w:suppressAutoHyphens w:val="0"/>
              <w:rPr>
                <w:del w:id="6418" w:author="Jose Eduardo VIU" w:date="2023-04-01T20:51:00Z"/>
              </w:rPr>
            </w:pPr>
          </w:p>
        </w:tc>
      </w:tr>
      <w:tr w:rsidR="00CB7E31" w:rsidDel="009E4857" w14:paraId="7B0CCD02" w14:textId="68D8864D">
        <w:trPr>
          <w:trHeight w:val="380"/>
          <w:del w:id="6419" w:author="Jose Eduardo VIU" w:date="2023-04-01T20:51:00Z"/>
        </w:trPr>
        <w:tc>
          <w:tcPr>
            <w:tcW w:w="588" w:type="dxa"/>
          </w:tcPr>
          <w:p w14:paraId="6CD4D29D" w14:textId="7B5FC40A" w:rsidR="00CB7E31" w:rsidDel="009E4857" w:rsidRDefault="00CB7E31">
            <w:pPr>
              <w:suppressAutoHyphens w:val="0"/>
              <w:spacing w:after="0"/>
              <w:rPr>
                <w:del w:id="6420" w:author="Jose Eduardo VIU" w:date="2023-04-01T20:51:00Z"/>
                <w:rFonts w:ascii="Courier New" w:eastAsia="Courier New" w:hAnsi="Courier New" w:cs="Courier New"/>
              </w:rPr>
            </w:pPr>
          </w:p>
        </w:tc>
        <w:tc>
          <w:tcPr>
            <w:tcW w:w="3547" w:type="dxa"/>
            <w:gridSpan w:val="5"/>
          </w:tcPr>
          <w:p w14:paraId="3BA0D4AF" w14:textId="62B19BC3" w:rsidR="00CB7E31" w:rsidDel="009E4857" w:rsidRDefault="00000000">
            <w:pPr>
              <w:suppressAutoHyphens w:val="0"/>
              <w:spacing w:after="0"/>
              <w:rPr>
                <w:del w:id="6421" w:author="Jose Eduardo VIU" w:date="2023-04-01T20:51:00Z"/>
              </w:rPr>
            </w:pPr>
            <w:del w:id="6422" w:author="Jose Eduardo VIU" w:date="2023-04-01T20:51:00Z">
              <w:r w:rsidDel="009E4857">
                <w:rPr>
                  <w:rFonts w:ascii="Courier New" w:eastAsia="Courier New" w:hAnsi="Courier New" w:cs="Courier New"/>
                </w:rPr>
                <w:delText>5331 105.371496 0.836226</w:delText>
              </w:r>
            </w:del>
          </w:p>
        </w:tc>
        <w:tc>
          <w:tcPr>
            <w:tcW w:w="4702" w:type="dxa"/>
            <w:gridSpan w:val="9"/>
          </w:tcPr>
          <w:p w14:paraId="240C1CF6" w14:textId="7DA91797" w:rsidR="00CB7E31" w:rsidDel="009E4857" w:rsidRDefault="00000000">
            <w:pPr>
              <w:tabs>
                <w:tab w:val="center" w:pos="2234"/>
                <w:tab w:val="right" w:pos="4696"/>
              </w:tabs>
              <w:suppressAutoHyphens w:val="0"/>
              <w:spacing w:after="0"/>
              <w:rPr>
                <w:del w:id="6423" w:author="Jose Eduardo VIU" w:date="2023-04-01T20:51:00Z"/>
              </w:rPr>
            </w:pPr>
            <w:del w:id="6424" w:author="Jose Eduardo VIU" w:date="2023-04-01T20:51:00Z">
              <w:r w:rsidDel="009E4857">
                <w:rPr>
                  <w:rFonts w:ascii="Courier New" w:eastAsia="Courier New" w:hAnsi="Courier New" w:cs="Courier New"/>
                </w:rPr>
                <w:delText>2021-12-31</w:delText>
              </w:r>
              <w:r w:rsidDel="009E4857">
                <w:rPr>
                  <w:rFonts w:ascii="Courier New" w:eastAsia="Courier New" w:hAnsi="Courier New" w:cs="Courier New"/>
                </w:rPr>
                <w:tab/>
                <w:delText>2022-01-05 …</w:delText>
              </w:r>
              <w:r w:rsidDel="009E4857">
                <w:rPr>
                  <w:rFonts w:ascii="Courier New" w:eastAsia="Courier New" w:hAnsi="Courier New" w:cs="Courier New"/>
                </w:rPr>
                <w:tab/>
                <w:delText>-1.28359</w:delText>
              </w:r>
            </w:del>
          </w:p>
        </w:tc>
        <w:tc>
          <w:tcPr>
            <w:tcW w:w="569" w:type="dxa"/>
          </w:tcPr>
          <w:p w14:paraId="7FBFC59B" w14:textId="5AFAF6BD" w:rsidR="00CB7E31" w:rsidDel="009E4857" w:rsidRDefault="00CB7E31">
            <w:pPr>
              <w:suppressAutoHyphens w:val="0"/>
              <w:rPr>
                <w:del w:id="6425" w:author="Jose Eduardo VIU" w:date="2023-04-01T20:51:00Z"/>
              </w:rPr>
            </w:pPr>
          </w:p>
        </w:tc>
      </w:tr>
      <w:tr w:rsidR="00CB7E31" w:rsidDel="009E4857" w14:paraId="759CF2FB" w14:textId="094C7FFA">
        <w:trPr>
          <w:trHeight w:val="406"/>
          <w:del w:id="6426" w:author="Jose Eduardo VIU" w:date="2023-04-01T20:51:00Z"/>
        </w:trPr>
        <w:tc>
          <w:tcPr>
            <w:tcW w:w="588" w:type="dxa"/>
          </w:tcPr>
          <w:p w14:paraId="3521AFC0" w14:textId="55A5296A" w:rsidR="00CB7E31" w:rsidDel="009E4857" w:rsidRDefault="00CB7E31">
            <w:pPr>
              <w:suppressAutoHyphens w:val="0"/>
              <w:spacing w:after="0"/>
              <w:ind w:left="115"/>
              <w:jc w:val="center"/>
              <w:rPr>
                <w:del w:id="6427" w:author="Jose Eduardo VIU" w:date="2023-04-01T20:51:00Z"/>
                <w:rFonts w:ascii="Courier New" w:eastAsia="Courier New" w:hAnsi="Courier New" w:cs="Courier New"/>
              </w:rPr>
            </w:pPr>
          </w:p>
        </w:tc>
        <w:tc>
          <w:tcPr>
            <w:tcW w:w="3547" w:type="dxa"/>
            <w:gridSpan w:val="5"/>
            <w:vAlign w:val="bottom"/>
          </w:tcPr>
          <w:p w14:paraId="6860337C" w14:textId="7D6A64BE" w:rsidR="00CB7E31" w:rsidDel="009E4857" w:rsidRDefault="00000000">
            <w:pPr>
              <w:suppressAutoHyphens w:val="0"/>
              <w:spacing w:after="0"/>
              <w:ind w:left="115"/>
              <w:jc w:val="center"/>
              <w:rPr>
                <w:del w:id="6428" w:author="Jose Eduardo VIU" w:date="2023-04-01T20:51:00Z"/>
              </w:rPr>
            </w:pPr>
            <w:del w:id="6429" w:author="Jose Eduardo VIU" w:date="2023-04-01T20:51:00Z">
              <w:r w:rsidDel="009E4857">
                <w:rPr>
                  <w:rFonts w:ascii="Courier New" w:eastAsia="Courier New" w:hAnsi="Courier New" w:cs="Courier New"/>
                </w:rPr>
                <w:delText>GPS_Latitud gr_codpos</w:delText>
              </w:r>
            </w:del>
          </w:p>
        </w:tc>
        <w:tc>
          <w:tcPr>
            <w:tcW w:w="4702" w:type="dxa"/>
            <w:gridSpan w:val="9"/>
            <w:vAlign w:val="bottom"/>
          </w:tcPr>
          <w:p w14:paraId="4DA41AFA" w14:textId="402B8AD2" w:rsidR="00CB7E31" w:rsidDel="009E4857" w:rsidRDefault="00000000">
            <w:pPr>
              <w:suppressAutoHyphens w:val="0"/>
              <w:spacing w:after="0"/>
              <w:jc w:val="right"/>
              <w:rPr>
                <w:del w:id="6430" w:author="Jose Eduardo VIU" w:date="2023-04-01T20:51:00Z"/>
              </w:rPr>
            </w:pPr>
            <w:del w:id="6431" w:author="Jose Eduardo VIU" w:date="2023-04-01T20:51:00Z">
              <w:r w:rsidDel="009E4857">
                <w:rPr>
                  <w:rFonts w:ascii="Courier New" w:eastAsia="Courier New" w:hAnsi="Courier New" w:cs="Courier New"/>
                </w:rPr>
                <w:delText>gr_poblacion KgPiensoTotal \</w:delText>
              </w:r>
            </w:del>
          </w:p>
        </w:tc>
        <w:tc>
          <w:tcPr>
            <w:tcW w:w="569" w:type="dxa"/>
          </w:tcPr>
          <w:p w14:paraId="2BABB71F" w14:textId="6179660A" w:rsidR="00CB7E31" w:rsidDel="009E4857" w:rsidRDefault="00CB7E31">
            <w:pPr>
              <w:suppressAutoHyphens w:val="0"/>
              <w:rPr>
                <w:del w:id="6432" w:author="Jose Eduardo VIU" w:date="2023-04-01T20:51:00Z"/>
              </w:rPr>
            </w:pPr>
          </w:p>
        </w:tc>
      </w:tr>
      <w:tr w:rsidR="00CB7E31" w:rsidDel="009E4857" w14:paraId="6960AF21" w14:textId="28123FB2">
        <w:trPr>
          <w:trHeight w:val="271"/>
          <w:del w:id="6433" w:author="Jose Eduardo VIU" w:date="2023-04-01T20:51:00Z"/>
        </w:trPr>
        <w:tc>
          <w:tcPr>
            <w:tcW w:w="588" w:type="dxa"/>
          </w:tcPr>
          <w:p w14:paraId="21227568" w14:textId="56D65457" w:rsidR="00CB7E31" w:rsidDel="009E4857" w:rsidRDefault="00CB7E31">
            <w:pPr>
              <w:suppressAutoHyphens w:val="0"/>
              <w:spacing w:after="0"/>
              <w:rPr>
                <w:del w:id="6434" w:author="Jose Eduardo VIU" w:date="2023-04-01T20:51:00Z"/>
                <w:rFonts w:ascii="Courier New" w:eastAsia="Courier New" w:hAnsi="Courier New" w:cs="Courier New"/>
              </w:rPr>
            </w:pPr>
          </w:p>
        </w:tc>
        <w:tc>
          <w:tcPr>
            <w:tcW w:w="686" w:type="dxa"/>
          </w:tcPr>
          <w:p w14:paraId="41FED1C0" w14:textId="60B73B44" w:rsidR="00CB7E31" w:rsidDel="009E4857" w:rsidRDefault="00000000">
            <w:pPr>
              <w:suppressAutoHyphens w:val="0"/>
              <w:spacing w:after="0"/>
              <w:rPr>
                <w:del w:id="6435" w:author="Jose Eduardo VIU" w:date="2023-04-01T20:51:00Z"/>
              </w:rPr>
            </w:pPr>
            <w:del w:id="6436" w:author="Jose Eduardo VIU" w:date="2023-04-01T20:51:00Z">
              <w:r w:rsidDel="009E4857">
                <w:rPr>
                  <w:rFonts w:ascii="Courier New" w:eastAsia="Courier New" w:hAnsi="Courier New" w:cs="Courier New"/>
                </w:rPr>
                <w:delText>0</w:delText>
              </w:r>
            </w:del>
          </w:p>
        </w:tc>
        <w:tc>
          <w:tcPr>
            <w:tcW w:w="1603" w:type="dxa"/>
            <w:gridSpan w:val="2"/>
          </w:tcPr>
          <w:p w14:paraId="67C18AB7" w14:textId="1CF4F24E" w:rsidR="00CB7E31" w:rsidDel="009E4857" w:rsidRDefault="00000000">
            <w:pPr>
              <w:suppressAutoHyphens w:val="0"/>
              <w:spacing w:after="0"/>
              <w:ind w:left="229"/>
              <w:rPr>
                <w:del w:id="6437" w:author="Jose Eduardo VIU" w:date="2023-04-01T20:51:00Z"/>
              </w:rPr>
            </w:pPr>
            <w:del w:id="6438" w:author="Jose Eduardo VIU" w:date="2023-04-01T20:51:00Z">
              <w:r w:rsidDel="009E4857">
                <w:rPr>
                  <w:rFonts w:ascii="Courier New" w:eastAsia="Courier New" w:hAnsi="Courier New" w:cs="Courier New"/>
                </w:rPr>
                <w:delText>37.84721</w:delText>
              </w:r>
            </w:del>
          </w:p>
        </w:tc>
        <w:tc>
          <w:tcPr>
            <w:tcW w:w="1258" w:type="dxa"/>
            <w:gridSpan w:val="2"/>
          </w:tcPr>
          <w:p w14:paraId="06F371C4" w14:textId="32FAF322" w:rsidR="00CB7E31" w:rsidDel="009E4857" w:rsidRDefault="00000000">
            <w:pPr>
              <w:suppressAutoHyphens w:val="0"/>
              <w:spacing w:after="0"/>
              <w:rPr>
                <w:del w:id="6439" w:author="Jose Eduardo VIU" w:date="2023-04-01T20:51:00Z"/>
              </w:rPr>
            </w:pPr>
            <w:del w:id="6440" w:author="Jose Eduardo VIU" w:date="2023-04-01T20:51:00Z">
              <w:r w:rsidDel="009E4857">
                <w:rPr>
                  <w:rFonts w:ascii="Courier New" w:eastAsia="Courier New" w:hAnsi="Courier New" w:cs="Courier New"/>
                </w:rPr>
                <w:delText>30840.0</w:delText>
              </w:r>
            </w:del>
          </w:p>
        </w:tc>
        <w:tc>
          <w:tcPr>
            <w:tcW w:w="3092" w:type="dxa"/>
            <w:gridSpan w:val="5"/>
          </w:tcPr>
          <w:p w14:paraId="4460132A" w14:textId="30968546" w:rsidR="00CB7E31" w:rsidDel="009E4857" w:rsidRDefault="00000000">
            <w:pPr>
              <w:suppressAutoHyphens w:val="0"/>
              <w:spacing w:after="0"/>
              <w:ind w:left="802"/>
              <w:rPr>
                <w:del w:id="6441" w:author="Jose Eduardo VIU" w:date="2023-04-01T20:51:00Z"/>
              </w:rPr>
            </w:pPr>
            <w:del w:id="6442" w:author="Jose Eduardo VIU" w:date="2023-04-01T20:51:00Z">
              <w:r w:rsidDel="009E4857">
                <w:rPr>
                  <w:rFonts w:ascii="Courier New" w:eastAsia="Courier New" w:hAnsi="Courier New" w:cs="Courier New"/>
                </w:rPr>
                <w:delText>ALHAMA DE MURCIA</w:delText>
              </w:r>
            </w:del>
          </w:p>
        </w:tc>
        <w:tc>
          <w:tcPr>
            <w:tcW w:w="457" w:type="dxa"/>
          </w:tcPr>
          <w:p w14:paraId="34CC1D7B" w14:textId="19838A26" w:rsidR="00CB7E31" w:rsidDel="009E4857" w:rsidRDefault="00CB7E31">
            <w:pPr>
              <w:suppressAutoHyphens w:val="0"/>
              <w:rPr>
                <w:del w:id="6443" w:author="Jose Eduardo VIU" w:date="2023-04-01T20:51:00Z"/>
              </w:rPr>
            </w:pPr>
          </w:p>
        </w:tc>
        <w:tc>
          <w:tcPr>
            <w:tcW w:w="1153" w:type="dxa"/>
            <w:gridSpan w:val="3"/>
          </w:tcPr>
          <w:p w14:paraId="1593CEC1" w14:textId="4B575401" w:rsidR="00CB7E31" w:rsidDel="009E4857" w:rsidRDefault="00000000">
            <w:pPr>
              <w:suppressAutoHyphens w:val="0"/>
              <w:spacing w:after="0"/>
              <w:ind w:left="115"/>
              <w:rPr>
                <w:del w:id="6444" w:author="Jose Eduardo VIU" w:date="2023-04-01T20:51:00Z"/>
              </w:rPr>
            </w:pPr>
            <w:del w:id="6445" w:author="Jose Eduardo VIU" w:date="2023-04-01T20:51:00Z">
              <w:r w:rsidDel="009E4857">
                <w:rPr>
                  <w:rFonts w:ascii="Courier New" w:eastAsia="Courier New" w:hAnsi="Courier New" w:cs="Courier New"/>
                </w:rPr>
                <w:delText>136400</w:delText>
              </w:r>
            </w:del>
          </w:p>
        </w:tc>
        <w:tc>
          <w:tcPr>
            <w:tcW w:w="569" w:type="dxa"/>
          </w:tcPr>
          <w:p w14:paraId="626F7823" w14:textId="703E7B6F" w:rsidR="00CB7E31" w:rsidDel="009E4857" w:rsidRDefault="00CB7E31">
            <w:pPr>
              <w:suppressAutoHyphens w:val="0"/>
              <w:rPr>
                <w:del w:id="6446" w:author="Jose Eduardo VIU" w:date="2023-04-01T20:51:00Z"/>
              </w:rPr>
            </w:pPr>
          </w:p>
        </w:tc>
      </w:tr>
      <w:tr w:rsidR="00CB7E31" w:rsidDel="009E4857" w14:paraId="0072ACFC" w14:textId="099FC305">
        <w:trPr>
          <w:trHeight w:val="271"/>
          <w:del w:id="6447" w:author="Jose Eduardo VIU" w:date="2023-04-01T20:51:00Z"/>
        </w:trPr>
        <w:tc>
          <w:tcPr>
            <w:tcW w:w="588" w:type="dxa"/>
          </w:tcPr>
          <w:p w14:paraId="3D2B6BB7" w14:textId="5F225891" w:rsidR="00CB7E31" w:rsidDel="009E4857" w:rsidRDefault="00CB7E31">
            <w:pPr>
              <w:suppressAutoHyphens w:val="0"/>
              <w:spacing w:after="0"/>
              <w:rPr>
                <w:del w:id="6448" w:author="Jose Eduardo VIU" w:date="2023-04-01T20:51:00Z"/>
                <w:rFonts w:ascii="Courier New" w:eastAsia="Courier New" w:hAnsi="Courier New" w:cs="Courier New"/>
              </w:rPr>
            </w:pPr>
          </w:p>
        </w:tc>
        <w:tc>
          <w:tcPr>
            <w:tcW w:w="686" w:type="dxa"/>
          </w:tcPr>
          <w:p w14:paraId="45D02672" w14:textId="51D324DE" w:rsidR="00CB7E31" w:rsidDel="009E4857" w:rsidRDefault="00000000">
            <w:pPr>
              <w:suppressAutoHyphens w:val="0"/>
              <w:spacing w:after="0"/>
              <w:rPr>
                <w:del w:id="6449" w:author="Jose Eduardo VIU" w:date="2023-04-01T20:51:00Z"/>
              </w:rPr>
            </w:pPr>
            <w:del w:id="6450" w:author="Jose Eduardo VIU" w:date="2023-04-01T20:51:00Z">
              <w:r w:rsidDel="009E4857">
                <w:rPr>
                  <w:rFonts w:ascii="Courier New" w:eastAsia="Courier New" w:hAnsi="Courier New" w:cs="Courier New"/>
                </w:rPr>
                <w:delText>1</w:delText>
              </w:r>
            </w:del>
          </w:p>
        </w:tc>
        <w:tc>
          <w:tcPr>
            <w:tcW w:w="1603" w:type="dxa"/>
            <w:gridSpan w:val="2"/>
          </w:tcPr>
          <w:p w14:paraId="5D5FAA85" w14:textId="5281369F" w:rsidR="00CB7E31" w:rsidDel="009E4857" w:rsidRDefault="00000000">
            <w:pPr>
              <w:suppressAutoHyphens w:val="0"/>
              <w:spacing w:after="0"/>
              <w:ind w:left="229"/>
              <w:rPr>
                <w:del w:id="6451" w:author="Jose Eduardo VIU" w:date="2023-04-01T20:51:00Z"/>
              </w:rPr>
            </w:pPr>
            <w:del w:id="6452" w:author="Jose Eduardo VIU" w:date="2023-04-01T20:51:00Z">
              <w:r w:rsidDel="009E4857">
                <w:rPr>
                  <w:rFonts w:ascii="Courier New" w:eastAsia="Courier New" w:hAnsi="Courier New" w:cs="Courier New"/>
                </w:rPr>
                <w:delText>37.84721</w:delText>
              </w:r>
            </w:del>
          </w:p>
        </w:tc>
        <w:tc>
          <w:tcPr>
            <w:tcW w:w="1258" w:type="dxa"/>
            <w:gridSpan w:val="2"/>
          </w:tcPr>
          <w:p w14:paraId="3A1D989E" w14:textId="5F9B82EF" w:rsidR="00CB7E31" w:rsidDel="009E4857" w:rsidRDefault="00000000">
            <w:pPr>
              <w:suppressAutoHyphens w:val="0"/>
              <w:spacing w:after="0"/>
              <w:rPr>
                <w:del w:id="6453" w:author="Jose Eduardo VIU" w:date="2023-04-01T20:51:00Z"/>
              </w:rPr>
            </w:pPr>
            <w:del w:id="6454" w:author="Jose Eduardo VIU" w:date="2023-04-01T20:51:00Z">
              <w:r w:rsidDel="009E4857">
                <w:rPr>
                  <w:rFonts w:ascii="Courier New" w:eastAsia="Courier New" w:hAnsi="Courier New" w:cs="Courier New"/>
                </w:rPr>
                <w:delText>30840.0</w:delText>
              </w:r>
            </w:del>
          </w:p>
        </w:tc>
        <w:tc>
          <w:tcPr>
            <w:tcW w:w="3092" w:type="dxa"/>
            <w:gridSpan w:val="5"/>
          </w:tcPr>
          <w:p w14:paraId="1C74B93F" w14:textId="168A183F" w:rsidR="00CB7E31" w:rsidDel="009E4857" w:rsidRDefault="00000000">
            <w:pPr>
              <w:suppressAutoHyphens w:val="0"/>
              <w:spacing w:after="0"/>
              <w:ind w:left="802"/>
              <w:rPr>
                <w:del w:id="6455" w:author="Jose Eduardo VIU" w:date="2023-04-01T20:51:00Z"/>
              </w:rPr>
            </w:pPr>
            <w:del w:id="6456" w:author="Jose Eduardo VIU" w:date="2023-04-01T20:51:00Z">
              <w:r w:rsidDel="009E4857">
                <w:rPr>
                  <w:rFonts w:ascii="Courier New" w:eastAsia="Courier New" w:hAnsi="Courier New" w:cs="Courier New"/>
                </w:rPr>
                <w:delText>ALHAMA DE MURCIA</w:delText>
              </w:r>
            </w:del>
          </w:p>
        </w:tc>
        <w:tc>
          <w:tcPr>
            <w:tcW w:w="457" w:type="dxa"/>
          </w:tcPr>
          <w:p w14:paraId="44F3632E" w14:textId="4AD0ED4C" w:rsidR="00CB7E31" w:rsidDel="009E4857" w:rsidRDefault="00CB7E31">
            <w:pPr>
              <w:suppressAutoHyphens w:val="0"/>
              <w:rPr>
                <w:del w:id="6457" w:author="Jose Eduardo VIU" w:date="2023-04-01T20:51:00Z"/>
              </w:rPr>
            </w:pPr>
          </w:p>
        </w:tc>
        <w:tc>
          <w:tcPr>
            <w:tcW w:w="1153" w:type="dxa"/>
            <w:gridSpan w:val="3"/>
          </w:tcPr>
          <w:p w14:paraId="4830A584" w14:textId="5B0EB62F" w:rsidR="00CB7E31" w:rsidDel="009E4857" w:rsidRDefault="00000000">
            <w:pPr>
              <w:suppressAutoHyphens w:val="0"/>
              <w:spacing w:after="0"/>
              <w:rPr>
                <w:del w:id="6458" w:author="Jose Eduardo VIU" w:date="2023-04-01T20:51:00Z"/>
              </w:rPr>
            </w:pPr>
            <w:del w:id="6459" w:author="Jose Eduardo VIU" w:date="2023-04-01T20:51:00Z">
              <w:r w:rsidDel="009E4857">
                <w:rPr>
                  <w:rFonts w:ascii="Courier New" w:eastAsia="Courier New" w:hAnsi="Courier New" w:cs="Courier New"/>
                </w:rPr>
                <w:delText>1180850</w:delText>
              </w:r>
            </w:del>
          </w:p>
        </w:tc>
        <w:tc>
          <w:tcPr>
            <w:tcW w:w="569" w:type="dxa"/>
          </w:tcPr>
          <w:p w14:paraId="0D4A8F93" w14:textId="5E6FFF3D" w:rsidR="00CB7E31" w:rsidDel="009E4857" w:rsidRDefault="00CB7E31">
            <w:pPr>
              <w:suppressAutoHyphens w:val="0"/>
              <w:rPr>
                <w:del w:id="6460" w:author="Jose Eduardo VIU" w:date="2023-04-01T20:51:00Z"/>
              </w:rPr>
            </w:pPr>
          </w:p>
        </w:tc>
      </w:tr>
      <w:tr w:rsidR="00CB7E31" w:rsidDel="009E4857" w14:paraId="58DF1577" w14:textId="348AB162">
        <w:trPr>
          <w:trHeight w:val="271"/>
          <w:del w:id="6461" w:author="Jose Eduardo VIU" w:date="2023-04-01T20:51:00Z"/>
        </w:trPr>
        <w:tc>
          <w:tcPr>
            <w:tcW w:w="588" w:type="dxa"/>
          </w:tcPr>
          <w:p w14:paraId="4A62E3F6" w14:textId="510953F5" w:rsidR="00CB7E31" w:rsidDel="009E4857" w:rsidRDefault="00CB7E31">
            <w:pPr>
              <w:suppressAutoHyphens w:val="0"/>
              <w:spacing w:after="0"/>
              <w:rPr>
                <w:del w:id="6462" w:author="Jose Eduardo VIU" w:date="2023-04-01T20:51:00Z"/>
                <w:rFonts w:ascii="Courier New" w:eastAsia="Courier New" w:hAnsi="Courier New" w:cs="Courier New"/>
              </w:rPr>
            </w:pPr>
          </w:p>
        </w:tc>
        <w:tc>
          <w:tcPr>
            <w:tcW w:w="686" w:type="dxa"/>
          </w:tcPr>
          <w:p w14:paraId="4ED038D9" w14:textId="48699CA8" w:rsidR="00CB7E31" w:rsidDel="009E4857" w:rsidRDefault="00000000">
            <w:pPr>
              <w:suppressAutoHyphens w:val="0"/>
              <w:spacing w:after="0"/>
              <w:rPr>
                <w:del w:id="6463" w:author="Jose Eduardo VIU" w:date="2023-04-01T20:51:00Z"/>
              </w:rPr>
            </w:pPr>
            <w:del w:id="6464" w:author="Jose Eduardo VIU" w:date="2023-04-01T20:51:00Z">
              <w:r w:rsidDel="009E4857">
                <w:rPr>
                  <w:rFonts w:ascii="Courier New" w:eastAsia="Courier New" w:hAnsi="Courier New" w:cs="Courier New"/>
                </w:rPr>
                <w:delText>2</w:delText>
              </w:r>
            </w:del>
          </w:p>
        </w:tc>
        <w:tc>
          <w:tcPr>
            <w:tcW w:w="1603" w:type="dxa"/>
            <w:gridSpan w:val="2"/>
          </w:tcPr>
          <w:p w14:paraId="2521B207" w14:textId="53C06945" w:rsidR="00CB7E31" w:rsidDel="009E4857" w:rsidRDefault="00000000">
            <w:pPr>
              <w:suppressAutoHyphens w:val="0"/>
              <w:spacing w:after="0"/>
              <w:ind w:left="229"/>
              <w:rPr>
                <w:del w:id="6465" w:author="Jose Eduardo VIU" w:date="2023-04-01T20:51:00Z"/>
              </w:rPr>
            </w:pPr>
            <w:del w:id="6466" w:author="Jose Eduardo VIU" w:date="2023-04-01T20:51:00Z">
              <w:r w:rsidDel="009E4857">
                <w:rPr>
                  <w:rFonts w:ascii="Courier New" w:eastAsia="Courier New" w:hAnsi="Courier New" w:cs="Courier New"/>
                </w:rPr>
                <w:delText>37.84721</w:delText>
              </w:r>
            </w:del>
          </w:p>
        </w:tc>
        <w:tc>
          <w:tcPr>
            <w:tcW w:w="1258" w:type="dxa"/>
            <w:gridSpan w:val="2"/>
          </w:tcPr>
          <w:p w14:paraId="18B77E2D" w14:textId="0B1CADE7" w:rsidR="00CB7E31" w:rsidDel="009E4857" w:rsidRDefault="00000000">
            <w:pPr>
              <w:suppressAutoHyphens w:val="0"/>
              <w:spacing w:after="0"/>
              <w:rPr>
                <w:del w:id="6467" w:author="Jose Eduardo VIU" w:date="2023-04-01T20:51:00Z"/>
              </w:rPr>
            </w:pPr>
            <w:del w:id="6468" w:author="Jose Eduardo VIU" w:date="2023-04-01T20:51:00Z">
              <w:r w:rsidDel="009E4857">
                <w:rPr>
                  <w:rFonts w:ascii="Courier New" w:eastAsia="Courier New" w:hAnsi="Courier New" w:cs="Courier New"/>
                </w:rPr>
                <w:delText>30840.0</w:delText>
              </w:r>
            </w:del>
          </w:p>
        </w:tc>
        <w:tc>
          <w:tcPr>
            <w:tcW w:w="3092" w:type="dxa"/>
            <w:gridSpan w:val="5"/>
          </w:tcPr>
          <w:p w14:paraId="527050B3" w14:textId="7C411752" w:rsidR="00CB7E31" w:rsidDel="009E4857" w:rsidRDefault="00000000">
            <w:pPr>
              <w:suppressAutoHyphens w:val="0"/>
              <w:spacing w:after="0"/>
              <w:ind w:left="802"/>
              <w:rPr>
                <w:del w:id="6469" w:author="Jose Eduardo VIU" w:date="2023-04-01T20:51:00Z"/>
              </w:rPr>
            </w:pPr>
            <w:del w:id="6470" w:author="Jose Eduardo VIU" w:date="2023-04-01T20:51:00Z">
              <w:r w:rsidDel="009E4857">
                <w:rPr>
                  <w:rFonts w:ascii="Courier New" w:eastAsia="Courier New" w:hAnsi="Courier New" w:cs="Courier New"/>
                </w:rPr>
                <w:delText>ALHAMA DE MURCIA</w:delText>
              </w:r>
            </w:del>
          </w:p>
        </w:tc>
        <w:tc>
          <w:tcPr>
            <w:tcW w:w="457" w:type="dxa"/>
          </w:tcPr>
          <w:p w14:paraId="39D4C064" w14:textId="6828ACEF" w:rsidR="00CB7E31" w:rsidDel="009E4857" w:rsidRDefault="00CB7E31">
            <w:pPr>
              <w:suppressAutoHyphens w:val="0"/>
              <w:rPr>
                <w:del w:id="6471" w:author="Jose Eduardo VIU" w:date="2023-04-01T20:51:00Z"/>
              </w:rPr>
            </w:pPr>
          </w:p>
        </w:tc>
        <w:tc>
          <w:tcPr>
            <w:tcW w:w="1153" w:type="dxa"/>
            <w:gridSpan w:val="3"/>
          </w:tcPr>
          <w:p w14:paraId="31E57C3E" w14:textId="583A5695" w:rsidR="00CB7E31" w:rsidDel="009E4857" w:rsidRDefault="00000000">
            <w:pPr>
              <w:suppressAutoHyphens w:val="0"/>
              <w:spacing w:after="0"/>
              <w:ind w:left="115"/>
              <w:rPr>
                <w:del w:id="6472" w:author="Jose Eduardo VIU" w:date="2023-04-01T20:51:00Z"/>
              </w:rPr>
            </w:pPr>
            <w:del w:id="6473" w:author="Jose Eduardo VIU" w:date="2023-04-01T20:51:00Z">
              <w:r w:rsidDel="009E4857">
                <w:rPr>
                  <w:rFonts w:ascii="Courier New" w:eastAsia="Courier New" w:hAnsi="Courier New" w:cs="Courier New"/>
                </w:rPr>
                <w:delText>264020</w:delText>
              </w:r>
            </w:del>
          </w:p>
        </w:tc>
        <w:tc>
          <w:tcPr>
            <w:tcW w:w="569" w:type="dxa"/>
          </w:tcPr>
          <w:p w14:paraId="4BDC2E0A" w14:textId="511883F2" w:rsidR="00CB7E31" w:rsidDel="009E4857" w:rsidRDefault="00CB7E31">
            <w:pPr>
              <w:suppressAutoHyphens w:val="0"/>
              <w:rPr>
                <w:del w:id="6474" w:author="Jose Eduardo VIU" w:date="2023-04-01T20:51:00Z"/>
              </w:rPr>
            </w:pPr>
          </w:p>
        </w:tc>
      </w:tr>
      <w:tr w:rsidR="00CB7E31" w:rsidDel="009E4857" w14:paraId="5B7D2AB0" w14:textId="49346225">
        <w:trPr>
          <w:trHeight w:val="271"/>
          <w:del w:id="6475" w:author="Jose Eduardo VIU" w:date="2023-04-01T20:51:00Z"/>
        </w:trPr>
        <w:tc>
          <w:tcPr>
            <w:tcW w:w="588" w:type="dxa"/>
          </w:tcPr>
          <w:p w14:paraId="01475C49" w14:textId="47C3C79B" w:rsidR="00CB7E31" w:rsidDel="009E4857" w:rsidRDefault="00CB7E31">
            <w:pPr>
              <w:suppressAutoHyphens w:val="0"/>
              <w:spacing w:after="0"/>
              <w:rPr>
                <w:del w:id="6476" w:author="Jose Eduardo VIU" w:date="2023-04-01T20:51:00Z"/>
                <w:rFonts w:ascii="Courier New" w:eastAsia="Courier New" w:hAnsi="Courier New" w:cs="Courier New"/>
              </w:rPr>
            </w:pPr>
          </w:p>
        </w:tc>
        <w:tc>
          <w:tcPr>
            <w:tcW w:w="686" w:type="dxa"/>
          </w:tcPr>
          <w:p w14:paraId="29AC1F22" w14:textId="2CC2723F" w:rsidR="00CB7E31" w:rsidDel="009E4857" w:rsidRDefault="00000000">
            <w:pPr>
              <w:suppressAutoHyphens w:val="0"/>
              <w:spacing w:after="0"/>
              <w:rPr>
                <w:del w:id="6477" w:author="Jose Eduardo VIU" w:date="2023-04-01T20:51:00Z"/>
              </w:rPr>
            </w:pPr>
            <w:del w:id="6478" w:author="Jose Eduardo VIU" w:date="2023-04-01T20:51:00Z">
              <w:r w:rsidDel="009E4857">
                <w:rPr>
                  <w:rFonts w:ascii="Courier New" w:eastAsia="Courier New" w:hAnsi="Courier New" w:cs="Courier New"/>
                </w:rPr>
                <w:delText>3</w:delText>
              </w:r>
            </w:del>
          </w:p>
        </w:tc>
        <w:tc>
          <w:tcPr>
            <w:tcW w:w="1603" w:type="dxa"/>
            <w:gridSpan w:val="2"/>
          </w:tcPr>
          <w:p w14:paraId="4B33212F" w14:textId="00B744E5" w:rsidR="00CB7E31" w:rsidDel="009E4857" w:rsidRDefault="00000000">
            <w:pPr>
              <w:suppressAutoHyphens w:val="0"/>
              <w:spacing w:after="0"/>
              <w:ind w:left="229"/>
              <w:rPr>
                <w:del w:id="6479" w:author="Jose Eduardo VIU" w:date="2023-04-01T20:51:00Z"/>
              </w:rPr>
            </w:pPr>
            <w:del w:id="6480" w:author="Jose Eduardo VIU" w:date="2023-04-01T20:51:00Z">
              <w:r w:rsidDel="009E4857">
                <w:rPr>
                  <w:rFonts w:ascii="Courier New" w:eastAsia="Courier New" w:hAnsi="Courier New" w:cs="Courier New"/>
                </w:rPr>
                <w:delText>37.84721</w:delText>
              </w:r>
            </w:del>
          </w:p>
        </w:tc>
        <w:tc>
          <w:tcPr>
            <w:tcW w:w="1258" w:type="dxa"/>
            <w:gridSpan w:val="2"/>
          </w:tcPr>
          <w:p w14:paraId="038CF882" w14:textId="0ED72AB4" w:rsidR="00CB7E31" w:rsidDel="009E4857" w:rsidRDefault="00000000">
            <w:pPr>
              <w:suppressAutoHyphens w:val="0"/>
              <w:spacing w:after="0"/>
              <w:rPr>
                <w:del w:id="6481" w:author="Jose Eduardo VIU" w:date="2023-04-01T20:51:00Z"/>
              </w:rPr>
            </w:pPr>
            <w:del w:id="6482" w:author="Jose Eduardo VIU" w:date="2023-04-01T20:51:00Z">
              <w:r w:rsidDel="009E4857">
                <w:rPr>
                  <w:rFonts w:ascii="Courier New" w:eastAsia="Courier New" w:hAnsi="Courier New" w:cs="Courier New"/>
                </w:rPr>
                <w:delText>30840.0</w:delText>
              </w:r>
            </w:del>
          </w:p>
        </w:tc>
        <w:tc>
          <w:tcPr>
            <w:tcW w:w="3092" w:type="dxa"/>
            <w:gridSpan w:val="5"/>
          </w:tcPr>
          <w:p w14:paraId="522648B9" w14:textId="334C79AC" w:rsidR="00CB7E31" w:rsidDel="009E4857" w:rsidRDefault="00000000">
            <w:pPr>
              <w:suppressAutoHyphens w:val="0"/>
              <w:spacing w:after="0"/>
              <w:ind w:left="802"/>
              <w:rPr>
                <w:del w:id="6483" w:author="Jose Eduardo VIU" w:date="2023-04-01T20:51:00Z"/>
              </w:rPr>
            </w:pPr>
            <w:del w:id="6484" w:author="Jose Eduardo VIU" w:date="2023-04-01T20:51:00Z">
              <w:r w:rsidDel="009E4857">
                <w:rPr>
                  <w:rFonts w:ascii="Courier New" w:eastAsia="Courier New" w:hAnsi="Courier New" w:cs="Courier New"/>
                </w:rPr>
                <w:delText>ALHAMA DE MURCIA</w:delText>
              </w:r>
            </w:del>
          </w:p>
        </w:tc>
        <w:tc>
          <w:tcPr>
            <w:tcW w:w="457" w:type="dxa"/>
          </w:tcPr>
          <w:p w14:paraId="21C0D593" w14:textId="17E47A0D" w:rsidR="00CB7E31" w:rsidDel="009E4857" w:rsidRDefault="00CB7E31">
            <w:pPr>
              <w:suppressAutoHyphens w:val="0"/>
              <w:rPr>
                <w:del w:id="6485" w:author="Jose Eduardo VIU" w:date="2023-04-01T20:51:00Z"/>
              </w:rPr>
            </w:pPr>
          </w:p>
        </w:tc>
        <w:tc>
          <w:tcPr>
            <w:tcW w:w="1153" w:type="dxa"/>
            <w:gridSpan w:val="3"/>
          </w:tcPr>
          <w:p w14:paraId="7DCE1F3F" w14:textId="165A81D8" w:rsidR="00CB7E31" w:rsidDel="009E4857" w:rsidRDefault="00000000">
            <w:pPr>
              <w:suppressAutoHyphens w:val="0"/>
              <w:spacing w:after="0"/>
              <w:ind w:left="115"/>
              <w:rPr>
                <w:del w:id="6486" w:author="Jose Eduardo VIU" w:date="2023-04-01T20:51:00Z"/>
              </w:rPr>
            </w:pPr>
            <w:del w:id="6487" w:author="Jose Eduardo VIU" w:date="2023-04-01T20:51:00Z">
              <w:r w:rsidDel="009E4857">
                <w:rPr>
                  <w:rFonts w:ascii="Courier New" w:eastAsia="Courier New" w:hAnsi="Courier New" w:cs="Courier New"/>
                </w:rPr>
                <w:delText>303050</w:delText>
              </w:r>
            </w:del>
          </w:p>
        </w:tc>
        <w:tc>
          <w:tcPr>
            <w:tcW w:w="569" w:type="dxa"/>
          </w:tcPr>
          <w:p w14:paraId="6791B297" w14:textId="2933F46A" w:rsidR="00CB7E31" w:rsidDel="009E4857" w:rsidRDefault="00CB7E31">
            <w:pPr>
              <w:suppressAutoHyphens w:val="0"/>
              <w:rPr>
                <w:del w:id="6488" w:author="Jose Eduardo VIU" w:date="2023-04-01T20:51:00Z"/>
              </w:rPr>
            </w:pPr>
          </w:p>
        </w:tc>
      </w:tr>
      <w:tr w:rsidR="00CB7E31" w:rsidDel="009E4857" w14:paraId="0771C408" w14:textId="497CD636">
        <w:trPr>
          <w:trHeight w:val="271"/>
          <w:del w:id="6489" w:author="Jose Eduardo VIU" w:date="2023-04-01T20:51:00Z"/>
        </w:trPr>
        <w:tc>
          <w:tcPr>
            <w:tcW w:w="588" w:type="dxa"/>
          </w:tcPr>
          <w:p w14:paraId="6BDB87FD" w14:textId="79A604E6" w:rsidR="00CB7E31" w:rsidDel="009E4857" w:rsidRDefault="00CB7E31">
            <w:pPr>
              <w:suppressAutoHyphens w:val="0"/>
              <w:spacing w:after="0"/>
              <w:rPr>
                <w:del w:id="6490" w:author="Jose Eduardo VIU" w:date="2023-04-01T20:51:00Z"/>
                <w:rFonts w:ascii="Courier New" w:eastAsia="Courier New" w:hAnsi="Courier New" w:cs="Courier New"/>
              </w:rPr>
            </w:pPr>
          </w:p>
        </w:tc>
        <w:tc>
          <w:tcPr>
            <w:tcW w:w="686" w:type="dxa"/>
          </w:tcPr>
          <w:p w14:paraId="5FFCDDE2" w14:textId="13FB2A48" w:rsidR="00CB7E31" w:rsidDel="009E4857" w:rsidRDefault="00000000">
            <w:pPr>
              <w:suppressAutoHyphens w:val="0"/>
              <w:spacing w:after="0"/>
              <w:rPr>
                <w:del w:id="6491" w:author="Jose Eduardo VIU" w:date="2023-04-01T20:51:00Z"/>
              </w:rPr>
            </w:pPr>
            <w:del w:id="6492" w:author="Jose Eduardo VIU" w:date="2023-04-01T20:51:00Z">
              <w:r w:rsidDel="009E4857">
                <w:rPr>
                  <w:rFonts w:ascii="Courier New" w:eastAsia="Courier New" w:hAnsi="Courier New" w:cs="Courier New"/>
                </w:rPr>
                <w:delText>4</w:delText>
              </w:r>
            </w:del>
          </w:p>
        </w:tc>
        <w:tc>
          <w:tcPr>
            <w:tcW w:w="1603" w:type="dxa"/>
            <w:gridSpan w:val="2"/>
          </w:tcPr>
          <w:p w14:paraId="02D91361" w14:textId="66F812EA" w:rsidR="00CB7E31" w:rsidDel="009E4857" w:rsidRDefault="00000000">
            <w:pPr>
              <w:suppressAutoHyphens w:val="0"/>
              <w:spacing w:after="0"/>
              <w:ind w:left="229"/>
              <w:rPr>
                <w:del w:id="6493" w:author="Jose Eduardo VIU" w:date="2023-04-01T20:51:00Z"/>
              </w:rPr>
            </w:pPr>
            <w:del w:id="6494" w:author="Jose Eduardo VIU" w:date="2023-04-01T20:51:00Z">
              <w:r w:rsidDel="009E4857">
                <w:rPr>
                  <w:rFonts w:ascii="Courier New" w:eastAsia="Courier New" w:hAnsi="Courier New" w:cs="Courier New"/>
                </w:rPr>
                <w:delText>37.84721</w:delText>
              </w:r>
            </w:del>
          </w:p>
        </w:tc>
        <w:tc>
          <w:tcPr>
            <w:tcW w:w="1258" w:type="dxa"/>
            <w:gridSpan w:val="2"/>
          </w:tcPr>
          <w:p w14:paraId="5CC90F68" w14:textId="05DCE970" w:rsidR="00CB7E31" w:rsidDel="009E4857" w:rsidRDefault="00000000">
            <w:pPr>
              <w:suppressAutoHyphens w:val="0"/>
              <w:spacing w:after="0"/>
              <w:rPr>
                <w:del w:id="6495" w:author="Jose Eduardo VIU" w:date="2023-04-01T20:51:00Z"/>
              </w:rPr>
            </w:pPr>
            <w:del w:id="6496" w:author="Jose Eduardo VIU" w:date="2023-04-01T20:51:00Z">
              <w:r w:rsidDel="009E4857">
                <w:rPr>
                  <w:rFonts w:ascii="Courier New" w:eastAsia="Courier New" w:hAnsi="Courier New" w:cs="Courier New"/>
                </w:rPr>
                <w:delText>30840.0</w:delText>
              </w:r>
            </w:del>
          </w:p>
        </w:tc>
        <w:tc>
          <w:tcPr>
            <w:tcW w:w="3092" w:type="dxa"/>
            <w:gridSpan w:val="5"/>
          </w:tcPr>
          <w:p w14:paraId="2860F834" w14:textId="5D8F669A" w:rsidR="00CB7E31" w:rsidDel="009E4857" w:rsidRDefault="00000000">
            <w:pPr>
              <w:suppressAutoHyphens w:val="0"/>
              <w:spacing w:after="0"/>
              <w:ind w:left="802"/>
              <w:rPr>
                <w:del w:id="6497" w:author="Jose Eduardo VIU" w:date="2023-04-01T20:51:00Z"/>
              </w:rPr>
            </w:pPr>
            <w:del w:id="6498" w:author="Jose Eduardo VIU" w:date="2023-04-01T20:51:00Z">
              <w:r w:rsidDel="009E4857">
                <w:rPr>
                  <w:rFonts w:ascii="Courier New" w:eastAsia="Courier New" w:hAnsi="Courier New" w:cs="Courier New"/>
                </w:rPr>
                <w:delText>ALHAMA DE MURCIA</w:delText>
              </w:r>
            </w:del>
          </w:p>
        </w:tc>
        <w:tc>
          <w:tcPr>
            <w:tcW w:w="457" w:type="dxa"/>
          </w:tcPr>
          <w:p w14:paraId="2B1EB131" w14:textId="61600F90" w:rsidR="00CB7E31" w:rsidDel="009E4857" w:rsidRDefault="00CB7E31">
            <w:pPr>
              <w:suppressAutoHyphens w:val="0"/>
              <w:rPr>
                <w:del w:id="6499" w:author="Jose Eduardo VIU" w:date="2023-04-01T20:51:00Z"/>
              </w:rPr>
            </w:pPr>
          </w:p>
        </w:tc>
        <w:tc>
          <w:tcPr>
            <w:tcW w:w="1153" w:type="dxa"/>
            <w:gridSpan w:val="3"/>
          </w:tcPr>
          <w:p w14:paraId="53807785" w14:textId="27A8D5D4" w:rsidR="00CB7E31" w:rsidDel="009E4857" w:rsidRDefault="00000000">
            <w:pPr>
              <w:suppressAutoHyphens w:val="0"/>
              <w:spacing w:after="0"/>
              <w:ind w:left="115"/>
              <w:rPr>
                <w:del w:id="6500" w:author="Jose Eduardo VIU" w:date="2023-04-01T20:51:00Z"/>
              </w:rPr>
            </w:pPr>
            <w:del w:id="6501" w:author="Jose Eduardo VIU" w:date="2023-04-01T20:51:00Z">
              <w:r w:rsidDel="009E4857">
                <w:rPr>
                  <w:rFonts w:ascii="Courier New" w:eastAsia="Courier New" w:hAnsi="Courier New" w:cs="Courier New"/>
                </w:rPr>
                <w:delText>225440</w:delText>
              </w:r>
            </w:del>
          </w:p>
        </w:tc>
        <w:tc>
          <w:tcPr>
            <w:tcW w:w="569" w:type="dxa"/>
          </w:tcPr>
          <w:p w14:paraId="0276178A" w14:textId="131FE40F" w:rsidR="00CB7E31" w:rsidDel="009E4857" w:rsidRDefault="00CB7E31">
            <w:pPr>
              <w:suppressAutoHyphens w:val="0"/>
              <w:rPr>
                <w:del w:id="6502" w:author="Jose Eduardo VIU" w:date="2023-04-01T20:51:00Z"/>
              </w:rPr>
            </w:pPr>
          </w:p>
        </w:tc>
      </w:tr>
      <w:tr w:rsidR="00CB7E31" w:rsidDel="009E4857" w14:paraId="58D4B606" w14:textId="3D9FE810">
        <w:trPr>
          <w:trHeight w:val="271"/>
          <w:del w:id="6503" w:author="Jose Eduardo VIU" w:date="2023-04-01T20:51:00Z"/>
        </w:trPr>
        <w:tc>
          <w:tcPr>
            <w:tcW w:w="588" w:type="dxa"/>
          </w:tcPr>
          <w:p w14:paraId="327A118B" w14:textId="5532A963" w:rsidR="00CB7E31" w:rsidDel="009E4857" w:rsidRDefault="00CB7E31">
            <w:pPr>
              <w:suppressAutoHyphens w:val="0"/>
              <w:spacing w:after="0"/>
              <w:rPr>
                <w:del w:id="6504" w:author="Jose Eduardo VIU" w:date="2023-04-01T20:51:00Z"/>
                <w:rFonts w:ascii="Courier New" w:eastAsia="Courier New" w:hAnsi="Courier New" w:cs="Courier New"/>
              </w:rPr>
            </w:pPr>
          </w:p>
        </w:tc>
        <w:tc>
          <w:tcPr>
            <w:tcW w:w="686" w:type="dxa"/>
          </w:tcPr>
          <w:p w14:paraId="0FFFD988" w14:textId="732D2F97" w:rsidR="00CB7E31" w:rsidDel="009E4857" w:rsidRDefault="00000000">
            <w:pPr>
              <w:suppressAutoHyphens w:val="0"/>
              <w:spacing w:after="0"/>
              <w:rPr>
                <w:del w:id="6505" w:author="Jose Eduardo VIU" w:date="2023-04-01T20:51:00Z"/>
              </w:rPr>
            </w:pPr>
            <w:del w:id="6506" w:author="Jose Eduardo VIU" w:date="2023-04-01T20:51:00Z">
              <w:r w:rsidDel="009E4857">
                <w:rPr>
                  <w:rFonts w:ascii="Courier New" w:eastAsia="Courier New" w:hAnsi="Courier New" w:cs="Courier New"/>
                </w:rPr>
                <w:delText>…</w:delText>
              </w:r>
            </w:del>
          </w:p>
        </w:tc>
        <w:tc>
          <w:tcPr>
            <w:tcW w:w="1603" w:type="dxa"/>
            <w:gridSpan w:val="2"/>
          </w:tcPr>
          <w:p w14:paraId="6548EB0B" w14:textId="1B897B68" w:rsidR="00CB7E31" w:rsidDel="009E4857" w:rsidRDefault="00000000">
            <w:pPr>
              <w:suppressAutoHyphens w:val="0"/>
              <w:spacing w:after="0"/>
              <w:ind w:left="573"/>
              <w:rPr>
                <w:del w:id="6507" w:author="Jose Eduardo VIU" w:date="2023-04-01T20:51:00Z"/>
              </w:rPr>
            </w:pPr>
            <w:del w:id="6508" w:author="Jose Eduardo VIU" w:date="2023-04-01T20:51:00Z">
              <w:r w:rsidDel="009E4857">
                <w:rPr>
                  <w:rFonts w:ascii="Courier New" w:eastAsia="Courier New" w:hAnsi="Courier New" w:cs="Courier New"/>
                </w:rPr>
                <w:delText>…</w:delText>
              </w:r>
            </w:del>
          </w:p>
        </w:tc>
        <w:tc>
          <w:tcPr>
            <w:tcW w:w="1258" w:type="dxa"/>
            <w:gridSpan w:val="2"/>
          </w:tcPr>
          <w:p w14:paraId="396DE2C5" w14:textId="0CD3D80E" w:rsidR="00CB7E31" w:rsidDel="009E4857" w:rsidRDefault="00000000">
            <w:pPr>
              <w:suppressAutoHyphens w:val="0"/>
              <w:spacing w:after="0"/>
              <w:rPr>
                <w:del w:id="6509" w:author="Jose Eduardo VIU" w:date="2023-04-01T20:51:00Z"/>
              </w:rPr>
            </w:pPr>
            <w:del w:id="6510" w:author="Jose Eduardo VIU" w:date="2023-04-01T20:51:00Z">
              <w:r w:rsidDel="009E4857">
                <w:rPr>
                  <w:rFonts w:ascii="Courier New" w:eastAsia="Courier New" w:hAnsi="Courier New" w:cs="Courier New"/>
                </w:rPr>
                <w:delText>…</w:delText>
              </w:r>
            </w:del>
          </w:p>
        </w:tc>
        <w:tc>
          <w:tcPr>
            <w:tcW w:w="3092" w:type="dxa"/>
            <w:gridSpan w:val="5"/>
          </w:tcPr>
          <w:p w14:paraId="47A17296" w14:textId="42DEF6C0" w:rsidR="00CB7E31" w:rsidDel="009E4857" w:rsidRDefault="00000000">
            <w:pPr>
              <w:suppressAutoHyphens w:val="0"/>
              <w:spacing w:after="0"/>
              <w:ind w:left="229"/>
              <w:jc w:val="center"/>
              <w:rPr>
                <w:del w:id="6511" w:author="Jose Eduardo VIU" w:date="2023-04-01T20:51:00Z"/>
              </w:rPr>
            </w:pPr>
            <w:del w:id="6512" w:author="Jose Eduardo VIU" w:date="2023-04-01T20:51:00Z">
              <w:r w:rsidDel="009E4857">
                <w:rPr>
                  <w:rFonts w:ascii="Courier New" w:eastAsia="Courier New" w:hAnsi="Courier New" w:cs="Courier New"/>
                </w:rPr>
                <w:delText>…</w:delText>
              </w:r>
            </w:del>
          </w:p>
        </w:tc>
        <w:tc>
          <w:tcPr>
            <w:tcW w:w="457" w:type="dxa"/>
          </w:tcPr>
          <w:p w14:paraId="17B5C839" w14:textId="4F46E77B" w:rsidR="00CB7E31" w:rsidDel="009E4857" w:rsidRDefault="00000000">
            <w:pPr>
              <w:suppressAutoHyphens w:val="0"/>
              <w:spacing w:after="0"/>
              <w:rPr>
                <w:del w:id="6513" w:author="Jose Eduardo VIU" w:date="2023-04-01T20:51:00Z"/>
              </w:rPr>
            </w:pPr>
            <w:del w:id="6514" w:author="Jose Eduardo VIU" w:date="2023-04-01T20:51:00Z">
              <w:r w:rsidDel="009E4857">
                <w:rPr>
                  <w:rFonts w:ascii="Courier New" w:eastAsia="Courier New" w:hAnsi="Courier New" w:cs="Courier New"/>
                </w:rPr>
                <w:delText>…</w:delText>
              </w:r>
            </w:del>
          </w:p>
        </w:tc>
        <w:tc>
          <w:tcPr>
            <w:tcW w:w="1153" w:type="dxa"/>
            <w:gridSpan w:val="3"/>
          </w:tcPr>
          <w:p w14:paraId="33CF037B" w14:textId="6E2B408F" w:rsidR="00CB7E31" w:rsidDel="009E4857" w:rsidRDefault="00CB7E31">
            <w:pPr>
              <w:suppressAutoHyphens w:val="0"/>
              <w:rPr>
                <w:del w:id="6515" w:author="Jose Eduardo VIU" w:date="2023-04-01T20:51:00Z"/>
              </w:rPr>
            </w:pPr>
          </w:p>
        </w:tc>
        <w:tc>
          <w:tcPr>
            <w:tcW w:w="569" w:type="dxa"/>
          </w:tcPr>
          <w:p w14:paraId="27C5582E" w14:textId="0C5896DA" w:rsidR="00CB7E31" w:rsidDel="009E4857" w:rsidRDefault="00CB7E31">
            <w:pPr>
              <w:suppressAutoHyphens w:val="0"/>
              <w:rPr>
                <w:del w:id="6516" w:author="Jose Eduardo VIU" w:date="2023-04-01T20:51:00Z"/>
              </w:rPr>
            </w:pPr>
          </w:p>
        </w:tc>
      </w:tr>
      <w:tr w:rsidR="00CB7E31" w:rsidDel="009E4857" w14:paraId="7C551880" w14:textId="14E1A2D8">
        <w:trPr>
          <w:trHeight w:val="271"/>
          <w:del w:id="6517" w:author="Jose Eduardo VIU" w:date="2023-04-01T20:51:00Z"/>
        </w:trPr>
        <w:tc>
          <w:tcPr>
            <w:tcW w:w="588" w:type="dxa"/>
          </w:tcPr>
          <w:p w14:paraId="7357F1CC" w14:textId="3A967080" w:rsidR="00CB7E31" w:rsidDel="009E4857" w:rsidRDefault="00CB7E31">
            <w:pPr>
              <w:suppressAutoHyphens w:val="0"/>
              <w:spacing w:after="0"/>
              <w:rPr>
                <w:del w:id="6518" w:author="Jose Eduardo VIU" w:date="2023-04-01T20:51:00Z"/>
                <w:rFonts w:ascii="Courier New" w:eastAsia="Courier New" w:hAnsi="Courier New" w:cs="Courier New"/>
              </w:rPr>
            </w:pPr>
          </w:p>
        </w:tc>
        <w:tc>
          <w:tcPr>
            <w:tcW w:w="686" w:type="dxa"/>
          </w:tcPr>
          <w:p w14:paraId="0FE41559" w14:textId="55C689C7" w:rsidR="00CB7E31" w:rsidDel="009E4857" w:rsidRDefault="00000000">
            <w:pPr>
              <w:suppressAutoHyphens w:val="0"/>
              <w:spacing w:after="0"/>
              <w:rPr>
                <w:del w:id="6519" w:author="Jose Eduardo VIU" w:date="2023-04-01T20:51:00Z"/>
              </w:rPr>
            </w:pPr>
            <w:del w:id="6520" w:author="Jose Eduardo VIU" w:date="2023-04-01T20:51:00Z">
              <w:r w:rsidDel="009E4857">
                <w:rPr>
                  <w:rFonts w:ascii="Courier New" w:eastAsia="Courier New" w:hAnsi="Courier New" w:cs="Courier New"/>
                </w:rPr>
                <w:delText>5327</w:delText>
              </w:r>
            </w:del>
          </w:p>
        </w:tc>
        <w:tc>
          <w:tcPr>
            <w:tcW w:w="1603" w:type="dxa"/>
            <w:gridSpan w:val="2"/>
          </w:tcPr>
          <w:p w14:paraId="3C13C316" w14:textId="76094A04" w:rsidR="00CB7E31" w:rsidDel="009E4857" w:rsidRDefault="00000000">
            <w:pPr>
              <w:suppressAutoHyphens w:val="0"/>
              <w:spacing w:after="0"/>
              <w:ind w:left="229"/>
              <w:rPr>
                <w:del w:id="6521" w:author="Jose Eduardo VIU" w:date="2023-04-01T20:51:00Z"/>
              </w:rPr>
            </w:pPr>
            <w:del w:id="6522" w:author="Jose Eduardo VIU" w:date="2023-04-01T20:51:00Z">
              <w:r w:rsidDel="009E4857">
                <w:rPr>
                  <w:rFonts w:ascii="Courier New" w:eastAsia="Courier New" w:hAnsi="Courier New" w:cs="Courier New"/>
                </w:rPr>
                <w:delText>37.87150</w:delText>
              </w:r>
            </w:del>
          </w:p>
        </w:tc>
        <w:tc>
          <w:tcPr>
            <w:tcW w:w="1258" w:type="dxa"/>
            <w:gridSpan w:val="2"/>
          </w:tcPr>
          <w:p w14:paraId="5D2FEEF8" w14:textId="307507E7" w:rsidR="00CB7E31" w:rsidDel="009E4857" w:rsidRDefault="00000000">
            <w:pPr>
              <w:suppressAutoHyphens w:val="0"/>
              <w:spacing w:after="0"/>
              <w:rPr>
                <w:del w:id="6523" w:author="Jose Eduardo VIU" w:date="2023-04-01T20:51:00Z"/>
              </w:rPr>
            </w:pPr>
            <w:del w:id="6524" w:author="Jose Eduardo VIU" w:date="2023-04-01T20:51:00Z">
              <w:r w:rsidDel="009E4857">
                <w:rPr>
                  <w:rFonts w:ascii="Courier New" w:eastAsia="Courier New" w:hAnsi="Courier New" w:cs="Courier New"/>
                </w:rPr>
                <w:delText>30800.0</w:delText>
              </w:r>
            </w:del>
          </w:p>
        </w:tc>
        <w:tc>
          <w:tcPr>
            <w:tcW w:w="3092" w:type="dxa"/>
            <w:gridSpan w:val="5"/>
          </w:tcPr>
          <w:p w14:paraId="12EF80FB" w14:textId="315F06D1" w:rsidR="00CB7E31" w:rsidDel="009E4857" w:rsidRDefault="00000000">
            <w:pPr>
              <w:suppressAutoHyphens w:val="0"/>
              <w:spacing w:after="0"/>
              <w:ind w:left="1031"/>
              <w:rPr>
                <w:del w:id="6525" w:author="Jose Eduardo VIU" w:date="2023-04-01T20:51:00Z"/>
              </w:rPr>
            </w:pPr>
            <w:del w:id="6526" w:author="Jose Eduardo VIU" w:date="2023-04-01T20:51:00Z">
              <w:r w:rsidDel="009E4857">
                <w:rPr>
                  <w:rFonts w:ascii="Courier New" w:eastAsia="Courier New" w:hAnsi="Courier New" w:cs="Courier New"/>
                </w:rPr>
                <w:delText>LORCA (MURCIA)</w:delText>
              </w:r>
            </w:del>
          </w:p>
        </w:tc>
        <w:tc>
          <w:tcPr>
            <w:tcW w:w="457" w:type="dxa"/>
          </w:tcPr>
          <w:p w14:paraId="0933CB58" w14:textId="25953A86" w:rsidR="00CB7E31" w:rsidDel="009E4857" w:rsidRDefault="00CB7E31">
            <w:pPr>
              <w:suppressAutoHyphens w:val="0"/>
              <w:rPr>
                <w:del w:id="6527" w:author="Jose Eduardo VIU" w:date="2023-04-01T20:51:00Z"/>
              </w:rPr>
            </w:pPr>
          </w:p>
        </w:tc>
        <w:tc>
          <w:tcPr>
            <w:tcW w:w="1153" w:type="dxa"/>
            <w:gridSpan w:val="3"/>
          </w:tcPr>
          <w:p w14:paraId="230C9E40" w14:textId="47E73F5C" w:rsidR="00CB7E31" w:rsidDel="009E4857" w:rsidRDefault="00000000">
            <w:pPr>
              <w:suppressAutoHyphens w:val="0"/>
              <w:spacing w:after="0"/>
              <w:ind w:left="115"/>
              <w:rPr>
                <w:del w:id="6528" w:author="Jose Eduardo VIU" w:date="2023-04-01T20:51:00Z"/>
              </w:rPr>
            </w:pPr>
            <w:del w:id="6529" w:author="Jose Eduardo VIU" w:date="2023-04-01T20:51:00Z">
              <w:r w:rsidDel="009E4857">
                <w:rPr>
                  <w:rFonts w:ascii="Courier New" w:eastAsia="Courier New" w:hAnsi="Courier New" w:cs="Courier New"/>
                </w:rPr>
                <w:delText>164040</w:delText>
              </w:r>
            </w:del>
          </w:p>
        </w:tc>
        <w:tc>
          <w:tcPr>
            <w:tcW w:w="569" w:type="dxa"/>
          </w:tcPr>
          <w:p w14:paraId="361FC854" w14:textId="0D7677E1" w:rsidR="00CB7E31" w:rsidDel="009E4857" w:rsidRDefault="00CB7E31">
            <w:pPr>
              <w:suppressAutoHyphens w:val="0"/>
              <w:rPr>
                <w:del w:id="6530" w:author="Jose Eduardo VIU" w:date="2023-04-01T20:51:00Z"/>
              </w:rPr>
            </w:pPr>
          </w:p>
        </w:tc>
      </w:tr>
      <w:tr w:rsidR="00CB7E31" w:rsidDel="009E4857" w14:paraId="4501DA0F" w14:textId="4E29C578">
        <w:trPr>
          <w:trHeight w:val="271"/>
          <w:del w:id="6531" w:author="Jose Eduardo VIU" w:date="2023-04-01T20:51:00Z"/>
        </w:trPr>
        <w:tc>
          <w:tcPr>
            <w:tcW w:w="588" w:type="dxa"/>
          </w:tcPr>
          <w:p w14:paraId="6799EC78" w14:textId="2F310379" w:rsidR="00CB7E31" w:rsidDel="009E4857" w:rsidRDefault="00CB7E31">
            <w:pPr>
              <w:suppressAutoHyphens w:val="0"/>
              <w:spacing w:after="0"/>
              <w:rPr>
                <w:del w:id="6532" w:author="Jose Eduardo VIU" w:date="2023-04-01T20:51:00Z"/>
                <w:rFonts w:ascii="Courier New" w:eastAsia="Courier New" w:hAnsi="Courier New" w:cs="Courier New"/>
              </w:rPr>
            </w:pPr>
          </w:p>
        </w:tc>
        <w:tc>
          <w:tcPr>
            <w:tcW w:w="686" w:type="dxa"/>
          </w:tcPr>
          <w:p w14:paraId="1711AF1B" w14:textId="075B598E" w:rsidR="00CB7E31" w:rsidDel="009E4857" w:rsidRDefault="00000000">
            <w:pPr>
              <w:suppressAutoHyphens w:val="0"/>
              <w:spacing w:after="0"/>
              <w:rPr>
                <w:del w:id="6533" w:author="Jose Eduardo VIU" w:date="2023-04-01T20:51:00Z"/>
              </w:rPr>
            </w:pPr>
            <w:del w:id="6534" w:author="Jose Eduardo VIU" w:date="2023-04-01T20:51:00Z">
              <w:r w:rsidDel="009E4857">
                <w:rPr>
                  <w:rFonts w:ascii="Courier New" w:eastAsia="Courier New" w:hAnsi="Courier New" w:cs="Courier New"/>
                </w:rPr>
                <w:delText>5328</w:delText>
              </w:r>
            </w:del>
          </w:p>
        </w:tc>
        <w:tc>
          <w:tcPr>
            <w:tcW w:w="1603" w:type="dxa"/>
            <w:gridSpan w:val="2"/>
          </w:tcPr>
          <w:p w14:paraId="1C776DC9" w14:textId="1EBB7723" w:rsidR="00CB7E31" w:rsidDel="009E4857" w:rsidRDefault="00000000">
            <w:pPr>
              <w:suppressAutoHyphens w:val="0"/>
              <w:spacing w:after="0"/>
              <w:ind w:left="229"/>
              <w:rPr>
                <w:del w:id="6535" w:author="Jose Eduardo VIU" w:date="2023-04-01T20:51:00Z"/>
              </w:rPr>
            </w:pPr>
            <w:del w:id="6536" w:author="Jose Eduardo VIU" w:date="2023-04-01T20:51:00Z">
              <w:r w:rsidDel="009E4857">
                <w:rPr>
                  <w:rFonts w:ascii="Courier New" w:eastAsia="Courier New" w:hAnsi="Courier New" w:cs="Courier New"/>
                </w:rPr>
                <w:delText>37.87150</w:delText>
              </w:r>
            </w:del>
          </w:p>
        </w:tc>
        <w:tc>
          <w:tcPr>
            <w:tcW w:w="1258" w:type="dxa"/>
            <w:gridSpan w:val="2"/>
          </w:tcPr>
          <w:p w14:paraId="2CBB7CBB" w14:textId="6B7C6360" w:rsidR="00CB7E31" w:rsidDel="009E4857" w:rsidRDefault="00000000">
            <w:pPr>
              <w:suppressAutoHyphens w:val="0"/>
              <w:spacing w:after="0"/>
              <w:rPr>
                <w:del w:id="6537" w:author="Jose Eduardo VIU" w:date="2023-04-01T20:51:00Z"/>
              </w:rPr>
            </w:pPr>
            <w:del w:id="6538" w:author="Jose Eduardo VIU" w:date="2023-04-01T20:51:00Z">
              <w:r w:rsidDel="009E4857">
                <w:rPr>
                  <w:rFonts w:ascii="Courier New" w:eastAsia="Courier New" w:hAnsi="Courier New" w:cs="Courier New"/>
                </w:rPr>
                <w:delText>30800.0</w:delText>
              </w:r>
            </w:del>
          </w:p>
        </w:tc>
        <w:tc>
          <w:tcPr>
            <w:tcW w:w="3092" w:type="dxa"/>
            <w:gridSpan w:val="5"/>
          </w:tcPr>
          <w:p w14:paraId="2FACDB11" w14:textId="19F7344A" w:rsidR="00CB7E31" w:rsidDel="009E4857" w:rsidRDefault="00000000">
            <w:pPr>
              <w:suppressAutoHyphens w:val="0"/>
              <w:spacing w:after="0"/>
              <w:ind w:left="1031"/>
              <w:rPr>
                <w:del w:id="6539" w:author="Jose Eduardo VIU" w:date="2023-04-01T20:51:00Z"/>
              </w:rPr>
            </w:pPr>
            <w:del w:id="6540" w:author="Jose Eduardo VIU" w:date="2023-04-01T20:51:00Z">
              <w:r w:rsidDel="009E4857">
                <w:rPr>
                  <w:rFonts w:ascii="Courier New" w:eastAsia="Courier New" w:hAnsi="Courier New" w:cs="Courier New"/>
                </w:rPr>
                <w:delText>LORCA (MURCIA)</w:delText>
              </w:r>
            </w:del>
          </w:p>
        </w:tc>
        <w:tc>
          <w:tcPr>
            <w:tcW w:w="457" w:type="dxa"/>
          </w:tcPr>
          <w:p w14:paraId="155CD972" w14:textId="3B9DC6DC" w:rsidR="00CB7E31" w:rsidDel="009E4857" w:rsidRDefault="00CB7E31">
            <w:pPr>
              <w:suppressAutoHyphens w:val="0"/>
              <w:rPr>
                <w:del w:id="6541" w:author="Jose Eduardo VIU" w:date="2023-04-01T20:51:00Z"/>
              </w:rPr>
            </w:pPr>
          </w:p>
        </w:tc>
        <w:tc>
          <w:tcPr>
            <w:tcW w:w="1153" w:type="dxa"/>
            <w:gridSpan w:val="3"/>
          </w:tcPr>
          <w:p w14:paraId="260E9BB8" w14:textId="4CF1A15B" w:rsidR="00CB7E31" w:rsidDel="009E4857" w:rsidRDefault="00000000">
            <w:pPr>
              <w:suppressAutoHyphens w:val="0"/>
              <w:spacing w:after="0"/>
              <w:ind w:left="115"/>
              <w:rPr>
                <w:del w:id="6542" w:author="Jose Eduardo VIU" w:date="2023-04-01T20:51:00Z"/>
              </w:rPr>
            </w:pPr>
            <w:del w:id="6543" w:author="Jose Eduardo VIU" w:date="2023-04-01T20:51:00Z">
              <w:r w:rsidDel="009E4857">
                <w:rPr>
                  <w:rFonts w:ascii="Courier New" w:eastAsia="Courier New" w:hAnsi="Courier New" w:cs="Courier New"/>
                </w:rPr>
                <w:delText>506100</w:delText>
              </w:r>
            </w:del>
          </w:p>
        </w:tc>
        <w:tc>
          <w:tcPr>
            <w:tcW w:w="569" w:type="dxa"/>
          </w:tcPr>
          <w:p w14:paraId="1978A941" w14:textId="6CC7F5B3" w:rsidR="00CB7E31" w:rsidDel="009E4857" w:rsidRDefault="00CB7E31">
            <w:pPr>
              <w:suppressAutoHyphens w:val="0"/>
              <w:rPr>
                <w:del w:id="6544" w:author="Jose Eduardo VIU" w:date="2023-04-01T20:51:00Z"/>
              </w:rPr>
            </w:pPr>
          </w:p>
        </w:tc>
      </w:tr>
      <w:tr w:rsidR="00CB7E31" w:rsidDel="009E4857" w14:paraId="3D0C3B48" w14:textId="13D00B27">
        <w:trPr>
          <w:trHeight w:val="271"/>
          <w:del w:id="6545" w:author="Jose Eduardo VIU" w:date="2023-04-01T20:51:00Z"/>
        </w:trPr>
        <w:tc>
          <w:tcPr>
            <w:tcW w:w="588" w:type="dxa"/>
          </w:tcPr>
          <w:p w14:paraId="73175B2C" w14:textId="338966BC" w:rsidR="00CB7E31" w:rsidDel="009E4857" w:rsidRDefault="00CB7E31">
            <w:pPr>
              <w:suppressAutoHyphens w:val="0"/>
              <w:spacing w:after="0"/>
              <w:rPr>
                <w:del w:id="6546" w:author="Jose Eduardo VIU" w:date="2023-04-01T20:51:00Z"/>
                <w:rFonts w:ascii="Courier New" w:eastAsia="Courier New" w:hAnsi="Courier New" w:cs="Courier New"/>
              </w:rPr>
            </w:pPr>
          </w:p>
        </w:tc>
        <w:tc>
          <w:tcPr>
            <w:tcW w:w="686" w:type="dxa"/>
          </w:tcPr>
          <w:p w14:paraId="62118C23" w14:textId="0E409498" w:rsidR="00CB7E31" w:rsidDel="009E4857" w:rsidRDefault="00000000">
            <w:pPr>
              <w:suppressAutoHyphens w:val="0"/>
              <w:spacing w:after="0"/>
              <w:rPr>
                <w:del w:id="6547" w:author="Jose Eduardo VIU" w:date="2023-04-01T20:51:00Z"/>
              </w:rPr>
            </w:pPr>
            <w:del w:id="6548" w:author="Jose Eduardo VIU" w:date="2023-04-01T20:51:00Z">
              <w:r w:rsidDel="009E4857">
                <w:rPr>
                  <w:rFonts w:ascii="Courier New" w:eastAsia="Courier New" w:hAnsi="Courier New" w:cs="Courier New"/>
                </w:rPr>
                <w:delText>5329</w:delText>
              </w:r>
            </w:del>
          </w:p>
        </w:tc>
        <w:tc>
          <w:tcPr>
            <w:tcW w:w="1603" w:type="dxa"/>
            <w:gridSpan w:val="2"/>
          </w:tcPr>
          <w:p w14:paraId="5639FCF2" w14:textId="039AF5CD" w:rsidR="00CB7E31" w:rsidDel="009E4857" w:rsidRDefault="00000000">
            <w:pPr>
              <w:suppressAutoHyphens w:val="0"/>
              <w:spacing w:after="0"/>
              <w:ind w:left="229"/>
              <w:rPr>
                <w:del w:id="6549" w:author="Jose Eduardo VIU" w:date="2023-04-01T20:51:00Z"/>
              </w:rPr>
            </w:pPr>
            <w:del w:id="6550" w:author="Jose Eduardo VIU" w:date="2023-04-01T20:51:00Z">
              <w:r w:rsidDel="009E4857">
                <w:rPr>
                  <w:rFonts w:ascii="Courier New" w:eastAsia="Courier New" w:hAnsi="Courier New" w:cs="Courier New"/>
                </w:rPr>
                <w:delText>39.72323</w:delText>
              </w:r>
            </w:del>
          </w:p>
        </w:tc>
        <w:tc>
          <w:tcPr>
            <w:tcW w:w="1258" w:type="dxa"/>
            <w:gridSpan w:val="2"/>
          </w:tcPr>
          <w:p w14:paraId="09A9AEC7" w14:textId="6F7639B3" w:rsidR="00CB7E31" w:rsidDel="009E4857" w:rsidRDefault="00000000">
            <w:pPr>
              <w:suppressAutoHyphens w:val="0"/>
              <w:spacing w:after="0"/>
              <w:rPr>
                <w:del w:id="6551" w:author="Jose Eduardo VIU" w:date="2023-04-01T20:51:00Z"/>
              </w:rPr>
            </w:pPr>
            <w:del w:id="6552" w:author="Jose Eduardo VIU" w:date="2023-04-01T20:51:00Z">
              <w:r w:rsidDel="009E4857">
                <w:rPr>
                  <w:rFonts w:ascii="Courier New" w:eastAsia="Courier New" w:hAnsi="Courier New" w:cs="Courier New"/>
                </w:rPr>
                <w:delText>45164.0</w:delText>
              </w:r>
            </w:del>
          </w:p>
        </w:tc>
        <w:tc>
          <w:tcPr>
            <w:tcW w:w="3092" w:type="dxa"/>
            <w:gridSpan w:val="5"/>
          </w:tcPr>
          <w:p w14:paraId="4DA2BA1F" w14:textId="34EF4F5F" w:rsidR="00CB7E31" w:rsidDel="009E4857" w:rsidRDefault="00000000">
            <w:pPr>
              <w:suppressAutoHyphens w:val="0"/>
              <w:spacing w:after="0"/>
              <w:ind w:left="1947"/>
              <w:rPr>
                <w:del w:id="6553" w:author="Jose Eduardo VIU" w:date="2023-04-01T20:51:00Z"/>
              </w:rPr>
            </w:pPr>
            <w:del w:id="6554" w:author="Jose Eduardo VIU" w:date="2023-04-01T20:51:00Z">
              <w:r w:rsidDel="009E4857">
                <w:rPr>
                  <w:rFonts w:ascii="Courier New" w:eastAsia="Courier New" w:hAnsi="Courier New" w:cs="Courier New"/>
                </w:rPr>
                <w:delText>GALVEZ</w:delText>
              </w:r>
            </w:del>
          </w:p>
        </w:tc>
        <w:tc>
          <w:tcPr>
            <w:tcW w:w="457" w:type="dxa"/>
          </w:tcPr>
          <w:p w14:paraId="76CB0915" w14:textId="5BC4BC89" w:rsidR="00CB7E31" w:rsidDel="009E4857" w:rsidRDefault="00CB7E31">
            <w:pPr>
              <w:suppressAutoHyphens w:val="0"/>
              <w:rPr>
                <w:del w:id="6555" w:author="Jose Eduardo VIU" w:date="2023-04-01T20:51:00Z"/>
              </w:rPr>
            </w:pPr>
          </w:p>
        </w:tc>
        <w:tc>
          <w:tcPr>
            <w:tcW w:w="1153" w:type="dxa"/>
            <w:gridSpan w:val="3"/>
          </w:tcPr>
          <w:p w14:paraId="662851F4" w14:textId="7F1B5B3B" w:rsidR="00CB7E31" w:rsidDel="009E4857" w:rsidRDefault="00000000">
            <w:pPr>
              <w:suppressAutoHyphens w:val="0"/>
              <w:spacing w:after="0"/>
              <w:ind w:left="115"/>
              <w:rPr>
                <w:del w:id="6556" w:author="Jose Eduardo VIU" w:date="2023-04-01T20:51:00Z"/>
              </w:rPr>
            </w:pPr>
            <w:del w:id="6557" w:author="Jose Eduardo VIU" w:date="2023-04-01T20:51:00Z">
              <w:r w:rsidDel="009E4857">
                <w:rPr>
                  <w:rFonts w:ascii="Courier New" w:eastAsia="Courier New" w:hAnsi="Courier New" w:cs="Courier New"/>
                </w:rPr>
                <w:delText>309600</w:delText>
              </w:r>
            </w:del>
          </w:p>
        </w:tc>
        <w:tc>
          <w:tcPr>
            <w:tcW w:w="569" w:type="dxa"/>
          </w:tcPr>
          <w:p w14:paraId="33DCEA10" w14:textId="5787E7AF" w:rsidR="00CB7E31" w:rsidDel="009E4857" w:rsidRDefault="00CB7E31">
            <w:pPr>
              <w:suppressAutoHyphens w:val="0"/>
              <w:rPr>
                <w:del w:id="6558" w:author="Jose Eduardo VIU" w:date="2023-04-01T20:51:00Z"/>
              </w:rPr>
            </w:pPr>
          </w:p>
        </w:tc>
      </w:tr>
      <w:tr w:rsidR="00CB7E31" w:rsidDel="009E4857" w14:paraId="698EC115" w14:textId="643CA30D">
        <w:trPr>
          <w:trHeight w:val="271"/>
          <w:del w:id="6559" w:author="Jose Eduardo VIU" w:date="2023-04-01T20:51:00Z"/>
        </w:trPr>
        <w:tc>
          <w:tcPr>
            <w:tcW w:w="588" w:type="dxa"/>
          </w:tcPr>
          <w:p w14:paraId="194B2056" w14:textId="2F48A432" w:rsidR="00CB7E31" w:rsidDel="009E4857" w:rsidRDefault="00CB7E31">
            <w:pPr>
              <w:suppressAutoHyphens w:val="0"/>
              <w:spacing w:after="0"/>
              <w:rPr>
                <w:del w:id="6560" w:author="Jose Eduardo VIU" w:date="2023-04-01T20:51:00Z"/>
                <w:rFonts w:ascii="Courier New" w:eastAsia="Courier New" w:hAnsi="Courier New" w:cs="Courier New"/>
              </w:rPr>
            </w:pPr>
          </w:p>
        </w:tc>
        <w:tc>
          <w:tcPr>
            <w:tcW w:w="686" w:type="dxa"/>
          </w:tcPr>
          <w:p w14:paraId="72243B49" w14:textId="120B4625" w:rsidR="00CB7E31" w:rsidDel="009E4857" w:rsidRDefault="00000000">
            <w:pPr>
              <w:suppressAutoHyphens w:val="0"/>
              <w:spacing w:after="0"/>
              <w:rPr>
                <w:del w:id="6561" w:author="Jose Eduardo VIU" w:date="2023-04-01T20:51:00Z"/>
              </w:rPr>
            </w:pPr>
            <w:del w:id="6562" w:author="Jose Eduardo VIU" w:date="2023-04-01T20:51:00Z">
              <w:r w:rsidDel="009E4857">
                <w:rPr>
                  <w:rFonts w:ascii="Courier New" w:eastAsia="Courier New" w:hAnsi="Courier New" w:cs="Courier New"/>
                </w:rPr>
                <w:delText>5330</w:delText>
              </w:r>
            </w:del>
          </w:p>
        </w:tc>
        <w:tc>
          <w:tcPr>
            <w:tcW w:w="1603" w:type="dxa"/>
            <w:gridSpan w:val="2"/>
          </w:tcPr>
          <w:p w14:paraId="73035AA0" w14:textId="5DB4C33B" w:rsidR="00CB7E31" w:rsidDel="009E4857" w:rsidRDefault="00000000">
            <w:pPr>
              <w:suppressAutoHyphens w:val="0"/>
              <w:spacing w:after="0"/>
              <w:ind w:left="229"/>
              <w:rPr>
                <w:del w:id="6563" w:author="Jose Eduardo VIU" w:date="2023-04-01T20:51:00Z"/>
              </w:rPr>
            </w:pPr>
            <w:del w:id="6564" w:author="Jose Eduardo VIU" w:date="2023-04-01T20:51:00Z">
              <w:r w:rsidDel="009E4857">
                <w:rPr>
                  <w:rFonts w:ascii="Courier New" w:eastAsia="Courier New" w:hAnsi="Courier New" w:cs="Courier New"/>
                </w:rPr>
                <w:delText>37.73186</w:delText>
              </w:r>
            </w:del>
          </w:p>
        </w:tc>
        <w:tc>
          <w:tcPr>
            <w:tcW w:w="1258" w:type="dxa"/>
            <w:gridSpan w:val="2"/>
          </w:tcPr>
          <w:p w14:paraId="62B896BF" w14:textId="30EB9708" w:rsidR="00CB7E31" w:rsidDel="009E4857" w:rsidRDefault="00000000">
            <w:pPr>
              <w:suppressAutoHyphens w:val="0"/>
              <w:spacing w:after="0"/>
              <w:rPr>
                <w:del w:id="6565" w:author="Jose Eduardo VIU" w:date="2023-04-01T20:51:00Z"/>
              </w:rPr>
            </w:pPr>
            <w:del w:id="6566" w:author="Jose Eduardo VIU" w:date="2023-04-01T20:51:00Z">
              <w:r w:rsidDel="009E4857">
                <w:rPr>
                  <w:rFonts w:ascii="Courier New" w:eastAsia="Courier New" w:hAnsi="Courier New" w:cs="Courier New"/>
                </w:rPr>
                <w:delText>30338.0</w:delText>
              </w:r>
            </w:del>
          </w:p>
        </w:tc>
        <w:tc>
          <w:tcPr>
            <w:tcW w:w="3092" w:type="dxa"/>
            <w:gridSpan w:val="5"/>
          </w:tcPr>
          <w:p w14:paraId="5E7C0982" w14:textId="01C60700" w:rsidR="00CB7E31" w:rsidDel="009E4857" w:rsidRDefault="00000000">
            <w:pPr>
              <w:suppressAutoHyphens w:val="0"/>
              <w:spacing w:after="0"/>
              <w:ind w:left="229"/>
              <w:rPr>
                <w:del w:id="6567" w:author="Jose Eduardo VIU" w:date="2023-04-01T20:51:00Z"/>
              </w:rPr>
            </w:pPr>
            <w:del w:id="6568" w:author="Jose Eduardo VIU" w:date="2023-04-01T20:51:00Z">
              <w:r w:rsidDel="009E4857">
                <w:rPr>
                  <w:rFonts w:ascii="Courier New" w:eastAsia="Courier New" w:hAnsi="Courier New" w:cs="Courier New"/>
                </w:rPr>
                <w:delText>FUENTE ALAMO (MURCIA)</w:delText>
              </w:r>
            </w:del>
          </w:p>
        </w:tc>
        <w:tc>
          <w:tcPr>
            <w:tcW w:w="457" w:type="dxa"/>
          </w:tcPr>
          <w:p w14:paraId="57859E2F" w14:textId="25073124" w:rsidR="00CB7E31" w:rsidDel="009E4857" w:rsidRDefault="00CB7E31">
            <w:pPr>
              <w:suppressAutoHyphens w:val="0"/>
              <w:rPr>
                <w:del w:id="6569" w:author="Jose Eduardo VIU" w:date="2023-04-01T20:51:00Z"/>
              </w:rPr>
            </w:pPr>
          </w:p>
        </w:tc>
        <w:tc>
          <w:tcPr>
            <w:tcW w:w="1153" w:type="dxa"/>
            <w:gridSpan w:val="3"/>
          </w:tcPr>
          <w:p w14:paraId="3C1268BC" w14:textId="13B52322" w:rsidR="00CB7E31" w:rsidDel="009E4857" w:rsidRDefault="00000000">
            <w:pPr>
              <w:suppressAutoHyphens w:val="0"/>
              <w:spacing w:after="0"/>
              <w:ind w:left="115"/>
              <w:rPr>
                <w:del w:id="6570" w:author="Jose Eduardo VIU" w:date="2023-04-01T20:51:00Z"/>
              </w:rPr>
            </w:pPr>
            <w:del w:id="6571" w:author="Jose Eduardo VIU" w:date="2023-04-01T20:51:00Z">
              <w:r w:rsidDel="009E4857">
                <w:rPr>
                  <w:rFonts w:ascii="Courier New" w:eastAsia="Courier New" w:hAnsi="Courier New" w:cs="Courier New"/>
                </w:rPr>
                <w:delText>285360</w:delText>
              </w:r>
            </w:del>
          </w:p>
        </w:tc>
        <w:tc>
          <w:tcPr>
            <w:tcW w:w="569" w:type="dxa"/>
          </w:tcPr>
          <w:p w14:paraId="2948D136" w14:textId="27117830" w:rsidR="00CB7E31" w:rsidDel="009E4857" w:rsidRDefault="00CB7E31">
            <w:pPr>
              <w:suppressAutoHyphens w:val="0"/>
              <w:rPr>
                <w:del w:id="6572" w:author="Jose Eduardo VIU" w:date="2023-04-01T20:51:00Z"/>
              </w:rPr>
            </w:pPr>
          </w:p>
        </w:tc>
      </w:tr>
      <w:tr w:rsidR="00CB7E31" w:rsidDel="009E4857" w14:paraId="10048343" w14:textId="6B75361F">
        <w:trPr>
          <w:trHeight w:val="245"/>
          <w:del w:id="6573" w:author="Jose Eduardo VIU" w:date="2023-04-01T20:51:00Z"/>
        </w:trPr>
        <w:tc>
          <w:tcPr>
            <w:tcW w:w="588" w:type="dxa"/>
          </w:tcPr>
          <w:p w14:paraId="249232E0" w14:textId="05480CDB" w:rsidR="00CB7E31" w:rsidDel="009E4857" w:rsidRDefault="00CB7E31">
            <w:pPr>
              <w:suppressAutoHyphens w:val="0"/>
              <w:spacing w:after="0"/>
              <w:rPr>
                <w:del w:id="6574" w:author="Jose Eduardo VIU" w:date="2023-04-01T20:51:00Z"/>
                <w:rFonts w:ascii="Courier New" w:eastAsia="Courier New" w:hAnsi="Courier New" w:cs="Courier New"/>
              </w:rPr>
            </w:pPr>
          </w:p>
        </w:tc>
        <w:tc>
          <w:tcPr>
            <w:tcW w:w="686" w:type="dxa"/>
          </w:tcPr>
          <w:p w14:paraId="17B6729A" w14:textId="088BF362" w:rsidR="00CB7E31" w:rsidDel="009E4857" w:rsidRDefault="00000000">
            <w:pPr>
              <w:suppressAutoHyphens w:val="0"/>
              <w:spacing w:after="0"/>
              <w:rPr>
                <w:del w:id="6575" w:author="Jose Eduardo VIU" w:date="2023-04-01T20:51:00Z"/>
              </w:rPr>
            </w:pPr>
            <w:del w:id="6576" w:author="Jose Eduardo VIU" w:date="2023-04-01T20:51:00Z">
              <w:r w:rsidDel="009E4857">
                <w:rPr>
                  <w:rFonts w:ascii="Courier New" w:eastAsia="Courier New" w:hAnsi="Courier New" w:cs="Courier New"/>
                </w:rPr>
                <w:delText>5331</w:delText>
              </w:r>
            </w:del>
          </w:p>
        </w:tc>
        <w:tc>
          <w:tcPr>
            <w:tcW w:w="1603" w:type="dxa"/>
            <w:gridSpan w:val="2"/>
          </w:tcPr>
          <w:p w14:paraId="4D572C66" w14:textId="59767904" w:rsidR="00CB7E31" w:rsidDel="009E4857" w:rsidRDefault="00000000">
            <w:pPr>
              <w:suppressAutoHyphens w:val="0"/>
              <w:spacing w:after="0"/>
              <w:ind w:left="229"/>
              <w:rPr>
                <w:del w:id="6577" w:author="Jose Eduardo VIU" w:date="2023-04-01T20:51:00Z"/>
              </w:rPr>
            </w:pPr>
            <w:del w:id="6578" w:author="Jose Eduardo VIU" w:date="2023-04-01T20:51:00Z">
              <w:r w:rsidDel="009E4857">
                <w:rPr>
                  <w:rFonts w:ascii="Courier New" w:eastAsia="Courier New" w:hAnsi="Courier New" w:cs="Courier New"/>
                </w:rPr>
                <w:delText>37.69240</w:delText>
              </w:r>
            </w:del>
          </w:p>
        </w:tc>
        <w:tc>
          <w:tcPr>
            <w:tcW w:w="4350" w:type="dxa"/>
            <w:gridSpan w:val="7"/>
          </w:tcPr>
          <w:p w14:paraId="244F3693" w14:textId="6AA05454" w:rsidR="00CB7E31" w:rsidDel="009E4857" w:rsidRDefault="00000000">
            <w:pPr>
              <w:suppressAutoHyphens w:val="0"/>
              <w:spacing w:after="0"/>
              <w:rPr>
                <w:del w:id="6579" w:author="Jose Eduardo VIU" w:date="2023-04-01T20:51:00Z"/>
              </w:rPr>
            </w:pPr>
            <w:del w:id="6580" w:author="Jose Eduardo VIU" w:date="2023-04-01T20:51:00Z">
              <w:r w:rsidDel="009E4857">
                <w:rPr>
                  <w:rFonts w:ascii="Courier New" w:eastAsia="Courier New" w:hAnsi="Courier New" w:cs="Courier New"/>
                </w:rPr>
                <w:delText>30335.0 LA PINILLA - FUENTE ALAMO</w:delText>
              </w:r>
            </w:del>
          </w:p>
        </w:tc>
        <w:tc>
          <w:tcPr>
            <w:tcW w:w="457" w:type="dxa"/>
          </w:tcPr>
          <w:p w14:paraId="0DED6000" w14:textId="23D01493" w:rsidR="00CB7E31" w:rsidDel="009E4857" w:rsidRDefault="00CB7E31">
            <w:pPr>
              <w:suppressAutoHyphens w:val="0"/>
              <w:rPr>
                <w:del w:id="6581" w:author="Jose Eduardo VIU" w:date="2023-04-01T20:51:00Z"/>
              </w:rPr>
            </w:pPr>
          </w:p>
        </w:tc>
        <w:tc>
          <w:tcPr>
            <w:tcW w:w="1153" w:type="dxa"/>
            <w:gridSpan w:val="3"/>
          </w:tcPr>
          <w:p w14:paraId="6688951F" w14:textId="4CAD744F" w:rsidR="00CB7E31" w:rsidDel="009E4857" w:rsidRDefault="00000000">
            <w:pPr>
              <w:suppressAutoHyphens w:val="0"/>
              <w:spacing w:after="0"/>
              <w:rPr>
                <w:del w:id="6582" w:author="Jose Eduardo VIU" w:date="2023-04-01T20:51:00Z"/>
              </w:rPr>
            </w:pPr>
            <w:del w:id="6583" w:author="Jose Eduardo VIU" w:date="2023-04-01T20:51:00Z">
              <w:r w:rsidDel="009E4857">
                <w:rPr>
                  <w:rFonts w:ascii="Courier New" w:eastAsia="Courier New" w:hAnsi="Courier New" w:cs="Courier New"/>
                </w:rPr>
                <w:delText>1460280</w:delText>
              </w:r>
            </w:del>
          </w:p>
        </w:tc>
        <w:tc>
          <w:tcPr>
            <w:tcW w:w="569" w:type="dxa"/>
          </w:tcPr>
          <w:p w14:paraId="20CDBE26" w14:textId="3553D092" w:rsidR="00CB7E31" w:rsidDel="009E4857" w:rsidRDefault="00CB7E31">
            <w:pPr>
              <w:suppressAutoHyphens w:val="0"/>
              <w:rPr>
                <w:del w:id="6584" w:author="Jose Eduardo VIU" w:date="2023-04-01T20:51:00Z"/>
              </w:rPr>
            </w:pPr>
          </w:p>
        </w:tc>
      </w:tr>
    </w:tbl>
    <w:p w14:paraId="182C5172" w14:textId="3DE2E0E5" w:rsidR="00CB7E31" w:rsidDel="009E4857" w:rsidRDefault="00000000">
      <w:pPr>
        <w:spacing w:after="0"/>
        <w:ind w:left="10" w:right="1272" w:hanging="10"/>
        <w:jc w:val="right"/>
        <w:rPr>
          <w:del w:id="6585" w:author="Jose Eduardo VIU" w:date="2023-04-01T20:51:00Z"/>
        </w:rPr>
      </w:pPr>
      <w:del w:id="6586" w:author="Jose Eduardo VIU" w:date="2023-04-01T20:51:00Z">
        <w:r w:rsidDel="009E4857">
          <w:rPr>
            <w:rFonts w:ascii="Courier New" w:eastAsia="Courier New" w:hAnsi="Courier New" w:cs="Courier New"/>
          </w:rPr>
          <w:delText>semanaEntrada añoEntrada PorcHembras PiensoCerdaDia na_nombre2</w:delText>
        </w:r>
      </w:del>
    </w:p>
    <w:tbl>
      <w:tblPr>
        <w:tblStyle w:val="TableGrid"/>
        <w:tblW w:w="8018" w:type="dxa"/>
        <w:tblInd w:w="588" w:type="dxa"/>
        <w:tblLayout w:type="fixed"/>
        <w:tblLook w:val="04A0" w:firstRow="1" w:lastRow="0" w:firstColumn="1" w:lastColumn="0" w:noHBand="0" w:noVBand="1"/>
      </w:tblPr>
      <w:tblGrid>
        <w:gridCol w:w="680"/>
        <w:gridCol w:w="1250"/>
        <w:gridCol w:w="778"/>
        <w:gridCol w:w="335"/>
        <w:gridCol w:w="789"/>
        <w:gridCol w:w="554"/>
        <w:gridCol w:w="898"/>
        <w:gridCol w:w="335"/>
        <w:gridCol w:w="1360"/>
        <w:gridCol w:w="1039"/>
      </w:tblGrid>
      <w:tr w:rsidR="00CB7E31" w:rsidDel="009E4857" w14:paraId="6F40FD47" w14:textId="606E8A63">
        <w:trPr>
          <w:trHeight w:val="245"/>
          <w:del w:id="6587" w:author="Jose Eduardo VIU" w:date="2023-04-01T20:51:00Z"/>
        </w:trPr>
        <w:tc>
          <w:tcPr>
            <w:tcW w:w="679" w:type="dxa"/>
          </w:tcPr>
          <w:p w14:paraId="773D4D6A" w14:textId="33145812" w:rsidR="00CB7E31" w:rsidDel="009E4857" w:rsidRDefault="00000000">
            <w:pPr>
              <w:suppressAutoHyphens w:val="0"/>
              <w:spacing w:after="0"/>
              <w:rPr>
                <w:del w:id="6588" w:author="Jose Eduardo VIU" w:date="2023-04-01T20:51:00Z"/>
              </w:rPr>
            </w:pPr>
            <w:del w:id="6589" w:author="Jose Eduardo VIU" w:date="2023-04-01T20:51:00Z">
              <w:r w:rsidDel="009E4857">
                <w:rPr>
                  <w:rFonts w:ascii="Courier New" w:eastAsia="Courier New" w:hAnsi="Courier New" w:cs="Courier New"/>
                </w:rPr>
                <w:delText>0</w:delText>
              </w:r>
            </w:del>
          </w:p>
        </w:tc>
        <w:tc>
          <w:tcPr>
            <w:tcW w:w="1250" w:type="dxa"/>
          </w:tcPr>
          <w:p w14:paraId="05CFD4E5" w14:textId="2E836E6D" w:rsidR="00CB7E31" w:rsidDel="009E4857" w:rsidRDefault="00CB7E31">
            <w:pPr>
              <w:suppressAutoHyphens w:val="0"/>
              <w:rPr>
                <w:del w:id="6590" w:author="Jose Eduardo VIU" w:date="2023-04-01T20:51:00Z"/>
              </w:rPr>
            </w:pPr>
          </w:p>
        </w:tc>
        <w:tc>
          <w:tcPr>
            <w:tcW w:w="778" w:type="dxa"/>
          </w:tcPr>
          <w:p w14:paraId="11271290" w14:textId="669AE811" w:rsidR="00CB7E31" w:rsidDel="009E4857" w:rsidRDefault="00000000">
            <w:pPr>
              <w:suppressAutoHyphens w:val="0"/>
              <w:spacing w:after="0"/>
              <w:rPr>
                <w:del w:id="6591" w:author="Jose Eduardo VIU" w:date="2023-04-01T20:51:00Z"/>
              </w:rPr>
            </w:pPr>
            <w:del w:id="6592" w:author="Jose Eduardo VIU" w:date="2023-04-01T20:51:00Z">
              <w:r w:rsidDel="009E4857">
                <w:rPr>
                  <w:rFonts w:ascii="Courier New" w:eastAsia="Courier New" w:hAnsi="Courier New" w:cs="Courier New"/>
                </w:rPr>
                <w:delText>44</w:delText>
              </w:r>
            </w:del>
          </w:p>
        </w:tc>
        <w:tc>
          <w:tcPr>
            <w:tcW w:w="335" w:type="dxa"/>
          </w:tcPr>
          <w:p w14:paraId="22FFC8B9" w14:textId="5FC5CE16" w:rsidR="00CB7E31" w:rsidDel="009E4857" w:rsidRDefault="00CB7E31">
            <w:pPr>
              <w:suppressAutoHyphens w:val="0"/>
              <w:rPr>
                <w:del w:id="6593" w:author="Jose Eduardo VIU" w:date="2023-04-01T20:51:00Z"/>
              </w:rPr>
            </w:pPr>
          </w:p>
        </w:tc>
        <w:tc>
          <w:tcPr>
            <w:tcW w:w="789" w:type="dxa"/>
          </w:tcPr>
          <w:p w14:paraId="49C433B4" w14:textId="43AAA384" w:rsidR="00CB7E31" w:rsidDel="009E4857" w:rsidRDefault="00000000">
            <w:pPr>
              <w:suppressAutoHyphens w:val="0"/>
              <w:spacing w:after="0"/>
              <w:rPr>
                <w:del w:id="6594" w:author="Jose Eduardo VIU" w:date="2023-04-01T20:51:00Z"/>
              </w:rPr>
            </w:pPr>
            <w:del w:id="6595" w:author="Jose Eduardo VIU" w:date="2023-04-01T20:51:00Z">
              <w:r w:rsidDel="009E4857">
                <w:rPr>
                  <w:rFonts w:ascii="Courier New" w:eastAsia="Courier New" w:hAnsi="Courier New" w:cs="Courier New"/>
                </w:rPr>
                <w:delText>2018</w:delText>
              </w:r>
            </w:del>
          </w:p>
        </w:tc>
        <w:tc>
          <w:tcPr>
            <w:tcW w:w="554" w:type="dxa"/>
          </w:tcPr>
          <w:p w14:paraId="070059B5" w14:textId="044FD4E6" w:rsidR="00CB7E31" w:rsidDel="009E4857" w:rsidRDefault="00CB7E31">
            <w:pPr>
              <w:suppressAutoHyphens w:val="0"/>
              <w:rPr>
                <w:del w:id="6596" w:author="Jose Eduardo VIU" w:date="2023-04-01T20:51:00Z"/>
              </w:rPr>
            </w:pPr>
          </w:p>
        </w:tc>
        <w:tc>
          <w:tcPr>
            <w:tcW w:w="898" w:type="dxa"/>
          </w:tcPr>
          <w:p w14:paraId="337E3C03" w14:textId="7BBB20F1" w:rsidR="00CB7E31" w:rsidDel="009E4857" w:rsidRDefault="00000000">
            <w:pPr>
              <w:suppressAutoHyphens w:val="0"/>
              <w:spacing w:after="0"/>
              <w:rPr>
                <w:del w:id="6597" w:author="Jose Eduardo VIU" w:date="2023-04-01T20:51:00Z"/>
              </w:rPr>
            </w:pPr>
            <w:del w:id="6598" w:author="Jose Eduardo VIU" w:date="2023-04-01T20:51:00Z">
              <w:r w:rsidDel="009E4857">
                <w:rPr>
                  <w:rFonts w:ascii="Courier New" w:eastAsia="Courier New" w:hAnsi="Courier New" w:cs="Courier New"/>
                </w:rPr>
                <w:delText>0.66</w:delText>
              </w:r>
            </w:del>
          </w:p>
        </w:tc>
        <w:tc>
          <w:tcPr>
            <w:tcW w:w="335" w:type="dxa"/>
          </w:tcPr>
          <w:p w14:paraId="0CD10EF8" w14:textId="54EBC505" w:rsidR="00CB7E31" w:rsidDel="009E4857" w:rsidRDefault="00CB7E31">
            <w:pPr>
              <w:suppressAutoHyphens w:val="0"/>
              <w:rPr>
                <w:del w:id="6599" w:author="Jose Eduardo VIU" w:date="2023-04-01T20:51:00Z"/>
              </w:rPr>
            </w:pPr>
          </w:p>
        </w:tc>
        <w:tc>
          <w:tcPr>
            <w:tcW w:w="1360" w:type="dxa"/>
          </w:tcPr>
          <w:p w14:paraId="4B37E555" w14:textId="2EB125CE" w:rsidR="00CB7E31" w:rsidDel="009E4857" w:rsidRDefault="00000000">
            <w:pPr>
              <w:suppressAutoHyphens w:val="0"/>
              <w:spacing w:after="0"/>
              <w:rPr>
                <w:del w:id="6600" w:author="Jose Eduardo VIU" w:date="2023-04-01T20:51:00Z"/>
              </w:rPr>
            </w:pPr>
            <w:del w:id="6601" w:author="Jose Eduardo VIU" w:date="2023-04-01T20:51:00Z">
              <w:r w:rsidDel="009E4857">
                <w:rPr>
                  <w:rFonts w:ascii="Courier New" w:eastAsia="Courier New" w:hAnsi="Courier New" w:cs="Courier New"/>
                </w:rPr>
                <w:delText>0.111795</w:delText>
              </w:r>
            </w:del>
          </w:p>
        </w:tc>
        <w:tc>
          <w:tcPr>
            <w:tcW w:w="1039" w:type="dxa"/>
          </w:tcPr>
          <w:p w14:paraId="3A65D249" w14:textId="01BA3ACD" w:rsidR="00CB7E31" w:rsidDel="009E4857" w:rsidRDefault="00000000">
            <w:pPr>
              <w:suppressAutoHyphens w:val="0"/>
              <w:spacing w:after="0"/>
              <w:rPr>
                <w:del w:id="6602" w:author="Jose Eduardo VIU" w:date="2023-04-01T20:51:00Z"/>
              </w:rPr>
            </w:pPr>
            <w:del w:id="6603" w:author="Jose Eduardo VIU" w:date="2023-04-01T20:51:00Z">
              <w:r w:rsidDel="009E4857">
                <w:rPr>
                  <w:rFonts w:ascii="Courier New" w:eastAsia="Courier New" w:hAnsi="Courier New" w:cs="Courier New"/>
                </w:rPr>
                <w:delText>GRANJA 2</w:delText>
              </w:r>
            </w:del>
          </w:p>
        </w:tc>
      </w:tr>
      <w:tr w:rsidR="00CB7E31" w:rsidDel="009E4857" w14:paraId="2F515C09" w14:textId="09540AC8">
        <w:trPr>
          <w:trHeight w:val="271"/>
          <w:del w:id="6604" w:author="Jose Eduardo VIU" w:date="2023-04-01T20:51:00Z"/>
        </w:trPr>
        <w:tc>
          <w:tcPr>
            <w:tcW w:w="679" w:type="dxa"/>
          </w:tcPr>
          <w:p w14:paraId="2B4186ED" w14:textId="58879885" w:rsidR="00CB7E31" w:rsidDel="009E4857" w:rsidRDefault="00000000">
            <w:pPr>
              <w:suppressAutoHyphens w:val="0"/>
              <w:spacing w:after="0"/>
              <w:rPr>
                <w:del w:id="6605" w:author="Jose Eduardo VIU" w:date="2023-04-01T20:51:00Z"/>
              </w:rPr>
            </w:pPr>
            <w:del w:id="6606" w:author="Jose Eduardo VIU" w:date="2023-04-01T20:51:00Z">
              <w:r w:rsidDel="009E4857">
                <w:rPr>
                  <w:rFonts w:ascii="Courier New" w:eastAsia="Courier New" w:hAnsi="Courier New" w:cs="Courier New"/>
                </w:rPr>
                <w:delText>1</w:delText>
              </w:r>
            </w:del>
          </w:p>
        </w:tc>
        <w:tc>
          <w:tcPr>
            <w:tcW w:w="1250" w:type="dxa"/>
          </w:tcPr>
          <w:p w14:paraId="0BE20EF0" w14:textId="64F3034D" w:rsidR="00CB7E31" w:rsidDel="009E4857" w:rsidRDefault="00CB7E31">
            <w:pPr>
              <w:suppressAutoHyphens w:val="0"/>
              <w:rPr>
                <w:del w:id="6607" w:author="Jose Eduardo VIU" w:date="2023-04-01T20:51:00Z"/>
              </w:rPr>
            </w:pPr>
          </w:p>
        </w:tc>
        <w:tc>
          <w:tcPr>
            <w:tcW w:w="778" w:type="dxa"/>
          </w:tcPr>
          <w:p w14:paraId="7A63C2AF" w14:textId="7D2293AF" w:rsidR="00CB7E31" w:rsidDel="009E4857" w:rsidRDefault="00000000">
            <w:pPr>
              <w:suppressAutoHyphens w:val="0"/>
              <w:spacing w:after="0"/>
              <w:rPr>
                <w:del w:id="6608" w:author="Jose Eduardo VIU" w:date="2023-04-01T20:51:00Z"/>
              </w:rPr>
            </w:pPr>
            <w:del w:id="6609" w:author="Jose Eduardo VIU" w:date="2023-04-01T20:51:00Z">
              <w:r w:rsidDel="009E4857">
                <w:rPr>
                  <w:rFonts w:ascii="Courier New" w:eastAsia="Courier New" w:hAnsi="Courier New" w:cs="Courier New"/>
                </w:rPr>
                <w:delText>10</w:delText>
              </w:r>
            </w:del>
          </w:p>
        </w:tc>
        <w:tc>
          <w:tcPr>
            <w:tcW w:w="335" w:type="dxa"/>
          </w:tcPr>
          <w:p w14:paraId="6030A7F0" w14:textId="3288A4E6" w:rsidR="00CB7E31" w:rsidDel="009E4857" w:rsidRDefault="00CB7E31">
            <w:pPr>
              <w:suppressAutoHyphens w:val="0"/>
              <w:rPr>
                <w:del w:id="6610" w:author="Jose Eduardo VIU" w:date="2023-04-01T20:51:00Z"/>
              </w:rPr>
            </w:pPr>
          </w:p>
        </w:tc>
        <w:tc>
          <w:tcPr>
            <w:tcW w:w="789" w:type="dxa"/>
          </w:tcPr>
          <w:p w14:paraId="45A77F79" w14:textId="6A6D33D8" w:rsidR="00CB7E31" w:rsidDel="009E4857" w:rsidRDefault="00000000">
            <w:pPr>
              <w:suppressAutoHyphens w:val="0"/>
              <w:spacing w:after="0"/>
              <w:rPr>
                <w:del w:id="6611" w:author="Jose Eduardo VIU" w:date="2023-04-01T20:51:00Z"/>
              </w:rPr>
            </w:pPr>
            <w:del w:id="6612" w:author="Jose Eduardo VIU" w:date="2023-04-01T20:51:00Z">
              <w:r w:rsidDel="009E4857">
                <w:rPr>
                  <w:rFonts w:ascii="Courier New" w:eastAsia="Courier New" w:hAnsi="Courier New" w:cs="Courier New"/>
                </w:rPr>
                <w:delText>2021</w:delText>
              </w:r>
            </w:del>
          </w:p>
        </w:tc>
        <w:tc>
          <w:tcPr>
            <w:tcW w:w="554" w:type="dxa"/>
          </w:tcPr>
          <w:p w14:paraId="45D22444" w14:textId="7A6AE66B" w:rsidR="00CB7E31" w:rsidDel="009E4857" w:rsidRDefault="00CB7E31">
            <w:pPr>
              <w:suppressAutoHyphens w:val="0"/>
              <w:rPr>
                <w:del w:id="6613" w:author="Jose Eduardo VIU" w:date="2023-04-01T20:51:00Z"/>
              </w:rPr>
            </w:pPr>
          </w:p>
        </w:tc>
        <w:tc>
          <w:tcPr>
            <w:tcW w:w="898" w:type="dxa"/>
          </w:tcPr>
          <w:p w14:paraId="29C62058" w14:textId="6566FFD3" w:rsidR="00CB7E31" w:rsidDel="009E4857" w:rsidRDefault="00000000">
            <w:pPr>
              <w:suppressAutoHyphens w:val="0"/>
              <w:spacing w:after="0"/>
              <w:rPr>
                <w:del w:id="6614" w:author="Jose Eduardo VIU" w:date="2023-04-01T20:51:00Z"/>
              </w:rPr>
            </w:pPr>
            <w:del w:id="6615" w:author="Jose Eduardo VIU" w:date="2023-04-01T20:51:00Z">
              <w:r w:rsidDel="009E4857">
                <w:rPr>
                  <w:rFonts w:ascii="Courier New" w:eastAsia="Courier New" w:hAnsi="Courier New" w:cs="Courier New"/>
                </w:rPr>
                <w:delText>0.66</w:delText>
              </w:r>
            </w:del>
          </w:p>
        </w:tc>
        <w:tc>
          <w:tcPr>
            <w:tcW w:w="335" w:type="dxa"/>
          </w:tcPr>
          <w:p w14:paraId="30D38911" w14:textId="3B713A10" w:rsidR="00CB7E31" w:rsidDel="009E4857" w:rsidRDefault="00CB7E31">
            <w:pPr>
              <w:suppressAutoHyphens w:val="0"/>
              <w:rPr>
                <w:del w:id="6616" w:author="Jose Eduardo VIU" w:date="2023-04-01T20:51:00Z"/>
              </w:rPr>
            </w:pPr>
          </w:p>
        </w:tc>
        <w:tc>
          <w:tcPr>
            <w:tcW w:w="1360" w:type="dxa"/>
          </w:tcPr>
          <w:p w14:paraId="3E3E1463" w14:textId="3C29EC32" w:rsidR="00CB7E31" w:rsidDel="009E4857" w:rsidRDefault="00000000">
            <w:pPr>
              <w:suppressAutoHyphens w:val="0"/>
              <w:spacing w:after="0"/>
              <w:rPr>
                <w:del w:id="6617" w:author="Jose Eduardo VIU" w:date="2023-04-01T20:51:00Z"/>
              </w:rPr>
            </w:pPr>
            <w:del w:id="6618" w:author="Jose Eduardo VIU" w:date="2023-04-01T20:51:00Z">
              <w:r w:rsidDel="009E4857">
                <w:rPr>
                  <w:rFonts w:ascii="Courier New" w:eastAsia="Courier New" w:hAnsi="Courier New" w:cs="Courier New"/>
                </w:rPr>
                <w:delText>1.178152</w:delText>
              </w:r>
            </w:del>
          </w:p>
        </w:tc>
        <w:tc>
          <w:tcPr>
            <w:tcW w:w="1039" w:type="dxa"/>
          </w:tcPr>
          <w:p w14:paraId="6EA0F12E" w14:textId="38D2C81E" w:rsidR="00CB7E31" w:rsidDel="009E4857" w:rsidRDefault="00000000">
            <w:pPr>
              <w:suppressAutoHyphens w:val="0"/>
              <w:spacing w:after="0"/>
              <w:rPr>
                <w:del w:id="6619" w:author="Jose Eduardo VIU" w:date="2023-04-01T20:51:00Z"/>
              </w:rPr>
            </w:pPr>
            <w:del w:id="6620" w:author="Jose Eduardo VIU" w:date="2023-04-01T20:51:00Z">
              <w:r w:rsidDel="009E4857">
                <w:rPr>
                  <w:rFonts w:ascii="Courier New" w:eastAsia="Courier New" w:hAnsi="Courier New" w:cs="Courier New"/>
                </w:rPr>
                <w:delText>GRANJA 2</w:delText>
              </w:r>
            </w:del>
          </w:p>
        </w:tc>
      </w:tr>
      <w:tr w:rsidR="00CB7E31" w:rsidDel="009E4857" w14:paraId="34349CF8" w14:textId="17D7FD11">
        <w:trPr>
          <w:trHeight w:val="271"/>
          <w:del w:id="6621" w:author="Jose Eduardo VIU" w:date="2023-04-01T20:51:00Z"/>
        </w:trPr>
        <w:tc>
          <w:tcPr>
            <w:tcW w:w="679" w:type="dxa"/>
          </w:tcPr>
          <w:p w14:paraId="5F449584" w14:textId="2433179F" w:rsidR="00CB7E31" w:rsidDel="009E4857" w:rsidRDefault="00000000">
            <w:pPr>
              <w:suppressAutoHyphens w:val="0"/>
              <w:spacing w:after="0"/>
              <w:rPr>
                <w:del w:id="6622" w:author="Jose Eduardo VIU" w:date="2023-04-01T20:51:00Z"/>
              </w:rPr>
            </w:pPr>
            <w:del w:id="6623" w:author="Jose Eduardo VIU" w:date="2023-04-01T20:51:00Z">
              <w:r w:rsidDel="009E4857">
                <w:rPr>
                  <w:rFonts w:ascii="Courier New" w:eastAsia="Courier New" w:hAnsi="Courier New" w:cs="Courier New"/>
                </w:rPr>
                <w:delText>2</w:delText>
              </w:r>
            </w:del>
          </w:p>
        </w:tc>
        <w:tc>
          <w:tcPr>
            <w:tcW w:w="1250" w:type="dxa"/>
          </w:tcPr>
          <w:p w14:paraId="6528D765" w14:textId="571DE289" w:rsidR="00CB7E31" w:rsidDel="009E4857" w:rsidRDefault="00CB7E31">
            <w:pPr>
              <w:suppressAutoHyphens w:val="0"/>
              <w:rPr>
                <w:del w:id="6624" w:author="Jose Eduardo VIU" w:date="2023-04-01T20:51:00Z"/>
              </w:rPr>
            </w:pPr>
          </w:p>
        </w:tc>
        <w:tc>
          <w:tcPr>
            <w:tcW w:w="778" w:type="dxa"/>
          </w:tcPr>
          <w:p w14:paraId="6ADC33DA" w14:textId="01EEDF56" w:rsidR="00CB7E31" w:rsidDel="009E4857" w:rsidRDefault="00000000">
            <w:pPr>
              <w:suppressAutoHyphens w:val="0"/>
              <w:spacing w:after="0"/>
              <w:rPr>
                <w:del w:id="6625" w:author="Jose Eduardo VIU" w:date="2023-04-01T20:51:00Z"/>
              </w:rPr>
            </w:pPr>
            <w:del w:id="6626" w:author="Jose Eduardo VIU" w:date="2023-04-01T20:51:00Z">
              <w:r w:rsidDel="009E4857">
                <w:rPr>
                  <w:rFonts w:ascii="Courier New" w:eastAsia="Courier New" w:hAnsi="Courier New" w:cs="Courier New"/>
                </w:rPr>
                <w:delText>36</w:delText>
              </w:r>
            </w:del>
          </w:p>
        </w:tc>
        <w:tc>
          <w:tcPr>
            <w:tcW w:w="335" w:type="dxa"/>
          </w:tcPr>
          <w:p w14:paraId="1CBE1D32" w14:textId="43FA8F9A" w:rsidR="00CB7E31" w:rsidDel="009E4857" w:rsidRDefault="00CB7E31">
            <w:pPr>
              <w:suppressAutoHyphens w:val="0"/>
              <w:rPr>
                <w:del w:id="6627" w:author="Jose Eduardo VIU" w:date="2023-04-01T20:51:00Z"/>
              </w:rPr>
            </w:pPr>
          </w:p>
        </w:tc>
        <w:tc>
          <w:tcPr>
            <w:tcW w:w="789" w:type="dxa"/>
          </w:tcPr>
          <w:p w14:paraId="4472C953" w14:textId="5A3A561B" w:rsidR="00CB7E31" w:rsidDel="009E4857" w:rsidRDefault="00000000">
            <w:pPr>
              <w:suppressAutoHyphens w:val="0"/>
              <w:spacing w:after="0"/>
              <w:rPr>
                <w:del w:id="6628" w:author="Jose Eduardo VIU" w:date="2023-04-01T20:51:00Z"/>
              </w:rPr>
            </w:pPr>
            <w:del w:id="6629" w:author="Jose Eduardo VIU" w:date="2023-04-01T20:51:00Z">
              <w:r w:rsidDel="009E4857">
                <w:rPr>
                  <w:rFonts w:ascii="Courier New" w:eastAsia="Courier New" w:hAnsi="Courier New" w:cs="Courier New"/>
                </w:rPr>
                <w:delText>2019</w:delText>
              </w:r>
            </w:del>
          </w:p>
        </w:tc>
        <w:tc>
          <w:tcPr>
            <w:tcW w:w="554" w:type="dxa"/>
          </w:tcPr>
          <w:p w14:paraId="02A25DE8" w14:textId="0B062932" w:rsidR="00CB7E31" w:rsidDel="009E4857" w:rsidRDefault="00CB7E31">
            <w:pPr>
              <w:suppressAutoHyphens w:val="0"/>
              <w:rPr>
                <w:del w:id="6630" w:author="Jose Eduardo VIU" w:date="2023-04-01T20:51:00Z"/>
              </w:rPr>
            </w:pPr>
          </w:p>
        </w:tc>
        <w:tc>
          <w:tcPr>
            <w:tcW w:w="898" w:type="dxa"/>
          </w:tcPr>
          <w:p w14:paraId="29F93E36" w14:textId="3D2CB41F" w:rsidR="00CB7E31" w:rsidDel="009E4857" w:rsidRDefault="00000000">
            <w:pPr>
              <w:suppressAutoHyphens w:val="0"/>
              <w:spacing w:after="0"/>
              <w:rPr>
                <w:del w:id="6631" w:author="Jose Eduardo VIU" w:date="2023-04-01T20:51:00Z"/>
              </w:rPr>
            </w:pPr>
            <w:del w:id="6632" w:author="Jose Eduardo VIU" w:date="2023-04-01T20:51:00Z">
              <w:r w:rsidDel="009E4857">
                <w:rPr>
                  <w:rFonts w:ascii="Courier New" w:eastAsia="Courier New" w:hAnsi="Courier New" w:cs="Courier New"/>
                </w:rPr>
                <w:delText>0.66</w:delText>
              </w:r>
            </w:del>
          </w:p>
        </w:tc>
        <w:tc>
          <w:tcPr>
            <w:tcW w:w="335" w:type="dxa"/>
          </w:tcPr>
          <w:p w14:paraId="59D4688C" w14:textId="7706CCD8" w:rsidR="00CB7E31" w:rsidDel="009E4857" w:rsidRDefault="00CB7E31">
            <w:pPr>
              <w:suppressAutoHyphens w:val="0"/>
              <w:rPr>
                <w:del w:id="6633" w:author="Jose Eduardo VIU" w:date="2023-04-01T20:51:00Z"/>
              </w:rPr>
            </w:pPr>
          </w:p>
        </w:tc>
        <w:tc>
          <w:tcPr>
            <w:tcW w:w="1360" w:type="dxa"/>
          </w:tcPr>
          <w:p w14:paraId="44BBA5EA" w14:textId="629C34D6" w:rsidR="00CB7E31" w:rsidDel="009E4857" w:rsidRDefault="00000000">
            <w:pPr>
              <w:suppressAutoHyphens w:val="0"/>
              <w:spacing w:after="0"/>
              <w:rPr>
                <w:del w:id="6634" w:author="Jose Eduardo VIU" w:date="2023-04-01T20:51:00Z"/>
              </w:rPr>
            </w:pPr>
            <w:del w:id="6635" w:author="Jose Eduardo VIU" w:date="2023-04-01T20:51:00Z">
              <w:r w:rsidDel="009E4857">
                <w:rPr>
                  <w:rFonts w:ascii="Courier New" w:eastAsia="Courier New" w:hAnsi="Courier New" w:cs="Courier New"/>
                </w:rPr>
                <w:delText>0.222736</w:delText>
              </w:r>
            </w:del>
          </w:p>
        </w:tc>
        <w:tc>
          <w:tcPr>
            <w:tcW w:w="1039" w:type="dxa"/>
          </w:tcPr>
          <w:p w14:paraId="6DD8E0CA" w14:textId="303FBA3A" w:rsidR="00CB7E31" w:rsidDel="009E4857" w:rsidRDefault="00000000">
            <w:pPr>
              <w:suppressAutoHyphens w:val="0"/>
              <w:spacing w:after="0"/>
              <w:rPr>
                <w:del w:id="6636" w:author="Jose Eduardo VIU" w:date="2023-04-01T20:51:00Z"/>
              </w:rPr>
            </w:pPr>
            <w:del w:id="6637" w:author="Jose Eduardo VIU" w:date="2023-04-01T20:51:00Z">
              <w:r w:rsidDel="009E4857">
                <w:rPr>
                  <w:rFonts w:ascii="Courier New" w:eastAsia="Courier New" w:hAnsi="Courier New" w:cs="Courier New"/>
                </w:rPr>
                <w:delText>GRANJA 2</w:delText>
              </w:r>
            </w:del>
          </w:p>
        </w:tc>
      </w:tr>
      <w:tr w:rsidR="00CB7E31" w:rsidDel="009E4857" w14:paraId="311C7F06" w14:textId="6E421E17">
        <w:trPr>
          <w:trHeight w:val="271"/>
          <w:del w:id="6638" w:author="Jose Eduardo VIU" w:date="2023-04-01T20:51:00Z"/>
        </w:trPr>
        <w:tc>
          <w:tcPr>
            <w:tcW w:w="679" w:type="dxa"/>
          </w:tcPr>
          <w:p w14:paraId="6176AC09" w14:textId="27CC7949" w:rsidR="00CB7E31" w:rsidDel="009E4857" w:rsidRDefault="00000000">
            <w:pPr>
              <w:suppressAutoHyphens w:val="0"/>
              <w:spacing w:after="0"/>
              <w:rPr>
                <w:del w:id="6639" w:author="Jose Eduardo VIU" w:date="2023-04-01T20:51:00Z"/>
              </w:rPr>
            </w:pPr>
            <w:del w:id="6640" w:author="Jose Eduardo VIU" w:date="2023-04-01T20:51:00Z">
              <w:r w:rsidDel="009E4857">
                <w:rPr>
                  <w:rFonts w:ascii="Courier New" w:eastAsia="Courier New" w:hAnsi="Courier New" w:cs="Courier New"/>
                </w:rPr>
                <w:delText>3</w:delText>
              </w:r>
            </w:del>
          </w:p>
        </w:tc>
        <w:tc>
          <w:tcPr>
            <w:tcW w:w="1250" w:type="dxa"/>
          </w:tcPr>
          <w:p w14:paraId="20B2BC39" w14:textId="6A55ADF9" w:rsidR="00CB7E31" w:rsidDel="009E4857" w:rsidRDefault="00CB7E31">
            <w:pPr>
              <w:suppressAutoHyphens w:val="0"/>
              <w:rPr>
                <w:del w:id="6641" w:author="Jose Eduardo VIU" w:date="2023-04-01T20:51:00Z"/>
              </w:rPr>
            </w:pPr>
          </w:p>
        </w:tc>
        <w:tc>
          <w:tcPr>
            <w:tcW w:w="778" w:type="dxa"/>
          </w:tcPr>
          <w:p w14:paraId="03EBA037" w14:textId="4342C179" w:rsidR="00CB7E31" w:rsidDel="009E4857" w:rsidRDefault="00000000">
            <w:pPr>
              <w:suppressAutoHyphens w:val="0"/>
              <w:spacing w:after="0"/>
              <w:rPr>
                <w:del w:id="6642" w:author="Jose Eduardo VIU" w:date="2023-04-01T20:51:00Z"/>
              </w:rPr>
            </w:pPr>
            <w:del w:id="6643" w:author="Jose Eduardo VIU" w:date="2023-04-01T20:51:00Z">
              <w:r w:rsidDel="009E4857">
                <w:rPr>
                  <w:rFonts w:ascii="Courier New" w:eastAsia="Courier New" w:hAnsi="Courier New" w:cs="Courier New"/>
                </w:rPr>
                <w:delText>44</w:delText>
              </w:r>
            </w:del>
          </w:p>
        </w:tc>
        <w:tc>
          <w:tcPr>
            <w:tcW w:w="335" w:type="dxa"/>
          </w:tcPr>
          <w:p w14:paraId="016E18BA" w14:textId="7305296D" w:rsidR="00CB7E31" w:rsidDel="009E4857" w:rsidRDefault="00CB7E31">
            <w:pPr>
              <w:suppressAutoHyphens w:val="0"/>
              <w:rPr>
                <w:del w:id="6644" w:author="Jose Eduardo VIU" w:date="2023-04-01T20:51:00Z"/>
              </w:rPr>
            </w:pPr>
          </w:p>
        </w:tc>
        <w:tc>
          <w:tcPr>
            <w:tcW w:w="789" w:type="dxa"/>
          </w:tcPr>
          <w:p w14:paraId="77B75AA1" w14:textId="056774C7" w:rsidR="00CB7E31" w:rsidDel="009E4857" w:rsidRDefault="00000000">
            <w:pPr>
              <w:suppressAutoHyphens w:val="0"/>
              <w:spacing w:after="0"/>
              <w:rPr>
                <w:del w:id="6645" w:author="Jose Eduardo VIU" w:date="2023-04-01T20:51:00Z"/>
              </w:rPr>
            </w:pPr>
            <w:del w:id="6646" w:author="Jose Eduardo VIU" w:date="2023-04-01T20:51:00Z">
              <w:r w:rsidDel="009E4857">
                <w:rPr>
                  <w:rFonts w:ascii="Courier New" w:eastAsia="Courier New" w:hAnsi="Courier New" w:cs="Courier New"/>
                </w:rPr>
                <w:delText>2017</w:delText>
              </w:r>
            </w:del>
          </w:p>
        </w:tc>
        <w:tc>
          <w:tcPr>
            <w:tcW w:w="554" w:type="dxa"/>
          </w:tcPr>
          <w:p w14:paraId="501CC222" w14:textId="6CF7A499" w:rsidR="00CB7E31" w:rsidDel="009E4857" w:rsidRDefault="00CB7E31">
            <w:pPr>
              <w:suppressAutoHyphens w:val="0"/>
              <w:rPr>
                <w:del w:id="6647" w:author="Jose Eduardo VIU" w:date="2023-04-01T20:51:00Z"/>
              </w:rPr>
            </w:pPr>
          </w:p>
        </w:tc>
        <w:tc>
          <w:tcPr>
            <w:tcW w:w="898" w:type="dxa"/>
          </w:tcPr>
          <w:p w14:paraId="7A506A17" w14:textId="069FBF2C" w:rsidR="00CB7E31" w:rsidDel="009E4857" w:rsidRDefault="00000000">
            <w:pPr>
              <w:suppressAutoHyphens w:val="0"/>
              <w:spacing w:after="0"/>
              <w:rPr>
                <w:del w:id="6648" w:author="Jose Eduardo VIU" w:date="2023-04-01T20:51:00Z"/>
              </w:rPr>
            </w:pPr>
            <w:del w:id="6649" w:author="Jose Eduardo VIU" w:date="2023-04-01T20:51:00Z">
              <w:r w:rsidDel="009E4857">
                <w:rPr>
                  <w:rFonts w:ascii="Courier New" w:eastAsia="Courier New" w:hAnsi="Courier New" w:cs="Courier New"/>
                </w:rPr>
                <w:delText>0.66</w:delText>
              </w:r>
            </w:del>
          </w:p>
        </w:tc>
        <w:tc>
          <w:tcPr>
            <w:tcW w:w="335" w:type="dxa"/>
          </w:tcPr>
          <w:p w14:paraId="7A02E917" w14:textId="3975B667" w:rsidR="00CB7E31" w:rsidDel="009E4857" w:rsidRDefault="00CB7E31">
            <w:pPr>
              <w:suppressAutoHyphens w:val="0"/>
              <w:rPr>
                <w:del w:id="6650" w:author="Jose Eduardo VIU" w:date="2023-04-01T20:51:00Z"/>
              </w:rPr>
            </w:pPr>
          </w:p>
        </w:tc>
        <w:tc>
          <w:tcPr>
            <w:tcW w:w="1360" w:type="dxa"/>
          </w:tcPr>
          <w:p w14:paraId="5CB5178E" w14:textId="76397DEE" w:rsidR="00CB7E31" w:rsidDel="009E4857" w:rsidRDefault="00000000">
            <w:pPr>
              <w:suppressAutoHyphens w:val="0"/>
              <w:spacing w:after="0"/>
              <w:rPr>
                <w:del w:id="6651" w:author="Jose Eduardo VIU" w:date="2023-04-01T20:51:00Z"/>
              </w:rPr>
            </w:pPr>
            <w:del w:id="6652" w:author="Jose Eduardo VIU" w:date="2023-04-01T20:51:00Z">
              <w:r w:rsidDel="009E4857">
                <w:rPr>
                  <w:rFonts w:ascii="Courier New" w:eastAsia="Courier New" w:hAnsi="Courier New" w:cs="Courier New"/>
                </w:rPr>
                <w:delText>0.373933</w:delText>
              </w:r>
            </w:del>
          </w:p>
        </w:tc>
        <w:tc>
          <w:tcPr>
            <w:tcW w:w="1039" w:type="dxa"/>
          </w:tcPr>
          <w:p w14:paraId="2A559AB3" w14:textId="3AF54418" w:rsidR="00CB7E31" w:rsidDel="009E4857" w:rsidRDefault="00000000">
            <w:pPr>
              <w:suppressAutoHyphens w:val="0"/>
              <w:spacing w:after="0"/>
              <w:rPr>
                <w:del w:id="6653" w:author="Jose Eduardo VIU" w:date="2023-04-01T20:51:00Z"/>
              </w:rPr>
            </w:pPr>
            <w:del w:id="6654" w:author="Jose Eduardo VIU" w:date="2023-04-01T20:51:00Z">
              <w:r w:rsidDel="009E4857">
                <w:rPr>
                  <w:rFonts w:ascii="Courier New" w:eastAsia="Courier New" w:hAnsi="Courier New" w:cs="Courier New"/>
                </w:rPr>
                <w:delText>GRANJA 2</w:delText>
              </w:r>
            </w:del>
          </w:p>
        </w:tc>
      </w:tr>
      <w:tr w:rsidR="00CB7E31" w:rsidDel="009E4857" w14:paraId="259C129F" w14:textId="31A5FD78">
        <w:trPr>
          <w:trHeight w:val="271"/>
          <w:del w:id="6655" w:author="Jose Eduardo VIU" w:date="2023-04-01T20:51:00Z"/>
        </w:trPr>
        <w:tc>
          <w:tcPr>
            <w:tcW w:w="679" w:type="dxa"/>
          </w:tcPr>
          <w:p w14:paraId="2D41D349" w14:textId="20D8A895" w:rsidR="00CB7E31" w:rsidDel="009E4857" w:rsidRDefault="00000000">
            <w:pPr>
              <w:suppressAutoHyphens w:val="0"/>
              <w:spacing w:after="0"/>
              <w:rPr>
                <w:del w:id="6656" w:author="Jose Eduardo VIU" w:date="2023-04-01T20:51:00Z"/>
              </w:rPr>
            </w:pPr>
            <w:del w:id="6657" w:author="Jose Eduardo VIU" w:date="2023-04-01T20:51:00Z">
              <w:r w:rsidDel="009E4857">
                <w:rPr>
                  <w:rFonts w:ascii="Courier New" w:eastAsia="Courier New" w:hAnsi="Courier New" w:cs="Courier New"/>
                </w:rPr>
                <w:delText>4</w:delText>
              </w:r>
            </w:del>
          </w:p>
        </w:tc>
        <w:tc>
          <w:tcPr>
            <w:tcW w:w="1250" w:type="dxa"/>
          </w:tcPr>
          <w:p w14:paraId="515363A5" w14:textId="32C82D6D" w:rsidR="00CB7E31" w:rsidDel="009E4857" w:rsidRDefault="00CB7E31">
            <w:pPr>
              <w:suppressAutoHyphens w:val="0"/>
              <w:rPr>
                <w:del w:id="6658" w:author="Jose Eduardo VIU" w:date="2023-04-01T20:51:00Z"/>
              </w:rPr>
            </w:pPr>
          </w:p>
        </w:tc>
        <w:tc>
          <w:tcPr>
            <w:tcW w:w="778" w:type="dxa"/>
          </w:tcPr>
          <w:p w14:paraId="07229FC4" w14:textId="058BDD10" w:rsidR="00CB7E31" w:rsidDel="009E4857" w:rsidRDefault="00000000">
            <w:pPr>
              <w:suppressAutoHyphens w:val="0"/>
              <w:spacing w:after="0"/>
              <w:rPr>
                <w:del w:id="6659" w:author="Jose Eduardo VIU" w:date="2023-04-01T20:51:00Z"/>
              </w:rPr>
            </w:pPr>
            <w:del w:id="6660" w:author="Jose Eduardo VIU" w:date="2023-04-01T20:51:00Z">
              <w:r w:rsidDel="009E4857">
                <w:rPr>
                  <w:rFonts w:ascii="Courier New" w:eastAsia="Courier New" w:hAnsi="Courier New" w:cs="Courier New"/>
                </w:rPr>
                <w:delText>19</w:delText>
              </w:r>
            </w:del>
          </w:p>
        </w:tc>
        <w:tc>
          <w:tcPr>
            <w:tcW w:w="335" w:type="dxa"/>
          </w:tcPr>
          <w:p w14:paraId="5657C81E" w14:textId="61AC5254" w:rsidR="00CB7E31" w:rsidDel="009E4857" w:rsidRDefault="00CB7E31">
            <w:pPr>
              <w:suppressAutoHyphens w:val="0"/>
              <w:rPr>
                <w:del w:id="6661" w:author="Jose Eduardo VIU" w:date="2023-04-01T20:51:00Z"/>
              </w:rPr>
            </w:pPr>
          </w:p>
        </w:tc>
        <w:tc>
          <w:tcPr>
            <w:tcW w:w="789" w:type="dxa"/>
          </w:tcPr>
          <w:p w14:paraId="00A4FD4C" w14:textId="515E4043" w:rsidR="00CB7E31" w:rsidDel="009E4857" w:rsidRDefault="00000000">
            <w:pPr>
              <w:suppressAutoHyphens w:val="0"/>
              <w:spacing w:after="0"/>
              <w:rPr>
                <w:del w:id="6662" w:author="Jose Eduardo VIU" w:date="2023-04-01T20:51:00Z"/>
              </w:rPr>
            </w:pPr>
            <w:del w:id="6663" w:author="Jose Eduardo VIU" w:date="2023-04-01T20:51:00Z">
              <w:r w:rsidDel="009E4857">
                <w:rPr>
                  <w:rFonts w:ascii="Courier New" w:eastAsia="Courier New" w:hAnsi="Courier New" w:cs="Courier New"/>
                </w:rPr>
                <w:delText>2020</w:delText>
              </w:r>
            </w:del>
          </w:p>
        </w:tc>
        <w:tc>
          <w:tcPr>
            <w:tcW w:w="554" w:type="dxa"/>
          </w:tcPr>
          <w:p w14:paraId="5495EA48" w14:textId="27D43BDC" w:rsidR="00CB7E31" w:rsidDel="009E4857" w:rsidRDefault="00CB7E31">
            <w:pPr>
              <w:suppressAutoHyphens w:val="0"/>
              <w:rPr>
                <w:del w:id="6664" w:author="Jose Eduardo VIU" w:date="2023-04-01T20:51:00Z"/>
              </w:rPr>
            </w:pPr>
          </w:p>
        </w:tc>
        <w:tc>
          <w:tcPr>
            <w:tcW w:w="898" w:type="dxa"/>
          </w:tcPr>
          <w:p w14:paraId="1649A34D" w14:textId="3D57A071" w:rsidR="00CB7E31" w:rsidDel="009E4857" w:rsidRDefault="00000000">
            <w:pPr>
              <w:suppressAutoHyphens w:val="0"/>
              <w:spacing w:after="0"/>
              <w:rPr>
                <w:del w:id="6665" w:author="Jose Eduardo VIU" w:date="2023-04-01T20:51:00Z"/>
              </w:rPr>
            </w:pPr>
            <w:del w:id="6666" w:author="Jose Eduardo VIU" w:date="2023-04-01T20:51:00Z">
              <w:r w:rsidDel="009E4857">
                <w:rPr>
                  <w:rFonts w:ascii="Courier New" w:eastAsia="Courier New" w:hAnsi="Courier New" w:cs="Courier New"/>
                </w:rPr>
                <w:delText>0.66</w:delText>
              </w:r>
            </w:del>
          </w:p>
        </w:tc>
        <w:tc>
          <w:tcPr>
            <w:tcW w:w="335" w:type="dxa"/>
          </w:tcPr>
          <w:p w14:paraId="220A896E" w14:textId="65B2E092" w:rsidR="00CB7E31" w:rsidDel="009E4857" w:rsidRDefault="00CB7E31">
            <w:pPr>
              <w:suppressAutoHyphens w:val="0"/>
              <w:rPr>
                <w:del w:id="6667" w:author="Jose Eduardo VIU" w:date="2023-04-01T20:51:00Z"/>
              </w:rPr>
            </w:pPr>
          </w:p>
        </w:tc>
        <w:tc>
          <w:tcPr>
            <w:tcW w:w="1360" w:type="dxa"/>
          </w:tcPr>
          <w:p w14:paraId="09470D3E" w14:textId="2AD1D207" w:rsidR="00CB7E31" w:rsidDel="009E4857" w:rsidRDefault="00000000">
            <w:pPr>
              <w:suppressAutoHyphens w:val="0"/>
              <w:spacing w:after="0"/>
              <w:rPr>
                <w:del w:id="6668" w:author="Jose Eduardo VIU" w:date="2023-04-01T20:51:00Z"/>
              </w:rPr>
            </w:pPr>
            <w:del w:id="6669" w:author="Jose Eduardo VIU" w:date="2023-04-01T20:51:00Z">
              <w:r w:rsidDel="009E4857">
                <w:rPr>
                  <w:rFonts w:ascii="Courier New" w:eastAsia="Courier New" w:hAnsi="Courier New" w:cs="Courier New"/>
                </w:rPr>
                <w:delText>0.197596</w:delText>
              </w:r>
            </w:del>
          </w:p>
        </w:tc>
        <w:tc>
          <w:tcPr>
            <w:tcW w:w="1039" w:type="dxa"/>
          </w:tcPr>
          <w:p w14:paraId="05D3B38E" w14:textId="31DACAE2" w:rsidR="00CB7E31" w:rsidDel="009E4857" w:rsidRDefault="00000000">
            <w:pPr>
              <w:suppressAutoHyphens w:val="0"/>
              <w:spacing w:after="0"/>
              <w:rPr>
                <w:del w:id="6670" w:author="Jose Eduardo VIU" w:date="2023-04-01T20:51:00Z"/>
              </w:rPr>
            </w:pPr>
            <w:del w:id="6671" w:author="Jose Eduardo VIU" w:date="2023-04-01T20:51:00Z">
              <w:r w:rsidDel="009E4857">
                <w:rPr>
                  <w:rFonts w:ascii="Courier New" w:eastAsia="Courier New" w:hAnsi="Courier New" w:cs="Courier New"/>
                </w:rPr>
                <w:delText>GRANJA 2</w:delText>
              </w:r>
            </w:del>
          </w:p>
        </w:tc>
      </w:tr>
      <w:tr w:rsidR="00CB7E31" w:rsidDel="009E4857" w14:paraId="6E306E3E" w14:textId="1B6E2A97">
        <w:trPr>
          <w:trHeight w:val="271"/>
          <w:del w:id="6672" w:author="Jose Eduardo VIU" w:date="2023-04-01T20:51:00Z"/>
        </w:trPr>
        <w:tc>
          <w:tcPr>
            <w:tcW w:w="679" w:type="dxa"/>
          </w:tcPr>
          <w:p w14:paraId="6F8334E7" w14:textId="51AFA9A5" w:rsidR="00CB7E31" w:rsidDel="009E4857" w:rsidRDefault="00000000">
            <w:pPr>
              <w:suppressAutoHyphens w:val="0"/>
              <w:spacing w:after="0"/>
              <w:rPr>
                <w:del w:id="6673" w:author="Jose Eduardo VIU" w:date="2023-04-01T20:51:00Z"/>
              </w:rPr>
            </w:pPr>
            <w:del w:id="6674" w:author="Jose Eduardo VIU" w:date="2023-04-01T20:51:00Z">
              <w:r w:rsidDel="009E4857">
                <w:rPr>
                  <w:rFonts w:ascii="Courier New" w:eastAsia="Courier New" w:hAnsi="Courier New" w:cs="Courier New"/>
                </w:rPr>
                <w:delText>…</w:delText>
              </w:r>
            </w:del>
          </w:p>
        </w:tc>
        <w:tc>
          <w:tcPr>
            <w:tcW w:w="1250" w:type="dxa"/>
          </w:tcPr>
          <w:p w14:paraId="17916547" w14:textId="753FC33B" w:rsidR="00CB7E31" w:rsidDel="009E4857" w:rsidRDefault="00000000">
            <w:pPr>
              <w:suppressAutoHyphens w:val="0"/>
              <w:spacing w:after="0"/>
              <w:ind w:left="916"/>
              <w:rPr>
                <w:del w:id="6675" w:author="Jose Eduardo VIU" w:date="2023-04-01T20:51:00Z"/>
              </w:rPr>
            </w:pPr>
            <w:del w:id="6676" w:author="Jose Eduardo VIU" w:date="2023-04-01T20:51:00Z">
              <w:r w:rsidDel="009E4857">
                <w:rPr>
                  <w:rFonts w:ascii="Courier New" w:eastAsia="Courier New" w:hAnsi="Courier New" w:cs="Courier New"/>
                </w:rPr>
                <w:delText>…</w:delText>
              </w:r>
            </w:del>
          </w:p>
        </w:tc>
        <w:tc>
          <w:tcPr>
            <w:tcW w:w="778" w:type="dxa"/>
          </w:tcPr>
          <w:p w14:paraId="3FE702E0" w14:textId="2A31A4AC" w:rsidR="00CB7E31" w:rsidDel="009E4857" w:rsidRDefault="00CB7E31">
            <w:pPr>
              <w:suppressAutoHyphens w:val="0"/>
              <w:rPr>
                <w:del w:id="6677" w:author="Jose Eduardo VIU" w:date="2023-04-01T20:51:00Z"/>
              </w:rPr>
            </w:pPr>
          </w:p>
        </w:tc>
        <w:tc>
          <w:tcPr>
            <w:tcW w:w="335" w:type="dxa"/>
          </w:tcPr>
          <w:p w14:paraId="1C661A0D" w14:textId="54D2BE23" w:rsidR="00CB7E31" w:rsidDel="009E4857" w:rsidRDefault="00000000">
            <w:pPr>
              <w:suppressAutoHyphens w:val="0"/>
              <w:spacing w:after="0"/>
              <w:rPr>
                <w:del w:id="6678" w:author="Jose Eduardo VIU" w:date="2023-04-01T20:51:00Z"/>
              </w:rPr>
            </w:pPr>
            <w:del w:id="6679" w:author="Jose Eduardo VIU" w:date="2023-04-01T20:51:00Z">
              <w:r w:rsidDel="009E4857">
                <w:rPr>
                  <w:rFonts w:ascii="Courier New" w:eastAsia="Courier New" w:hAnsi="Courier New" w:cs="Courier New"/>
                </w:rPr>
                <w:delText>…</w:delText>
              </w:r>
            </w:del>
          </w:p>
        </w:tc>
        <w:tc>
          <w:tcPr>
            <w:tcW w:w="789" w:type="dxa"/>
          </w:tcPr>
          <w:p w14:paraId="140233ED" w14:textId="33D52599" w:rsidR="00CB7E31" w:rsidDel="009E4857" w:rsidRDefault="00CB7E31">
            <w:pPr>
              <w:suppressAutoHyphens w:val="0"/>
              <w:rPr>
                <w:del w:id="6680" w:author="Jose Eduardo VIU" w:date="2023-04-01T20:51:00Z"/>
              </w:rPr>
            </w:pPr>
          </w:p>
        </w:tc>
        <w:tc>
          <w:tcPr>
            <w:tcW w:w="554" w:type="dxa"/>
          </w:tcPr>
          <w:p w14:paraId="338EBE5A" w14:textId="6F854216" w:rsidR="00CB7E31" w:rsidDel="009E4857" w:rsidRDefault="00000000">
            <w:pPr>
              <w:suppressAutoHyphens w:val="0"/>
              <w:spacing w:after="0"/>
              <w:rPr>
                <w:del w:id="6681" w:author="Jose Eduardo VIU" w:date="2023-04-01T20:51:00Z"/>
              </w:rPr>
            </w:pPr>
            <w:del w:id="6682" w:author="Jose Eduardo VIU" w:date="2023-04-01T20:51:00Z">
              <w:r w:rsidDel="009E4857">
                <w:rPr>
                  <w:rFonts w:ascii="Courier New" w:eastAsia="Courier New" w:hAnsi="Courier New" w:cs="Courier New"/>
                </w:rPr>
                <w:delText>…</w:delText>
              </w:r>
            </w:del>
          </w:p>
        </w:tc>
        <w:tc>
          <w:tcPr>
            <w:tcW w:w="898" w:type="dxa"/>
          </w:tcPr>
          <w:p w14:paraId="06293F77" w14:textId="6645376E" w:rsidR="00CB7E31" w:rsidDel="009E4857" w:rsidRDefault="00CB7E31">
            <w:pPr>
              <w:suppressAutoHyphens w:val="0"/>
              <w:rPr>
                <w:del w:id="6683" w:author="Jose Eduardo VIU" w:date="2023-04-01T20:51:00Z"/>
              </w:rPr>
            </w:pPr>
          </w:p>
        </w:tc>
        <w:tc>
          <w:tcPr>
            <w:tcW w:w="335" w:type="dxa"/>
          </w:tcPr>
          <w:p w14:paraId="7774779E" w14:textId="442FD76A" w:rsidR="00CB7E31" w:rsidDel="009E4857" w:rsidRDefault="00000000">
            <w:pPr>
              <w:suppressAutoHyphens w:val="0"/>
              <w:spacing w:after="0"/>
              <w:rPr>
                <w:del w:id="6684" w:author="Jose Eduardo VIU" w:date="2023-04-01T20:51:00Z"/>
              </w:rPr>
            </w:pPr>
            <w:del w:id="6685" w:author="Jose Eduardo VIU" w:date="2023-04-01T20:51:00Z">
              <w:r w:rsidDel="009E4857">
                <w:rPr>
                  <w:rFonts w:ascii="Courier New" w:eastAsia="Courier New" w:hAnsi="Courier New" w:cs="Courier New"/>
                </w:rPr>
                <w:delText>…</w:delText>
              </w:r>
            </w:del>
          </w:p>
        </w:tc>
        <w:tc>
          <w:tcPr>
            <w:tcW w:w="1360" w:type="dxa"/>
          </w:tcPr>
          <w:p w14:paraId="4A1DDBDD" w14:textId="7A33A03A" w:rsidR="00CB7E31" w:rsidDel="009E4857" w:rsidRDefault="00000000">
            <w:pPr>
              <w:suppressAutoHyphens w:val="0"/>
              <w:spacing w:after="0"/>
              <w:ind w:left="344"/>
              <w:jc w:val="center"/>
              <w:rPr>
                <w:del w:id="6686" w:author="Jose Eduardo VIU" w:date="2023-04-01T20:51:00Z"/>
              </w:rPr>
            </w:pPr>
            <w:del w:id="6687" w:author="Jose Eduardo VIU" w:date="2023-04-01T20:51:00Z">
              <w:r w:rsidDel="009E4857">
                <w:rPr>
                  <w:rFonts w:ascii="Courier New" w:eastAsia="Courier New" w:hAnsi="Courier New" w:cs="Courier New"/>
                </w:rPr>
                <w:delText>…</w:delText>
              </w:r>
            </w:del>
          </w:p>
        </w:tc>
        <w:tc>
          <w:tcPr>
            <w:tcW w:w="1039" w:type="dxa"/>
          </w:tcPr>
          <w:p w14:paraId="768883AD" w14:textId="2996DB77" w:rsidR="00CB7E31" w:rsidDel="009E4857" w:rsidRDefault="00CB7E31">
            <w:pPr>
              <w:suppressAutoHyphens w:val="0"/>
              <w:rPr>
                <w:del w:id="6688" w:author="Jose Eduardo VIU" w:date="2023-04-01T20:51:00Z"/>
              </w:rPr>
            </w:pPr>
          </w:p>
        </w:tc>
      </w:tr>
      <w:tr w:rsidR="00CB7E31" w:rsidDel="009E4857" w14:paraId="05F597A0" w14:textId="68A19148">
        <w:trPr>
          <w:trHeight w:val="271"/>
          <w:del w:id="6689" w:author="Jose Eduardo VIU" w:date="2023-04-01T20:51:00Z"/>
        </w:trPr>
        <w:tc>
          <w:tcPr>
            <w:tcW w:w="679" w:type="dxa"/>
          </w:tcPr>
          <w:p w14:paraId="53023E07" w14:textId="6D21076F" w:rsidR="00CB7E31" w:rsidDel="009E4857" w:rsidRDefault="00000000">
            <w:pPr>
              <w:suppressAutoHyphens w:val="0"/>
              <w:spacing w:after="0"/>
              <w:rPr>
                <w:del w:id="6690" w:author="Jose Eduardo VIU" w:date="2023-04-01T20:51:00Z"/>
              </w:rPr>
            </w:pPr>
            <w:del w:id="6691" w:author="Jose Eduardo VIU" w:date="2023-04-01T20:51:00Z">
              <w:r w:rsidDel="009E4857">
                <w:rPr>
                  <w:rFonts w:ascii="Courier New" w:eastAsia="Courier New" w:hAnsi="Courier New" w:cs="Courier New"/>
                </w:rPr>
                <w:delText>5327</w:delText>
              </w:r>
            </w:del>
          </w:p>
        </w:tc>
        <w:tc>
          <w:tcPr>
            <w:tcW w:w="1250" w:type="dxa"/>
          </w:tcPr>
          <w:p w14:paraId="181275FA" w14:textId="27270D4F" w:rsidR="00CB7E31" w:rsidDel="009E4857" w:rsidRDefault="00CB7E31">
            <w:pPr>
              <w:suppressAutoHyphens w:val="0"/>
              <w:rPr>
                <w:del w:id="6692" w:author="Jose Eduardo VIU" w:date="2023-04-01T20:51:00Z"/>
              </w:rPr>
            </w:pPr>
          </w:p>
        </w:tc>
        <w:tc>
          <w:tcPr>
            <w:tcW w:w="778" w:type="dxa"/>
          </w:tcPr>
          <w:p w14:paraId="1744ACB9" w14:textId="60A9F9C1" w:rsidR="00CB7E31" w:rsidDel="009E4857" w:rsidRDefault="00000000">
            <w:pPr>
              <w:suppressAutoHyphens w:val="0"/>
              <w:spacing w:after="0"/>
              <w:rPr>
                <w:del w:id="6693" w:author="Jose Eduardo VIU" w:date="2023-04-01T20:51:00Z"/>
              </w:rPr>
            </w:pPr>
            <w:del w:id="6694" w:author="Jose Eduardo VIU" w:date="2023-04-01T20:51:00Z">
              <w:r w:rsidDel="009E4857">
                <w:rPr>
                  <w:rFonts w:ascii="Courier New" w:eastAsia="Courier New" w:hAnsi="Courier New" w:cs="Courier New"/>
                </w:rPr>
                <w:delText>50</w:delText>
              </w:r>
            </w:del>
          </w:p>
        </w:tc>
        <w:tc>
          <w:tcPr>
            <w:tcW w:w="335" w:type="dxa"/>
          </w:tcPr>
          <w:p w14:paraId="40A2F1D3" w14:textId="73DF49EF" w:rsidR="00CB7E31" w:rsidDel="009E4857" w:rsidRDefault="00CB7E31">
            <w:pPr>
              <w:suppressAutoHyphens w:val="0"/>
              <w:rPr>
                <w:del w:id="6695" w:author="Jose Eduardo VIU" w:date="2023-04-01T20:51:00Z"/>
              </w:rPr>
            </w:pPr>
          </w:p>
        </w:tc>
        <w:tc>
          <w:tcPr>
            <w:tcW w:w="789" w:type="dxa"/>
          </w:tcPr>
          <w:p w14:paraId="46240378" w14:textId="05AEB4BD" w:rsidR="00CB7E31" w:rsidDel="009E4857" w:rsidRDefault="00000000">
            <w:pPr>
              <w:suppressAutoHyphens w:val="0"/>
              <w:spacing w:after="0"/>
              <w:rPr>
                <w:del w:id="6696" w:author="Jose Eduardo VIU" w:date="2023-04-01T20:51:00Z"/>
              </w:rPr>
            </w:pPr>
            <w:del w:id="6697" w:author="Jose Eduardo VIU" w:date="2023-04-01T20:51:00Z">
              <w:r w:rsidDel="009E4857">
                <w:rPr>
                  <w:rFonts w:ascii="Courier New" w:eastAsia="Courier New" w:hAnsi="Courier New" w:cs="Courier New"/>
                </w:rPr>
                <w:delText>2021</w:delText>
              </w:r>
            </w:del>
          </w:p>
        </w:tc>
        <w:tc>
          <w:tcPr>
            <w:tcW w:w="554" w:type="dxa"/>
          </w:tcPr>
          <w:p w14:paraId="6EA5E7EF" w14:textId="1A586AAA" w:rsidR="00CB7E31" w:rsidDel="009E4857" w:rsidRDefault="00CB7E31">
            <w:pPr>
              <w:suppressAutoHyphens w:val="0"/>
              <w:rPr>
                <w:del w:id="6698" w:author="Jose Eduardo VIU" w:date="2023-04-01T20:51:00Z"/>
              </w:rPr>
            </w:pPr>
          </w:p>
        </w:tc>
        <w:tc>
          <w:tcPr>
            <w:tcW w:w="898" w:type="dxa"/>
          </w:tcPr>
          <w:p w14:paraId="6DBFB7C1" w14:textId="2EA59E97" w:rsidR="00CB7E31" w:rsidDel="009E4857" w:rsidRDefault="00000000">
            <w:pPr>
              <w:suppressAutoHyphens w:val="0"/>
              <w:spacing w:after="0"/>
              <w:rPr>
                <w:del w:id="6699" w:author="Jose Eduardo VIU" w:date="2023-04-01T20:51:00Z"/>
              </w:rPr>
            </w:pPr>
            <w:del w:id="6700" w:author="Jose Eduardo VIU" w:date="2023-04-01T20:51:00Z">
              <w:r w:rsidDel="009E4857">
                <w:rPr>
                  <w:rFonts w:ascii="Courier New" w:eastAsia="Courier New" w:hAnsi="Courier New" w:cs="Courier New"/>
                </w:rPr>
                <w:delText>1.00</w:delText>
              </w:r>
            </w:del>
          </w:p>
        </w:tc>
        <w:tc>
          <w:tcPr>
            <w:tcW w:w="335" w:type="dxa"/>
          </w:tcPr>
          <w:p w14:paraId="6EF951BC" w14:textId="22C1D7B5" w:rsidR="00CB7E31" w:rsidDel="009E4857" w:rsidRDefault="00CB7E31">
            <w:pPr>
              <w:suppressAutoHyphens w:val="0"/>
              <w:rPr>
                <w:del w:id="6701" w:author="Jose Eduardo VIU" w:date="2023-04-01T20:51:00Z"/>
              </w:rPr>
            </w:pPr>
          </w:p>
        </w:tc>
        <w:tc>
          <w:tcPr>
            <w:tcW w:w="1360" w:type="dxa"/>
          </w:tcPr>
          <w:p w14:paraId="6DC1856A" w14:textId="30BDBFC1" w:rsidR="00CB7E31" w:rsidDel="009E4857" w:rsidRDefault="00000000">
            <w:pPr>
              <w:suppressAutoHyphens w:val="0"/>
              <w:spacing w:after="0"/>
              <w:rPr>
                <w:del w:id="6702" w:author="Jose Eduardo VIU" w:date="2023-04-01T20:51:00Z"/>
              </w:rPr>
            </w:pPr>
            <w:del w:id="6703" w:author="Jose Eduardo VIU" w:date="2023-04-01T20:51:00Z">
              <w:r w:rsidDel="009E4857">
                <w:rPr>
                  <w:rFonts w:ascii="Courier New" w:eastAsia="Courier New" w:hAnsi="Courier New" w:cs="Courier New"/>
                </w:rPr>
                <w:delText>1.074708</w:delText>
              </w:r>
            </w:del>
          </w:p>
        </w:tc>
        <w:tc>
          <w:tcPr>
            <w:tcW w:w="1039" w:type="dxa"/>
          </w:tcPr>
          <w:p w14:paraId="342837E8" w14:textId="05DF753E" w:rsidR="00CB7E31" w:rsidDel="009E4857" w:rsidRDefault="00000000">
            <w:pPr>
              <w:suppressAutoHyphens w:val="0"/>
              <w:spacing w:after="0"/>
              <w:jc w:val="right"/>
              <w:rPr>
                <w:del w:id="6704" w:author="Jose Eduardo VIU" w:date="2023-04-01T20:51:00Z"/>
              </w:rPr>
            </w:pPr>
            <w:del w:id="6705" w:author="Jose Eduardo VIU" w:date="2023-04-01T20:51:00Z">
              <w:r w:rsidDel="009E4857">
                <w:rPr>
                  <w:rFonts w:ascii="Courier New" w:eastAsia="Courier New" w:hAnsi="Courier New" w:cs="Courier New"/>
                </w:rPr>
                <w:delText>PRADOS</w:delText>
              </w:r>
            </w:del>
          </w:p>
        </w:tc>
      </w:tr>
      <w:tr w:rsidR="00CB7E31" w:rsidDel="009E4857" w14:paraId="4D09B74D" w14:textId="0776AB52">
        <w:trPr>
          <w:trHeight w:val="271"/>
          <w:del w:id="6706" w:author="Jose Eduardo VIU" w:date="2023-04-01T20:51:00Z"/>
        </w:trPr>
        <w:tc>
          <w:tcPr>
            <w:tcW w:w="679" w:type="dxa"/>
          </w:tcPr>
          <w:p w14:paraId="39C68E85" w14:textId="13813133" w:rsidR="00CB7E31" w:rsidDel="009E4857" w:rsidRDefault="00000000">
            <w:pPr>
              <w:suppressAutoHyphens w:val="0"/>
              <w:spacing w:after="0"/>
              <w:rPr>
                <w:del w:id="6707" w:author="Jose Eduardo VIU" w:date="2023-04-01T20:51:00Z"/>
              </w:rPr>
            </w:pPr>
            <w:del w:id="6708" w:author="Jose Eduardo VIU" w:date="2023-04-01T20:51:00Z">
              <w:r w:rsidDel="009E4857">
                <w:rPr>
                  <w:rFonts w:ascii="Courier New" w:eastAsia="Courier New" w:hAnsi="Courier New" w:cs="Courier New"/>
                </w:rPr>
                <w:delText>5328</w:delText>
              </w:r>
            </w:del>
          </w:p>
        </w:tc>
        <w:tc>
          <w:tcPr>
            <w:tcW w:w="1250" w:type="dxa"/>
          </w:tcPr>
          <w:p w14:paraId="11566367" w14:textId="5E492813" w:rsidR="00CB7E31" w:rsidDel="009E4857" w:rsidRDefault="00CB7E31">
            <w:pPr>
              <w:suppressAutoHyphens w:val="0"/>
              <w:rPr>
                <w:del w:id="6709" w:author="Jose Eduardo VIU" w:date="2023-04-01T20:51:00Z"/>
              </w:rPr>
            </w:pPr>
          </w:p>
        </w:tc>
        <w:tc>
          <w:tcPr>
            <w:tcW w:w="778" w:type="dxa"/>
          </w:tcPr>
          <w:p w14:paraId="3A302D27" w14:textId="279A4D2E" w:rsidR="00CB7E31" w:rsidDel="009E4857" w:rsidRDefault="00000000">
            <w:pPr>
              <w:suppressAutoHyphens w:val="0"/>
              <w:spacing w:after="0"/>
              <w:rPr>
                <w:del w:id="6710" w:author="Jose Eduardo VIU" w:date="2023-04-01T20:51:00Z"/>
              </w:rPr>
            </w:pPr>
            <w:del w:id="6711" w:author="Jose Eduardo VIU" w:date="2023-04-01T20:51:00Z">
              <w:r w:rsidDel="009E4857">
                <w:rPr>
                  <w:rFonts w:ascii="Courier New" w:eastAsia="Courier New" w:hAnsi="Courier New" w:cs="Courier New"/>
                </w:rPr>
                <w:delText>50</w:delText>
              </w:r>
            </w:del>
          </w:p>
        </w:tc>
        <w:tc>
          <w:tcPr>
            <w:tcW w:w="335" w:type="dxa"/>
          </w:tcPr>
          <w:p w14:paraId="6540F6A0" w14:textId="658F94EE" w:rsidR="00CB7E31" w:rsidDel="009E4857" w:rsidRDefault="00CB7E31">
            <w:pPr>
              <w:suppressAutoHyphens w:val="0"/>
              <w:rPr>
                <w:del w:id="6712" w:author="Jose Eduardo VIU" w:date="2023-04-01T20:51:00Z"/>
              </w:rPr>
            </w:pPr>
          </w:p>
        </w:tc>
        <w:tc>
          <w:tcPr>
            <w:tcW w:w="789" w:type="dxa"/>
          </w:tcPr>
          <w:p w14:paraId="08424094" w14:textId="5E4EAA18" w:rsidR="00CB7E31" w:rsidDel="009E4857" w:rsidRDefault="00000000">
            <w:pPr>
              <w:suppressAutoHyphens w:val="0"/>
              <w:spacing w:after="0"/>
              <w:rPr>
                <w:del w:id="6713" w:author="Jose Eduardo VIU" w:date="2023-04-01T20:51:00Z"/>
              </w:rPr>
            </w:pPr>
            <w:del w:id="6714" w:author="Jose Eduardo VIU" w:date="2023-04-01T20:51:00Z">
              <w:r w:rsidDel="009E4857">
                <w:rPr>
                  <w:rFonts w:ascii="Courier New" w:eastAsia="Courier New" w:hAnsi="Courier New" w:cs="Courier New"/>
                </w:rPr>
                <w:delText>2021</w:delText>
              </w:r>
            </w:del>
          </w:p>
        </w:tc>
        <w:tc>
          <w:tcPr>
            <w:tcW w:w="554" w:type="dxa"/>
          </w:tcPr>
          <w:p w14:paraId="70B4292E" w14:textId="0AE03BAE" w:rsidR="00CB7E31" w:rsidDel="009E4857" w:rsidRDefault="00CB7E31">
            <w:pPr>
              <w:suppressAutoHyphens w:val="0"/>
              <w:rPr>
                <w:del w:id="6715" w:author="Jose Eduardo VIU" w:date="2023-04-01T20:51:00Z"/>
              </w:rPr>
            </w:pPr>
          </w:p>
        </w:tc>
        <w:tc>
          <w:tcPr>
            <w:tcW w:w="898" w:type="dxa"/>
          </w:tcPr>
          <w:p w14:paraId="4A9CCB7D" w14:textId="547DAFC3" w:rsidR="00CB7E31" w:rsidDel="009E4857" w:rsidRDefault="00000000">
            <w:pPr>
              <w:suppressAutoHyphens w:val="0"/>
              <w:spacing w:after="0"/>
              <w:rPr>
                <w:del w:id="6716" w:author="Jose Eduardo VIU" w:date="2023-04-01T20:51:00Z"/>
              </w:rPr>
            </w:pPr>
            <w:del w:id="6717" w:author="Jose Eduardo VIU" w:date="2023-04-01T20:51:00Z">
              <w:r w:rsidDel="009E4857">
                <w:rPr>
                  <w:rFonts w:ascii="Courier New" w:eastAsia="Courier New" w:hAnsi="Courier New" w:cs="Courier New"/>
                </w:rPr>
                <w:delText>0.00</w:delText>
              </w:r>
            </w:del>
          </w:p>
        </w:tc>
        <w:tc>
          <w:tcPr>
            <w:tcW w:w="335" w:type="dxa"/>
          </w:tcPr>
          <w:p w14:paraId="7C3744F6" w14:textId="74CCBDA7" w:rsidR="00CB7E31" w:rsidDel="009E4857" w:rsidRDefault="00CB7E31">
            <w:pPr>
              <w:suppressAutoHyphens w:val="0"/>
              <w:rPr>
                <w:del w:id="6718" w:author="Jose Eduardo VIU" w:date="2023-04-01T20:51:00Z"/>
              </w:rPr>
            </w:pPr>
          </w:p>
        </w:tc>
        <w:tc>
          <w:tcPr>
            <w:tcW w:w="1360" w:type="dxa"/>
          </w:tcPr>
          <w:p w14:paraId="6F5D874D" w14:textId="7BAA75A6" w:rsidR="00CB7E31" w:rsidDel="009E4857" w:rsidRDefault="00000000">
            <w:pPr>
              <w:suppressAutoHyphens w:val="0"/>
              <w:spacing w:after="0"/>
              <w:rPr>
                <w:del w:id="6719" w:author="Jose Eduardo VIU" w:date="2023-04-01T20:51:00Z"/>
              </w:rPr>
            </w:pPr>
            <w:del w:id="6720" w:author="Jose Eduardo VIU" w:date="2023-04-01T20:51:00Z">
              <w:r w:rsidDel="009E4857">
                <w:rPr>
                  <w:rFonts w:ascii="Courier New" w:eastAsia="Courier New" w:hAnsi="Courier New" w:cs="Courier New"/>
                </w:rPr>
                <w:delText>3.039449</w:delText>
              </w:r>
            </w:del>
          </w:p>
        </w:tc>
        <w:tc>
          <w:tcPr>
            <w:tcW w:w="1039" w:type="dxa"/>
          </w:tcPr>
          <w:p w14:paraId="721C9193" w14:textId="546D7D8F" w:rsidR="00CB7E31" w:rsidDel="009E4857" w:rsidRDefault="00000000">
            <w:pPr>
              <w:suppressAutoHyphens w:val="0"/>
              <w:spacing w:after="0"/>
              <w:jc w:val="right"/>
              <w:rPr>
                <w:del w:id="6721" w:author="Jose Eduardo VIU" w:date="2023-04-01T20:51:00Z"/>
              </w:rPr>
            </w:pPr>
            <w:del w:id="6722" w:author="Jose Eduardo VIU" w:date="2023-04-01T20:51:00Z">
              <w:r w:rsidDel="009E4857">
                <w:rPr>
                  <w:rFonts w:ascii="Courier New" w:eastAsia="Courier New" w:hAnsi="Courier New" w:cs="Courier New"/>
                </w:rPr>
                <w:delText>PRADOS</w:delText>
              </w:r>
            </w:del>
          </w:p>
        </w:tc>
      </w:tr>
      <w:tr w:rsidR="00CB7E31" w:rsidDel="009E4857" w14:paraId="4B218755" w14:textId="2BF317B0">
        <w:trPr>
          <w:trHeight w:val="271"/>
          <w:del w:id="6723" w:author="Jose Eduardo VIU" w:date="2023-04-01T20:51:00Z"/>
        </w:trPr>
        <w:tc>
          <w:tcPr>
            <w:tcW w:w="679" w:type="dxa"/>
          </w:tcPr>
          <w:p w14:paraId="08C9EB67" w14:textId="392C4B75" w:rsidR="00CB7E31" w:rsidDel="009E4857" w:rsidRDefault="00000000">
            <w:pPr>
              <w:suppressAutoHyphens w:val="0"/>
              <w:spacing w:after="0"/>
              <w:rPr>
                <w:del w:id="6724" w:author="Jose Eduardo VIU" w:date="2023-04-01T20:51:00Z"/>
              </w:rPr>
            </w:pPr>
            <w:del w:id="6725" w:author="Jose Eduardo VIU" w:date="2023-04-01T20:51:00Z">
              <w:r w:rsidDel="009E4857">
                <w:rPr>
                  <w:rFonts w:ascii="Courier New" w:eastAsia="Courier New" w:hAnsi="Courier New" w:cs="Courier New"/>
                </w:rPr>
                <w:delText>5329</w:delText>
              </w:r>
            </w:del>
          </w:p>
        </w:tc>
        <w:tc>
          <w:tcPr>
            <w:tcW w:w="1250" w:type="dxa"/>
          </w:tcPr>
          <w:p w14:paraId="45588D82" w14:textId="7357A0BE" w:rsidR="00CB7E31" w:rsidDel="009E4857" w:rsidRDefault="00CB7E31">
            <w:pPr>
              <w:suppressAutoHyphens w:val="0"/>
              <w:rPr>
                <w:del w:id="6726" w:author="Jose Eduardo VIU" w:date="2023-04-01T20:51:00Z"/>
              </w:rPr>
            </w:pPr>
          </w:p>
        </w:tc>
        <w:tc>
          <w:tcPr>
            <w:tcW w:w="778" w:type="dxa"/>
          </w:tcPr>
          <w:p w14:paraId="71398BD1" w14:textId="3E34E3FE" w:rsidR="00CB7E31" w:rsidDel="009E4857" w:rsidRDefault="00000000">
            <w:pPr>
              <w:suppressAutoHyphens w:val="0"/>
              <w:spacing w:after="0"/>
              <w:rPr>
                <w:del w:id="6727" w:author="Jose Eduardo VIU" w:date="2023-04-01T20:51:00Z"/>
              </w:rPr>
            </w:pPr>
            <w:del w:id="6728" w:author="Jose Eduardo VIU" w:date="2023-04-01T20:51:00Z">
              <w:r w:rsidDel="009E4857">
                <w:rPr>
                  <w:rFonts w:ascii="Courier New" w:eastAsia="Courier New" w:hAnsi="Courier New" w:cs="Courier New"/>
                </w:rPr>
                <w:delText>49</w:delText>
              </w:r>
            </w:del>
          </w:p>
        </w:tc>
        <w:tc>
          <w:tcPr>
            <w:tcW w:w="335" w:type="dxa"/>
          </w:tcPr>
          <w:p w14:paraId="47B5B7BA" w14:textId="0E1B6071" w:rsidR="00CB7E31" w:rsidDel="009E4857" w:rsidRDefault="00CB7E31">
            <w:pPr>
              <w:suppressAutoHyphens w:val="0"/>
              <w:rPr>
                <w:del w:id="6729" w:author="Jose Eduardo VIU" w:date="2023-04-01T20:51:00Z"/>
              </w:rPr>
            </w:pPr>
          </w:p>
        </w:tc>
        <w:tc>
          <w:tcPr>
            <w:tcW w:w="789" w:type="dxa"/>
          </w:tcPr>
          <w:p w14:paraId="21563C81" w14:textId="452F7CA1" w:rsidR="00CB7E31" w:rsidDel="009E4857" w:rsidRDefault="00000000">
            <w:pPr>
              <w:suppressAutoHyphens w:val="0"/>
              <w:spacing w:after="0"/>
              <w:rPr>
                <w:del w:id="6730" w:author="Jose Eduardo VIU" w:date="2023-04-01T20:51:00Z"/>
              </w:rPr>
            </w:pPr>
            <w:del w:id="6731" w:author="Jose Eduardo VIU" w:date="2023-04-01T20:51:00Z">
              <w:r w:rsidDel="009E4857">
                <w:rPr>
                  <w:rFonts w:ascii="Courier New" w:eastAsia="Courier New" w:hAnsi="Courier New" w:cs="Courier New"/>
                </w:rPr>
                <w:delText>2021</w:delText>
              </w:r>
            </w:del>
          </w:p>
        </w:tc>
        <w:tc>
          <w:tcPr>
            <w:tcW w:w="554" w:type="dxa"/>
          </w:tcPr>
          <w:p w14:paraId="045BE3DA" w14:textId="49CCF757" w:rsidR="00CB7E31" w:rsidDel="009E4857" w:rsidRDefault="00CB7E31">
            <w:pPr>
              <w:suppressAutoHyphens w:val="0"/>
              <w:rPr>
                <w:del w:id="6732" w:author="Jose Eduardo VIU" w:date="2023-04-01T20:51:00Z"/>
              </w:rPr>
            </w:pPr>
          </w:p>
        </w:tc>
        <w:tc>
          <w:tcPr>
            <w:tcW w:w="898" w:type="dxa"/>
          </w:tcPr>
          <w:p w14:paraId="5440E482" w14:textId="5B23CEB1" w:rsidR="00CB7E31" w:rsidDel="009E4857" w:rsidRDefault="00000000">
            <w:pPr>
              <w:suppressAutoHyphens w:val="0"/>
              <w:spacing w:after="0"/>
              <w:rPr>
                <w:del w:id="6733" w:author="Jose Eduardo VIU" w:date="2023-04-01T20:51:00Z"/>
              </w:rPr>
            </w:pPr>
            <w:del w:id="6734" w:author="Jose Eduardo VIU" w:date="2023-04-01T20:51:00Z">
              <w:r w:rsidDel="009E4857">
                <w:rPr>
                  <w:rFonts w:ascii="Courier New" w:eastAsia="Courier New" w:hAnsi="Courier New" w:cs="Courier New"/>
                </w:rPr>
                <w:delText>0.00</w:delText>
              </w:r>
            </w:del>
          </w:p>
        </w:tc>
        <w:tc>
          <w:tcPr>
            <w:tcW w:w="335" w:type="dxa"/>
          </w:tcPr>
          <w:p w14:paraId="588B1F8C" w14:textId="07BD52B1" w:rsidR="00CB7E31" w:rsidDel="009E4857" w:rsidRDefault="00CB7E31">
            <w:pPr>
              <w:suppressAutoHyphens w:val="0"/>
              <w:rPr>
                <w:del w:id="6735" w:author="Jose Eduardo VIU" w:date="2023-04-01T20:51:00Z"/>
              </w:rPr>
            </w:pPr>
          </w:p>
        </w:tc>
        <w:tc>
          <w:tcPr>
            <w:tcW w:w="1360" w:type="dxa"/>
          </w:tcPr>
          <w:p w14:paraId="6C463345" w14:textId="52043B7B" w:rsidR="00CB7E31" w:rsidDel="009E4857" w:rsidRDefault="00000000">
            <w:pPr>
              <w:suppressAutoHyphens w:val="0"/>
              <w:spacing w:after="0"/>
              <w:rPr>
                <w:del w:id="6736" w:author="Jose Eduardo VIU" w:date="2023-04-01T20:51:00Z"/>
              </w:rPr>
            </w:pPr>
            <w:del w:id="6737" w:author="Jose Eduardo VIU" w:date="2023-04-01T20:51:00Z">
              <w:r w:rsidDel="009E4857">
                <w:rPr>
                  <w:rFonts w:ascii="Courier New" w:eastAsia="Courier New" w:hAnsi="Courier New" w:cs="Courier New"/>
                </w:rPr>
                <w:delText>3.387424</w:delText>
              </w:r>
            </w:del>
          </w:p>
        </w:tc>
        <w:tc>
          <w:tcPr>
            <w:tcW w:w="1039" w:type="dxa"/>
          </w:tcPr>
          <w:p w14:paraId="5C29D01B" w14:textId="267685AD" w:rsidR="00CB7E31" w:rsidDel="009E4857" w:rsidRDefault="00000000">
            <w:pPr>
              <w:suppressAutoHyphens w:val="0"/>
              <w:spacing w:after="0"/>
              <w:ind w:left="115"/>
              <w:rPr>
                <w:del w:id="6738" w:author="Jose Eduardo VIU" w:date="2023-04-01T20:51:00Z"/>
              </w:rPr>
            </w:pPr>
            <w:del w:id="6739" w:author="Jose Eduardo VIU" w:date="2023-04-01T20:51:00Z">
              <w:r w:rsidDel="009E4857">
                <w:rPr>
                  <w:rFonts w:ascii="Courier New" w:eastAsia="Courier New" w:hAnsi="Courier New" w:cs="Courier New"/>
                </w:rPr>
                <w:delText>HIGUERA</w:delText>
              </w:r>
            </w:del>
          </w:p>
        </w:tc>
      </w:tr>
      <w:tr w:rsidR="00CB7E31" w:rsidDel="009E4857" w14:paraId="17F20B3F" w14:textId="572E2F0C">
        <w:trPr>
          <w:trHeight w:val="271"/>
          <w:del w:id="6740" w:author="Jose Eduardo VIU" w:date="2023-04-01T20:51:00Z"/>
        </w:trPr>
        <w:tc>
          <w:tcPr>
            <w:tcW w:w="679" w:type="dxa"/>
          </w:tcPr>
          <w:p w14:paraId="60519474" w14:textId="6C7F160F" w:rsidR="00CB7E31" w:rsidDel="009E4857" w:rsidRDefault="00000000">
            <w:pPr>
              <w:suppressAutoHyphens w:val="0"/>
              <w:spacing w:after="0"/>
              <w:rPr>
                <w:del w:id="6741" w:author="Jose Eduardo VIU" w:date="2023-04-01T20:51:00Z"/>
              </w:rPr>
            </w:pPr>
            <w:del w:id="6742" w:author="Jose Eduardo VIU" w:date="2023-04-01T20:51:00Z">
              <w:r w:rsidDel="009E4857">
                <w:rPr>
                  <w:rFonts w:ascii="Courier New" w:eastAsia="Courier New" w:hAnsi="Courier New" w:cs="Courier New"/>
                </w:rPr>
                <w:delText>5330</w:delText>
              </w:r>
            </w:del>
          </w:p>
        </w:tc>
        <w:tc>
          <w:tcPr>
            <w:tcW w:w="1250" w:type="dxa"/>
          </w:tcPr>
          <w:p w14:paraId="34B91868" w14:textId="627E3209" w:rsidR="00CB7E31" w:rsidDel="009E4857" w:rsidRDefault="00CB7E31">
            <w:pPr>
              <w:suppressAutoHyphens w:val="0"/>
              <w:rPr>
                <w:del w:id="6743" w:author="Jose Eduardo VIU" w:date="2023-04-01T20:51:00Z"/>
              </w:rPr>
            </w:pPr>
          </w:p>
        </w:tc>
        <w:tc>
          <w:tcPr>
            <w:tcW w:w="778" w:type="dxa"/>
          </w:tcPr>
          <w:p w14:paraId="3BEA27B2" w14:textId="5C6E22F1" w:rsidR="00CB7E31" w:rsidDel="009E4857" w:rsidRDefault="00000000">
            <w:pPr>
              <w:suppressAutoHyphens w:val="0"/>
              <w:spacing w:after="0"/>
              <w:rPr>
                <w:del w:id="6744" w:author="Jose Eduardo VIU" w:date="2023-04-01T20:51:00Z"/>
              </w:rPr>
            </w:pPr>
            <w:del w:id="6745" w:author="Jose Eduardo VIU" w:date="2023-04-01T20:51:00Z">
              <w:r w:rsidDel="009E4857">
                <w:rPr>
                  <w:rFonts w:ascii="Courier New" w:eastAsia="Courier New" w:hAnsi="Courier New" w:cs="Courier New"/>
                </w:rPr>
                <w:delText>43</w:delText>
              </w:r>
            </w:del>
          </w:p>
        </w:tc>
        <w:tc>
          <w:tcPr>
            <w:tcW w:w="335" w:type="dxa"/>
          </w:tcPr>
          <w:p w14:paraId="2101B04E" w14:textId="083F5870" w:rsidR="00CB7E31" w:rsidDel="009E4857" w:rsidRDefault="00CB7E31">
            <w:pPr>
              <w:suppressAutoHyphens w:val="0"/>
              <w:rPr>
                <w:del w:id="6746" w:author="Jose Eduardo VIU" w:date="2023-04-01T20:51:00Z"/>
              </w:rPr>
            </w:pPr>
          </w:p>
        </w:tc>
        <w:tc>
          <w:tcPr>
            <w:tcW w:w="789" w:type="dxa"/>
          </w:tcPr>
          <w:p w14:paraId="58D5759A" w14:textId="3A192A1D" w:rsidR="00CB7E31" w:rsidDel="009E4857" w:rsidRDefault="00000000">
            <w:pPr>
              <w:suppressAutoHyphens w:val="0"/>
              <w:spacing w:after="0"/>
              <w:rPr>
                <w:del w:id="6747" w:author="Jose Eduardo VIU" w:date="2023-04-01T20:51:00Z"/>
              </w:rPr>
            </w:pPr>
            <w:del w:id="6748" w:author="Jose Eduardo VIU" w:date="2023-04-01T20:51:00Z">
              <w:r w:rsidDel="009E4857">
                <w:rPr>
                  <w:rFonts w:ascii="Courier New" w:eastAsia="Courier New" w:hAnsi="Courier New" w:cs="Courier New"/>
                </w:rPr>
                <w:delText>2021</w:delText>
              </w:r>
            </w:del>
          </w:p>
        </w:tc>
        <w:tc>
          <w:tcPr>
            <w:tcW w:w="554" w:type="dxa"/>
          </w:tcPr>
          <w:p w14:paraId="100D89E9" w14:textId="7271659D" w:rsidR="00CB7E31" w:rsidDel="009E4857" w:rsidRDefault="00CB7E31">
            <w:pPr>
              <w:suppressAutoHyphens w:val="0"/>
              <w:rPr>
                <w:del w:id="6749" w:author="Jose Eduardo VIU" w:date="2023-04-01T20:51:00Z"/>
              </w:rPr>
            </w:pPr>
          </w:p>
        </w:tc>
        <w:tc>
          <w:tcPr>
            <w:tcW w:w="898" w:type="dxa"/>
          </w:tcPr>
          <w:p w14:paraId="727077DF" w14:textId="4CFC1C27" w:rsidR="00CB7E31" w:rsidDel="009E4857" w:rsidRDefault="00000000">
            <w:pPr>
              <w:suppressAutoHyphens w:val="0"/>
              <w:spacing w:after="0"/>
              <w:rPr>
                <w:del w:id="6750" w:author="Jose Eduardo VIU" w:date="2023-04-01T20:51:00Z"/>
              </w:rPr>
            </w:pPr>
            <w:del w:id="6751" w:author="Jose Eduardo VIU" w:date="2023-04-01T20:51:00Z">
              <w:r w:rsidDel="009E4857">
                <w:rPr>
                  <w:rFonts w:ascii="Courier New" w:eastAsia="Courier New" w:hAnsi="Courier New" w:cs="Courier New"/>
                </w:rPr>
                <w:delText>0.50</w:delText>
              </w:r>
            </w:del>
          </w:p>
        </w:tc>
        <w:tc>
          <w:tcPr>
            <w:tcW w:w="335" w:type="dxa"/>
          </w:tcPr>
          <w:p w14:paraId="5FB3AA1C" w14:textId="7ED0D28B" w:rsidR="00CB7E31" w:rsidDel="009E4857" w:rsidRDefault="00CB7E31">
            <w:pPr>
              <w:suppressAutoHyphens w:val="0"/>
              <w:rPr>
                <w:del w:id="6752" w:author="Jose Eduardo VIU" w:date="2023-04-01T20:51:00Z"/>
              </w:rPr>
            </w:pPr>
          </w:p>
        </w:tc>
        <w:tc>
          <w:tcPr>
            <w:tcW w:w="2399" w:type="dxa"/>
            <w:gridSpan w:val="2"/>
          </w:tcPr>
          <w:p w14:paraId="0A91D702" w14:textId="64958578" w:rsidR="00CB7E31" w:rsidDel="009E4857" w:rsidRDefault="00000000">
            <w:pPr>
              <w:suppressAutoHyphens w:val="0"/>
              <w:spacing w:after="0"/>
              <w:rPr>
                <w:del w:id="6753" w:author="Jose Eduardo VIU" w:date="2023-04-01T20:51:00Z"/>
              </w:rPr>
            </w:pPr>
            <w:del w:id="6754" w:author="Jose Eduardo VIU" w:date="2023-04-01T20:51:00Z">
              <w:r w:rsidDel="009E4857">
                <w:rPr>
                  <w:rFonts w:ascii="Courier New" w:eastAsia="Courier New" w:hAnsi="Courier New" w:cs="Courier New"/>
                </w:rPr>
                <w:delText>1.416202 CHORLITOS</w:delText>
              </w:r>
            </w:del>
          </w:p>
        </w:tc>
      </w:tr>
      <w:tr w:rsidR="00CB7E31" w:rsidDel="009E4857" w14:paraId="3C402FC0" w14:textId="7BA03C65">
        <w:trPr>
          <w:trHeight w:val="245"/>
          <w:del w:id="6755" w:author="Jose Eduardo VIU" w:date="2023-04-01T20:51:00Z"/>
        </w:trPr>
        <w:tc>
          <w:tcPr>
            <w:tcW w:w="679" w:type="dxa"/>
          </w:tcPr>
          <w:p w14:paraId="3BA6271C" w14:textId="3CE33E74" w:rsidR="00CB7E31" w:rsidDel="009E4857" w:rsidRDefault="00000000">
            <w:pPr>
              <w:suppressAutoHyphens w:val="0"/>
              <w:spacing w:after="0"/>
              <w:rPr>
                <w:del w:id="6756" w:author="Jose Eduardo VIU" w:date="2023-04-01T20:51:00Z"/>
              </w:rPr>
            </w:pPr>
            <w:del w:id="6757" w:author="Jose Eduardo VIU" w:date="2023-04-01T20:51:00Z">
              <w:r w:rsidDel="009E4857">
                <w:rPr>
                  <w:rFonts w:ascii="Courier New" w:eastAsia="Courier New" w:hAnsi="Courier New" w:cs="Courier New"/>
                </w:rPr>
                <w:delText>5331</w:delText>
              </w:r>
            </w:del>
          </w:p>
        </w:tc>
        <w:tc>
          <w:tcPr>
            <w:tcW w:w="1250" w:type="dxa"/>
          </w:tcPr>
          <w:p w14:paraId="703731FD" w14:textId="74DFBB15" w:rsidR="00CB7E31" w:rsidDel="009E4857" w:rsidRDefault="00CB7E31">
            <w:pPr>
              <w:suppressAutoHyphens w:val="0"/>
              <w:rPr>
                <w:del w:id="6758" w:author="Jose Eduardo VIU" w:date="2023-04-01T20:51:00Z"/>
              </w:rPr>
            </w:pPr>
          </w:p>
        </w:tc>
        <w:tc>
          <w:tcPr>
            <w:tcW w:w="778" w:type="dxa"/>
          </w:tcPr>
          <w:p w14:paraId="1085A86E" w14:textId="4BB11C28" w:rsidR="00CB7E31" w:rsidDel="009E4857" w:rsidRDefault="00000000">
            <w:pPr>
              <w:suppressAutoHyphens w:val="0"/>
              <w:spacing w:after="0"/>
              <w:rPr>
                <w:del w:id="6759" w:author="Jose Eduardo VIU" w:date="2023-04-01T20:51:00Z"/>
              </w:rPr>
            </w:pPr>
            <w:del w:id="6760" w:author="Jose Eduardo VIU" w:date="2023-04-01T20:51:00Z">
              <w:r w:rsidDel="009E4857">
                <w:rPr>
                  <w:rFonts w:ascii="Courier New" w:eastAsia="Courier New" w:hAnsi="Courier New" w:cs="Courier New"/>
                </w:rPr>
                <w:delText>52</w:delText>
              </w:r>
            </w:del>
          </w:p>
        </w:tc>
        <w:tc>
          <w:tcPr>
            <w:tcW w:w="335" w:type="dxa"/>
          </w:tcPr>
          <w:p w14:paraId="729B3EA1" w14:textId="64920A96" w:rsidR="00CB7E31" w:rsidDel="009E4857" w:rsidRDefault="00CB7E31">
            <w:pPr>
              <w:suppressAutoHyphens w:val="0"/>
              <w:rPr>
                <w:del w:id="6761" w:author="Jose Eduardo VIU" w:date="2023-04-01T20:51:00Z"/>
              </w:rPr>
            </w:pPr>
          </w:p>
        </w:tc>
        <w:tc>
          <w:tcPr>
            <w:tcW w:w="789" w:type="dxa"/>
          </w:tcPr>
          <w:p w14:paraId="48BE88F2" w14:textId="78697363" w:rsidR="00CB7E31" w:rsidDel="009E4857" w:rsidRDefault="00000000">
            <w:pPr>
              <w:suppressAutoHyphens w:val="0"/>
              <w:spacing w:after="0"/>
              <w:rPr>
                <w:del w:id="6762" w:author="Jose Eduardo VIU" w:date="2023-04-01T20:51:00Z"/>
              </w:rPr>
            </w:pPr>
            <w:del w:id="6763" w:author="Jose Eduardo VIU" w:date="2023-04-01T20:51:00Z">
              <w:r w:rsidDel="009E4857">
                <w:rPr>
                  <w:rFonts w:ascii="Courier New" w:eastAsia="Courier New" w:hAnsi="Courier New" w:cs="Courier New"/>
                </w:rPr>
                <w:delText>2021</w:delText>
              </w:r>
            </w:del>
          </w:p>
        </w:tc>
        <w:tc>
          <w:tcPr>
            <w:tcW w:w="554" w:type="dxa"/>
          </w:tcPr>
          <w:p w14:paraId="50987977" w14:textId="007C8A4A" w:rsidR="00CB7E31" w:rsidDel="009E4857" w:rsidRDefault="00CB7E31">
            <w:pPr>
              <w:suppressAutoHyphens w:val="0"/>
              <w:rPr>
                <w:del w:id="6764" w:author="Jose Eduardo VIU" w:date="2023-04-01T20:51:00Z"/>
              </w:rPr>
            </w:pPr>
          </w:p>
        </w:tc>
        <w:tc>
          <w:tcPr>
            <w:tcW w:w="898" w:type="dxa"/>
          </w:tcPr>
          <w:p w14:paraId="0478A400" w14:textId="447C560F" w:rsidR="00CB7E31" w:rsidDel="009E4857" w:rsidRDefault="00000000">
            <w:pPr>
              <w:suppressAutoHyphens w:val="0"/>
              <w:spacing w:after="0"/>
              <w:rPr>
                <w:del w:id="6765" w:author="Jose Eduardo VIU" w:date="2023-04-01T20:51:00Z"/>
              </w:rPr>
            </w:pPr>
            <w:del w:id="6766" w:author="Jose Eduardo VIU" w:date="2023-04-01T20:51:00Z">
              <w:r w:rsidDel="009E4857">
                <w:rPr>
                  <w:rFonts w:ascii="Courier New" w:eastAsia="Courier New" w:hAnsi="Courier New" w:cs="Courier New"/>
                </w:rPr>
                <w:delText>0.50</w:delText>
              </w:r>
            </w:del>
          </w:p>
        </w:tc>
        <w:tc>
          <w:tcPr>
            <w:tcW w:w="335" w:type="dxa"/>
          </w:tcPr>
          <w:p w14:paraId="23383858" w14:textId="70FE67B2" w:rsidR="00CB7E31" w:rsidDel="009E4857" w:rsidRDefault="00CB7E31">
            <w:pPr>
              <w:suppressAutoHyphens w:val="0"/>
              <w:rPr>
                <w:del w:id="6767" w:author="Jose Eduardo VIU" w:date="2023-04-01T20:51:00Z"/>
              </w:rPr>
            </w:pPr>
          </w:p>
        </w:tc>
        <w:tc>
          <w:tcPr>
            <w:tcW w:w="2399" w:type="dxa"/>
            <w:gridSpan w:val="2"/>
          </w:tcPr>
          <w:p w14:paraId="3ED63F1E" w14:textId="3C6B4E1B" w:rsidR="00CB7E31" w:rsidDel="009E4857" w:rsidRDefault="00000000">
            <w:pPr>
              <w:suppressAutoHyphens w:val="0"/>
              <w:spacing w:after="0"/>
              <w:rPr>
                <w:del w:id="6768" w:author="Jose Eduardo VIU" w:date="2023-04-01T20:51:00Z"/>
              </w:rPr>
            </w:pPr>
            <w:del w:id="6769" w:author="Jose Eduardo VIU" w:date="2023-04-01T20:51:00Z">
              <w:r w:rsidDel="009E4857">
                <w:rPr>
                  <w:rFonts w:ascii="Courier New" w:eastAsia="Courier New" w:hAnsi="Courier New" w:cs="Courier New"/>
                </w:rPr>
                <w:delText>7.860690 VIÑA VIEJA</w:delText>
              </w:r>
            </w:del>
          </w:p>
        </w:tc>
      </w:tr>
    </w:tbl>
    <w:p w14:paraId="0574A807" w14:textId="4047131E" w:rsidR="00CB7E31" w:rsidDel="009E4857" w:rsidRDefault="00000000">
      <w:pPr>
        <w:spacing w:after="253" w:line="271" w:lineRule="auto"/>
        <w:ind w:left="593" w:right="117" w:hanging="10"/>
        <w:rPr>
          <w:del w:id="6770" w:author="Jose Eduardo VIU" w:date="2023-04-01T20:51:00Z"/>
        </w:rPr>
      </w:pPr>
      <w:del w:id="6771" w:author="Jose Eduardo VIU" w:date="2023-04-01T20:51:00Z">
        <w:r w:rsidDel="009E4857">
          <w:rPr>
            <w:rFonts w:ascii="Courier New" w:eastAsia="Courier New" w:hAnsi="Courier New" w:cs="Courier New"/>
          </w:rPr>
          <w:delText>[5277 rows x 25 columns]&gt;</w:delText>
        </w:r>
      </w:del>
    </w:p>
    <w:p w14:paraId="675ECEC3" w14:textId="3CDF6E40" w:rsidR="00CB7E31" w:rsidDel="009E4857" w:rsidRDefault="00000000">
      <w:pPr>
        <w:spacing w:after="5" w:line="266" w:lineRule="auto"/>
        <w:ind w:left="583" w:right="1721" w:hanging="598"/>
        <w:rPr>
          <w:del w:id="6772" w:author="Jose Eduardo VIU" w:date="2023-04-01T20:51:00Z"/>
        </w:rPr>
      </w:pPr>
      <w:del w:id="6773" w:author="Jose Eduardo VIU" w:date="2023-04-01T20:51:00Z">
        <w:r>
          <w:rPr>
            <w:noProof/>
          </w:rPr>
          <w:pict w14:anchorId="55538447">
            <v:group id="Group 35197" o:spid="_x0000_s2395" style="position:absolute;left:0;text-align:left;margin-left:25.9pt;margin-top:-3pt;width:468pt;height:33.1pt;z-index:-503316312" coordsize="59436,4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" o:allowincell="f">
              <v:shape id="Forma libre: forma 648" o:spid="_x0000_s2396" style="position:absolute;width:59436;height:4204;visibility:visible;mso-wrap-style:square;v-text-anchor:top" coordsize="16510,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" path="m70,-1r16370,c16479,-1,16510,30,16510,69r,1029c16510,1137,16479,1167,16440,1167l70,1167c31,1167,,1137,,1098l,69c,30,31,-1,70,-1xe" fillcolor="#cfcfcf" stroked="f" strokeweight="0">
                <v:path arrowok="t"/>
              </v:shape>
              <v:shape id="Forma libre: forma 649" o:spid="_x0000_s2397" style="position:absolute;left:126;top:126;width:59180;height:3949;visibility:visible;mso-wrap-style:square;v-text-anchor:top" coordsize="16439,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" path="m35,l16405,v19,,35,15,35,34l16440,1063v,19,-16,35,-35,35l35,1098c16,1098,,1082,,1063l,34c,15,16,,35,xe" fillcolor="#f7f7f7" stroked="f" strokeweight="0">
                <v:path arrowok="t"/>
              </v:shape>
            </v:group>
          </w:pict>
        </w:r>
        <w:r w:rsidR="007341E8" w:rsidDel="009E4857">
          <w:rPr>
            <w:rFonts w:ascii="Courier New" w:eastAsia="Courier New" w:hAnsi="Courier New" w:cs="Courier New"/>
            <w:color w:val="303F9F"/>
          </w:rPr>
          <w:delText xml:space="preserve">[ ]: </w:delText>
        </w:r>
        <w:r w:rsidR="007341E8" w:rsidDel="009E4857">
          <w:rPr>
            <w:rFonts w:ascii="Courier New" w:eastAsia="Courier New" w:hAnsi="Courier New" w:cs="Courier New"/>
            <w:i/>
            <w:color w:val="3D7A7A"/>
          </w:rPr>
          <w:delText xml:space="preserve"># Grabamos los datos del Dataset modificado </w:delText>
        </w:r>
        <w:r w:rsidR="007341E8" w:rsidDel="009E4857">
          <w:rPr>
            <w:rFonts w:ascii="Courier New" w:eastAsia="Courier New" w:hAnsi="Courier New" w:cs="Courier New"/>
          </w:rPr>
          <w:delText>df</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rPr>
          <w:delText>to_csv(</w:delText>
        </w:r>
        <w:r w:rsidR="007341E8" w:rsidDel="009E4857">
          <w:rPr>
            <w:rFonts w:ascii="Courier New" w:eastAsia="Courier New" w:hAnsi="Courier New" w:cs="Courier New"/>
            <w:color w:val="BA2121"/>
          </w:rPr>
          <w:delText>"gmd_02.csv"</w:delText>
        </w:r>
        <w:r w:rsidR="007341E8" w:rsidDel="009E4857">
          <w:rPr>
            <w:rFonts w:ascii="Courier New" w:eastAsia="Courier New" w:hAnsi="Courier New" w:cs="Courier New"/>
          </w:rPr>
          <w:delText>, sep</w:delText>
        </w:r>
        <w:r w:rsidR="007341E8" w:rsidDel="009E4857">
          <w:rPr>
            <w:rFonts w:ascii="Courier New" w:eastAsia="Courier New" w:hAnsi="Courier New" w:cs="Courier New"/>
            <w:color w:val="666666"/>
          </w:rPr>
          <w:delText>=</w:delText>
        </w:r>
        <w:r w:rsidR="007341E8" w:rsidDel="009E4857">
          <w:rPr>
            <w:rFonts w:ascii="Courier New" w:eastAsia="Courier New" w:hAnsi="Courier New" w:cs="Courier New"/>
            <w:color w:val="BA2121"/>
          </w:rPr>
          <w:delText>";"</w:delText>
        </w:r>
        <w:r w:rsidR="007341E8" w:rsidDel="009E4857">
          <w:rPr>
            <w:rFonts w:ascii="Courier New" w:eastAsia="Courier New" w:hAnsi="Courier New" w:cs="Courier New"/>
          </w:rPr>
          <w:delText>)</w:delText>
        </w:r>
      </w:del>
    </w:p>
    <w:p w14:paraId="3B2EEDD9" w14:textId="01B33FDF" w:rsidR="00CB7E31" w:rsidDel="00F217D2" w:rsidRDefault="00CB7E31">
      <w:pPr>
        <w:rPr>
          <w:del w:id="6774" w:author="Jose Eduardo VIU" w:date="2023-04-02T00:31:00Z"/>
          <w:lang w:eastAsia="es-ES"/>
        </w:rPr>
      </w:pPr>
    </w:p>
    <w:p w14:paraId="126783F6" w14:textId="7916E87A" w:rsidR="00CB7E31" w:rsidRDefault="00000000">
      <w:pPr>
        <w:spacing w:after="0" w:line="240" w:lineRule="auto"/>
        <w:jc w:val="left"/>
        <w:rPr>
          <w:lang w:eastAsia="es-ES"/>
        </w:rPr>
      </w:pPr>
      <w:del w:id="6775" w:author="Jose Eduardo VIU" w:date="2023-04-02T00:40:00Z">
        <w:r w:rsidDel="00413039">
          <w:br w:type="page"/>
        </w:r>
      </w:del>
    </w:p>
    <w:p w14:paraId="283E3DF3" w14:textId="77777777" w:rsidR="00CB7E31" w:rsidRDefault="00000000" w:rsidP="00F12980">
      <w:pPr>
        <w:pStyle w:val="Ttulo2"/>
        <w:numPr>
          <w:ilvl w:val="1"/>
          <w:numId w:val="12"/>
        </w:numPr>
        <w:pPrChange w:id="6776" w:author="Jose Eduardo VIU" w:date="2023-04-02T00:58:00Z">
          <w:pPr>
            <w:pStyle w:val="Ttulo2"/>
          </w:pPr>
        </w:pPrChange>
      </w:pPr>
      <w:bookmarkStart w:id="6777" w:name="_Ref131065356"/>
      <w:bookmarkStart w:id="6778" w:name="_Toc131396848"/>
      <w:r>
        <w:lastRenderedPageBreak/>
        <w:t>Regresión RandomForest</w:t>
      </w:r>
      <w:bookmarkEnd w:id="6777"/>
      <w:bookmarkEnd w:id="6778"/>
    </w:p>
    <w:p w14:paraId="76DB54FD" w14:textId="5604A6C2" w:rsidR="00CB7E31" w:rsidRDefault="00000000">
      <w:pPr>
        <w:rPr>
          <w:ins w:id="6779" w:author="Jose Eduardo VIU" w:date="2023-04-02T00:59:00Z"/>
          <w:lang w:eastAsia="es-ES"/>
        </w:rPr>
      </w:pPr>
      <w:r>
        <w:rPr>
          <w:lang w:eastAsia="es-ES"/>
        </w:rPr>
        <w:t>Enlace al cuaderno de trabajo en “Jupyter Notebook” para poder probar y generar los datos de preparación del dataset.</w:t>
      </w:r>
    </w:p>
    <w:p w14:paraId="0B7E3752" w14:textId="259526FE" w:rsidR="00F5762A" w:rsidRDefault="00F5762A">
      <w:pPr>
        <w:rPr>
          <w:lang w:eastAsia="es-ES"/>
        </w:rPr>
      </w:pPr>
      <w:ins w:id="6780" w:author="Jose Eduardo VIU" w:date="2023-04-02T00:59:00Z">
        <w:r>
          <w:rPr>
            <w:lang w:eastAsia="es-ES"/>
          </w:rPr>
          <w:t xml:space="preserve">Se puede consultar el fichero en la siguiente URL: </w:t>
        </w:r>
      </w:ins>
      <w:ins w:id="6781" w:author="Jose Eduardo VIU" w:date="2023-04-02T01:00:00Z">
        <w:r>
          <w:rPr>
            <w:lang w:eastAsia="es-ES"/>
          </w:rPr>
          <w:fldChar w:fldCharType="begin"/>
        </w:r>
        <w:r>
          <w:rPr>
            <w:lang w:eastAsia="es-ES"/>
          </w:rPr>
          <w:instrText xml:space="preserve"> HYPERLINK "https://github.com/JoseEduardoCG/14MBID_TFM/blob/0d752c135c40648c6a5f3da4d035a42e8c0ae32b/Cuadernos/Regresi%C3%B3n_RandomForest.ipynb" </w:instrText>
        </w:r>
        <w:r>
          <w:rPr>
            <w:lang w:eastAsia="es-ES"/>
          </w:rPr>
        </w:r>
        <w:r>
          <w:rPr>
            <w:lang w:eastAsia="es-ES"/>
          </w:rPr>
          <w:fldChar w:fldCharType="separate"/>
        </w:r>
        <w:r w:rsidRPr="00F5762A">
          <w:rPr>
            <w:rStyle w:val="Hipervnculo"/>
            <w:lang w:eastAsia="es-ES"/>
          </w:rPr>
          <w:t>Regresión_RandomForest.ipynb</w:t>
        </w:r>
        <w:r>
          <w:rPr>
            <w:lang w:eastAsia="es-ES"/>
          </w:rPr>
          <w:fldChar w:fldCharType="end"/>
        </w:r>
      </w:ins>
    </w:p>
    <w:p w14:paraId="57585336" w14:textId="52BE0822" w:rsidR="00CB7E31" w:rsidDel="00F12980" w:rsidRDefault="00000000">
      <w:pPr>
        <w:rPr>
          <w:del w:id="6782" w:author="Jose Eduardo VIU" w:date="2023-04-02T00:59:00Z"/>
          <w:sz w:val="20"/>
          <w:szCs w:val="20"/>
          <w:lang w:eastAsia="es-ES"/>
        </w:rPr>
      </w:pPr>
      <w:del w:id="6783" w:author="Jose Eduardo VIU" w:date="2023-04-02T00:59:00Z">
        <w:r w:rsidDel="00F12980">
          <w:fldChar w:fldCharType="begin"/>
        </w:r>
        <w:r w:rsidDel="00F12980">
          <w:delInstrText>HYPERLINK "https://github.com/JoseEduardoCG/14MBID_TFM/blob/main/Regresión_RandomForest.ipynb" \h</w:delInstrText>
        </w:r>
        <w:r w:rsidDel="00F12980">
          <w:fldChar w:fldCharType="separate"/>
        </w:r>
        <w:r w:rsidDel="00F12980">
          <w:rPr>
            <w:rStyle w:val="Hipervnculo"/>
            <w:sz w:val="20"/>
            <w:szCs w:val="20"/>
            <w:lang w:eastAsia="es-ES"/>
          </w:rPr>
          <w:delText>https://github.com/JoseEduardoCG/14MBID_TFM/blob/main/Regresi%C3%B3n_RandomForest.ipynb</w:delText>
        </w:r>
        <w:r w:rsidDel="00F12980">
          <w:rPr>
            <w:rStyle w:val="Hipervnculo"/>
            <w:sz w:val="20"/>
            <w:szCs w:val="20"/>
            <w:lang w:eastAsia="es-ES"/>
          </w:rPr>
          <w:fldChar w:fldCharType="end"/>
        </w:r>
      </w:del>
    </w:p>
    <w:p w14:paraId="727D2EA2" w14:textId="77777777" w:rsidR="00CB7E31" w:rsidRDefault="00CB7E31">
      <w:pPr>
        <w:rPr>
          <w:lang w:eastAsia="es-ES"/>
        </w:rPr>
      </w:pPr>
    </w:p>
    <w:p w14:paraId="4772EBE5" w14:textId="41196458" w:rsidR="00CB7E31" w:rsidRDefault="00000000">
      <w:pPr>
        <w:rPr>
          <w:ins w:id="6784" w:author="Jose Eduardo VIU" w:date="2023-04-02T00:58:00Z"/>
          <w:lang w:eastAsia="es-ES"/>
        </w:rPr>
      </w:pPr>
      <w:r>
        <w:rPr>
          <w:lang w:eastAsia="es-ES"/>
        </w:rPr>
        <w:t>Se adjunta el contenido del cuaderno como anexo.</w:t>
      </w:r>
    </w:p>
    <w:p w14:paraId="062B5D83" w14:textId="77777777" w:rsidR="00F12980" w:rsidRDefault="00F12980">
      <w:pPr>
        <w:rPr>
          <w:ins w:id="6785" w:author="Jose Eduardo VIU" w:date="2023-04-02T00:42:00Z"/>
          <w:lang w:eastAsia="es-ES"/>
        </w:rPr>
      </w:pPr>
    </w:p>
    <w:p w14:paraId="33A4EFAD" w14:textId="77777777" w:rsidR="00B200AE" w:rsidRDefault="00B200AE" w:rsidP="00B200AE">
      <w:pPr>
        <w:spacing w:after="0" w:line="240" w:lineRule="auto"/>
        <w:jc w:val="left"/>
        <w:rPr>
          <w:ins w:id="6786" w:author="Jose Eduardo VIU" w:date="2023-04-02T01:03:00Z"/>
        </w:rPr>
      </w:pPr>
      <w:ins w:id="6787" w:author="Jose Eduardo VIU" w:date="2023-04-02T01:03:00Z">
        <w:r>
          <w:br w:type="page"/>
        </w:r>
      </w:ins>
    </w:p>
    <w:p w14:paraId="598B866E" w14:textId="77777777" w:rsidR="00B200AE" w:rsidRDefault="00B200AE" w:rsidP="00B200AE">
      <w:pPr>
        <w:ind w:left="360"/>
        <w:rPr>
          <w:ins w:id="6788" w:author="Jose Eduardo VIU" w:date="2023-04-02T01:03:00Z"/>
        </w:rPr>
      </w:pPr>
      <w:ins w:id="6789" w:author="Jose Eduardo VIU" w:date="2023-04-02T01:03:00Z">
        <w:r>
          <w:rPr>
            <w:noProof/>
          </w:rPr>
          <w:lastRenderedPageBreak/>
          <w:drawing>
            <wp:inline distT="0" distB="0" distL="0" distR="0" wp14:anchorId="1A86DA2A" wp14:editId="426C37ED">
              <wp:extent cx="5400040" cy="6988175"/>
              <wp:effectExtent l="0" t="0" r="0" b="0"/>
              <wp:docPr id="144558884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88842" name="Imagen 144558884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rPr>
          <w:lastRenderedPageBreak/>
          <w:drawing>
            <wp:inline distT="0" distB="0" distL="0" distR="0" wp14:anchorId="4CAA618E" wp14:editId="3F6D51FD">
              <wp:extent cx="5400040" cy="6988175"/>
              <wp:effectExtent l="0" t="0" r="0" b="0"/>
              <wp:docPr id="1532452891"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52891" name="Imagen 153245289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rPr>
          <w:lastRenderedPageBreak/>
          <w:drawing>
            <wp:inline distT="0" distB="0" distL="0" distR="0" wp14:anchorId="5FEF22BC" wp14:editId="74147F9A">
              <wp:extent cx="5400040" cy="6988175"/>
              <wp:effectExtent l="0" t="0" r="0" b="0"/>
              <wp:docPr id="168242099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20990" name="Imagen 168242099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rPr>
          <w:lastRenderedPageBreak/>
          <w:drawing>
            <wp:inline distT="0" distB="0" distL="0" distR="0" wp14:anchorId="51703A12" wp14:editId="59709995">
              <wp:extent cx="5400040" cy="6988175"/>
              <wp:effectExtent l="0" t="0" r="0" b="0"/>
              <wp:docPr id="198264214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42144" name="Imagen 1982642144"/>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rPr>
          <w:lastRenderedPageBreak/>
          <w:drawing>
            <wp:inline distT="0" distB="0" distL="0" distR="0" wp14:anchorId="4FC0C930" wp14:editId="31F30B08">
              <wp:extent cx="5400040" cy="6988175"/>
              <wp:effectExtent l="0" t="0" r="0" b="0"/>
              <wp:docPr id="3338008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0083" name="Imagen 33380083"/>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rPr>
          <w:lastRenderedPageBreak/>
          <w:drawing>
            <wp:inline distT="0" distB="0" distL="0" distR="0" wp14:anchorId="53FB0E84" wp14:editId="6168CB46">
              <wp:extent cx="5400040" cy="6988175"/>
              <wp:effectExtent l="0" t="0" r="0" b="0"/>
              <wp:docPr id="188130711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07110" name="Imagen 1881307110"/>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rPr>
          <w:lastRenderedPageBreak/>
          <w:drawing>
            <wp:inline distT="0" distB="0" distL="0" distR="0" wp14:anchorId="0C4B16CC" wp14:editId="37B645D5">
              <wp:extent cx="5400040" cy="6988175"/>
              <wp:effectExtent l="0" t="0" r="0" b="0"/>
              <wp:docPr id="1055005337"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05337" name="Imagen 1055005337"/>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rPr>
          <w:lastRenderedPageBreak/>
          <w:drawing>
            <wp:inline distT="0" distB="0" distL="0" distR="0" wp14:anchorId="66A1DF48" wp14:editId="6AFFC45D">
              <wp:extent cx="5400040" cy="6988175"/>
              <wp:effectExtent l="0" t="0" r="0" b="0"/>
              <wp:docPr id="2105131462"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31462" name="Imagen 2105131462"/>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rPr>
          <w:lastRenderedPageBreak/>
          <w:drawing>
            <wp:inline distT="0" distB="0" distL="0" distR="0" wp14:anchorId="711D239C" wp14:editId="05EC1362">
              <wp:extent cx="5400040" cy="6988175"/>
              <wp:effectExtent l="0" t="0" r="0" b="0"/>
              <wp:docPr id="1878895841"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95841" name="Imagen 187889584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rPr>
          <w:lastRenderedPageBreak/>
          <w:drawing>
            <wp:inline distT="0" distB="0" distL="0" distR="0" wp14:anchorId="4CB045E2" wp14:editId="2175BA2F">
              <wp:extent cx="5400040" cy="6988175"/>
              <wp:effectExtent l="0" t="0" r="0" b="0"/>
              <wp:docPr id="111977489"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7489" name="Imagen 111977489"/>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rPr>
          <w:lastRenderedPageBreak/>
          <w:drawing>
            <wp:inline distT="0" distB="0" distL="0" distR="0" wp14:anchorId="3C7450B3" wp14:editId="5548C2A3">
              <wp:extent cx="5400040" cy="6988175"/>
              <wp:effectExtent l="0" t="0" r="0" b="0"/>
              <wp:docPr id="2040512038"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12038" name="Imagen 2040512038"/>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rPr>
          <w:lastRenderedPageBreak/>
          <w:drawing>
            <wp:inline distT="0" distB="0" distL="0" distR="0" wp14:anchorId="635FB85C" wp14:editId="6A3096C2">
              <wp:extent cx="5400040" cy="6988175"/>
              <wp:effectExtent l="0" t="0" r="0" b="0"/>
              <wp:docPr id="447585633"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85633" name="Imagen 447585633"/>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rPr>
          <w:lastRenderedPageBreak/>
          <w:drawing>
            <wp:inline distT="0" distB="0" distL="0" distR="0" wp14:anchorId="65147B8C" wp14:editId="5DD4995A">
              <wp:extent cx="5400040" cy="6988175"/>
              <wp:effectExtent l="0" t="0" r="0" b="0"/>
              <wp:docPr id="1407444759"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44759" name="Imagen 1407444759"/>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rPr>
          <w:lastRenderedPageBreak/>
          <w:drawing>
            <wp:inline distT="0" distB="0" distL="0" distR="0" wp14:anchorId="400BF653" wp14:editId="25F5A5D2">
              <wp:extent cx="5400040" cy="6988175"/>
              <wp:effectExtent l="0" t="0" r="0" b="0"/>
              <wp:docPr id="1840872528"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72528" name="Imagen 1840872528"/>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rPr>
          <w:lastRenderedPageBreak/>
          <w:drawing>
            <wp:inline distT="0" distB="0" distL="0" distR="0" wp14:anchorId="5BE730B2" wp14:editId="4F43FA79">
              <wp:extent cx="5400040" cy="6988175"/>
              <wp:effectExtent l="0" t="0" r="0" b="0"/>
              <wp:docPr id="731916082"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16082" name="Imagen 731916082"/>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rPr>
          <w:lastRenderedPageBreak/>
          <w:drawing>
            <wp:inline distT="0" distB="0" distL="0" distR="0" wp14:anchorId="7DECDDAD" wp14:editId="0301415E">
              <wp:extent cx="5400040" cy="6988175"/>
              <wp:effectExtent l="0" t="0" r="0" b="0"/>
              <wp:docPr id="201797622"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622" name="Imagen 201797622"/>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rPr>
          <w:lastRenderedPageBreak/>
          <w:drawing>
            <wp:inline distT="0" distB="0" distL="0" distR="0" wp14:anchorId="62356F04" wp14:editId="36F0CB51">
              <wp:extent cx="5400040" cy="6988175"/>
              <wp:effectExtent l="0" t="0" r="0" b="0"/>
              <wp:docPr id="187489696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96964" name="Imagen 1874896964"/>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rPr>
          <w:lastRenderedPageBreak/>
          <w:drawing>
            <wp:inline distT="0" distB="0" distL="0" distR="0" wp14:anchorId="4EB4AB41" wp14:editId="041ACBBC">
              <wp:extent cx="5400040" cy="6988175"/>
              <wp:effectExtent l="0" t="0" r="0" b="0"/>
              <wp:docPr id="16986098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09846" name="Imagen 1698609846"/>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rPr>
          <w:lastRenderedPageBreak/>
          <w:drawing>
            <wp:inline distT="0" distB="0" distL="0" distR="0" wp14:anchorId="1306AD16" wp14:editId="022AEAE8">
              <wp:extent cx="5400040" cy="6988175"/>
              <wp:effectExtent l="0" t="0" r="0" b="0"/>
              <wp:docPr id="307324107"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24107" name="Imagen 307324107"/>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rPr>
          <w:lastRenderedPageBreak/>
          <w:drawing>
            <wp:inline distT="0" distB="0" distL="0" distR="0" wp14:anchorId="43826574" wp14:editId="7C7ADC32">
              <wp:extent cx="5400040" cy="6988175"/>
              <wp:effectExtent l="0" t="0" r="0" b="0"/>
              <wp:docPr id="928565628"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65628" name="Imagen 928565628"/>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ins>
    </w:p>
    <w:p w14:paraId="30F1F999" w14:textId="12E3B52B" w:rsidR="00023747" w:rsidRDefault="00023747" w:rsidP="00B200AE">
      <w:pPr>
        <w:rPr>
          <w:ins w:id="6790" w:author="Jose Eduardo VIU" w:date="2023-04-02T00:42:00Z"/>
        </w:rPr>
      </w:pPr>
    </w:p>
    <w:p w14:paraId="07831F50" w14:textId="77777777" w:rsidR="00617ACA" w:rsidRDefault="00617ACA">
      <w:pPr>
        <w:spacing w:after="0" w:line="240" w:lineRule="auto"/>
        <w:jc w:val="left"/>
        <w:rPr>
          <w:ins w:id="6791" w:author="Jose Eduardo VIU" w:date="2023-04-02T17:30:00Z"/>
          <w:lang w:eastAsia="es-ES"/>
        </w:rPr>
      </w:pPr>
    </w:p>
    <w:p w14:paraId="6CF37908" w14:textId="77777777" w:rsidR="00617ACA" w:rsidRDefault="00617ACA">
      <w:pPr>
        <w:spacing w:after="0" w:line="240" w:lineRule="auto"/>
        <w:jc w:val="left"/>
        <w:rPr>
          <w:ins w:id="6792" w:author="Jose Eduardo VIU" w:date="2023-04-02T17:30:00Z"/>
          <w:lang w:eastAsia="es-ES"/>
        </w:rPr>
      </w:pPr>
      <w:ins w:id="6793" w:author="Jose Eduardo VIU" w:date="2023-04-02T17:30:00Z">
        <w:r>
          <w:rPr>
            <w:lang w:eastAsia="es-ES"/>
          </w:rPr>
          <w:br w:type="page"/>
        </w:r>
      </w:ins>
    </w:p>
    <w:p w14:paraId="6E4F2ED0" w14:textId="7A4536A3" w:rsidR="00617ACA" w:rsidRDefault="00617ACA" w:rsidP="00617ACA">
      <w:pPr>
        <w:pStyle w:val="Ttulo2"/>
        <w:rPr>
          <w:ins w:id="6794" w:author="Jose Eduardo VIU" w:date="2023-04-02T17:31:00Z"/>
        </w:rPr>
        <w:pPrChange w:id="6795" w:author="Jose Eduardo VIU" w:date="2023-04-02T17:31:00Z">
          <w:pPr/>
        </w:pPrChange>
      </w:pPr>
      <w:bookmarkStart w:id="6796" w:name="_Toc131396849"/>
      <w:ins w:id="6797" w:author="Jose Eduardo VIU" w:date="2023-04-02T17:31:00Z">
        <w:r w:rsidRPr="00617ACA">
          <w:lastRenderedPageBreak/>
          <w:t>HistGradientBoostingRegressor</w:t>
        </w:r>
        <w:bookmarkEnd w:id="6796"/>
      </w:ins>
    </w:p>
    <w:p w14:paraId="5BFFF13D" w14:textId="0131CB41" w:rsidR="00617ACA" w:rsidRDefault="00617ACA" w:rsidP="00617ACA">
      <w:pPr>
        <w:rPr>
          <w:ins w:id="6798" w:author="Jose Eduardo VIU" w:date="2023-04-02T17:30:00Z"/>
          <w:lang w:eastAsia="es-ES"/>
        </w:rPr>
      </w:pPr>
      <w:ins w:id="6799" w:author="Jose Eduardo VIU" w:date="2023-04-02T17:30:00Z">
        <w:r>
          <w:rPr>
            <w:lang w:eastAsia="es-ES"/>
          </w:rPr>
          <w:t>Enlace al cuaderno de trabajo en “Jupyter Notebook” para poder probar y generar los datos de preparación del dataset.</w:t>
        </w:r>
      </w:ins>
    </w:p>
    <w:p w14:paraId="04D698B7" w14:textId="26A280A8" w:rsidR="00617ACA" w:rsidRDefault="00617ACA" w:rsidP="00617ACA">
      <w:pPr>
        <w:rPr>
          <w:ins w:id="6800" w:author="Jose Eduardo VIU" w:date="2023-04-02T17:30:00Z"/>
          <w:lang w:eastAsia="es-ES"/>
        </w:rPr>
      </w:pPr>
      <w:ins w:id="6801" w:author="Jose Eduardo VIU" w:date="2023-04-02T17:30:00Z">
        <w:r>
          <w:rPr>
            <w:lang w:eastAsia="es-ES"/>
          </w:rPr>
          <w:t>Se puede consultar el fichero en la siguiente URL</w:t>
        </w:r>
      </w:ins>
      <w:ins w:id="6802" w:author="Jose Eduardo VIU" w:date="2023-04-02T17:32:00Z">
        <w:r>
          <w:rPr>
            <w:lang w:eastAsia="es-ES"/>
          </w:rPr>
          <w:t xml:space="preserve">: </w:t>
        </w:r>
        <w:r>
          <w:rPr>
            <w:lang w:eastAsia="es-ES"/>
          </w:rPr>
          <w:fldChar w:fldCharType="begin"/>
        </w:r>
        <w:r>
          <w:rPr>
            <w:lang w:eastAsia="es-ES"/>
          </w:rPr>
          <w:instrText xml:space="preserve"> HYPERLINK "https://github.com/JoseEduardoCG/14MBID_TFM/blob/51987b9215ccfd63f8ed5f59c439702f25ea4a63/Cuadernos/HistGradientBoostingRegressor.ipynb" </w:instrText>
        </w:r>
        <w:r>
          <w:rPr>
            <w:lang w:eastAsia="es-ES"/>
          </w:rPr>
        </w:r>
        <w:r>
          <w:rPr>
            <w:lang w:eastAsia="es-ES"/>
          </w:rPr>
          <w:fldChar w:fldCharType="separate"/>
        </w:r>
        <w:r w:rsidRPr="00617ACA">
          <w:rPr>
            <w:rStyle w:val="Hipervnculo"/>
            <w:lang w:eastAsia="es-ES"/>
          </w:rPr>
          <w:t>HistGradientBoostingRegressor.ipynb</w:t>
        </w:r>
        <w:r>
          <w:rPr>
            <w:lang w:eastAsia="es-ES"/>
          </w:rPr>
          <w:fldChar w:fldCharType="end"/>
        </w:r>
      </w:ins>
    </w:p>
    <w:p w14:paraId="37AD5902" w14:textId="77777777" w:rsidR="00617ACA" w:rsidRDefault="00617ACA" w:rsidP="00617ACA">
      <w:pPr>
        <w:rPr>
          <w:ins w:id="6803" w:author="Jose Eduardo VIU" w:date="2023-04-02T17:30:00Z"/>
          <w:lang w:eastAsia="es-ES"/>
        </w:rPr>
      </w:pPr>
    </w:p>
    <w:p w14:paraId="103C61DE" w14:textId="77777777" w:rsidR="00617ACA" w:rsidRDefault="00617ACA" w:rsidP="00617ACA">
      <w:pPr>
        <w:rPr>
          <w:ins w:id="6804" w:author="Jose Eduardo VIU" w:date="2023-04-02T17:30:00Z"/>
          <w:lang w:eastAsia="es-ES"/>
        </w:rPr>
      </w:pPr>
      <w:ins w:id="6805" w:author="Jose Eduardo VIU" w:date="2023-04-02T17:30:00Z">
        <w:r>
          <w:rPr>
            <w:lang w:eastAsia="es-ES"/>
          </w:rPr>
          <w:t>Se adjunta el contenido del cuaderno como anexo.</w:t>
        </w:r>
      </w:ins>
    </w:p>
    <w:p w14:paraId="5BCEC5B6" w14:textId="77777777" w:rsidR="00617ACA" w:rsidRDefault="00617ACA">
      <w:pPr>
        <w:spacing w:after="0" w:line="240" w:lineRule="auto"/>
        <w:jc w:val="left"/>
        <w:rPr>
          <w:ins w:id="6806" w:author="Jose Eduardo VIU" w:date="2023-04-02T17:33:00Z"/>
          <w:lang w:eastAsia="es-ES"/>
        </w:rPr>
      </w:pPr>
      <w:ins w:id="6807" w:author="Jose Eduardo VIU" w:date="2023-04-02T17:33:00Z">
        <w:r>
          <w:rPr>
            <w:lang w:eastAsia="es-ES"/>
          </w:rPr>
          <w:br w:type="page"/>
        </w:r>
      </w:ins>
    </w:p>
    <w:p w14:paraId="31DD8F4E" w14:textId="77777777" w:rsidR="002E1C91" w:rsidRDefault="00156A71">
      <w:pPr>
        <w:spacing w:after="0" w:line="240" w:lineRule="auto"/>
        <w:jc w:val="left"/>
        <w:rPr>
          <w:ins w:id="6808" w:author="Jose Eduardo VIU" w:date="2023-04-02T19:45:00Z"/>
          <w:lang w:eastAsia="es-ES"/>
        </w:rPr>
      </w:pPr>
      <w:ins w:id="6809" w:author="Jose Eduardo VIU" w:date="2023-04-02T17:33:00Z">
        <w:r>
          <w:rPr>
            <w:noProof/>
            <w:lang w:eastAsia="es-ES"/>
          </w:rPr>
          <w:lastRenderedPageBreak/>
          <w:drawing>
            <wp:inline distT="0" distB="0" distL="0" distR="0" wp14:anchorId="51F19767" wp14:editId="22CAEAC5">
              <wp:extent cx="5400040" cy="6988175"/>
              <wp:effectExtent l="0" t="0" r="0" b="0"/>
              <wp:docPr id="100911436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14364" name="Imagen 1009114364"/>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74BE0C97" wp14:editId="5D9D43E2">
              <wp:extent cx="5400040" cy="6988175"/>
              <wp:effectExtent l="0" t="0" r="0" b="0"/>
              <wp:docPr id="13641953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95332" name="Imagen 1364195332"/>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362808EF" wp14:editId="75421768">
              <wp:extent cx="5400040" cy="6988175"/>
              <wp:effectExtent l="0" t="0" r="0" b="0"/>
              <wp:docPr id="125472462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24629" name="Imagen 1254724629"/>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7C18CB57" wp14:editId="0388D69D">
              <wp:extent cx="5400040" cy="6988175"/>
              <wp:effectExtent l="0" t="0" r="0" b="0"/>
              <wp:docPr id="112942182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21823" name="Imagen 1129421823"/>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1C01665A" wp14:editId="339DF2D1">
              <wp:extent cx="5400040" cy="6988175"/>
              <wp:effectExtent l="0" t="0" r="0" b="0"/>
              <wp:docPr id="44986534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65345" name="Imagen 449865345"/>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4ED19087" wp14:editId="4D791517">
              <wp:extent cx="5400040" cy="6988175"/>
              <wp:effectExtent l="0" t="0" r="0" b="0"/>
              <wp:docPr id="211955418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54184" name="Imagen 2119554184"/>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70BB0761" wp14:editId="392AF30A">
              <wp:extent cx="5400040" cy="6988175"/>
              <wp:effectExtent l="0" t="0" r="0" b="0"/>
              <wp:docPr id="188066715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67151" name="Imagen 188066715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363600DA" wp14:editId="3FBA9EC0">
              <wp:extent cx="5400040" cy="6988175"/>
              <wp:effectExtent l="0" t="0" r="0" b="0"/>
              <wp:docPr id="112682471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24716" name="Imagen 1126824716"/>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77B3C437" wp14:editId="7568F69A">
              <wp:extent cx="5400040" cy="6988175"/>
              <wp:effectExtent l="0" t="0" r="0" b="0"/>
              <wp:docPr id="29275052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50521" name="Imagen 29275052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3F0FE8DF" wp14:editId="56C95D64">
              <wp:extent cx="5400040" cy="6988175"/>
              <wp:effectExtent l="0" t="0" r="0" b="0"/>
              <wp:docPr id="126677494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74948" name="Imagen 1266774948"/>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688F54D3" wp14:editId="0610B174">
              <wp:extent cx="5400040" cy="6988175"/>
              <wp:effectExtent l="0" t="0" r="0" b="0"/>
              <wp:docPr id="47769843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98435" name="Imagen 477698435"/>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227A26AD" wp14:editId="497466BD">
              <wp:extent cx="5400040" cy="6988175"/>
              <wp:effectExtent l="0" t="0" r="0" b="0"/>
              <wp:docPr id="42436188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61880" name="Imagen 424361880"/>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10F06E4F" wp14:editId="119631F6">
              <wp:extent cx="5400040" cy="6988175"/>
              <wp:effectExtent l="0" t="0" r="0" b="0"/>
              <wp:docPr id="156059878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98787" name="Imagen 1560598787"/>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4A4ADC7C" wp14:editId="4A0760EA">
              <wp:extent cx="5400040" cy="6988175"/>
              <wp:effectExtent l="0" t="0" r="0" b="0"/>
              <wp:docPr id="70321914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19142" name="Imagen 703219142"/>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4C2B84C9" wp14:editId="181DD3D7">
              <wp:extent cx="5400040" cy="6988175"/>
              <wp:effectExtent l="0" t="0" r="0" b="0"/>
              <wp:docPr id="21417583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58348" name="Imagen 2141758348"/>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21E77C03" wp14:editId="4B54A8FC">
              <wp:extent cx="5400040" cy="6988175"/>
              <wp:effectExtent l="0" t="0" r="0" b="0"/>
              <wp:docPr id="77760569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05694" name="Imagen 777605694"/>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2F5F54A4" wp14:editId="09E3A923">
              <wp:extent cx="5400040" cy="6988175"/>
              <wp:effectExtent l="0" t="0" r="0" b="0"/>
              <wp:docPr id="113631607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16077" name="Imagen 1136316077"/>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114C3066" wp14:editId="7DDC522B">
              <wp:extent cx="5400040" cy="6988175"/>
              <wp:effectExtent l="0" t="0" r="0" b="0"/>
              <wp:docPr id="62154761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47616" name="Imagen 621547616"/>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lang w:eastAsia="es-ES"/>
          </w:rPr>
          <w:lastRenderedPageBreak/>
          <w:drawing>
            <wp:inline distT="0" distB="0" distL="0" distR="0" wp14:anchorId="74709326" wp14:editId="08492D24">
              <wp:extent cx="5400040" cy="6988175"/>
              <wp:effectExtent l="0" t="0" r="0" b="0"/>
              <wp:docPr id="8280783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7830" name="Imagen 82807830"/>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ins>
    </w:p>
    <w:p w14:paraId="7E0E268A" w14:textId="77777777" w:rsidR="002E1C91" w:rsidRDefault="002E1C91">
      <w:pPr>
        <w:spacing w:after="0" w:line="240" w:lineRule="auto"/>
        <w:jc w:val="left"/>
        <w:rPr>
          <w:ins w:id="6810" w:author="Jose Eduardo VIU" w:date="2023-04-02T19:45:00Z"/>
          <w:lang w:eastAsia="es-ES"/>
        </w:rPr>
      </w:pPr>
      <w:ins w:id="6811" w:author="Jose Eduardo VIU" w:date="2023-04-02T19:45:00Z">
        <w:r>
          <w:rPr>
            <w:lang w:eastAsia="es-ES"/>
          </w:rPr>
          <w:br w:type="page"/>
        </w:r>
      </w:ins>
    </w:p>
    <w:p w14:paraId="74EFB74D" w14:textId="77777777" w:rsidR="002E1C91" w:rsidRDefault="002E1C91" w:rsidP="002E1C91">
      <w:pPr>
        <w:pStyle w:val="Ttulo2"/>
        <w:rPr>
          <w:ins w:id="6812" w:author="Jose Eduardo VIU" w:date="2023-04-02T19:45:00Z"/>
        </w:rPr>
      </w:pPr>
      <w:bookmarkStart w:id="6813" w:name="_Toc131396850"/>
      <w:ins w:id="6814" w:author="Jose Eduardo VIU" w:date="2023-04-02T19:45:00Z">
        <w:r w:rsidRPr="002E1C91">
          <w:lastRenderedPageBreak/>
          <w:t>KNeighborsRegressor</w:t>
        </w:r>
        <w:bookmarkEnd w:id="6813"/>
      </w:ins>
    </w:p>
    <w:p w14:paraId="18448FD9" w14:textId="77777777" w:rsidR="002E1C91" w:rsidRDefault="002E1C91" w:rsidP="002E1C91">
      <w:pPr>
        <w:rPr>
          <w:ins w:id="6815" w:author="Jose Eduardo VIU" w:date="2023-04-02T19:45:00Z"/>
          <w:lang w:eastAsia="es-ES"/>
        </w:rPr>
      </w:pPr>
      <w:ins w:id="6816" w:author="Jose Eduardo VIU" w:date="2023-04-02T19:45:00Z">
        <w:r>
          <w:rPr>
            <w:lang w:eastAsia="es-ES"/>
          </w:rPr>
          <w:t>Enlace al cuaderno de trabajo en “Jupyter Notebook” para poder probar y generar los datos de preparación del dataset.</w:t>
        </w:r>
      </w:ins>
    </w:p>
    <w:p w14:paraId="194F45D6" w14:textId="22FA1E42" w:rsidR="002E1C91" w:rsidRDefault="002E1C91" w:rsidP="002E1C91">
      <w:pPr>
        <w:rPr>
          <w:ins w:id="6817" w:author="Jose Eduardo VIU" w:date="2023-04-02T19:45:00Z"/>
          <w:lang w:eastAsia="es-ES"/>
        </w:rPr>
      </w:pPr>
      <w:ins w:id="6818" w:author="Jose Eduardo VIU" w:date="2023-04-02T19:45:00Z">
        <w:r>
          <w:rPr>
            <w:lang w:eastAsia="es-ES"/>
          </w:rPr>
          <w:t xml:space="preserve">Se puede consultar el fichero en la siguiente URL: </w:t>
        </w:r>
      </w:ins>
      <w:ins w:id="6819" w:author="Jose Eduardo VIU" w:date="2023-04-02T19:47:00Z">
        <w:r>
          <w:rPr>
            <w:lang w:eastAsia="es-ES"/>
          </w:rPr>
          <w:fldChar w:fldCharType="begin"/>
        </w:r>
        <w:r>
          <w:rPr>
            <w:lang w:eastAsia="es-ES"/>
          </w:rPr>
          <w:instrText xml:space="preserve"> HYPERLINK "https://github.com/JoseEduardoCG/14MBID_TFM/blob/29e78eff7728fcacfa807069265252f08386cdb3/Cuadernos/KNeighborsRegressor.ipynb" </w:instrText>
        </w:r>
        <w:r>
          <w:rPr>
            <w:lang w:eastAsia="es-ES"/>
          </w:rPr>
        </w:r>
        <w:r>
          <w:rPr>
            <w:lang w:eastAsia="es-ES"/>
          </w:rPr>
          <w:fldChar w:fldCharType="separate"/>
        </w:r>
        <w:r w:rsidRPr="002E1C91">
          <w:rPr>
            <w:rStyle w:val="Hipervnculo"/>
            <w:lang w:eastAsia="es-ES"/>
          </w:rPr>
          <w:t>KNeighborsRegressor.ipynb</w:t>
        </w:r>
        <w:r>
          <w:rPr>
            <w:lang w:eastAsia="es-ES"/>
          </w:rPr>
          <w:fldChar w:fldCharType="end"/>
        </w:r>
      </w:ins>
    </w:p>
    <w:p w14:paraId="1136D998" w14:textId="77777777" w:rsidR="002E1C91" w:rsidRDefault="002E1C91" w:rsidP="002E1C91">
      <w:pPr>
        <w:rPr>
          <w:ins w:id="6820" w:author="Jose Eduardo VIU" w:date="2023-04-02T19:45:00Z"/>
          <w:lang w:eastAsia="es-ES"/>
        </w:rPr>
      </w:pPr>
    </w:p>
    <w:p w14:paraId="00464E33" w14:textId="77777777" w:rsidR="002E1C91" w:rsidRDefault="002E1C91" w:rsidP="002E1C91">
      <w:pPr>
        <w:rPr>
          <w:ins w:id="6821" w:author="Jose Eduardo VIU" w:date="2023-04-02T19:45:00Z"/>
          <w:lang w:eastAsia="es-ES"/>
        </w:rPr>
      </w:pPr>
      <w:ins w:id="6822" w:author="Jose Eduardo VIU" w:date="2023-04-02T19:45:00Z">
        <w:r>
          <w:rPr>
            <w:lang w:eastAsia="es-ES"/>
          </w:rPr>
          <w:t>Se adjunta el contenido del cuaderno como anexo.</w:t>
        </w:r>
      </w:ins>
    </w:p>
    <w:p w14:paraId="58C3FC73" w14:textId="058990F2" w:rsidR="002E1C91" w:rsidRDefault="00023747">
      <w:pPr>
        <w:spacing w:after="0" w:line="240" w:lineRule="auto"/>
        <w:jc w:val="left"/>
        <w:rPr>
          <w:ins w:id="6823" w:author="Jose Eduardo VIU" w:date="2023-04-02T19:47:00Z"/>
        </w:rPr>
      </w:pPr>
      <w:ins w:id="6824" w:author="Jose Eduardo VIU" w:date="2023-04-02T00:42:00Z">
        <w:r>
          <w:br w:type="page"/>
        </w:r>
      </w:ins>
      <w:ins w:id="6825" w:author="Jose Eduardo VIU" w:date="2023-04-02T19:47:00Z">
        <w:r w:rsidR="002E1C91">
          <w:lastRenderedPageBreak/>
          <w:br w:type="page"/>
        </w:r>
      </w:ins>
    </w:p>
    <w:p w14:paraId="098A45BF" w14:textId="1DBBC88D" w:rsidR="00425A04" w:rsidRDefault="00425A04">
      <w:pPr>
        <w:spacing w:after="0" w:line="240" w:lineRule="auto"/>
        <w:jc w:val="left"/>
        <w:rPr>
          <w:ins w:id="6826" w:author="Jose Eduardo VIU" w:date="2023-04-02T19:47:00Z"/>
        </w:rPr>
      </w:pPr>
      <w:ins w:id="6827" w:author="Jose Eduardo VIU" w:date="2023-04-02T19:47:00Z">
        <w:r>
          <w:rPr>
            <w:noProof/>
          </w:rPr>
          <w:lastRenderedPageBreak/>
          <w:drawing>
            <wp:inline distT="0" distB="0" distL="0" distR="0" wp14:anchorId="50AC5422" wp14:editId="7A0456AD">
              <wp:extent cx="5400040" cy="6988175"/>
              <wp:effectExtent l="0" t="0" r="0" b="0"/>
              <wp:docPr id="142509423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94234" name="Imagen 1425094234"/>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rPr>
          <w:lastRenderedPageBreak/>
          <w:drawing>
            <wp:inline distT="0" distB="0" distL="0" distR="0" wp14:anchorId="4B7602E2" wp14:editId="137E1D1E">
              <wp:extent cx="5400040" cy="6988175"/>
              <wp:effectExtent l="0" t="0" r="0" b="0"/>
              <wp:docPr id="354187387" name="Imagen 28"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87387" name="Imagen 28" descr="Texto, Carta&#10;&#10;Descripción generada automáticament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rPr>
          <w:lastRenderedPageBreak/>
          <w:drawing>
            <wp:inline distT="0" distB="0" distL="0" distR="0" wp14:anchorId="6C352923" wp14:editId="682FBB86">
              <wp:extent cx="5400040" cy="6988175"/>
              <wp:effectExtent l="0" t="0" r="0" b="0"/>
              <wp:docPr id="547743938" name="Imagen 29"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43938" name="Imagen 29" descr="Texto, Carta&#10;&#10;Descripción generada automáticament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rPr>
          <w:lastRenderedPageBreak/>
          <w:drawing>
            <wp:inline distT="0" distB="0" distL="0" distR="0" wp14:anchorId="474FE770" wp14:editId="0A39E34B">
              <wp:extent cx="5400040" cy="6988175"/>
              <wp:effectExtent l="0" t="0" r="0" b="0"/>
              <wp:docPr id="496048853" name="Imagen 30"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48853" name="Imagen 30" descr="Gráfico, Gráfico de dispersión&#10;&#10;Descripción generada automáticament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rPr>
          <w:lastRenderedPageBreak/>
          <w:drawing>
            <wp:inline distT="0" distB="0" distL="0" distR="0" wp14:anchorId="59BEC68F" wp14:editId="69D15F07">
              <wp:extent cx="5400040" cy="6988175"/>
              <wp:effectExtent l="0" t="0" r="0" b="0"/>
              <wp:docPr id="1617337718"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37718" name="Imagen 31" descr="Texto&#10;&#10;Descripción generada automáticament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rPr>
          <w:lastRenderedPageBreak/>
          <w:drawing>
            <wp:inline distT="0" distB="0" distL="0" distR="0" wp14:anchorId="5DC1FBE0" wp14:editId="203784E2">
              <wp:extent cx="5400040" cy="6988175"/>
              <wp:effectExtent l="0" t="0" r="0" b="0"/>
              <wp:docPr id="1673211017"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11017" name="Imagen 32" descr="Interfaz de usuario gráfica&#10;&#10;Descripción generada automáticament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rPr>
          <w:lastRenderedPageBreak/>
          <w:drawing>
            <wp:inline distT="0" distB="0" distL="0" distR="0" wp14:anchorId="027EE6F7" wp14:editId="0CF196D0">
              <wp:extent cx="5400040" cy="6988175"/>
              <wp:effectExtent l="0" t="0" r="0" b="0"/>
              <wp:docPr id="57440342"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0342" name="Imagen 57440342"/>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rPr>
            <w:noProof/>
          </w:rPr>
          <w:lastRenderedPageBreak/>
          <w:drawing>
            <wp:inline distT="0" distB="0" distL="0" distR="0" wp14:anchorId="480981DE" wp14:editId="3038E0A1">
              <wp:extent cx="5400040" cy="6988175"/>
              <wp:effectExtent l="0" t="0" r="0" b="0"/>
              <wp:docPr id="1383511897" name="Imagen 3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11897" name="Imagen 34" descr="Gráfico, Gráfico de líneas&#10;&#10;Descripción generada automáticament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400040" cy="6988175"/>
                      </a:xfrm>
                      <a:prstGeom prst="rect">
                        <a:avLst/>
                      </a:prstGeom>
                    </pic:spPr>
                  </pic:pic>
                </a:graphicData>
              </a:graphic>
            </wp:inline>
          </w:drawing>
        </w:r>
        <w:r>
          <w:br w:type="page"/>
        </w:r>
      </w:ins>
    </w:p>
    <w:p w14:paraId="2D1F055E" w14:textId="77777777" w:rsidR="00023747" w:rsidRDefault="00023747" w:rsidP="002E1C91">
      <w:pPr>
        <w:rPr>
          <w:ins w:id="6828" w:author="Jose Eduardo VIU" w:date="2023-04-02T00:42:00Z"/>
        </w:rPr>
        <w:pPrChange w:id="6829" w:author="Jose Eduardo VIU" w:date="2023-04-02T19:45:00Z">
          <w:pPr>
            <w:spacing w:after="0" w:line="240" w:lineRule="auto"/>
            <w:jc w:val="left"/>
          </w:pPr>
        </w:pPrChange>
      </w:pPr>
    </w:p>
    <w:p w14:paraId="76494405" w14:textId="77777777" w:rsidR="00023747" w:rsidRDefault="00023747" w:rsidP="00023747">
      <w:pPr>
        <w:pStyle w:val="Ttulo1"/>
        <w:numPr>
          <w:ilvl w:val="0"/>
          <w:numId w:val="0"/>
        </w:numPr>
        <w:spacing w:before="0" w:after="200"/>
        <w:ind w:left="360"/>
        <w:rPr>
          <w:ins w:id="6830" w:author="Jose Eduardo VIU" w:date="2023-04-02T00:42:00Z"/>
          <w:lang w:eastAsia="es-ES"/>
        </w:rPr>
      </w:pPr>
      <w:bookmarkStart w:id="6831" w:name="_Toc131396851"/>
      <w:ins w:id="6832" w:author="Jose Eduardo VIU" w:date="2023-04-02T00:42:00Z">
        <w:r>
          <w:rPr>
            <w:lang w:eastAsia="es-ES"/>
          </w:rPr>
          <w:t>Anexos I</w:t>
        </w:r>
        <w:bookmarkEnd w:id="6831"/>
      </w:ins>
    </w:p>
    <w:p w14:paraId="73C378F6" w14:textId="77777777" w:rsidR="00023747" w:rsidRDefault="00023747" w:rsidP="00023747">
      <w:pPr>
        <w:rPr>
          <w:ins w:id="6833" w:author="Jose Eduardo VIU" w:date="2023-04-02T00:42:00Z"/>
          <w:lang w:eastAsia="es-ES"/>
        </w:rPr>
      </w:pPr>
    </w:p>
    <w:p w14:paraId="2D046D07" w14:textId="77777777" w:rsidR="00023747" w:rsidRDefault="00023747" w:rsidP="00023747">
      <w:pPr>
        <w:shd w:val="clear" w:color="auto" w:fill="E5B8B7" w:themeFill="accent2" w:themeFillTint="66"/>
        <w:rPr>
          <w:ins w:id="6834" w:author="Jose Eduardo VIU" w:date="2023-04-02T00:42:00Z"/>
          <w:i/>
        </w:rPr>
      </w:pPr>
      <w:ins w:id="6835" w:author="Jose Eduardo VIU" w:date="2023-04-02T00:42:00Z">
        <w:r>
          <w:rPr>
            <w:i/>
          </w:rPr>
          <w:t>¡¡¡Por implementar!!! (quitar)</w:t>
        </w:r>
      </w:ins>
    </w:p>
    <w:p w14:paraId="1DD78288" w14:textId="77777777" w:rsidR="00023747" w:rsidRDefault="00023747" w:rsidP="00023747">
      <w:pPr>
        <w:rPr>
          <w:ins w:id="6836" w:author="Jose Eduardo VIU" w:date="2023-04-02T00:42:00Z"/>
          <w:lang w:eastAsia="es-ES"/>
        </w:rPr>
      </w:pPr>
      <w:ins w:id="6837" w:author="Jose Eduardo VIU" w:date="2023-04-02T00:42:00Z">
        <w:r>
          <w:rPr>
            <w:lang w:eastAsia="es-ES"/>
          </w:rPr>
          <w:t xml:space="preserve">Los anexos también contienen información adicional que se considera relevante para justificar las conclusiones del trabajo, pero, por lo general, </w:t>
        </w:r>
        <w:r>
          <w:rPr>
            <w:u w:val="single"/>
            <w:lang w:eastAsia="es-ES"/>
          </w:rPr>
          <w:t>el autor de contenido del anexo es distinto al autor del trabajo</w:t>
        </w:r>
        <w:r>
          <w:rPr>
            <w:lang w:eastAsia="es-ES"/>
          </w:rPr>
          <w:t>. Suele ser un documento independiente del trabajo. Pueden ser tablas de datos, imágenes, etc. Es necesario incluir las referencias de los documentos de donde procedan.</w:t>
        </w:r>
      </w:ins>
    </w:p>
    <w:p w14:paraId="0AFF4C3D" w14:textId="11674CA3" w:rsidR="00023747" w:rsidDel="00023747" w:rsidRDefault="00023747">
      <w:pPr>
        <w:rPr>
          <w:del w:id="6838" w:author="Jose Eduardo VIU" w:date="2023-04-02T00:42:00Z"/>
          <w:lang w:eastAsia="es-ES"/>
        </w:rPr>
      </w:pPr>
    </w:p>
    <w:p w14:paraId="1ED09187" w14:textId="551ECF85" w:rsidR="00CB7E31" w:rsidDel="00413039" w:rsidRDefault="00000000">
      <w:pPr>
        <w:spacing w:after="398" w:line="259" w:lineRule="auto"/>
        <w:ind w:left="632"/>
        <w:jc w:val="center"/>
        <w:rPr>
          <w:del w:id="6839" w:author="Jose Eduardo VIU" w:date="2023-04-02T00:40:00Z"/>
        </w:rPr>
      </w:pPr>
      <w:del w:id="6840" w:author="Jose Eduardo VIU" w:date="2023-04-02T00:40:00Z">
        <w:r w:rsidDel="00413039">
          <w:rPr>
            <w:rFonts w:ascii="Times New Roman" w:eastAsia="Times New Roman" w:hAnsi="Times New Roman" w:cs="Times New Roman"/>
            <w:sz w:val="34"/>
          </w:rPr>
          <w:delText>Regresión_RandomForest</w:delText>
        </w:r>
      </w:del>
    </w:p>
    <w:p w14:paraId="426B99A5" w14:textId="0CAFEE0D" w:rsidR="00CB7E31" w:rsidDel="00F217D2" w:rsidRDefault="00000000">
      <w:pPr>
        <w:spacing w:after="445" w:line="259" w:lineRule="auto"/>
        <w:ind w:left="632"/>
        <w:jc w:val="center"/>
        <w:rPr>
          <w:del w:id="6841" w:author="Jose Eduardo VIU" w:date="2023-04-02T00:32:00Z"/>
        </w:rPr>
      </w:pPr>
      <w:del w:id="6842" w:author="Jose Eduardo VIU" w:date="2023-04-02T00:32:00Z">
        <w:r w:rsidDel="00F217D2">
          <w:rPr>
            <w:rFonts w:ascii="Times New Roman" w:eastAsia="Times New Roman" w:hAnsi="Times New Roman" w:cs="Times New Roman"/>
            <w:sz w:val="24"/>
          </w:rPr>
          <w:delText>March 30, 2023</w:delText>
        </w:r>
      </w:del>
    </w:p>
    <w:p w14:paraId="34F23239" w14:textId="6665B92E" w:rsidR="00CB7E31" w:rsidDel="00F217D2" w:rsidRDefault="00000000">
      <w:pPr>
        <w:pStyle w:val="Ttulo3"/>
        <w:rPr>
          <w:del w:id="6843" w:author="Jose Eduardo VIU" w:date="2023-04-02T00:32:00Z"/>
        </w:rPr>
      </w:pPr>
      <w:del w:id="6844" w:author="Jose Eduardo VIU" w:date="2023-04-02T00:32:00Z">
        <w:r w:rsidDel="00F217D2">
          <w:delText>Introducción</w:delText>
        </w:r>
      </w:del>
    </w:p>
    <w:p w14:paraId="4A7D8208" w14:textId="6978F16A" w:rsidR="00CB7E31" w:rsidDel="00F217D2" w:rsidRDefault="00000000">
      <w:pPr>
        <w:spacing w:after="80" w:line="321" w:lineRule="auto"/>
        <w:ind w:left="628"/>
        <w:rPr>
          <w:del w:id="6845" w:author="Jose Eduardo VIU" w:date="2023-04-02T00:32:00Z"/>
          <w:rFonts w:ascii="Times New Roman" w:eastAsia="Times New Roman" w:hAnsi="Times New Roman" w:cs="Times New Roman"/>
        </w:rPr>
      </w:pPr>
      <w:del w:id="6846" w:author="Jose Eduardo VIU" w:date="2023-04-02T00:32:00Z">
        <w:r w:rsidDel="00F217D2">
          <w:rPr>
            <w:rFonts w:ascii="Times New Roman" w:eastAsia="Times New Roman" w:hAnsi="Times New Roman" w:cs="Times New Roman"/>
          </w:rPr>
          <w:delText xml:space="preserve">TFM: Aplicación de ciencia de datos en el sector de producción animal para la predicción y explicación de óptimos en ganado porcino. </w:delText>
        </w:r>
      </w:del>
    </w:p>
    <w:p w14:paraId="4BF25821" w14:textId="07AFC842" w:rsidR="00CB7E31" w:rsidDel="00F217D2" w:rsidRDefault="00000000">
      <w:pPr>
        <w:spacing w:after="80" w:line="321" w:lineRule="auto"/>
        <w:ind w:left="628"/>
        <w:rPr>
          <w:del w:id="6847" w:author="Jose Eduardo VIU" w:date="2023-04-02T00:32:00Z"/>
        </w:rPr>
      </w:pPr>
      <w:del w:id="6848" w:author="Jose Eduardo VIU" w:date="2023-04-02T00:32:00Z">
        <w:r w:rsidDel="00F217D2">
          <w:rPr>
            <w:rFonts w:ascii="Times New Roman" w:eastAsia="Times New Roman" w:hAnsi="Times New Roman" w:cs="Times New Roman"/>
            <w:i/>
          </w:rPr>
          <w:delText>Título</w:delText>
        </w:r>
        <w:r w:rsidDel="00F217D2">
          <w:rPr>
            <w:rFonts w:ascii="Times New Roman" w:eastAsia="Times New Roman" w:hAnsi="Times New Roman" w:cs="Times New Roman"/>
          </w:rPr>
          <w:delText xml:space="preserve">: </w:delText>
        </w:r>
        <w:r w:rsidDel="00F217D2">
          <w:rPr>
            <w:rFonts w:ascii="Times New Roman" w:eastAsia="Times New Roman" w:hAnsi="Times New Roman" w:cs="Times New Roman"/>
            <w:b/>
          </w:rPr>
          <w:delText>Regresión RandomForest</w:delText>
        </w:r>
      </w:del>
    </w:p>
    <w:p w14:paraId="2B2BC10E" w14:textId="5259DEE5" w:rsidR="00CB7E31" w:rsidDel="00F217D2" w:rsidRDefault="00000000">
      <w:pPr>
        <w:spacing w:after="80" w:line="321" w:lineRule="auto"/>
        <w:ind w:left="628"/>
        <w:rPr>
          <w:del w:id="6849" w:author="Jose Eduardo VIU" w:date="2023-04-02T00:32:00Z"/>
          <w:rFonts w:ascii="Times New Roman" w:eastAsia="Times New Roman" w:hAnsi="Times New Roman" w:cs="Times New Roman"/>
          <w:i/>
        </w:rPr>
      </w:pPr>
      <w:del w:id="6850" w:author="Jose Eduardo VIU" w:date="2023-04-02T00:32:00Z">
        <w:r w:rsidDel="00F217D2">
          <w:rPr>
            <w:rFonts w:ascii="Times New Roman" w:eastAsia="Times New Roman" w:hAnsi="Times New Roman" w:cs="Times New Roman"/>
            <w:i/>
          </w:rPr>
          <w:delText xml:space="preserve">Autor: </w:delText>
        </w:r>
        <w:r w:rsidDel="00F217D2">
          <w:rPr>
            <w:rFonts w:ascii="Times New Roman" w:eastAsia="Times New Roman" w:hAnsi="Times New Roman" w:cs="Times New Roman"/>
            <w:b/>
          </w:rPr>
          <w:delText>Jose Eduardo Cámara Gómez</w:delText>
        </w:r>
      </w:del>
    </w:p>
    <w:p w14:paraId="489A1279" w14:textId="79197BC1" w:rsidR="00CB7E31" w:rsidDel="00F217D2" w:rsidRDefault="00000000">
      <w:pPr>
        <w:spacing w:after="462" w:line="259" w:lineRule="auto"/>
        <w:ind w:left="2973"/>
        <w:rPr>
          <w:del w:id="6851" w:author="Jose Eduardo VIU" w:date="2023-04-02T00:32:00Z"/>
        </w:rPr>
      </w:pPr>
      <w:del w:id="6852" w:author="Jose Eduardo VIU" w:date="2023-04-02T00:32:00Z">
        <w:r w:rsidDel="00F217D2">
          <w:pict w14:anchorId="57CFA846">
            <v:group id="Group 17743" o:spid="_x0000_s2393" style="width:234pt;height:0;mso-position-horizontal-relative:char;mso-position-vertical-relative:line" coordsize="29718,0">
              <v:line id="Conector recto 651" o:spid="_x0000_s2394" style="position:absolute;visibility:visible;mso-wrap-style:square" from="0,0" to="297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" strokeweight=".18mm">
                <v:stroke joinstyle="miter"/>
              </v:line>
              <w10:anchorlock/>
            </v:group>
          </w:pict>
        </w:r>
      </w:del>
    </w:p>
    <w:p w14:paraId="59C3845F" w14:textId="2E6C6396" w:rsidR="00CB7E31" w:rsidDel="00F217D2" w:rsidRDefault="00000000">
      <w:pPr>
        <w:pStyle w:val="Ttulo3"/>
        <w:rPr>
          <w:del w:id="6853" w:author="Jose Eduardo VIU" w:date="2023-04-02T00:32:00Z"/>
        </w:rPr>
      </w:pPr>
      <w:del w:id="6854" w:author="Jose Eduardo VIU" w:date="2023-04-02T00:32:00Z">
        <w:r w:rsidDel="00F217D2">
          <w:delText xml:space="preserve">Preparación y selección de variables para modelos </w:delText>
        </w:r>
      </w:del>
    </w:p>
    <w:p w14:paraId="3CBA173D" w14:textId="08A963CC" w:rsidR="00CB7E31" w:rsidDel="00F217D2" w:rsidRDefault="00000000">
      <w:pPr>
        <w:pStyle w:val="Ttulo4"/>
        <w:rPr>
          <w:del w:id="6855" w:author="Jose Eduardo VIU" w:date="2023-04-02T00:32:00Z"/>
        </w:rPr>
      </w:pPr>
      <w:del w:id="6856" w:author="Jose Eduardo VIU" w:date="2023-04-02T00:32:00Z">
        <w:r w:rsidDel="00F217D2">
          <w:delText>Importar paquetes</w:delText>
        </w:r>
      </w:del>
    </w:p>
    <w:p w14:paraId="4A1A5A1F" w14:textId="2C4D1311" w:rsidR="00CB7E31" w:rsidDel="00F217D2" w:rsidRDefault="00000000">
      <w:pPr>
        <w:spacing w:after="188" w:line="259" w:lineRule="auto"/>
        <w:ind w:left="115"/>
        <w:rPr>
          <w:del w:id="6857" w:author="Jose Eduardo VIU" w:date="2023-04-02T00:32:00Z"/>
        </w:rPr>
      </w:pPr>
      <w:del w:id="6858" w:author="Jose Eduardo VIU" w:date="2023-04-02T00:32:00Z">
        <w:r w:rsidDel="00F217D2">
          <w:pict w14:anchorId="1D829082">
            <v:group id="Group 17744" o:spid="_x0000_s2300" style="width:493.9pt;height:312.15pt;mso-position-horizontal-relative:char;mso-position-vertical-relative:line" coordsize="62726,39643">
              <v:shape id="Forma libre: forma 653" o:spid="_x0000_s2301" style="position:absolute;left:3290;width:59436;height:30024;visibility:visible;mso-wrap-style:square;v-text-anchor:top" coordsize="16510,8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" path="m70,1r16370,c16479,1,16510,32,16510,71r,8199c16510,8309,16479,8340,16440,8340l70,8340c31,8340,,8309,,8270l,71c,32,31,1,70,1xe" fillcolor="#cfcfcf" stroked="f" strokeweight="0">
                <v:path arrowok="t"/>
              </v:shape>
              <v:shape id="Forma libre: forma 654" o:spid="_x0000_s2302" style="position:absolute;left:3416;top:126;width:59180;height:29768;visibility:visible;mso-wrap-style:square;v-text-anchor:top" coordsize="16439,8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" path="m35,l16405,v19,,35,16,35,35l16440,8234v,19,-16,35,-35,35l35,8269c16,8269,,8253,,8234l,35c,16,16,,35,xe" fillcolor="#f7f7f7" stroked="f" strokeweight="0">
                <v:path arrowok="t"/>
              </v:shape>
              <v:shape id="Cuadro de texto 655" o:spid="_x0000_s2303" type="#_x0000_t202" style="position:absolute;top:388;width:386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" filled="f" stroked="f" strokeweight="0">
                <v:textbox inset="0,0,0,0">
                  <w:txbxContent>
                    <w:p w14:paraId="66BA8CCE" w14:textId="77777777" w:rsidR="00CB7E31" w:rsidRDefault="00000000">
                      <w:pPr>
                        <w:overflowPunct w:val="0"/>
                        <w:spacing w:after="0" w:line="240" w:lineRule="auto"/>
                      </w:pPr>
                      <w:r>
                        <w:rPr>
                          <w:rFonts w:cstheme="minorBidi"/>
                          <w:color w:val="303F9F"/>
                        </w:rPr>
                        <w:t>[1]:</w:t>
                      </w:r>
                    </w:p>
                  </w:txbxContent>
                </v:textbox>
              </v:shape>
              <v:shape id="Cuadro de texto 656" o:spid="_x0000_s2304" type="#_x0000_t202" style="position:absolute;left:3798;top:388;width:2418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" filled="f" stroked="f" strokeweight="0">
                <v:textbox inset="0,0,0,0">
                  <w:txbxContent>
                    <w:p w14:paraId="4EFB4DB3" w14:textId="77777777" w:rsidR="00CB7E31" w:rsidRDefault="00000000">
                      <w:pPr>
                        <w:overflowPunct w:val="0"/>
                        <w:spacing w:after="0" w:line="240" w:lineRule="auto"/>
                      </w:pPr>
                      <w:r>
                        <w:rPr>
                          <w:rFonts w:asciiTheme="minorHAnsi" w:hAnsiTheme="minorHAnsi" w:cstheme="minorBidi"/>
                          <w:color w:val="3D7A7A"/>
                        </w:rPr>
                        <w:t>#</w:t>
                      </w:r>
                      <w:r>
                        <w:rPr>
                          <w:rFonts w:asciiTheme="minorHAnsi" w:hAnsiTheme="minorHAnsi" w:cstheme="minorBidi"/>
                          <w:color w:val="3D7A7A"/>
                          <w:spacing w:val="-16"/>
                        </w:rPr>
                        <w:t xml:space="preserve"> </w:t>
                      </w:r>
                      <w:r>
                        <w:rPr>
                          <w:rFonts w:asciiTheme="minorHAnsi" w:hAnsiTheme="minorHAnsi" w:cstheme="minorBidi"/>
                          <w:color w:val="3D7A7A"/>
                        </w:rPr>
                        <w:t>Importación</w:t>
                      </w:r>
                      <w:r>
                        <w:rPr>
                          <w:rFonts w:asciiTheme="minorHAnsi" w:hAnsiTheme="minorHAnsi" w:cstheme="minorBidi"/>
                          <w:color w:val="3D7A7A"/>
                          <w:spacing w:val="-16"/>
                        </w:rPr>
                        <w:t xml:space="preserve"> </w:t>
                      </w:r>
                      <w:r>
                        <w:rPr>
                          <w:rFonts w:asciiTheme="minorHAnsi" w:hAnsiTheme="minorHAnsi" w:cstheme="minorBidi"/>
                          <w:color w:val="3D7A7A"/>
                        </w:rPr>
                        <w:t>de</w:t>
                      </w:r>
                      <w:r>
                        <w:rPr>
                          <w:rFonts w:asciiTheme="minorHAnsi" w:hAnsiTheme="minorHAnsi" w:cstheme="minorBidi"/>
                          <w:color w:val="3D7A7A"/>
                          <w:spacing w:val="-16"/>
                        </w:rPr>
                        <w:t xml:space="preserve"> </w:t>
                      </w:r>
                      <w:r>
                        <w:rPr>
                          <w:rFonts w:asciiTheme="minorHAnsi" w:hAnsiTheme="minorHAnsi" w:cstheme="minorBidi"/>
                          <w:color w:val="3D7A7A"/>
                        </w:rPr>
                        <w:t>paquetes</w:t>
                      </w:r>
                    </w:p>
                  </w:txbxContent>
                </v:textbox>
              </v:shape>
              <v:shape id="Cuadro de texto 657" o:spid="_x0000_s2305" type="#_x0000_t202" style="position:absolute;left:3798;top:2102;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" filled="f" stroked="f" strokeweight="0">
                <v:textbox inset="0,0,0,0">
                  <w:txbxContent>
                    <w:p w14:paraId="5884BBA0" w14:textId="77777777" w:rsidR="00CB7E31" w:rsidRDefault="00000000">
                      <w:pPr>
                        <w:overflowPunct w:val="0"/>
                        <w:spacing w:after="0" w:line="240" w:lineRule="auto"/>
                      </w:pPr>
                      <w:r>
                        <w:rPr>
                          <w:rFonts w:asciiTheme="minorHAnsi" w:hAnsiTheme="minorHAnsi" w:cstheme="minorBidi"/>
                          <w:b/>
                          <w:color w:val="007F00"/>
                        </w:rPr>
                        <w:t>import</w:t>
                      </w:r>
                    </w:p>
                  </w:txbxContent>
                </v:textbox>
              </v:shape>
              <v:shape id="Cuadro de texto 658" o:spid="_x0000_s2306" type="#_x0000_t202" style="position:absolute;left:8884;top:2102;width:483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" filled="f" stroked="f" strokeweight="0">
                <v:textbox inset="0,0,0,0">
                  <w:txbxContent>
                    <w:p w14:paraId="7152B919" w14:textId="77777777" w:rsidR="00CB7E31" w:rsidRDefault="00000000">
                      <w:pPr>
                        <w:overflowPunct w:val="0"/>
                        <w:spacing w:after="0" w:line="240" w:lineRule="auto"/>
                      </w:pPr>
                      <w:r>
                        <w:rPr>
                          <w:rFonts w:asciiTheme="minorHAnsi" w:hAnsiTheme="minorHAnsi" w:cstheme="minorBidi"/>
                          <w:b/>
                          <w:color w:val="0000FF"/>
                        </w:rPr>
                        <w:t>numpy</w:t>
                      </w:r>
                    </w:p>
                  </w:txbxContent>
                </v:textbox>
              </v:shape>
              <v:shape id="Cuadro de texto 659" o:spid="_x0000_s2307" type="#_x0000_t202" style="position:absolute;left:13251;top:2102;width:193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" filled="f" stroked="f" strokeweight="0">
                <v:textbox inset="0,0,0,0">
                  <w:txbxContent>
                    <w:p w14:paraId="0054632B" w14:textId="77777777" w:rsidR="00CB7E31" w:rsidRDefault="00000000">
                      <w:pPr>
                        <w:overflowPunct w:val="0"/>
                        <w:spacing w:after="0" w:line="240" w:lineRule="auto"/>
                      </w:pPr>
                      <w:r>
                        <w:rPr>
                          <w:rFonts w:asciiTheme="minorHAnsi" w:hAnsiTheme="minorHAnsi" w:cstheme="minorBidi"/>
                          <w:b/>
                          <w:color w:val="007F00"/>
                        </w:rPr>
                        <w:t>as</w:t>
                      </w:r>
                    </w:p>
                  </w:txbxContent>
                </v:textbox>
              </v:shape>
              <v:shape id="Cuadro de texto 660" o:spid="_x0000_s2308" type="#_x0000_t202" style="position:absolute;left:15429;top:2102;width:193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" filled="f" stroked="f" strokeweight="0">
                <v:textbox inset="0,0,0,0">
                  <w:txbxContent>
                    <w:p w14:paraId="3282F7C9" w14:textId="77777777" w:rsidR="00CB7E31" w:rsidRDefault="00000000">
                      <w:pPr>
                        <w:overflowPunct w:val="0"/>
                        <w:spacing w:after="0" w:line="240" w:lineRule="auto"/>
                      </w:pPr>
                      <w:r>
                        <w:rPr>
                          <w:rFonts w:asciiTheme="minorHAnsi" w:hAnsiTheme="minorHAnsi" w:cstheme="minorBidi"/>
                          <w:b/>
                          <w:color w:val="0000FF"/>
                        </w:rPr>
                        <w:t>np</w:t>
                      </w:r>
                    </w:p>
                  </w:txbxContent>
                </v:textbox>
              </v:shape>
              <v:shape id="Cuadro de texto 661" o:spid="_x0000_s2309" type="#_x0000_t202" style="position:absolute;left:3798;top:3823;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" filled="f" stroked="f" strokeweight="0">
                <v:textbox inset="0,0,0,0">
                  <w:txbxContent>
                    <w:p w14:paraId="7BB7BCE0" w14:textId="77777777" w:rsidR="00CB7E31" w:rsidRDefault="00000000">
                      <w:pPr>
                        <w:overflowPunct w:val="0"/>
                        <w:spacing w:after="0" w:line="240" w:lineRule="auto"/>
                      </w:pPr>
                      <w:r>
                        <w:rPr>
                          <w:rFonts w:asciiTheme="minorHAnsi" w:hAnsiTheme="minorHAnsi" w:cstheme="minorBidi"/>
                          <w:b/>
                          <w:color w:val="007F00"/>
                        </w:rPr>
                        <w:t>import</w:t>
                      </w:r>
                    </w:p>
                  </w:txbxContent>
                </v:textbox>
              </v:shape>
              <v:shape id="Cuadro de texto 662" o:spid="_x0000_s2310" type="#_x0000_t202" style="position:absolute;left:8884;top:3823;width:5804;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" filled="f" stroked="f" strokeweight="0">
                <v:textbox inset="0,0,0,0">
                  <w:txbxContent>
                    <w:p w14:paraId="72BEDBC8" w14:textId="77777777" w:rsidR="00CB7E31" w:rsidRDefault="00000000">
                      <w:pPr>
                        <w:overflowPunct w:val="0"/>
                        <w:spacing w:after="0" w:line="240" w:lineRule="auto"/>
                      </w:pPr>
                      <w:r>
                        <w:rPr>
                          <w:rFonts w:asciiTheme="minorHAnsi" w:hAnsiTheme="minorHAnsi" w:cstheme="minorBidi"/>
                          <w:b/>
                          <w:color w:val="0000FF"/>
                        </w:rPr>
                        <w:t>pandas</w:t>
                      </w:r>
                    </w:p>
                  </w:txbxContent>
                </v:textbox>
              </v:shape>
              <v:shape id="Cuadro de texto 663" o:spid="_x0000_s2311" type="#_x0000_t202" style="position:absolute;left:13975;top:3823;width:193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" filled="f" stroked="f" strokeweight="0">
                <v:textbox inset="0,0,0,0">
                  <w:txbxContent>
                    <w:p w14:paraId="3D82077F" w14:textId="77777777" w:rsidR="00CB7E31" w:rsidRDefault="00000000">
                      <w:pPr>
                        <w:overflowPunct w:val="0"/>
                        <w:spacing w:after="0" w:line="240" w:lineRule="auto"/>
                      </w:pPr>
                      <w:r>
                        <w:rPr>
                          <w:rFonts w:asciiTheme="minorHAnsi" w:hAnsiTheme="minorHAnsi" w:cstheme="minorBidi"/>
                          <w:b/>
                          <w:color w:val="007F00"/>
                        </w:rPr>
                        <w:t>as</w:t>
                      </w:r>
                    </w:p>
                  </w:txbxContent>
                </v:textbox>
              </v:shape>
              <v:shape id="Cuadro de texto 664" o:spid="_x0000_s2312" type="#_x0000_t202" style="position:absolute;left:16160;top:3823;width:193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" filled="f" stroked="f" strokeweight="0">
                <v:textbox inset="0,0,0,0">
                  <w:txbxContent>
                    <w:p w14:paraId="34052947" w14:textId="77777777" w:rsidR="00CB7E31" w:rsidRDefault="00000000">
                      <w:pPr>
                        <w:overflowPunct w:val="0"/>
                        <w:spacing w:after="0" w:line="240" w:lineRule="auto"/>
                      </w:pPr>
                      <w:r>
                        <w:rPr>
                          <w:rFonts w:asciiTheme="minorHAnsi" w:hAnsiTheme="minorHAnsi" w:cstheme="minorBidi"/>
                          <w:b/>
                          <w:color w:val="0000FF"/>
                        </w:rPr>
                        <w:t>pd</w:t>
                      </w:r>
                    </w:p>
                  </w:txbxContent>
                </v:textbox>
              </v:shape>
              <v:shape id="Cuadro de texto 665" o:spid="_x0000_s2313" type="#_x0000_t202" style="position:absolute;left:3798;top:5544;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" filled="f" stroked="f" strokeweight="0">
                <v:textbox inset="0,0,0,0">
                  <w:txbxContent>
                    <w:p w14:paraId="2D5714FB" w14:textId="77777777" w:rsidR="00CB7E31" w:rsidRDefault="00000000">
                      <w:pPr>
                        <w:overflowPunct w:val="0"/>
                        <w:spacing w:after="0" w:line="240" w:lineRule="auto"/>
                      </w:pPr>
                      <w:r>
                        <w:rPr>
                          <w:rFonts w:asciiTheme="minorHAnsi" w:hAnsiTheme="minorHAnsi" w:cstheme="minorBidi"/>
                          <w:b/>
                          <w:color w:val="007F00"/>
                        </w:rPr>
                        <w:t>import</w:t>
                      </w:r>
                    </w:p>
                  </w:txbxContent>
                </v:textbox>
              </v:shape>
              <v:shape id="Cuadro de texto 666" o:spid="_x0000_s2314" type="#_x0000_t202" style="position:absolute;left:8884;top:5544;width:676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" filled="f" stroked="f" strokeweight="0">
                <v:textbox inset="0,0,0,0">
                  <w:txbxContent>
                    <w:p w14:paraId="495AC4E9" w14:textId="77777777" w:rsidR="00CB7E31" w:rsidRDefault="00000000">
                      <w:pPr>
                        <w:overflowPunct w:val="0"/>
                        <w:spacing w:after="0" w:line="240" w:lineRule="auto"/>
                      </w:pPr>
                      <w:r>
                        <w:rPr>
                          <w:rFonts w:asciiTheme="minorHAnsi" w:hAnsiTheme="minorHAnsi" w:cstheme="minorBidi"/>
                          <w:b/>
                          <w:color w:val="0000FF"/>
                        </w:rPr>
                        <w:t>seaborn</w:t>
                      </w:r>
                    </w:p>
                  </w:txbxContent>
                </v:textbox>
              </v:shape>
              <v:shape id="Cuadro de texto 667" o:spid="_x0000_s2315" type="#_x0000_t202" style="position:absolute;left:14706;top:5544;width:193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" filled="f" stroked="f" strokeweight="0">
                <v:textbox inset="0,0,0,0">
                  <w:txbxContent>
                    <w:p w14:paraId="6BB45138" w14:textId="77777777" w:rsidR="00CB7E31" w:rsidRDefault="00000000">
                      <w:pPr>
                        <w:overflowPunct w:val="0"/>
                        <w:spacing w:after="0" w:line="240" w:lineRule="auto"/>
                      </w:pPr>
                      <w:r>
                        <w:rPr>
                          <w:rFonts w:asciiTheme="minorHAnsi" w:hAnsiTheme="minorHAnsi" w:cstheme="minorBidi"/>
                          <w:b/>
                          <w:color w:val="007F00"/>
                        </w:rPr>
                        <w:t>as</w:t>
                      </w:r>
                    </w:p>
                  </w:txbxContent>
                </v:textbox>
              </v:shape>
              <v:shape id="Cuadro de texto 668" o:spid="_x0000_s2316" type="#_x0000_t202" style="position:absolute;left:16884;top:5544;width:290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" filled="f" stroked="f" strokeweight="0">
                <v:textbox inset="0,0,0,0">
                  <w:txbxContent>
                    <w:p w14:paraId="3E64B681" w14:textId="77777777" w:rsidR="00CB7E31" w:rsidRDefault="00000000">
                      <w:pPr>
                        <w:overflowPunct w:val="0"/>
                        <w:spacing w:after="0" w:line="240" w:lineRule="auto"/>
                      </w:pPr>
                      <w:r>
                        <w:rPr>
                          <w:rFonts w:asciiTheme="minorHAnsi" w:hAnsiTheme="minorHAnsi" w:cstheme="minorBidi"/>
                          <w:b/>
                          <w:color w:val="0000FF"/>
                        </w:rPr>
                        <w:t>sns</w:t>
                      </w:r>
                    </w:p>
                  </w:txbxContent>
                </v:textbox>
              </v:shape>
              <v:shape id="Cuadro de texto 669" o:spid="_x0000_s2317" type="#_x0000_t202" style="position:absolute;left:3798;top:8985;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" filled="f" stroked="f" strokeweight="0">
                <v:textbox inset="0,0,0,0">
                  <w:txbxContent>
                    <w:p w14:paraId="5BC781F6" w14:textId="77777777" w:rsidR="00CB7E31" w:rsidRDefault="00000000">
                      <w:pPr>
                        <w:overflowPunct w:val="0"/>
                        <w:spacing w:after="0" w:line="240" w:lineRule="auto"/>
                      </w:pPr>
                      <w:r>
                        <w:rPr>
                          <w:rFonts w:asciiTheme="minorHAnsi" w:hAnsiTheme="minorHAnsi" w:cstheme="minorBidi"/>
                          <w:b/>
                          <w:color w:val="007F00"/>
                        </w:rPr>
                        <w:t>import</w:t>
                      </w:r>
                    </w:p>
                  </w:txbxContent>
                </v:textbox>
              </v:shape>
              <v:shape id="Cuadro de texto 670" o:spid="_x0000_s2318" type="#_x0000_t202" style="position:absolute;left:8884;top:8985;width:967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" filled="f" stroked="f" strokeweight="0">
                <v:textbox inset="0,0,0,0">
                  <w:txbxContent>
                    <w:p w14:paraId="781830F0" w14:textId="77777777" w:rsidR="00CB7E31" w:rsidRDefault="00000000">
                      <w:pPr>
                        <w:overflowPunct w:val="0"/>
                        <w:spacing w:after="0" w:line="240" w:lineRule="auto"/>
                      </w:pPr>
                      <w:r>
                        <w:rPr>
                          <w:rFonts w:asciiTheme="minorHAnsi" w:hAnsiTheme="minorHAnsi" w:cstheme="minorBidi"/>
                          <w:b/>
                          <w:color w:val="0000FF"/>
                        </w:rPr>
                        <w:t>matplotlib</w:t>
                      </w:r>
                    </w:p>
                  </w:txbxContent>
                </v:textbox>
              </v:shape>
              <v:shape id="Cuadro de texto 671" o:spid="_x0000_s2319" type="#_x0000_t202" style="position:absolute;left:16160;top:8985;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" filled="f" stroked="f" strokeweight="0">
                <v:textbox inset="0,0,0,0">
                  <w:txbxContent>
                    <w:p w14:paraId="356ACB2E" w14:textId="77777777" w:rsidR="00CB7E31" w:rsidRDefault="00000000">
                      <w:pPr>
                        <w:overflowPunct w:val="0"/>
                        <w:spacing w:after="0" w:line="240" w:lineRule="auto"/>
                      </w:pPr>
                      <w:r>
                        <w:rPr>
                          <w:rFonts w:asciiTheme="minorHAnsi" w:hAnsiTheme="minorHAnsi" w:cstheme="minorBidi"/>
                          <w:b/>
                          <w:color w:val="0000FF"/>
                        </w:rPr>
                        <w:t>.</w:t>
                      </w:r>
                    </w:p>
                  </w:txbxContent>
                </v:textbox>
              </v:shape>
              <v:shape id="Cuadro de texto 672" o:spid="_x0000_s2320" type="#_x0000_t202" style="position:absolute;left:16884;top:8985;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" filled="f" stroked="f" strokeweight="0">
                <v:textbox inset="0,0,0,0">
                  <w:txbxContent>
                    <w:p w14:paraId="1E6DEE0F" w14:textId="77777777" w:rsidR="00CB7E31" w:rsidRDefault="00000000">
                      <w:pPr>
                        <w:overflowPunct w:val="0"/>
                        <w:spacing w:after="0" w:line="240" w:lineRule="auto"/>
                      </w:pPr>
                      <w:r>
                        <w:rPr>
                          <w:rFonts w:asciiTheme="minorHAnsi" w:hAnsiTheme="minorHAnsi" w:cstheme="minorBidi"/>
                          <w:b/>
                          <w:color w:val="0000FF"/>
                        </w:rPr>
                        <w:t>pyplot</w:t>
                      </w:r>
                    </w:p>
                  </w:txbxContent>
                </v:textbox>
              </v:shape>
              <v:shape id="Cuadro de texto 673" o:spid="_x0000_s2321" type="#_x0000_t202" style="position:absolute;left:21978;top:8985;width:193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" filled="f" stroked="f" strokeweight="0">
                <v:textbox inset="0,0,0,0">
                  <w:txbxContent>
                    <w:p w14:paraId="49675D0D" w14:textId="77777777" w:rsidR="00CB7E31" w:rsidRDefault="00000000">
                      <w:pPr>
                        <w:overflowPunct w:val="0"/>
                        <w:spacing w:after="0" w:line="240" w:lineRule="auto"/>
                      </w:pPr>
                      <w:r>
                        <w:rPr>
                          <w:rFonts w:asciiTheme="minorHAnsi" w:hAnsiTheme="minorHAnsi" w:cstheme="minorBidi"/>
                          <w:b/>
                          <w:color w:val="007F00"/>
                        </w:rPr>
                        <w:t>as</w:t>
                      </w:r>
                    </w:p>
                  </w:txbxContent>
                </v:textbox>
              </v:shape>
              <v:shape id="Cuadro de texto 674" o:spid="_x0000_s2322" type="#_x0000_t202" style="position:absolute;left:24163;top:8985;width:290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" filled="f" stroked="f" strokeweight="0">
                <v:textbox inset="0,0,0,0">
                  <w:txbxContent>
                    <w:p w14:paraId="75879366" w14:textId="77777777" w:rsidR="00CB7E31" w:rsidRDefault="00000000">
                      <w:pPr>
                        <w:overflowPunct w:val="0"/>
                        <w:spacing w:after="0" w:line="240" w:lineRule="auto"/>
                      </w:pPr>
                      <w:r>
                        <w:rPr>
                          <w:rFonts w:asciiTheme="minorHAnsi" w:hAnsiTheme="minorHAnsi" w:cstheme="minorBidi"/>
                          <w:b/>
                          <w:color w:val="0000FF"/>
                        </w:rPr>
                        <w:t>plt</w:t>
                      </w:r>
                    </w:p>
                  </w:txbxContent>
                </v:textbox>
              </v:shape>
              <v:shape id="Cuadro de texto 675" o:spid="_x0000_s2323" type="#_x0000_t202" style="position:absolute;left:3798;top:10706;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" filled="f" stroked="f" strokeweight="0">
                <v:textbox inset="0,0,0,0">
                  <w:txbxContent>
                    <w:p w14:paraId="2F279406" w14:textId="77777777" w:rsidR="00CB7E31" w:rsidRDefault="00000000">
                      <w:pPr>
                        <w:overflowPunct w:val="0"/>
                        <w:spacing w:after="0" w:line="240" w:lineRule="auto"/>
                      </w:pPr>
                      <w:r>
                        <w:rPr>
                          <w:rFonts w:asciiTheme="minorHAnsi" w:hAnsiTheme="minorHAnsi" w:cstheme="minorBidi"/>
                          <w:b/>
                          <w:color w:val="007F00"/>
                        </w:rPr>
                        <w:t>import</w:t>
                      </w:r>
                    </w:p>
                  </w:txbxContent>
                </v:textbox>
              </v:shape>
              <v:shape id="Cuadro de texto 676" o:spid="_x0000_s2324" type="#_x0000_t202" style="position:absolute;left:8884;top:10706;width:967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" filled="f" stroked="f" strokeweight="0">
                <v:textbox inset="0,0,0,0">
                  <w:txbxContent>
                    <w:p w14:paraId="21C15E10" w14:textId="77777777" w:rsidR="00CB7E31" w:rsidRDefault="00000000">
                      <w:pPr>
                        <w:overflowPunct w:val="0"/>
                        <w:spacing w:after="0" w:line="240" w:lineRule="auto"/>
                      </w:pPr>
                      <w:r>
                        <w:rPr>
                          <w:rFonts w:asciiTheme="minorHAnsi" w:hAnsiTheme="minorHAnsi" w:cstheme="minorBidi"/>
                          <w:b/>
                          <w:color w:val="0000FF"/>
                        </w:rPr>
                        <w:t>matplotlib</w:t>
                      </w:r>
                    </w:p>
                  </w:txbxContent>
                </v:textbox>
              </v:shape>
              <v:shape id="Cuadro de texto 677" o:spid="_x0000_s2325" type="#_x0000_t202" style="position:absolute;left:16160;top:10706;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" filled="f" stroked="f" strokeweight="0">
                <v:textbox inset="0,0,0,0">
                  <w:txbxContent>
                    <w:p w14:paraId="14CD312D" w14:textId="77777777" w:rsidR="00CB7E31" w:rsidRDefault="00000000">
                      <w:pPr>
                        <w:overflowPunct w:val="0"/>
                        <w:spacing w:after="0" w:line="240" w:lineRule="auto"/>
                      </w:pPr>
                      <w:r>
                        <w:rPr>
                          <w:rFonts w:asciiTheme="minorHAnsi" w:hAnsiTheme="minorHAnsi" w:cstheme="minorBidi"/>
                          <w:b/>
                          <w:color w:val="0000FF"/>
                        </w:rPr>
                        <w:t>.</w:t>
                      </w:r>
                    </w:p>
                  </w:txbxContent>
                </v:textbox>
              </v:shape>
              <v:shape id="Cuadro de texto 678" o:spid="_x0000_s2326" type="#_x0000_t202" style="position:absolute;left:16884;top:10706;width:386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" filled="f" stroked="f" strokeweight="0">
                <v:textbox inset="0,0,0,0">
                  <w:txbxContent>
                    <w:p w14:paraId="35B83169" w14:textId="77777777" w:rsidR="00CB7E31" w:rsidRDefault="00000000">
                      <w:pPr>
                        <w:overflowPunct w:val="0"/>
                        <w:spacing w:after="0" w:line="240" w:lineRule="auto"/>
                      </w:pPr>
                      <w:r>
                        <w:rPr>
                          <w:rFonts w:asciiTheme="minorHAnsi" w:hAnsiTheme="minorHAnsi" w:cstheme="minorBidi"/>
                          <w:b/>
                          <w:color w:val="0000FF"/>
                        </w:rPr>
                        <w:t>mlab</w:t>
                      </w:r>
                    </w:p>
                  </w:txbxContent>
                </v:textbox>
              </v:shape>
              <v:shape id="Cuadro de texto 679" o:spid="_x0000_s2327" type="#_x0000_t202" style="position:absolute;left:20523;top:10706;width:193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" filled="f" stroked="f" strokeweight="0">
                <v:textbox inset="0,0,0,0">
                  <w:txbxContent>
                    <w:p w14:paraId="6AF4356D" w14:textId="77777777" w:rsidR="00CB7E31" w:rsidRDefault="00000000">
                      <w:pPr>
                        <w:overflowPunct w:val="0"/>
                        <w:spacing w:after="0" w:line="240" w:lineRule="auto"/>
                      </w:pPr>
                      <w:r>
                        <w:rPr>
                          <w:rFonts w:asciiTheme="minorHAnsi" w:hAnsiTheme="minorHAnsi" w:cstheme="minorBidi"/>
                          <w:b/>
                          <w:color w:val="007F00"/>
                        </w:rPr>
                        <w:t>as</w:t>
                      </w:r>
                    </w:p>
                  </w:txbxContent>
                </v:textbox>
              </v:shape>
              <v:shape id="Cuadro de texto 680" o:spid="_x0000_s2328" type="#_x0000_t202" style="position:absolute;left:22708;top:10706;width:386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" filled="f" stroked="f" strokeweight="0">
                <v:textbox inset="0,0,0,0">
                  <w:txbxContent>
                    <w:p w14:paraId="1A6AC09C" w14:textId="77777777" w:rsidR="00CB7E31" w:rsidRDefault="00000000">
                      <w:pPr>
                        <w:overflowPunct w:val="0"/>
                        <w:spacing w:after="0" w:line="240" w:lineRule="auto"/>
                      </w:pPr>
                      <w:r>
                        <w:rPr>
                          <w:rFonts w:asciiTheme="minorHAnsi" w:hAnsiTheme="minorHAnsi" w:cstheme="minorBidi"/>
                          <w:b/>
                          <w:color w:val="0000FF"/>
                        </w:rPr>
                        <w:t>mlab</w:t>
                      </w:r>
                    </w:p>
                  </w:txbxContent>
                </v:textbox>
              </v:shape>
              <v:shape id="Cuadro de texto 681" o:spid="_x0000_s2329" type="#_x0000_t202" style="position:absolute;left:3798;top:12427;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" filled="f" stroked="f" strokeweight="0">
                <v:textbox inset="0,0,0,0">
                  <w:txbxContent>
                    <w:p w14:paraId="1FBF2717" w14:textId="77777777" w:rsidR="00CB7E31" w:rsidRDefault="00000000">
                      <w:pPr>
                        <w:overflowPunct w:val="0"/>
                        <w:spacing w:after="0" w:line="240" w:lineRule="auto"/>
                      </w:pPr>
                      <w:r>
                        <w:rPr>
                          <w:rFonts w:asciiTheme="minorHAnsi" w:hAnsiTheme="minorHAnsi" w:cstheme="minorBidi"/>
                          <w:b/>
                          <w:color w:val="007F00"/>
                        </w:rPr>
                        <w:t>import</w:t>
                      </w:r>
                    </w:p>
                  </w:txbxContent>
                </v:textbox>
              </v:shape>
              <v:shape id="Cuadro de texto 682" o:spid="_x0000_s2330" type="#_x0000_t202" style="position:absolute;left:8884;top:12427;width:967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" filled="f" stroked="f" strokeweight="0">
                <v:textbox inset="0,0,0,0">
                  <w:txbxContent>
                    <w:p w14:paraId="7F3D00F2" w14:textId="77777777" w:rsidR="00CB7E31" w:rsidRDefault="00000000">
                      <w:pPr>
                        <w:overflowPunct w:val="0"/>
                        <w:spacing w:after="0" w:line="240" w:lineRule="auto"/>
                      </w:pPr>
                      <w:r>
                        <w:rPr>
                          <w:rFonts w:asciiTheme="minorHAnsi" w:hAnsiTheme="minorHAnsi" w:cstheme="minorBidi"/>
                          <w:b/>
                          <w:color w:val="0000FF"/>
                        </w:rPr>
                        <w:t>matplotlib</w:t>
                      </w:r>
                    </w:p>
                  </w:txbxContent>
                </v:textbox>
              </v:shape>
              <v:shape id="Cuadro de texto 683" o:spid="_x0000_s2331" type="#_x0000_t202" style="position:absolute;left:3798;top:14148;width:386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" filled="f" stroked="f" strokeweight="0">
                <v:textbox inset="0,0,0,0">
                  <w:txbxContent>
                    <w:p w14:paraId="3E0223FB" w14:textId="77777777" w:rsidR="00CB7E31" w:rsidRDefault="00000000">
                      <w:pPr>
                        <w:overflowPunct w:val="0"/>
                        <w:spacing w:after="0" w:line="240" w:lineRule="auto"/>
                      </w:pPr>
                      <w:r>
                        <w:rPr>
                          <w:rFonts w:asciiTheme="minorHAnsi" w:hAnsiTheme="minorHAnsi" w:cstheme="minorBidi"/>
                          <w:b/>
                          <w:color w:val="007F00"/>
                        </w:rPr>
                        <w:t>from</w:t>
                      </w:r>
                    </w:p>
                  </w:txbxContent>
                </v:textbox>
              </v:shape>
              <v:shape id="Cuadro de texto 684" o:spid="_x0000_s2332" type="#_x0000_t202" style="position:absolute;left:7430;top:14148;width:967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" filled="f" stroked="f" strokeweight="0">
                <v:textbox inset="0,0,0,0">
                  <w:txbxContent>
                    <w:p w14:paraId="5C26BB9D" w14:textId="77777777" w:rsidR="00CB7E31" w:rsidRDefault="00000000">
                      <w:pPr>
                        <w:overflowPunct w:val="0"/>
                        <w:spacing w:after="0" w:line="240" w:lineRule="auto"/>
                      </w:pPr>
                      <w:r>
                        <w:rPr>
                          <w:rFonts w:asciiTheme="minorHAnsi" w:hAnsiTheme="minorHAnsi" w:cstheme="minorBidi"/>
                          <w:b/>
                          <w:color w:val="0000FF"/>
                        </w:rPr>
                        <w:t>matplotlib</w:t>
                      </w:r>
                    </w:p>
                  </w:txbxContent>
                </v:textbox>
              </v:shape>
              <v:shape id="Cuadro de texto 685" o:spid="_x0000_s2333" type="#_x0000_t202" style="position:absolute;left:14706;top:14148;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" filled="f" stroked="f" strokeweight="0">
                <v:textbox inset="0,0,0,0">
                  <w:txbxContent>
                    <w:p w14:paraId="59F6DE2D" w14:textId="77777777" w:rsidR="00CB7E31" w:rsidRDefault="00000000">
                      <w:pPr>
                        <w:overflowPunct w:val="0"/>
                        <w:spacing w:after="0" w:line="240" w:lineRule="auto"/>
                      </w:pPr>
                      <w:r>
                        <w:rPr>
                          <w:rFonts w:asciiTheme="minorHAnsi" w:hAnsiTheme="minorHAnsi" w:cstheme="minorBidi"/>
                          <w:b/>
                          <w:color w:val="0000FF"/>
                        </w:rPr>
                        <w:t>.</w:t>
                      </w:r>
                    </w:p>
                  </w:txbxContent>
                </v:textbox>
              </v:shape>
              <v:shape id="Cuadro de texto 686" o:spid="_x0000_s2334" type="#_x0000_t202" style="position:absolute;left:15429;top:14148;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" filled="f" stroked="f" strokeweight="0">
                <v:textbox inset="0,0,0,0">
                  <w:txbxContent>
                    <w:p w14:paraId="63D52292" w14:textId="77777777" w:rsidR="00CB7E31" w:rsidRDefault="00000000">
                      <w:pPr>
                        <w:overflowPunct w:val="0"/>
                        <w:spacing w:after="0" w:line="240" w:lineRule="auto"/>
                      </w:pPr>
                      <w:r>
                        <w:rPr>
                          <w:rFonts w:asciiTheme="minorHAnsi" w:hAnsiTheme="minorHAnsi" w:cstheme="minorBidi"/>
                          <w:b/>
                          <w:color w:val="0000FF"/>
                        </w:rPr>
                        <w:t>pyplot</w:t>
                      </w:r>
                    </w:p>
                  </w:txbxContent>
                </v:textbox>
              </v:shape>
              <v:shape id="Cuadro de texto 687" o:spid="_x0000_s2335" type="#_x0000_t202" style="position:absolute;left:20523;top:14148;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" filled="f" stroked="f" strokeweight="0">
                <v:textbox inset="0,0,0,0">
                  <w:txbxContent>
                    <w:p w14:paraId="38B74EF6" w14:textId="77777777" w:rsidR="00CB7E31" w:rsidRDefault="00000000">
                      <w:pPr>
                        <w:overflowPunct w:val="0"/>
                        <w:spacing w:after="0" w:line="240" w:lineRule="auto"/>
                      </w:pPr>
                      <w:r>
                        <w:rPr>
                          <w:rFonts w:asciiTheme="minorHAnsi" w:hAnsiTheme="minorHAnsi" w:cstheme="minorBidi"/>
                          <w:b/>
                          <w:color w:val="007F00"/>
                        </w:rPr>
                        <w:t>import</w:t>
                      </w:r>
                    </w:p>
                  </w:txbxContent>
                </v:textbox>
              </v:shape>
              <v:shape id="Cuadro de texto 688" o:spid="_x0000_s2336" type="#_x0000_t202" style="position:absolute;left:25617;top:14155;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" filled="f" stroked="f" strokeweight="0">
                <v:textbox inset="0,0,0,0">
                  <w:txbxContent>
                    <w:p w14:paraId="6D68C090" w14:textId="77777777" w:rsidR="00CB7E31" w:rsidRDefault="00000000">
                      <w:pPr>
                        <w:overflowPunct w:val="0"/>
                        <w:spacing w:after="0" w:line="240" w:lineRule="auto"/>
                      </w:pPr>
                      <w:r>
                        <w:rPr>
                          <w:rFonts w:cstheme="minorBidi"/>
                        </w:rPr>
                        <w:t>figure</w:t>
                      </w:r>
                    </w:p>
                  </w:txbxContent>
                </v:textbox>
              </v:shape>
              <v:shape id="Cuadro de texto 689" o:spid="_x0000_s2337" type="#_x0000_t202" style="position:absolute;left:3798;top:17589;width:386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" filled="f" stroked="f" strokeweight="0">
                <v:textbox inset="0,0,0,0">
                  <w:txbxContent>
                    <w:p w14:paraId="12C73ECF" w14:textId="77777777" w:rsidR="00CB7E31" w:rsidRDefault="00000000">
                      <w:pPr>
                        <w:overflowPunct w:val="0"/>
                        <w:spacing w:after="0" w:line="240" w:lineRule="auto"/>
                      </w:pPr>
                      <w:r>
                        <w:rPr>
                          <w:rFonts w:asciiTheme="minorHAnsi" w:hAnsiTheme="minorHAnsi" w:cstheme="minorBidi"/>
                          <w:b/>
                          <w:color w:val="007F00"/>
                        </w:rPr>
                        <w:t>from</w:t>
                      </w:r>
                    </w:p>
                  </w:txbxContent>
                </v:textbox>
              </v:shape>
              <v:shape id="Cuadro de texto 690" o:spid="_x0000_s2338" type="#_x0000_t202" style="position:absolute;left:7430;top:17589;width:676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" filled="f" stroked="f" strokeweight="0">
                <v:textbox inset="0,0,0,0">
                  <w:txbxContent>
                    <w:p w14:paraId="1468382A" w14:textId="77777777" w:rsidR="00CB7E31" w:rsidRDefault="00000000">
                      <w:pPr>
                        <w:overflowPunct w:val="0"/>
                        <w:spacing w:after="0" w:line="240" w:lineRule="auto"/>
                      </w:pPr>
                      <w:r>
                        <w:rPr>
                          <w:rFonts w:asciiTheme="minorHAnsi" w:hAnsiTheme="minorHAnsi" w:cstheme="minorBidi"/>
                          <w:b/>
                          <w:color w:val="0000FF"/>
                        </w:rPr>
                        <w:t>sklearn</w:t>
                      </w:r>
                    </w:p>
                  </w:txbxContent>
                </v:textbox>
              </v:shape>
              <v:shape id="Cuadro de texto 691" o:spid="_x0000_s2339" type="#_x0000_t202" style="position:absolute;left:12520;top:1758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" filled="f" stroked="f" strokeweight="0">
                <v:textbox inset="0,0,0,0">
                  <w:txbxContent>
                    <w:p w14:paraId="02C11E09" w14:textId="77777777" w:rsidR="00CB7E31" w:rsidRDefault="00000000">
                      <w:pPr>
                        <w:overflowPunct w:val="0"/>
                        <w:spacing w:after="0" w:line="240" w:lineRule="auto"/>
                      </w:pPr>
                      <w:r>
                        <w:rPr>
                          <w:rFonts w:asciiTheme="minorHAnsi" w:hAnsiTheme="minorHAnsi" w:cstheme="minorBidi"/>
                          <w:b/>
                          <w:color w:val="0000FF"/>
                        </w:rPr>
                        <w:t>.</w:t>
                      </w:r>
                    </w:p>
                  </w:txbxContent>
                </v:textbox>
              </v:shape>
              <v:shape id="Cuadro de texto 692" o:spid="_x0000_s2340" type="#_x0000_t202" style="position:absolute;left:13251;top:17589;width:1257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" filled="f" stroked="f" strokeweight="0">
                <v:textbox inset="0,0,0,0">
                  <w:txbxContent>
                    <w:p w14:paraId="21207A1A" w14:textId="77777777" w:rsidR="00CB7E31" w:rsidRDefault="00000000">
                      <w:pPr>
                        <w:overflowPunct w:val="0"/>
                        <w:spacing w:after="0" w:line="240" w:lineRule="auto"/>
                      </w:pPr>
                      <w:r>
                        <w:rPr>
                          <w:rFonts w:asciiTheme="minorHAnsi" w:hAnsiTheme="minorHAnsi" w:cstheme="minorBidi"/>
                          <w:b/>
                          <w:color w:val="0000FF"/>
                        </w:rPr>
                        <w:t>preprocessing</w:t>
                      </w:r>
                    </w:p>
                  </w:txbxContent>
                </v:textbox>
              </v:shape>
              <v:shape id="Cuadro de texto 693" o:spid="_x0000_s2341" type="#_x0000_t202" style="position:absolute;left:23432;top:17589;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" filled="f" stroked="f" strokeweight="0">
                <v:textbox inset="0,0,0,0">
                  <w:txbxContent>
                    <w:p w14:paraId="6B7878F6" w14:textId="77777777" w:rsidR="00CB7E31" w:rsidRDefault="00000000">
                      <w:pPr>
                        <w:overflowPunct w:val="0"/>
                        <w:spacing w:after="0" w:line="240" w:lineRule="auto"/>
                      </w:pPr>
                      <w:r>
                        <w:rPr>
                          <w:rFonts w:asciiTheme="minorHAnsi" w:hAnsiTheme="minorHAnsi" w:cstheme="minorBidi"/>
                          <w:b/>
                          <w:color w:val="007F00"/>
                        </w:rPr>
                        <w:t>import</w:t>
                      </w:r>
                    </w:p>
                  </w:txbxContent>
                </v:textbox>
              </v:shape>
              <v:shape id="Cuadro de texto 694" o:spid="_x0000_s2342" type="#_x0000_t202" style="position:absolute;left:28522;top:17596;width:1257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" filled="f" stroked="f" strokeweight="0">
                <v:textbox inset="0,0,0,0">
                  <w:txbxContent>
                    <w:p w14:paraId="3B70487B" w14:textId="77777777" w:rsidR="00CB7E31" w:rsidRDefault="00000000">
                      <w:pPr>
                        <w:overflowPunct w:val="0"/>
                        <w:spacing w:after="0" w:line="240" w:lineRule="auto"/>
                      </w:pPr>
                      <w:r>
                        <w:rPr>
                          <w:rFonts w:cstheme="minorBidi"/>
                        </w:rPr>
                        <w:t>OneHotEncoder</w:t>
                      </w:r>
                    </w:p>
                  </w:txbxContent>
                </v:textbox>
              </v:shape>
              <v:shape id="Cuadro de texto 695" o:spid="_x0000_s2343" type="#_x0000_t202" style="position:absolute;left:3798;top:19310;width:386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" filled="f" stroked="f" strokeweight="0">
                <v:textbox inset="0,0,0,0">
                  <w:txbxContent>
                    <w:p w14:paraId="5ECCE0E6" w14:textId="77777777" w:rsidR="00CB7E31" w:rsidRDefault="00000000">
                      <w:pPr>
                        <w:overflowPunct w:val="0"/>
                        <w:spacing w:after="0" w:line="240" w:lineRule="auto"/>
                      </w:pPr>
                      <w:r>
                        <w:rPr>
                          <w:rFonts w:asciiTheme="minorHAnsi" w:hAnsiTheme="minorHAnsi" w:cstheme="minorBidi"/>
                          <w:b/>
                          <w:color w:val="007F00"/>
                        </w:rPr>
                        <w:t>from</w:t>
                      </w:r>
                    </w:p>
                  </w:txbxContent>
                </v:textbox>
              </v:shape>
              <v:shape id="Cuadro de texto 696" o:spid="_x0000_s2344" type="#_x0000_t202" style="position:absolute;left:7430;top:19310;width:676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" filled="f" stroked="f" strokeweight="0">
                <v:textbox inset="0,0,0,0">
                  <w:txbxContent>
                    <w:p w14:paraId="53740B82" w14:textId="77777777" w:rsidR="00CB7E31" w:rsidRDefault="00000000">
                      <w:pPr>
                        <w:overflowPunct w:val="0"/>
                        <w:spacing w:after="0" w:line="240" w:lineRule="auto"/>
                      </w:pPr>
                      <w:r>
                        <w:rPr>
                          <w:rFonts w:asciiTheme="minorHAnsi" w:hAnsiTheme="minorHAnsi" w:cstheme="minorBidi"/>
                          <w:b/>
                          <w:color w:val="0000FF"/>
                        </w:rPr>
                        <w:t>sklearn</w:t>
                      </w:r>
                    </w:p>
                  </w:txbxContent>
                </v:textbox>
              </v:shape>
              <v:shape id="Cuadro de texto 697" o:spid="_x0000_s2345" type="#_x0000_t202" style="position:absolute;left:12520;top:1931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" filled="f" stroked="f" strokeweight="0">
                <v:textbox inset="0,0,0,0">
                  <w:txbxContent>
                    <w:p w14:paraId="28B66CB6" w14:textId="77777777" w:rsidR="00CB7E31" w:rsidRDefault="00000000">
                      <w:pPr>
                        <w:overflowPunct w:val="0"/>
                        <w:spacing w:after="0" w:line="240" w:lineRule="auto"/>
                      </w:pPr>
                      <w:r>
                        <w:rPr>
                          <w:rFonts w:asciiTheme="minorHAnsi" w:hAnsiTheme="minorHAnsi" w:cstheme="minorBidi"/>
                          <w:b/>
                          <w:color w:val="0000FF"/>
                        </w:rPr>
                        <w:t>.</w:t>
                      </w:r>
                    </w:p>
                  </w:txbxContent>
                </v:textbox>
              </v:shape>
              <v:shape id="Cuadro de texto 698" o:spid="_x0000_s2346" type="#_x0000_t202" style="position:absolute;left:13251;top:19310;width:774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" filled="f" stroked="f" strokeweight="0">
                <v:textbox inset="0,0,0,0">
                  <w:txbxContent>
                    <w:p w14:paraId="2666D6E7" w14:textId="77777777" w:rsidR="00CB7E31" w:rsidRDefault="00000000">
                      <w:pPr>
                        <w:overflowPunct w:val="0"/>
                        <w:spacing w:after="0" w:line="240" w:lineRule="auto"/>
                      </w:pPr>
                      <w:r>
                        <w:rPr>
                          <w:rFonts w:asciiTheme="minorHAnsi" w:hAnsiTheme="minorHAnsi" w:cstheme="minorBidi"/>
                          <w:b/>
                          <w:color w:val="0000FF"/>
                        </w:rPr>
                        <w:t>ensemble</w:t>
                      </w:r>
                    </w:p>
                  </w:txbxContent>
                </v:textbox>
              </v:shape>
              <v:shape id="Cuadro de texto 699" o:spid="_x0000_s2347" type="#_x0000_t202" style="position:absolute;left:19800;top:19310;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" filled="f" stroked="f" strokeweight="0">
                <v:textbox inset="0,0,0,0">
                  <w:txbxContent>
                    <w:p w14:paraId="4008509A" w14:textId="77777777" w:rsidR="00CB7E31" w:rsidRDefault="00000000">
                      <w:pPr>
                        <w:overflowPunct w:val="0"/>
                        <w:spacing w:after="0" w:line="240" w:lineRule="auto"/>
                      </w:pPr>
                      <w:r>
                        <w:rPr>
                          <w:rFonts w:asciiTheme="minorHAnsi" w:hAnsiTheme="minorHAnsi" w:cstheme="minorBidi"/>
                          <w:b/>
                          <w:color w:val="007F00"/>
                        </w:rPr>
                        <w:t>import</w:t>
                      </w:r>
                    </w:p>
                  </w:txbxContent>
                </v:textbox>
              </v:shape>
              <v:shape id="Cuadro de texto 700" o:spid="_x0000_s2348" type="#_x0000_t202" style="position:absolute;left:24886;top:19317;width:2031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" filled="f" stroked="f" strokeweight="0">
                <v:textbox inset="0,0,0,0">
                  <w:txbxContent>
                    <w:p w14:paraId="66759442" w14:textId="77777777" w:rsidR="00CB7E31" w:rsidRDefault="00000000">
                      <w:pPr>
                        <w:overflowPunct w:val="0"/>
                        <w:spacing w:after="0" w:line="240" w:lineRule="auto"/>
                      </w:pPr>
                      <w:r>
                        <w:rPr>
                          <w:rFonts w:cstheme="minorBidi"/>
                        </w:rPr>
                        <w:t>RandomForestRegressor</w:t>
                      </w:r>
                    </w:p>
                  </w:txbxContent>
                </v:textbox>
              </v:shape>
              <v:shape id="Cuadro de texto 701" o:spid="_x0000_s2349" type="#_x0000_t202" style="position:absolute;left:3798;top:21031;width:386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" filled="f" stroked="f" strokeweight="0">
                <v:textbox inset="0,0,0,0">
                  <w:txbxContent>
                    <w:p w14:paraId="01CF610C" w14:textId="77777777" w:rsidR="00CB7E31" w:rsidRDefault="00000000">
                      <w:pPr>
                        <w:overflowPunct w:val="0"/>
                        <w:spacing w:after="0" w:line="240" w:lineRule="auto"/>
                      </w:pPr>
                      <w:r>
                        <w:rPr>
                          <w:rFonts w:asciiTheme="minorHAnsi" w:hAnsiTheme="minorHAnsi" w:cstheme="minorBidi"/>
                          <w:b/>
                          <w:color w:val="007F00"/>
                        </w:rPr>
                        <w:t>from</w:t>
                      </w:r>
                    </w:p>
                  </w:txbxContent>
                </v:textbox>
              </v:shape>
              <v:shape id="Cuadro de texto 702" o:spid="_x0000_s2350" type="#_x0000_t202" style="position:absolute;left:7430;top:21031;width:676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" filled="f" stroked="f" strokeweight="0">
                <v:textbox inset="0,0,0,0">
                  <w:txbxContent>
                    <w:p w14:paraId="7A737E28" w14:textId="77777777" w:rsidR="00CB7E31" w:rsidRDefault="00000000">
                      <w:pPr>
                        <w:overflowPunct w:val="0"/>
                        <w:spacing w:after="0" w:line="240" w:lineRule="auto"/>
                      </w:pPr>
                      <w:r>
                        <w:rPr>
                          <w:rFonts w:asciiTheme="minorHAnsi" w:hAnsiTheme="minorHAnsi" w:cstheme="minorBidi"/>
                          <w:b/>
                          <w:color w:val="0000FF"/>
                        </w:rPr>
                        <w:t>sklearn</w:t>
                      </w:r>
                    </w:p>
                  </w:txbxContent>
                </v:textbox>
              </v:shape>
              <v:shape id="Cuadro de texto 703" o:spid="_x0000_s2351" type="#_x0000_t202" style="position:absolute;left:12520;top:21031;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" filled="f" stroked="f" strokeweight="0">
                <v:textbox inset="0,0,0,0">
                  <w:txbxContent>
                    <w:p w14:paraId="2C82811A" w14:textId="77777777" w:rsidR="00CB7E31" w:rsidRDefault="00000000">
                      <w:pPr>
                        <w:overflowPunct w:val="0"/>
                        <w:spacing w:after="0" w:line="240" w:lineRule="auto"/>
                      </w:pPr>
                      <w:r>
                        <w:rPr>
                          <w:rFonts w:asciiTheme="minorHAnsi" w:hAnsiTheme="minorHAnsi" w:cstheme="minorBidi"/>
                          <w:b/>
                          <w:color w:val="0000FF"/>
                        </w:rPr>
                        <w:t>.</w:t>
                      </w:r>
                    </w:p>
                  </w:txbxContent>
                </v:textbox>
              </v:shape>
              <v:shape id="Cuadro de texto 704" o:spid="_x0000_s2352" type="#_x0000_t202" style="position:absolute;left:13251;top:21031;width:774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" filled="f" stroked="f" strokeweight="0">
                <v:textbox inset="0,0,0,0">
                  <w:txbxContent>
                    <w:p w14:paraId="73F13415" w14:textId="77777777" w:rsidR="00CB7E31" w:rsidRDefault="00000000">
                      <w:pPr>
                        <w:overflowPunct w:val="0"/>
                        <w:spacing w:after="0" w:line="240" w:lineRule="auto"/>
                      </w:pPr>
                      <w:r>
                        <w:rPr>
                          <w:rFonts w:asciiTheme="minorHAnsi" w:hAnsiTheme="minorHAnsi" w:cstheme="minorBidi"/>
                          <w:b/>
                          <w:color w:val="0000FF"/>
                        </w:rPr>
                        <w:t>datasets</w:t>
                      </w:r>
                    </w:p>
                  </w:txbxContent>
                </v:textbox>
              </v:shape>
              <v:shape id="Cuadro de texto 705" o:spid="_x0000_s2353" type="#_x0000_t202" style="position:absolute;left:19800;top:21031;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" filled="f" stroked="f" strokeweight="0">
                <v:textbox inset="0,0,0,0">
                  <w:txbxContent>
                    <w:p w14:paraId="3A37859E" w14:textId="77777777" w:rsidR="00CB7E31" w:rsidRDefault="00000000">
                      <w:pPr>
                        <w:overflowPunct w:val="0"/>
                        <w:spacing w:after="0" w:line="240" w:lineRule="auto"/>
                      </w:pPr>
                      <w:r>
                        <w:rPr>
                          <w:rFonts w:asciiTheme="minorHAnsi" w:hAnsiTheme="minorHAnsi" w:cstheme="minorBidi"/>
                          <w:b/>
                          <w:color w:val="007F00"/>
                        </w:rPr>
                        <w:t>import</w:t>
                      </w:r>
                    </w:p>
                  </w:txbxContent>
                </v:textbox>
              </v:shape>
              <v:shape id="Cuadro de texto 706" o:spid="_x0000_s2354" type="#_x0000_t202" style="position:absolute;left:24886;top:21038;width:1450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" filled="f" stroked="f" strokeweight="0">
                <v:textbox inset="0,0,0,0">
                  <w:txbxContent>
                    <w:p w14:paraId="4E78AD00" w14:textId="77777777" w:rsidR="00CB7E31" w:rsidRDefault="00000000">
                      <w:pPr>
                        <w:overflowPunct w:val="0"/>
                        <w:spacing w:after="0" w:line="240" w:lineRule="auto"/>
                      </w:pPr>
                      <w:r>
                        <w:rPr>
                          <w:rFonts w:cstheme="minorBidi"/>
                        </w:rPr>
                        <w:t>make_regression</w:t>
                      </w:r>
                    </w:p>
                  </w:txbxContent>
                </v:textbox>
              </v:shape>
              <v:shape id="Cuadro de texto 707" o:spid="_x0000_s2355" type="#_x0000_t202" style="position:absolute;left:3798;top:22752;width:386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" filled="f" stroked="f" strokeweight="0">
                <v:textbox inset="0,0,0,0">
                  <w:txbxContent>
                    <w:p w14:paraId="1DD47BCC" w14:textId="77777777" w:rsidR="00CB7E31" w:rsidRDefault="00000000">
                      <w:pPr>
                        <w:overflowPunct w:val="0"/>
                        <w:spacing w:after="0" w:line="240" w:lineRule="auto"/>
                      </w:pPr>
                      <w:r>
                        <w:rPr>
                          <w:rFonts w:asciiTheme="minorHAnsi" w:hAnsiTheme="minorHAnsi" w:cstheme="minorBidi"/>
                          <w:b/>
                          <w:color w:val="007F00"/>
                        </w:rPr>
                        <w:t>from</w:t>
                      </w:r>
                    </w:p>
                  </w:txbxContent>
                </v:textbox>
              </v:shape>
              <v:shape id="Cuadro de texto 708" o:spid="_x0000_s2356" type="#_x0000_t202" style="position:absolute;left:7430;top:22752;width:676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" filled="f" stroked="f" strokeweight="0">
                <v:textbox inset="0,0,0,0">
                  <w:txbxContent>
                    <w:p w14:paraId="7977453A" w14:textId="77777777" w:rsidR="00CB7E31" w:rsidRDefault="00000000">
                      <w:pPr>
                        <w:overflowPunct w:val="0"/>
                        <w:spacing w:after="0" w:line="240" w:lineRule="auto"/>
                      </w:pPr>
                      <w:r>
                        <w:rPr>
                          <w:rFonts w:asciiTheme="minorHAnsi" w:hAnsiTheme="minorHAnsi" w:cstheme="minorBidi"/>
                          <w:b/>
                          <w:color w:val="0000FF"/>
                        </w:rPr>
                        <w:t>sklearn</w:t>
                      </w:r>
                    </w:p>
                  </w:txbxContent>
                </v:textbox>
              </v:shape>
              <v:shape id="Cuadro de texto 709" o:spid="_x0000_s2357" type="#_x0000_t202" style="position:absolute;left:12520;top:22752;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" filled="f" stroked="f" strokeweight="0">
                <v:textbox inset="0,0,0,0">
                  <w:txbxContent>
                    <w:p w14:paraId="0DF7F5AB" w14:textId="77777777" w:rsidR="00CB7E31" w:rsidRDefault="00000000">
                      <w:pPr>
                        <w:overflowPunct w:val="0"/>
                        <w:spacing w:after="0" w:line="240" w:lineRule="auto"/>
                      </w:pPr>
                      <w:r>
                        <w:rPr>
                          <w:rFonts w:asciiTheme="minorHAnsi" w:hAnsiTheme="minorHAnsi" w:cstheme="minorBidi"/>
                          <w:b/>
                          <w:color w:val="0000FF"/>
                        </w:rPr>
                        <w:t>.</w:t>
                      </w:r>
                    </w:p>
                  </w:txbxContent>
                </v:textbox>
              </v:shape>
              <v:shape id="Cuadro de texto 710" o:spid="_x0000_s2358" type="#_x0000_t202" style="position:absolute;left:13251;top:22752;width:1450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" filled="f" stroked="f" strokeweight="0">
                <v:textbox inset="0,0,0,0">
                  <w:txbxContent>
                    <w:p w14:paraId="7BAA3AF9" w14:textId="77777777" w:rsidR="00CB7E31" w:rsidRDefault="00000000">
                      <w:pPr>
                        <w:overflowPunct w:val="0"/>
                        <w:spacing w:after="0" w:line="240" w:lineRule="auto"/>
                      </w:pPr>
                      <w:r>
                        <w:rPr>
                          <w:rFonts w:asciiTheme="minorHAnsi" w:hAnsiTheme="minorHAnsi" w:cstheme="minorBidi"/>
                          <w:b/>
                          <w:color w:val="0000FF"/>
                        </w:rPr>
                        <w:t>model_selection</w:t>
                      </w:r>
                    </w:p>
                  </w:txbxContent>
                </v:textbox>
              </v:shape>
              <v:shape id="Cuadro de texto 711" o:spid="_x0000_s2359" type="#_x0000_t202" style="position:absolute;left:24886;top:22752;width:5804;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" filled="f" stroked="f" strokeweight="0">
                <v:textbox inset="0,0,0,0">
                  <w:txbxContent>
                    <w:p w14:paraId="00733763" w14:textId="77777777" w:rsidR="00CB7E31" w:rsidRDefault="00000000">
                      <w:pPr>
                        <w:overflowPunct w:val="0"/>
                        <w:spacing w:after="0" w:line="240" w:lineRule="auto"/>
                      </w:pPr>
                      <w:r>
                        <w:rPr>
                          <w:rFonts w:asciiTheme="minorHAnsi" w:hAnsiTheme="minorHAnsi" w:cstheme="minorBidi"/>
                          <w:b/>
                          <w:color w:val="007F00"/>
                        </w:rPr>
                        <w:t>import</w:t>
                      </w:r>
                    </w:p>
                  </w:txbxContent>
                </v:textbox>
              </v:shape>
              <v:shape id="Cuadro de texto 712" o:spid="_x0000_s2360" type="#_x0000_t202" style="position:absolute;left:29977;top:22759;width:1548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" filled="f" stroked="f" strokeweight="0">
                <v:textbox inset="0,0,0,0">
                  <w:txbxContent>
                    <w:p w14:paraId="7BF066F5" w14:textId="77777777" w:rsidR="00CB7E31" w:rsidRDefault="00000000">
                      <w:pPr>
                        <w:overflowPunct w:val="0"/>
                        <w:spacing w:after="0" w:line="240" w:lineRule="auto"/>
                      </w:pPr>
                      <w:r>
                        <w:rPr>
                          <w:rFonts w:cstheme="minorBidi"/>
                        </w:rPr>
                        <w:t>train_test_split</w:t>
                      </w:r>
                    </w:p>
                  </w:txbxContent>
                </v:textbox>
              </v:shape>
              <v:shape id="Cuadro de texto 713" o:spid="_x0000_s2361" type="#_x0000_t202" style="position:absolute;left:3798;top:24472;width:386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" filled="f" stroked="f" strokeweight="0">
                <v:textbox inset="0,0,0,0">
                  <w:txbxContent>
                    <w:p w14:paraId="3F1AB981" w14:textId="77777777" w:rsidR="00CB7E31" w:rsidRDefault="00000000">
                      <w:pPr>
                        <w:overflowPunct w:val="0"/>
                        <w:spacing w:after="0" w:line="240" w:lineRule="auto"/>
                      </w:pPr>
                      <w:r>
                        <w:rPr>
                          <w:rFonts w:asciiTheme="minorHAnsi" w:hAnsiTheme="minorHAnsi" w:cstheme="minorBidi"/>
                          <w:b/>
                          <w:color w:val="007F00"/>
                        </w:rPr>
                        <w:t>from</w:t>
                      </w:r>
                    </w:p>
                  </w:txbxContent>
                </v:textbox>
              </v:shape>
              <v:shape id="Cuadro de texto 714" o:spid="_x0000_s2362" type="#_x0000_t202" style="position:absolute;left:7430;top:24472;width:676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" filled="f" stroked="f" strokeweight="0">
                <v:textbox inset="0,0,0,0">
                  <w:txbxContent>
                    <w:p w14:paraId="0C170CBA" w14:textId="77777777" w:rsidR="00CB7E31" w:rsidRDefault="00000000">
                      <w:pPr>
                        <w:overflowPunct w:val="0"/>
                        <w:spacing w:after="0" w:line="240" w:lineRule="auto"/>
                      </w:pPr>
                      <w:r>
                        <w:rPr>
                          <w:rFonts w:asciiTheme="minorHAnsi" w:hAnsiTheme="minorHAnsi" w:cstheme="minorBidi"/>
                          <w:b/>
                          <w:color w:val="0000FF"/>
                        </w:rPr>
                        <w:t>sklearn</w:t>
                      </w:r>
                    </w:p>
                  </w:txbxContent>
                </v:textbox>
              </v:shape>
              <v:shape id="Cuadro de texto 715" o:spid="_x0000_s2363" type="#_x0000_t202" style="position:absolute;left:12520;top:24472;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" filled="f" stroked="f" strokeweight="0">
                <v:textbox inset="0,0,0,0">
                  <w:txbxContent>
                    <w:p w14:paraId="76195F71" w14:textId="77777777" w:rsidR="00CB7E31" w:rsidRDefault="00000000">
                      <w:pPr>
                        <w:overflowPunct w:val="0"/>
                        <w:spacing w:after="0" w:line="240" w:lineRule="auto"/>
                      </w:pPr>
                      <w:r>
                        <w:rPr>
                          <w:rFonts w:asciiTheme="minorHAnsi" w:hAnsiTheme="minorHAnsi" w:cstheme="minorBidi"/>
                          <w:b/>
                          <w:color w:val="0000FF"/>
                        </w:rPr>
                        <w:t>.</w:t>
                      </w:r>
                    </w:p>
                  </w:txbxContent>
                </v:textbox>
              </v:shape>
              <v:shape id="Cuadro de texto 716" o:spid="_x0000_s2364" type="#_x0000_t202" style="position:absolute;left:13251;top:24472;width:1257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" filled="f" stroked="f" strokeweight="0">
                <v:textbox inset="0,0,0,0">
                  <w:txbxContent>
                    <w:p w14:paraId="38F2A23A" w14:textId="77777777" w:rsidR="00CB7E31" w:rsidRDefault="00000000">
                      <w:pPr>
                        <w:overflowPunct w:val="0"/>
                        <w:spacing w:after="0" w:line="240" w:lineRule="auto"/>
                      </w:pPr>
                      <w:r>
                        <w:rPr>
                          <w:rFonts w:asciiTheme="minorHAnsi" w:hAnsiTheme="minorHAnsi" w:cstheme="minorBidi"/>
                          <w:b/>
                          <w:color w:val="0000FF"/>
                        </w:rPr>
                        <w:t>preprocessing</w:t>
                      </w:r>
                    </w:p>
                  </w:txbxContent>
                </v:textbox>
              </v:shape>
              <v:shape id="Cuadro de texto 717" o:spid="_x0000_s2365" type="#_x0000_t202" style="position:absolute;left:23432;top:24472;width:580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" filled="f" stroked="f" strokeweight="0">
                <v:textbox inset="0,0,0,0">
                  <w:txbxContent>
                    <w:p w14:paraId="5B43A8AF" w14:textId="77777777" w:rsidR="00CB7E31" w:rsidRDefault="00000000">
                      <w:pPr>
                        <w:overflowPunct w:val="0"/>
                        <w:spacing w:after="0" w:line="240" w:lineRule="auto"/>
                      </w:pPr>
                      <w:r>
                        <w:rPr>
                          <w:rFonts w:asciiTheme="minorHAnsi" w:hAnsiTheme="minorHAnsi" w:cstheme="minorBidi"/>
                          <w:b/>
                          <w:color w:val="007F00"/>
                        </w:rPr>
                        <w:t>import</w:t>
                      </w:r>
                    </w:p>
                  </w:txbxContent>
                </v:textbox>
              </v:shape>
              <v:shape id="Cuadro de texto 718" o:spid="_x0000_s2366" type="#_x0000_t202" style="position:absolute;left:28522;top:24480;width:116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" filled="f" stroked="f" strokeweight="0">
                <v:textbox inset="0,0,0,0">
                  <w:txbxContent>
                    <w:p w14:paraId="3C04B81D" w14:textId="77777777" w:rsidR="00CB7E31" w:rsidRDefault="00000000">
                      <w:pPr>
                        <w:overflowPunct w:val="0"/>
                        <w:spacing w:after="0" w:line="240" w:lineRule="auto"/>
                      </w:pPr>
                      <w:r>
                        <w:rPr>
                          <w:rFonts w:cstheme="minorBidi"/>
                        </w:rPr>
                        <w:t>RobustScaler</w:t>
                      </w:r>
                    </w:p>
                  </w:txbxContent>
                </v:textbox>
              </v:shape>
              <v:shape id="Cuadro de texto 719" o:spid="_x0000_s2367" type="#_x0000_t202" style="position:absolute;left:3798;top:27921;width:290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" filled="f" stroked="f" strokeweight="0">
                <v:textbox inset="0,0,0,0">
                  <w:txbxContent>
                    <w:p w14:paraId="6291E831" w14:textId="77777777" w:rsidR="00CB7E31" w:rsidRDefault="00000000">
                      <w:pPr>
                        <w:overflowPunct w:val="0"/>
                        <w:spacing w:after="0" w:line="240" w:lineRule="auto"/>
                      </w:pPr>
                      <w:r>
                        <w:rPr>
                          <w:rFonts w:cstheme="minorBidi"/>
                        </w:rPr>
                        <w:t>sns</w:t>
                      </w:r>
                    </w:p>
                  </w:txbxContent>
                </v:textbox>
              </v:shape>
              <v:shape id="Cuadro de texto 720" o:spid="_x0000_s2368" type="#_x0000_t202" style="position:absolute;left:5976;top:27921;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" filled="f" stroked="f" strokeweight="0">
                <v:textbox inset="0,0,0,0">
                  <w:txbxContent>
                    <w:p w14:paraId="25F735FC" w14:textId="77777777" w:rsidR="00CB7E31" w:rsidRDefault="00000000">
                      <w:pPr>
                        <w:overflowPunct w:val="0"/>
                        <w:spacing w:after="0" w:line="240" w:lineRule="auto"/>
                      </w:pPr>
                      <w:r>
                        <w:rPr>
                          <w:rFonts w:cstheme="minorBidi"/>
                          <w:color w:val="666666"/>
                        </w:rPr>
                        <w:t>.</w:t>
                      </w:r>
                    </w:p>
                  </w:txbxContent>
                </v:textbox>
              </v:shape>
              <v:shape id="Cuadro de texto 721" o:spid="_x0000_s2369" type="#_x0000_t202" style="position:absolute;left:6706;top:27921;width:870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" filled="f" stroked="f" strokeweight="0">
                <v:textbox inset="0,0,0,0">
                  <w:txbxContent>
                    <w:p w14:paraId="58D3127E" w14:textId="77777777" w:rsidR="00CB7E31" w:rsidRDefault="00000000">
                      <w:pPr>
                        <w:overflowPunct w:val="0"/>
                        <w:spacing w:after="0" w:line="240" w:lineRule="auto"/>
                      </w:pPr>
                      <w:r>
                        <w:rPr>
                          <w:rFonts w:cstheme="minorBidi"/>
                        </w:rPr>
                        <w:t>set(style</w:t>
                      </w:r>
                    </w:p>
                  </w:txbxContent>
                </v:textbox>
              </v:shape>
              <v:shape id="Cuadro de texto 722" o:spid="_x0000_s2370" type="#_x0000_t202" style="position:absolute;left:13251;top:27921;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" filled="f" stroked="f" strokeweight="0">
                <v:textbox inset="0,0,0,0">
                  <w:txbxContent>
                    <w:p w14:paraId="2EE8A1BF" w14:textId="77777777" w:rsidR="00CB7E31" w:rsidRDefault="00000000">
                      <w:pPr>
                        <w:overflowPunct w:val="0"/>
                        <w:spacing w:after="0" w:line="240" w:lineRule="auto"/>
                      </w:pPr>
                      <w:r>
                        <w:rPr>
                          <w:rFonts w:cstheme="minorBidi"/>
                          <w:color w:val="666666"/>
                        </w:rPr>
                        <w:t>=</w:t>
                      </w:r>
                    </w:p>
                  </w:txbxContent>
                </v:textbox>
              </v:shape>
              <v:shape id="Cuadro de texto 723" o:spid="_x0000_s2371" type="#_x0000_t202" style="position:absolute;left:13975;top:27921;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" filled="f" stroked="f" strokeweight="0">
                <v:textbox inset="0,0,0,0">
                  <w:txbxContent>
                    <w:p w14:paraId="52720E52" w14:textId="77777777" w:rsidR="00CB7E31" w:rsidRDefault="00000000">
                      <w:pPr>
                        <w:overflowPunct w:val="0"/>
                        <w:spacing w:after="0" w:line="240" w:lineRule="auto"/>
                      </w:pPr>
                      <w:r>
                        <w:rPr>
                          <w:rFonts w:cstheme="minorBidi"/>
                          <w:color w:val="BA2121"/>
                        </w:rPr>
                        <w:t>"</w:t>
                      </w:r>
                    </w:p>
                  </w:txbxContent>
                </v:textbox>
              </v:shape>
              <v:shape id="Cuadro de texto 724" o:spid="_x0000_s2372" type="#_x0000_t202" style="position:absolute;left:14706;top:27921;width:774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" filled="f" stroked="f" strokeweight="0">
                <v:textbox inset="0,0,0,0">
                  <w:txbxContent>
                    <w:p w14:paraId="11E57572" w14:textId="77777777" w:rsidR="00CB7E31" w:rsidRDefault="00000000">
                      <w:pPr>
                        <w:overflowPunct w:val="0"/>
                        <w:spacing w:after="0" w:line="240" w:lineRule="auto"/>
                      </w:pPr>
                      <w:r>
                        <w:rPr>
                          <w:rFonts w:cstheme="minorBidi"/>
                          <w:color w:val="BA2121"/>
                        </w:rPr>
                        <w:t>darkgrid</w:t>
                      </w:r>
                    </w:p>
                  </w:txbxContent>
                </v:textbox>
              </v:shape>
              <v:shape id="Cuadro de texto 725" o:spid="_x0000_s2373" type="#_x0000_t202" style="position:absolute;left:20523;top:27921;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" filled="f" stroked="f" strokeweight="0">
                <v:textbox inset="0,0,0,0">
                  <w:txbxContent>
                    <w:p w14:paraId="21CCEF66" w14:textId="77777777" w:rsidR="00CB7E31" w:rsidRDefault="00000000">
                      <w:pPr>
                        <w:overflowPunct w:val="0"/>
                        <w:spacing w:after="0" w:line="240" w:lineRule="auto"/>
                      </w:pPr>
                      <w:r>
                        <w:rPr>
                          <w:rFonts w:cstheme="minorBidi"/>
                          <w:color w:val="BA2121"/>
                        </w:rPr>
                        <w:t>"</w:t>
                      </w:r>
                    </w:p>
                  </w:txbxContent>
                </v:textbox>
              </v:shape>
              <v:shape id="Cuadro de texto 726" o:spid="_x0000_s2374" type="#_x0000_t202" style="position:absolute;left:21254;top:27921;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" filled="f" stroked="f" strokeweight="0">
                <v:textbox inset="0,0,0,0">
                  <w:txbxContent>
                    <w:p w14:paraId="42C3A971" w14:textId="77777777" w:rsidR="00CB7E31" w:rsidRDefault="00000000">
                      <w:pPr>
                        <w:overflowPunct w:val="0"/>
                        <w:spacing w:after="0" w:line="240" w:lineRule="auto"/>
                      </w:pPr>
                      <w:r>
                        <w:rPr>
                          <w:rFonts w:cstheme="minorBidi"/>
                        </w:rPr>
                        <w:t>)</w:t>
                      </w:r>
                    </w:p>
                  </w:txbxContent>
                </v:textbox>
              </v:shape>
              <v:shape id="Forma libre: forma 727" o:spid="_x0000_s2375" style="position:absolute;left:3290;top:30880;width:59436;height:5930;visibility:visible;mso-wrap-style:square;v-text-anchor:top" coordsize="16510,1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" path="m70,1r16370,c16479,1,16510,32,16510,71r,1508c16510,1618,16479,1649,16440,1649l70,1649c31,1649,,1618,,1579l,71c,32,31,1,70,1xe" fillcolor="#cfcfcf" stroked="f" strokeweight="0">
                <v:path arrowok="t"/>
              </v:shape>
              <v:shape id="Forma libre: forma 728" o:spid="_x0000_s2376" style="position:absolute;left:3416;top:31014;width:59180;height:5677;visibility:visible;mso-wrap-style:square;v-text-anchor:top" coordsize="16439,1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" path="m35,l16405,v19,,35,16,35,35l16440,1542v,19,-16,35,-35,35l35,1577c16,1577,,1561,,1542l,35c,16,16,,35,xe" fillcolor="#f7f7f7" stroked="f" strokeweight="0">
                <v:path arrowok="t"/>
              </v:shape>
              <v:shape id="Cuadro de texto 729" o:spid="_x0000_s2377" type="#_x0000_t202" style="position:absolute;top:31273;width:386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" filled="f" stroked="f" strokeweight="0">
                <v:textbox inset="0,0,0,0">
                  <w:txbxContent>
                    <w:p w14:paraId="55D363FC" w14:textId="77777777" w:rsidR="00CB7E31" w:rsidRDefault="00000000">
                      <w:pPr>
                        <w:overflowPunct w:val="0"/>
                        <w:spacing w:after="0" w:line="240" w:lineRule="auto"/>
                      </w:pPr>
                      <w:r>
                        <w:rPr>
                          <w:rFonts w:cstheme="minorBidi"/>
                          <w:color w:val="303F9F"/>
                        </w:rPr>
                        <w:t>[2]:</w:t>
                      </w:r>
                    </w:p>
                  </w:txbxContent>
                </v:textbox>
              </v:shape>
              <v:shape id="Cuadro de texto 730" o:spid="_x0000_s2378" type="#_x0000_t202" style="position:absolute;left:3798;top:31266;width:386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" filled="f" stroked="f" strokeweight="0">
                <v:textbox inset="0,0,0,0">
                  <w:txbxContent>
                    <w:p w14:paraId="4FF92A58" w14:textId="77777777" w:rsidR="00CB7E31" w:rsidRDefault="00000000">
                      <w:pPr>
                        <w:overflowPunct w:val="0"/>
                        <w:spacing w:after="0" w:line="240" w:lineRule="auto"/>
                      </w:pPr>
                      <w:r>
                        <w:rPr>
                          <w:rFonts w:asciiTheme="minorHAnsi" w:hAnsiTheme="minorHAnsi" w:cstheme="minorBidi"/>
                          <w:b/>
                          <w:color w:val="007F00"/>
                        </w:rPr>
                        <w:t>from</w:t>
                      </w:r>
                    </w:p>
                  </w:txbxContent>
                </v:textbox>
              </v:shape>
              <v:shape id="Cuadro de texto 731" o:spid="_x0000_s2379" type="#_x0000_t202" style="position:absolute;left:7430;top:31266;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" filled="f" stroked="f" strokeweight="0">
                <v:textbox inset="0,0,0,0">
                  <w:txbxContent>
                    <w:p w14:paraId="651C9B8F" w14:textId="77777777" w:rsidR="00CB7E31" w:rsidRDefault="00000000">
                      <w:pPr>
                        <w:overflowPunct w:val="0"/>
                        <w:spacing w:after="0" w:line="240" w:lineRule="auto"/>
                      </w:pPr>
                      <w:r>
                        <w:rPr>
                          <w:rFonts w:asciiTheme="minorHAnsi" w:hAnsiTheme="minorHAnsi" w:cstheme="minorBidi"/>
                          <w:b/>
                          <w:color w:val="0000FF"/>
                        </w:rPr>
                        <w:t>google</w:t>
                      </w:r>
                    </w:p>
                  </w:txbxContent>
                </v:textbox>
              </v:shape>
              <v:shape id="Cuadro de texto 732" o:spid="_x0000_s2380" type="#_x0000_t202" style="position:absolute;left:11797;top:31266;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" filled="f" stroked="f" strokeweight="0">
                <v:textbox inset="0,0,0,0">
                  <w:txbxContent>
                    <w:p w14:paraId="3829A5B9" w14:textId="77777777" w:rsidR="00CB7E31" w:rsidRDefault="00000000">
                      <w:pPr>
                        <w:overflowPunct w:val="0"/>
                        <w:spacing w:after="0" w:line="240" w:lineRule="auto"/>
                      </w:pPr>
                      <w:r>
                        <w:rPr>
                          <w:rFonts w:asciiTheme="minorHAnsi" w:hAnsiTheme="minorHAnsi" w:cstheme="minorBidi"/>
                          <w:b/>
                          <w:color w:val="0000FF"/>
                        </w:rPr>
                        <w:t>.</w:t>
                      </w:r>
                    </w:p>
                  </w:txbxContent>
                </v:textbox>
              </v:shape>
              <v:shape id="Cuadro de texto 733" o:spid="_x0000_s2381" type="#_x0000_t202" style="position:absolute;left:12520;top:31266;width:483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" filled="f" stroked="f" strokeweight="0">
                <v:textbox inset="0,0,0,0">
                  <w:txbxContent>
                    <w:p w14:paraId="6F3EA7C1" w14:textId="77777777" w:rsidR="00CB7E31" w:rsidRDefault="00000000">
                      <w:pPr>
                        <w:overflowPunct w:val="0"/>
                        <w:spacing w:after="0" w:line="240" w:lineRule="auto"/>
                      </w:pPr>
                      <w:r>
                        <w:rPr>
                          <w:rFonts w:asciiTheme="minorHAnsi" w:hAnsiTheme="minorHAnsi" w:cstheme="minorBidi"/>
                          <w:b/>
                          <w:color w:val="0000FF"/>
                        </w:rPr>
                        <w:t>colab</w:t>
                      </w:r>
                    </w:p>
                  </w:txbxContent>
                </v:textbox>
              </v:shape>
              <v:shape id="Cuadro de texto 734" o:spid="_x0000_s2382" type="#_x0000_t202" style="position:absolute;left:16884;top:31266;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" filled="f" stroked="f" strokeweight="0">
                <v:textbox inset="0,0,0,0">
                  <w:txbxContent>
                    <w:p w14:paraId="650B8DD8" w14:textId="77777777" w:rsidR="00CB7E31" w:rsidRDefault="00000000">
                      <w:pPr>
                        <w:overflowPunct w:val="0"/>
                        <w:spacing w:after="0" w:line="240" w:lineRule="auto"/>
                      </w:pPr>
                      <w:r>
                        <w:rPr>
                          <w:rFonts w:asciiTheme="minorHAnsi" w:hAnsiTheme="minorHAnsi" w:cstheme="minorBidi"/>
                          <w:b/>
                          <w:color w:val="007F00"/>
                        </w:rPr>
                        <w:t>import</w:t>
                      </w:r>
                    </w:p>
                  </w:txbxContent>
                </v:textbox>
              </v:shape>
              <v:shape id="Cuadro de texto 735" o:spid="_x0000_s2383" type="#_x0000_t202" style="position:absolute;left:21978;top:31273;width:483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" filled="f" stroked="f" strokeweight="0">
                <v:textbox inset="0,0,0,0">
                  <w:txbxContent>
                    <w:p w14:paraId="425C85B9" w14:textId="77777777" w:rsidR="00CB7E31" w:rsidRDefault="00000000">
                      <w:pPr>
                        <w:overflowPunct w:val="0"/>
                        <w:spacing w:after="0" w:line="240" w:lineRule="auto"/>
                      </w:pPr>
                      <w:r>
                        <w:rPr>
                          <w:rFonts w:cstheme="minorBidi"/>
                        </w:rPr>
                        <w:t>files</w:t>
                      </w:r>
                    </w:p>
                  </w:txbxContent>
                </v:textbox>
              </v:shape>
              <v:shape id="Cuadro de texto 736" o:spid="_x0000_s2384" type="#_x0000_t202" style="position:absolute;left:3798;top:32994;width:4256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" filled="f" stroked="f" strokeweight="0">
                <v:textbox inset="0,0,0,0">
                  <w:txbxContent>
                    <w:p w14:paraId="226512AE" w14:textId="77777777" w:rsidR="00CB7E31" w:rsidRDefault="00000000">
                      <w:pPr>
                        <w:overflowPunct w:val="0"/>
                        <w:spacing w:after="0" w:line="240" w:lineRule="auto"/>
                      </w:pPr>
                      <w:r>
                        <w:rPr>
                          <w:rFonts w:asciiTheme="minorHAnsi" w:hAnsiTheme="minorHAnsi" w:cstheme="minorBidi"/>
                          <w:color w:val="3D7A7A"/>
                        </w:rPr>
                        <w:t>#</w:t>
                      </w:r>
                      <w:r>
                        <w:rPr>
                          <w:rFonts w:asciiTheme="minorHAnsi" w:hAnsiTheme="minorHAnsi" w:cstheme="minorBidi"/>
                          <w:color w:val="3D7A7A"/>
                          <w:spacing w:val="-16"/>
                        </w:rPr>
                        <w:t xml:space="preserve"> </w:t>
                      </w:r>
                      <w:r>
                        <w:rPr>
                          <w:rFonts w:asciiTheme="minorHAnsi" w:hAnsiTheme="minorHAnsi" w:cstheme="minorBidi"/>
                          <w:color w:val="3D7A7A"/>
                        </w:rPr>
                        <w:t>Cargamos</w:t>
                      </w:r>
                      <w:r>
                        <w:rPr>
                          <w:rFonts w:asciiTheme="minorHAnsi" w:hAnsiTheme="minorHAnsi" w:cstheme="minorBidi"/>
                          <w:color w:val="3D7A7A"/>
                          <w:spacing w:val="-16"/>
                        </w:rPr>
                        <w:t xml:space="preserve"> </w:t>
                      </w:r>
                      <w:r>
                        <w:rPr>
                          <w:rFonts w:asciiTheme="minorHAnsi" w:hAnsiTheme="minorHAnsi" w:cstheme="minorBidi"/>
                          <w:color w:val="3D7A7A"/>
                        </w:rPr>
                        <w:t>el</w:t>
                      </w:r>
                      <w:r>
                        <w:rPr>
                          <w:rFonts w:asciiTheme="minorHAnsi" w:hAnsiTheme="minorHAnsi" w:cstheme="minorBidi"/>
                          <w:color w:val="3D7A7A"/>
                          <w:spacing w:val="-16"/>
                        </w:rPr>
                        <w:t xml:space="preserve"> </w:t>
                      </w:r>
                      <w:r>
                        <w:rPr>
                          <w:rFonts w:asciiTheme="minorHAnsi" w:hAnsiTheme="minorHAnsi" w:cstheme="minorBidi"/>
                          <w:color w:val="3D7A7A"/>
                        </w:rPr>
                        <w:t>fichero</w:t>
                      </w:r>
                      <w:r>
                        <w:rPr>
                          <w:rFonts w:asciiTheme="minorHAnsi" w:hAnsiTheme="minorHAnsi" w:cstheme="minorBidi"/>
                          <w:color w:val="3D7A7A"/>
                          <w:spacing w:val="-16"/>
                        </w:rPr>
                        <w:t xml:space="preserve"> </w:t>
                      </w:r>
                      <w:r>
                        <w:rPr>
                          <w:rFonts w:asciiTheme="minorHAnsi" w:hAnsiTheme="minorHAnsi" w:cstheme="minorBidi"/>
                          <w:color w:val="3D7A7A"/>
                        </w:rPr>
                        <w:t>del</w:t>
                      </w:r>
                      <w:r>
                        <w:rPr>
                          <w:rFonts w:asciiTheme="minorHAnsi" w:hAnsiTheme="minorHAnsi" w:cstheme="minorBidi"/>
                          <w:color w:val="3D7A7A"/>
                          <w:spacing w:val="-16"/>
                        </w:rPr>
                        <w:t xml:space="preserve"> </w:t>
                      </w:r>
                      <w:r>
                        <w:rPr>
                          <w:rFonts w:asciiTheme="minorHAnsi" w:hAnsiTheme="minorHAnsi" w:cstheme="minorBidi"/>
                          <w:color w:val="3D7A7A"/>
                        </w:rPr>
                        <w:t>dataset</w:t>
                      </w:r>
                      <w:r>
                        <w:rPr>
                          <w:rFonts w:asciiTheme="minorHAnsi" w:hAnsiTheme="minorHAnsi" w:cstheme="minorBidi"/>
                          <w:color w:val="3D7A7A"/>
                          <w:spacing w:val="-16"/>
                        </w:rPr>
                        <w:t xml:space="preserve"> </w:t>
                      </w:r>
                      <w:r>
                        <w:rPr>
                          <w:rFonts w:asciiTheme="minorHAnsi" w:hAnsiTheme="minorHAnsi" w:cstheme="minorBidi"/>
                          <w:color w:val="3D7A7A"/>
                        </w:rPr>
                        <w:t>gmd_02.csv</w:t>
                      </w:r>
                    </w:p>
                  </w:txbxContent>
                </v:textbox>
              </v:shape>
              <v:shape id="Cuadro de texto 737" o:spid="_x0000_s2385" type="#_x0000_t202" style="position:absolute;left:3798;top:34714;width:774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" filled="f" stroked="f" strokeweight="0">
                <v:textbox inset="0,0,0,0">
                  <w:txbxContent>
                    <w:p w14:paraId="4A4E5EB1" w14:textId="77777777" w:rsidR="00CB7E31" w:rsidRDefault="00000000">
                      <w:pPr>
                        <w:overflowPunct w:val="0"/>
                        <w:spacing w:after="0" w:line="240" w:lineRule="auto"/>
                      </w:pPr>
                      <w:r>
                        <w:rPr>
                          <w:rFonts w:cstheme="minorBidi"/>
                        </w:rPr>
                        <w:t>uploaded</w:t>
                      </w:r>
                    </w:p>
                  </w:txbxContent>
                </v:textbox>
              </v:shape>
              <v:shape id="Cuadro de texto 738" o:spid="_x0000_s2386" type="#_x0000_t202" style="position:absolute;left:10342;top:34714;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" filled="f" stroked="f" strokeweight="0">
                <v:textbox inset="0,0,0,0">
                  <w:txbxContent>
                    <w:p w14:paraId="2576E5C9" w14:textId="77777777" w:rsidR="00CB7E31" w:rsidRDefault="00000000">
                      <w:pPr>
                        <w:overflowPunct w:val="0"/>
                        <w:spacing w:after="0" w:line="240" w:lineRule="auto"/>
                      </w:pPr>
                      <w:r>
                        <w:rPr>
                          <w:rFonts w:cstheme="minorBidi"/>
                          <w:color w:val="666666"/>
                        </w:rPr>
                        <w:t>=</w:t>
                      </w:r>
                    </w:p>
                  </w:txbxContent>
                </v:textbox>
              </v:shape>
              <v:shape id="Cuadro de texto 739" o:spid="_x0000_s2387" type="#_x0000_t202" style="position:absolute;left:11797;top:34714;width:483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" filled="f" stroked="f" strokeweight="0">
                <v:textbox inset="0,0,0,0">
                  <w:txbxContent>
                    <w:p w14:paraId="662478AE" w14:textId="77777777" w:rsidR="00CB7E31" w:rsidRDefault="00000000">
                      <w:pPr>
                        <w:overflowPunct w:val="0"/>
                        <w:spacing w:after="0" w:line="240" w:lineRule="auto"/>
                      </w:pPr>
                      <w:r>
                        <w:rPr>
                          <w:rFonts w:cstheme="minorBidi"/>
                        </w:rPr>
                        <w:t>files</w:t>
                      </w:r>
                    </w:p>
                  </w:txbxContent>
                </v:textbox>
              </v:shape>
              <v:shape id="Cuadro de texto 740" o:spid="_x0000_s2388" type="#_x0000_t202" style="position:absolute;left:15429;top:34714;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" filled="f" stroked="f" strokeweight="0">
                <v:textbox inset="0,0,0,0">
                  <w:txbxContent>
                    <w:p w14:paraId="68B77D14" w14:textId="77777777" w:rsidR="00CB7E31" w:rsidRDefault="00000000">
                      <w:pPr>
                        <w:overflowPunct w:val="0"/>
                        <w:spacing w:after="0" w:line="240" w:lineRule="auto"/>
                      </w:pPr>
                      <w:r>
                        <w:rPr>
                          <w:rFonts w:cstheme="minorBidi"/>
                          <w:color w:val="666666"/>
                        </w:rPr>
                        <w:t>.</w:t>
                      </w:r>
                    </w:p>
                  </w:txbxContent>
                </v:textbox>
              </v:shape>
              <v:shape id="Cuadro de texto 741" o:spid="_x0000_s2389" type="#_x0000_t202" style="position:absolute;left:16160;top:34714;width:774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" filled="f" stroked="f" strokeweight="0">
                <v:textbox inset="0,0,0,0">
                  <w:txbxContent>
                    <w:p w14:paraId="40F1E2F9" w14:textId="77777777" w:rsidR="00CB7E31" w:rsidRDefault="00000000">
                      <w:pPr>
                        <w:overflowPunct w:val="0"/>
                        <w:spacing w:after="0" w:line="240" w:lineRule="auto"/>
                      </w:pPr>
                      <w:r>
                        <w:rPr>
                          <w:rFonts w:cstheme="minorBidi"/>
                        </w:rPr>
                        <w:t>upload()</w:t>
                      </w:r>
                    </w:p>
                  </w:txbxContent>
                </v:textbox>
              </v:shape>
              <v:shape id="Cuadro de texto 742" o:spid="_x0000_s2390" type="#_x0000_t202" style="position:absolute;left:3290;top:3780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" filled="f" stroked="f" strokeweight="0">
                <v:textbox inset="0,0,0,0">
                  <w:txbxContent>
                    <w:p w14:paraId="2079D074" w14:textId="77777777" w:rsidR="00CB7E31" w:rsidRDefault="00000000">
                      <w:pPr>
                        <w:overflowPunct w:val="0"/>
                        <w:spacing w:after="0" w:line="240" w:lineRule="auto"/>
                      </w:pPr>
                      <w:r>
                        <w:rPr>
                          <w:rFonts w:cstheme="minorBidi"/>
                        </w:rPr>
                        <w:t>&lt;</w:t>
                      </w:r>
                    </w:p>
                  </w:txbxContent>
                </v:textbox>
              </v:shape>
              <v:shape id="Cuadro de texto 743" o:spid="_x0000_s2391" type="#_x0000_t202" style="position:absolute;left:4021;top:37800;width:3095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" filled="f" stroked="f" strokeweight="0">
                <v:textbox inset="0,0,0,0">
                  <w:txbxContent>
                    <w:p w14:paraId="0C7B1805" w14:textId="77777777" w:rsidR="00CB7E31" w:rsidRDefault="00000000">
                      <w:pPr>
                        <w:overflowPunct w:val="0"/>
                        <w:spacing w:after="0" w:line="240" w:lineRule="auto"/>
                      </w:pPr>
                      <w:r>
                        <w:rPr>
                          <w:rFonts w:cstheme="minorBidi"/>
                        </w:rPr>
                        <w:t>IPython.core.display.HTML</w:t>
                      </w:r>
                      <w:r>
                        <w:rPr>
                          <w:rFonts w:cstheme="minorBidi"/>
                          <w:spacing w:val="-16"/>
                        </w:rPr>
                        <w:t xml:space="preserve"> </w:t>
                      </w:r>
                      <w:r>
                        <w:rPr>
                          <w:rFonts w:cstheme="minorBidi"/>
                        </w:rPr>
                        <w:t>object</w:t>
                      </w:r>
                    </w:p>
                  </w:txbxContent>
                </v:textbox>
              </v:shape>
              <v:shape id="Cuadro de texto 744" o:spid="_x0000_s2392" type="#_x0000_t202" style="position:absolute;left:27291;top:3780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" filled="f" stroked="f" strokeweight="0">
                <v:textbox inset="0,0,0,0">
                  <w:txbxContent>
                    <w:p w14:paraId="03762D68" w14:textId="77777777" w:rsidR="00CB7E31" w:rsidRDefault="00000000">
                      <w:pPr>
                        <w:overflowPunct w:val="0"/>
                        <w:spacing w:after="0" w:line="240" w:lineRule="auto"/>
                      </w:pPr>
                      <w:r>
                        <w:rPr>
                          <w:rFonts w:cstheme="minorBidi"/>
                        </w:rPr>
                        <w:t>&gt;</w:t>
                      </w:r>
                    </w:p>
                  </w:txbxContent>
                </v:textbox>
              </v:shape>
              <w10:anchorlock/>
            </v:group>
          </w:pict>
        </w:r>
      </w:del>
    </w:p>
    <w:p w14:paraId="700044BB" w14:textId="1440708B" w:rsidR="00CB7E31" w:rsidDel="00F217D2" w:rsidRDefault="00000000">
      <w:pPr>
        <w:ind w:left="628" w:right="197"/>
        <w:rPr>
          <w:del w:id="6859" w:author="Jose Eduardo VIU" w:date="2023-04-02T00:32:00Z"/>
        </w:rPr>
      </w:pPr>
      <w:del w:id="6860" w:author="Jose Eduardo VIU" w:date="2023-04-02T00:32:00Z">
        <w:r w:rsidDel="00F217D2">
          <w:delText>Saving gmd_02.csv to gmd_02.csv</w:delText>
        </w:r>
      </w:del>
    </w:p>
    <w:p w14:paraId="5559A23C" w14:textId="1FB842A1" w:rsidR="00CB7E31" w:rsidDel="00F217D2" w:rsidRDefault="00000000">
      <w:pPr>
        <w:spacing w:after="187" w:line="259" w:lineRule="auto"/>
        <w:rPr>
          <w:del w:id="6861" w:author="Jose Eduardo VIU" w:date="2023-04-02T00:32:00Z"/>
        </w:rPr>
      </w:pPr>
      <w:del w:id="6862" w:author="Jose Eduardo VIU" w:date="2023-04-02T00:32:00Z">
        <w:r w:rsidDel="00F217D2">
          <w:pict w14:anchorId="4FDB29FF">
            <v:group id="Group 19062" o:spid="_x0000_s2275" style="width:499.65pt;height:59.55pt;mso-position-horizontal-relative:char;mso-position-vertical-relative:line" coordsize="63457,7563">
              <v:shape id="Forma libre: forma 746" o:spid="_x0000_s2276" style="position:absolute;left:4021;width:59436;height:4208;visibility:visible;mso-wrap-style:square;v-text-anchor:top" coordsize="16510,1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" path="m69,1r16371,c16479,1,16510,32,16510,71r,1030c16510,1140,16479,1171,16440,1171l69,1171v-39,,-70,-31,-70,-70l-1,71c-1,32,30,1,69,1xe" fillcolor="#cfcfcf" stroked="f" strokeweight="0">
                <v:path arrowok="t"/>
              </v:shape>
              <v:shape id="Forma libre: forma 747" o:spid="_x0000_s2277" style="position:absolute;left:4147;top:126;width:59180;height:3956;visibility:visible;mso-wrap-style:square;v-text-anchor:top" coordsize="16439,1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" path="m34,-1r16371,c16424,-1,16440,16,16440,35r,1030c16440,1084,16424,1099,16405,1099l34,1099v-19,,-35,-15,-35,-34l-1,35c-1,16,15,-1,34,-1xe" fillcolor="#f7f7f7" stroked="f" strokeweight="0">
                <v:path arrowok="t"/>
              </v:shape>
              <v:shape id="Cuadro de texto 748" o:spid="_x0000_s2278" type="#_x0000_t202" style="position:absolute;top:388;width:483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" filled="f" stroked="f" strokeweight="0">
                <v:textbox inset="0,0,0,0">
                  <w:txbxContent>
                    <w:p w14:paraId="2EABECE1" w14:textId="77777777" w:rsidR="00CB7E31" w:rsidRDefault="00000000">
                      <w:pPr>
                        <w:overflowPunct w:val="0"/>
                        <w:spacing w:after="0" w:line="240" w:lineRule="auto"/>
                      </w:pPr>
                      <w:r>
                        <w:rPr>
                          <w:rFonts w:cstheme="minorBidi"/>
                          <w:color w:val="303F9F"/>
                        </w:rPr>
                        <w:t>[25]:</w:t>
                      </w:r>
                    </w:p>
                  </w:txbxContent>
                </v:textbox>
              </v:shape>
              <v:shape id="Cuadro de texto 749" o:spid="_x0000_s2279" type="#_x0000_t202" style="position:absolute;left:4521;top:388;width:3579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" filled="f" stroked="f" strokeweight="0">
                <v:textbox inset="0,0,0,0">
                  <w:txbxContent>
                    <w:p w14:paraId="06932911" w14:textId="77777777" w:rsidR="00CB7E31" w:rsidRDefault="00000000">
                      <w:pPr>
                        <w:overflowPunct w:val="0"/>
                        <w:spacing w:after="0" w:line="240" w:lineRule="auto"/>
                      </w:pPr>
                      <w:r>
                        <w:rPr>
                          <w:rFonts w:asciiTheme="minorHAnsi" w:hAnsiTheme="minorHAnsi" w:cstheme="minorBidi"/>
                          <w:color w:val="3D7A7A"/>
                        </w:rPr>
                        <w:t>#</w:t>
                      </w:r>
                      <w:r>
                        <w:rPr>
                          <w:rFonts w:asciiTheme="minorHAnsi" w:hAnsiTheme="minorHAnsi" w:cstheme="minorBidi"/>
                          <w:color w:val="3D7A7A"/>
                          <w:spacing w:val="-16"/>
                        </w:rPr>
                        <w:t xml:space="preserve"> </w:t>
                      </w:r>
                      <w:r>
                        <w:rPr>
                          <w:rFonts w:asciiTheme="minorHAnsi" w:hAnsiTheme="minorHAnsi" w:cstheme="minorBidi"/>
                          <w:color w:val="3D7A7A"/>
                        </w:rPr>
                        <w:t>Leemos</w:t>
                      </w:r>
                      <w:r>
                        <w:rPr>
                          <w:rFonts w:asciiTheme="minorHAnsi" w:hAnsiTheme="minorHAnsi" w:cstheme="minorBidi"/>
                          <w:color w:val="3D7A7A"/>
                          <w:spacing w:val="-16"/>
                        </w:rPr>
                        <w:t xml:space="preserve"> </w:t>
                      </w:r>
                      <w:r>
                        <w:rPr>
                          <w:rFonts w:asciiTheme="minorHAnsi" w:hAnsiTheme="minorHAnsi" w:cstheme="minorBidi"/>
                          <w:color w:val="3D7A7A"/>
                        </w:rPr>
                        <w:t>el</w:t>
                      </w:r>
                      <w:r>
                        <w:rPr>
                          <w:rFonts w:asciiTheme="minorHAnsi" w:hAnsiTheme="minorHAnsi" w:cstheme="minorBidi"/>
                          <w:color w:val="3D7A7A"/>
                          <w:spacing w:val="-16"/>
                        </w:rPr>
                        <w:t xml:space="preserve"> </w:t>
                      </w:r>
                      <w:r>
                        <w:rPr>
                          <w:rFonts w:asciiTheme="minorHAnsi" w:hAnsiTheme="minorHAnsi" w:cstheme="minorBidi"/>
                          <w:color w:val="3D7A7A"/>
                        </w:rPr>
                        <w:t>fichero</w:t>
                      </w:r>
                      <w:r>
                        <w:rPr>
                          <w:rFonts w:asciiTheme="minorHAnsi" w:hAnsiTheme="minorHAnsi" w:cstheme="minorBidi"/>
                          <w:color w:val="3D7A7A"/>
                          <w:spacing w:val="-16"/>
                        </w:rPr>
                        <w:t xml:space="preserve"> </w:t>
                      </w:r>
                      <w:r>
                        <w:rPr>
                          <w:rFonts w:asciiTheme="minorHAnsi" w:hAnsiTheme="minorHAnsi" w:cstheme="minorBidi"/>
                          <w:color w:val="3D7A7A"/>
                        </w:rPr>
                        <w:t>csv</w:t>
                      </w:r>
                      <w:r>
                        <w:rPr>
                          <w:rFonts w:asciiTheme="minorHAnsi" w:hAnsiTheme="minorHAnsi" w:cstheme="minorBidi"/>
                          <w:color w:val="3D7A7A"/>
                          <w:spacing w:val="-16"/>
                        </w:rPr>
                        <w:t xml:space="preserve"> </w:t>
                      </w:r>
                      <w:r>
                        <w:rPr>
                          <w:rFonts w:asciiTheme="minorHAnsi" w:hAnsiTheme="minorHAnsi" w:cstheme="minorBidi"/>
                          <w:color w:val="3D7A7A"/>
                        </w:rPr>
                        <w:t>con</w:t>
                      </w:r>
                      <w:r>
                        <w:rPr>
                          <w:rFonts w:asciiTheme="minorHAnsi" w:hAnsiTheme="minorHAnsi" w:cstheme="minorBidi"/>
                          <w:color w:val="3D7A7A"/>
                          <w:spacing w:val="-16"/>
                        </w:rPr>
                        <w:t xml:space="preserve"> </w:t>
                      </w:r>
                      <w:r>
                        <w:rPr>
                          <w:rFonts w:asciiTheme="minorHAnsi" w:hAnsiTheme="minorHAnsi" w:cstheme="minorBidi"/>
                          <w:color w:val="3D7A7A"/>
                        </w:rPr>
                        <w:t>los</w:t>
                      </w:r>
                      <w:r>
                        <w:rPr>
                          <w:rFonts w:asciiTheme="minorHAnsi" w:hAnsiTheme="minorHAnsi" w:cstheme="minorBidi"/>
                          <w:color w:val="3D7A7A"/>
                          <w:spacing w:val="-16"/>
                        </w:rPr>
                        <w:t xml:space="preserve"> </w:t>
                      </w:r>
                      <w:r>
                        <w:rPr>
                          <w:rFonts w:asciiTheme="minorHAnsi" w:hAnsiTheme="minorHAnsi" w:cstheme="minorBidi"/>
                          <w:color w:val="3D7A7A"/>
                        </w:rPr>
                        <w:t>datos</w:t>
                      </w:r>
                    </w:p>
                  </w:txbxContent>
                </v:textbox>
              </v:shape>
              <v:shape id="Cuadro de texto 750" o:spid="_x0000_s2280" type="#_x0000_t202" style="position:absolute;left:4521;top:2109;width:193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" filled="f" stroked="f" strokeweight="0">
                <v:textbox inset="0,0,0,0">
                  <w:txbxContent>
                    <w:p w14:paraId="1B079341" w14:textId="77777777" w:rsidR="00CB7E31" w:rsidRDefault="00000000">
                      <w:pPr>
                        <w:overflowPunct w:val="0"/>
                        <w:spacing w:after="0" w:line="240" w:lineRule="auto"/>
                      </w:pPr>
                      <w:r>
                        <w:rPr>
                          <w:rFonts w:cstheme="minorBidi"/>
                        </w:rPr>
                        <w:t>df</w:t>
                      </w:r>
                    </w:p>
                  </w:txbxContent>
                </v:textbox>
              </v:shape>
              <v:shape id="Cuadro de texto 751" o:spid="_x0000_s2281" type="#_x0000_t202" style="position:absolute;left:6706;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" filled="f" stroked="f" strokeweight="0">
                <v:textbox inset="0,0,0,0">
                  <w:txbxContent>
                    <w:p w14:paraId="45513233" w14:textId="77777777" w:rsidR="00CB7E31" w:rsidRDefault="00000000">
                      <w:pPr>
                        <w:overflowPunct w:val="0"/>
                        <w:spacing w:after="0" w:line="240" w:lineRule="auto"/>
                      </w:pPr>
                      <w:r>
                        <w:rPr>
                          <w:rFonts w:cstheme="minorBidi"/>
                          <w:color w:val="666666"/>
                        </w:rPr>
                        <w:t>=</w:t>
                      </w:r>
                    </w:p>
                  </w:txbxContent>
                </v:textbox>
              </v:shape>
              <v:shape id="Cuadro de texto 752" o:spid="_x0000_s2282" type="#_x0000_t202" style="position:absolute;left:8161;top:2109;width:193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" filled="f" stroked="f" strokeweight="0">
                <v:textbox inset="0,0,0,0">
                  <w:txbxContent>
                    <w:p w14:paraId="27E83B76" w14:textId="77777777" w:rsidR="00CB7E31" w:rsidRDefault="00000000">
                      <w:pPr>
                        <w:overflowPunct w:val="0"/>
                        <w:spacing w:after="0" w:line="240" w:lineRule="auto"/>
                      </w:pPr>
                      <w:r>
                        <w:rPr>
                          <w:rFonts w:cstheme="minorBidi"/>
                        </w:rPr>
                        <w:t>pd</w:t>
                      </w:r>
                    </w:p>
                  </w:txbxContent>
                </v:textbox>
              </v:shape>
              <v:shape id="Cuadro de texto 753" o:spid="_x0000_s2283" type="#_x0000_t202" style="position:absolute;left:9615;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" filled="f" stroked="f" strokeweight="0">
                <v:textbox inset="0,0,0,0">
                  <w:txbxContent>
                    <w:p w14:paraId="495AC330" w14:textId="77777777" w:rsidR="00CB7E31" w:rsidRDefault="00000000">
                      <w:pPr>
                        <w:overflowPunct w:val="0"/>
                        <w:spacing w:after="0" w:line="240" w:lineRule="auto"/>
                      </w:pPr>
                      <w:r>
                        <w:rPr>
                          <w:rFonts w:cstheme="minorBidi"/>
                          <w:color w:val="666666"/>
                        </w:rPr>
                        <w:t>.</w:t>
                      </w:r>
                    </w:p>
                  </w:txbxContent>
                </v:textbox>
              </v:shape>
              <v:shape id="Cuadro de texto 754" o:spid="_x0000_s2284" type="#_x0000_t202" style="position:absolute;left:10342;top:2109;width:870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" filled="f" stroked="f" strokeweight="0">
                <v:textbox inset="0,0,0,0">
                  <w:txbxContent>
                    <w:p w14:paraId="01A05674" w14:textId="77777777" w:rsidR="00CB7E31" w:rsidRDefault="00000000">
                      <w:pPr>
                        <w:overflowPunct w:val="0"/>
                        <w:spacing w:after="0" w:line="240" w:lineRule="auto"/>
                      </w:pPr>
                      <w:r>
                        <w:rPr>
                          <w:rFonts w:cstheme="minorBidi"/>
                        </w:rPr>
                        <w:t>read_csv(</w:t>
                      </w:r>
                    </w:p>
                  </w:txbxContent>
                </v:textbox>
              </v:shape>
              <v:shape id="Cuadro de texto 755" o:spid="_x0000_s2285" type="#_x0000_t202" style="position:absolute;left:16884;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" filled="f" stroked="f" strokeweight="0">
                <v:textbox inset="0,0,0,0">
                  <w:txbxContent>
                    <w:p w14:paraId="3B5B340A" w14:textId="77777777" w:rsidR="00CB7E31" w:rsidRDefault="00000000">
                      <w:pPr>
                        <w:overflowPunct w:val="0"/>
                        <w:spacing w:after="0" w:line="240" w:lineRule="auto"/>
                      </w:pPr>
                      <w:r>
                        <w:rPr>
                          <w:rFonts w:cstheme="minorBidi"/>
                          <w:color w:val="BA2121"/>
                        </w:rPr>
                        <w:t>'</w:t>
                      </w:r>
                    </w:p>
                  </w:txbxContent>
                </v:textbox>
              </v:shape>
              <v:shape id="Cuadro de texto 756" o:spid="_x0000_s2286" type="#_x0000_t202" style="position:absolute;left:17614;top:2109;width:967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" filled="f" stroked="f" strokeweight="0">
                <v:textbox inset="0,0,0,0">
                  <w:txbxContent>
                    <w:p w14:paraId="4BEA23DF" w14:textId="77777777" w:rsidR="00CB7E31" w:rsidRDefault="00000000">
                      <w:pPr>
                        <w:overflowPunct w:val="0"/>
                        <w:spacing w:after="0" w:line="240" w:lineRule="auto"/>
                      </w:pPr>
                      <w:r>
                        <w:rPr>
                          <w:rFonts w:cstheme="minorBidi"/>
                          <w:color w:val="BA2121"/>
                        </w:rPr>
                        <w:t>gmd_02.csv</w:t>
                      </w:r>
                    </w:p>
                  </w:txbxContent>
                </v:textbox>
              </v:shape>
              <v:shape id="Cuadro de texto 757" o:spid="_x0000_s2287" type="#_x0000_t202" style="position:absolute;left:24890;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" filled="f" stroked="f" strokeweight="0">
                <v:textbox inset="0,0,0,0">
                  <w:txbxContent>
                    <w:p w14:paraId="6CC66B9B" w14:textId="77777777" w:rsidR="00CB7E31" w:rsidRDefault="00000000">
                      <w:pPr>
                        <w:overflowPunct w:val="0"/>
                        <w:spacing w:after="0" w:line="240" w:lineRule="auto"/>
                      </w:pPr>
                      <w:r>
                        <w:rPr>
                          <w:rFonts w:cstheme="minorBidi"/>
                          <w:color w:val="BA2121"/>
                        </w:rPr>
                        <w:t>'</w:t>
                      </w:r>
                    </w:p>
                  </w:txbxContent>
                </v:textbox>
              </v:shape>
              <v:shape id="Cuadro de texto 758" o:spid="_x0000_s2288" type="#_x0000_t202" style="position:absolute;left:25617;top:2109;width:483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" filled="f" stroked="f" strokeweight="0">
                <v:textbox inset="0,0,0,0">
                  <w:txbxContent>
                    <w:p w14:paraId="10611757" w14:textId="77777777" w:rsidR="00CB7E31" w:rsidRDefault="00000000">
                      <w:pPr>
                        <w:overflowPunct w:val="0"/>
                        <w:spacing w:after="0" w:line="240" w:lineRule="auto"/>
                      </w:pPr>
                      <w:r>
                        <w:rPr>
                          <w:rFonts w:cstheme="minorBidi"/>
                        </w:rPr>
                        <w:t>,</w:t>
                      </w:r>
                      <w:r>
                        <w:rPr>
                          <w:rFonts w:cstheme="minorBidi"/>
                          <w:spacing w:val="-17"/>
                        </w:rPr>
                        <w:t xml:space="preserve"> </w:t>
                      </w:r>
                      <w:r>
                        <w:rPr>
                          <w:rFonts w:cstheme="minorBidi"/>
                        </w:rPr>
                        <w:t>sep</w:t>
                      </w:r>
                    </w:p>
                  </w:txbxContent>
                </v:textbox>
              </v:shape>
              <v:shape id="Cuadro de texto 759" o:spid="_x0000_s2289" type="#_x0000_t202" style="position:absolute;left:29253;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" filled="f" stroked="f" strokeweight="0">
                <v:textbox inset="0,0,0,0">
                  <w:txbxContent>
                    <w:p w14:paraId="7C4E2586" w14:textId="77777777" w:rsidR="00CB7E31" w:rsidRDefault="00000000">
                      <w:pPr>
                        <w:overflowPunct w:val="0"/>
                        <w:spacing w:after="0" w:line="240" w:lineRule="auto"/>
                      </w:pPr>
                      <w:r>
                        <w:rPr>
                          <w:rFonts w:cstheme="minorBidi"/>
                          <w:color w:val="666666"/>
                        </w:rPr>
                        <w:t>=</w:t>
                      </w:r>
                    </w:p>
                  </w:txbxContent>
                </v:textbox>
              </v:shape>
              <v:shape id="Cuadro de texto 760" o:spid="_x0000_s2290" type="#_x0000_t202" style="position:absolute;left:29977;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" filled="f" stroked="f" strokeweight="0">
                <v:textbox inset="0,0,0,0">
                  <w:txbxContent>
                    <w:p w14:paraId="46862D73" w14:textId="77777777" w:rsidR="00CB7E31" w:rsidRDefault="00000000">
                      <w:pPr>
                        <w:overflowPunct w:val="0"/>
                        <w:spacing w:after="0" w:line="240" w:lineRule="auto"/>
                      </w:pPr>
                      <w:r>
                        <w:rPr>
                          <w:rFonts w:cstheme="minorBidi"/>
                          <w:color w:val="BA2121"/>
                        </w:rPr>
                        <w:t>'</w:t>
                      </w:r>
                    </w:p>
                  </w:txbxContent>
                </v:textbox>
              </v:shape>
              <v:shape id="Cuadro de texto 761" o:spid="_x0000_s2291" type="#_x0000_t202" style="position:absolute;left:30708;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" filled="f" stroked="f" strokeweight="0">
                <v:textbox inset="0,0,0,0">
                  <w:txbxContent>
                    <w:p w14:paraId="6E15D151" w14:textId="77777777" w:rsidR="00CB7E31" w:rsidRDefault="00000000">
                      <w:pPr>
                        <w:overflowPunct w:val="0"/>
                        <w:spacing w:after="0" w:line="240" w:lineRule="auto"/>
                      </w:pPr>
                      <w:r>
                        <w:rPr>
                          <w:rFonts w:cstheme="minorBidi"/>
                          <w:color w:val="BA2121"/>
                        </w:rPr>
                        <w:t>;</w:t>
                      </w:r>
                    </w:p>
                  </w:txbxContent>
                </v:textbox>
              </v:shape>
              <v:shape id="Cuadro de texto 762" o:spid="_x0000_s2292" type="#_x0000_t202" style="position:absolute;left:31431;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" filled="f" stroked="f" strokeweight="0">
                <v:textbox inset="0,0,0,0">
                  <w:txbxContent>
                    <w:p w14:paraId="272BEAB8" w14:textId="77777777" w:rsidR="00CB7E31" w:rsidRDefault="00000000">
                      <w:pPr>
                        <w:overflowPunct w:val="0"/>
                        <w:spacing w:after="0" w:line="240" w:lineRule="auto"/>
                      </w:pPr>
                      <w:r>
                        <w:rPr>
                          <w:rFonts w:cstheme="minorBidi"/>
                          <w:color w:val="BA2121"/>
                        </w:rPr>
                        <w:t>'</w:t>
                      </w:r>
                    </w:p>
                  </w:txbxContent>
                </v:textbox>
              </v:shape>
              <v:shape id="Cuadro de texto 763" o:spid="_x0000_s2293" type="#_x0000_t202" style="position:absolute;left:32162;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" filled="f" stroked="f" strokeweight="0">
                <v:textbox inset="0,0,0,0">
                  <w:txbxContent>
                    <w:p w14:paraId="3846CD59" w14:textId="77777777" w:rsidR="00CB7E31" w:rsidRDefault="00000000">
                      <w:pPr>
                        <w:overflowPunct w:val="0"/>
                        <w:spacing w:after="0" w:line="240" w:lineRule="auto"/>
                      </w:pPr>
                      <w:r>
                        <w:rPr>
                          <w:rFonts w:cstheme="minorBidi"/>
                        </w:rPr>
                        <w:t>)</w:t>
                      </w:r>
                    </w:p>
                  </w:txbxContent>
                </v:textbox>
              </v:shape>
              <v:shape id="Forma libre: forma 764" o:spid="_x0000_s2294" style="position:absolute;left:4021;top:5072;width:59436;height:2488;visibility:visible;mso-wrap-style:square;v-text-anchor:top" coordsize="16510,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" path="m69,l16440,v39,,70,31,70,70l16510,622v,39,-31,70,-70,70l69,692c30,692,-1,661,-1,622l-1,70c-1,31,30,,69,xe" fillcolor="#cfcfcf" stroked="f" strokeweight="0">
                <v:path arrowok="t"/>
              </v:shape>
              <v:shape id="Forma libre: forma 765" o:spid="_x0000_s2295" style="position:absolute;left:4147;top:5202;width:59180;height:2235;visibility:visible;mso-wrap-style:square;v-text-anchor:top" coordsize="16439,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" path="m34,l16405,v19,,35,16,35,35l16440,587v,19,-16,34,-35,34l34,621c15,621,-1,606,-1,587l-1,35c-1,16,15,,34,xe" fillcolor="#f7f7f7" stroked="f" strokeweight="0">
                <v:path arrowok="t"/>
              </v:shape>
              <v:shape id="Cuadro de texto 766" o:spid="_x0000_s2296" type="#_x0000_t202" style="position:absolute;top:5461;width:483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" filled="f" stroked="f" strokeweight="0">
                <v:textbox inset="0,0,0,0">
                  <w:txbxContent>
                    <w:p w14:paraId="3C7647E0" w14:textId="77777777" w:rsidR="00CB7E31" w:rsidRDefault="00000000">
                      <w:pPr>
                        <w:overflowPunct w:val="0"/>
                        <w:spacing w:after="0" w:line="240" w:lineRule="auto"/>
                      </w:pPr>
                      <w:r>
                        <w:rPr>
                          <w:rFonts w:cstheme="minorBidi"/>
                          <w:color w:val="303F9F"/>
                        </w:rPr>
                        <w:t>[26]:</w:t>
                      </w:r>
                    </w:p>
                  </w:txbxContent>
                </v:textbox>
              </v:shape>
              <v:shape id="Cuadro de texto 767" o:spid="_x0000_s2297" type="#_x0000_t202" style="position:absolute;left:4521;top:5461;width:193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" filled="f" stroked="f" strokeweight="0">
                <v:textbox inset="0,0,0,0">
                  <w:txbxContent>
                    <w:p w14:paraId="22BDD1EC" w14:textId="77777777" w:rsidR="00CB7E31" w:rsidRDefault="00000000">
                      <w:pPr>
                        <w:overflowPunct w:val="0"/>
                        <w:spacing w:after="0" w:line="240" w:lineRule="auto"/>
                      </w:pPr>
                      <w:r>
                        <w:rPr>
                          <w:rFonts w:cstheme="minorBidi"/>
                        </w:rPr>
                        <w:t>df</w:t>
                      </w:r>
                    </w:p>
                  </w:txbxContent>
                </v:textbox>
              </v:shape>
              <v:shape id="Cuadro de texto 768" o:spid="_x0000_s2298" type="#_x0000_t202" style="position:absolute;left:5976;top:5461;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" filled="f" stroked="f" strokeweight="0">
                <v:textbox inset="0,0,0,0">
                  <w:txbxContent>
                    <w:p w14:paraId="7A77EBFB" w14:textId="77777777" w:rsidR="00CB7E31" w:rsidRDefault="00000000">
                      <w:pPr>
                        <w:overflowPunct w:val="0"/>
                        <w:spacing w:after="0" w:line="240" w:lineRule="auto"/>
                      </w:pPr>
                      <w:r>
                        <w:rPr>
                          <w:rFonts w:cstheme="minorBidi"/>
                          <w:color w:val="666666"/>
                        </w:rPr>
                        <w:t>.</w:t>
                      </w:r>
                    </w:p>
                  </w:txbxContent>
                </v:textbox>
              </v:shape>
              <v:shape id="Cuadro de texto 769" o:spid="_x0000_s2299" type="#_x0000_t202" style="position:absolute;left:6706;top:5461;width:676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" filled="f" stroked="f" strokeweight="0">
                <v:textbox inset="0,0,0,0">
                  <w:txbxContent>
                    <w:p w14:paraId="0381EA2A" w14:textId="77777777" w:rsidR="00CB7E31" w:rsidRDefault="00000000">
                      <w:pPr>
                        <w:overflowPunct w:val="0"/>
                        <w:spacing w:after="0" w:line="240" w:lineRule="auto"/>
                      </w:pPr>
                      <w:r>
                        <w:rPr>
                          <w:rFonts w:cstheme="minorBidi"/>
                        </w:rPr>
                        <w:t>columns</w:t>
                      </w:r>
                    </w:p>
                  </w:txbxContent>
                </v:textbox>
              </v:shape>
              <w10:anchorlock/>
            </v:group>
          </w:pict>
        </w:r>
      </w:del>
    </w:p>
    <w:p w14:paraId="6AB1ABA4" w14:textId="05007E4A" w:rsidR="00CB7E31" w:rsidDel="00F217D2" w:rsidRDefault="00000000">
      <w:pPr>
        <w:ind w:left="10" w:right="197"/>
        <w:rPr>
          <w:del w:id="6863" w:author="Jose Eduardo VIU" w:date="2023-04-02T00:32:00Z"/>
        </w:rPr>
      </w:pPr>
      <w:del w:id="6864" w:author="Jose Eduardo VIU" w:date="2023-04-02T00:32:00Z">
        <w:r w:rsidDel="00F217D2">
          <w:rPr>
            <w:color w:val="D84315"/>
          </w:rPr>
          <w:delText xml:space="preserve">[26]: </w:delText>
        </w:r>
        <w:r w:rsidDel="00F217D2">
          <w:delText>Index(['Unnamed: 0', 'ct_codigo', 'ct_integra', 'ct_tipo', 'ct_raza',</w:delText>
        </w:r>
      </w:del>
    </w:p>
    <w:p w14:paraId="3D12963C" w14:textId="45609F66" w:rsidR="00CB7E31" w:rsidDel="00F217D2" w:rsidRDefault="00000000">
      <w:pPr>
        <w:spacing w:after="2" w:line="259" w:lineRule="auto"/>
        <w:ind w:left="10" w:right="112"/>
        <w:jc w:val="center"/>
        <w:rPr>
          <w:del w:id="6865" w:author="Jose Eduardo VIU" w:date="2023-04-02T00:32:00Z"/>
        </w:rPr>
      </w:pPr>
      <w:del w:id="6866" w:author="Jose Eduardo VIU" w:date="2023-04-02T00:32:00Z">
        <w:r w:rsidDel="00F217D2">
          <w:delText>'ct_fase', 'IncPeso', 'DiasMedios', 'GMD', 'EntradaInicial',</w:delText>
        </w:r>
      </w:del>
    </w:p>
    <w:p w14:paraId="0D1A459B" w14:textId="0FDE9D70" w:rsidR="00CB7E31" w:rsidDel="00F217D2" w:rsidRDefault="00000000">
      <w:pPr>
        <w:ind w:left="1514" w:right="197"/>
        <w:rPr>
          <w:del w:id="6867" w:author="Jose Eduardo VIU" w:date="2023-04-02T00:32:00Z"/>
        </w:rPr>
      </w:pPr>
      <w:del w:id="6868" w:author="Jose Eduardo VIU" w:date="2023-04-02T00:32:00Z">
        <w:r w:rsidDel="00F217D2">
          <w:delText>'EntradaFinal', 'NumAnimales', 'na_rega', 'PesoEntMedio',</w:delText>
        </w:r>
      </w:del>
    </w:p>
    <w:p w14:paraId="43ECFB90" w14:textId="322FE05A" w:rsidR="00CB7E31" w:rsidDel="00F217D2" w:rsidRDefault="00000000">
      <w:pPr>
        <w:spacing w:line="259" w:lineRule="auto"/>
        <w:ind w:left="10" w:right="341"/>
        <w:jc w:val="right"/>
        <w:rPr>
          <w:del w:id="6869" w:author="Jose Eduardo VIU" w:date="2023-04-02T00:32:00Z"/>
        </w:rPr>
      </w:pPr>
      <w:del w:id="6870" w:author="Jose Eduardo VIU" w:date="2023-04-02T00:32:00Z">
        <w:r w:rsidDel="00F217D2">
          <w:delText>'PesoRecMedio', 'NumBajas', 'GPS_Longitud', 'GPS_Latitud', 'gr_codpos',</w:delText>
        </w:r>
      </w:del>
    </w:p>
    <w:p w14:paraId="757B9C40" w14:textId="38E4002E" w:rsidR="00CB7E31" w:rsidDel="00F217D2" w:rsidRDefault="00000000">
      <w:pPr>
        <w:ind w:left="1514" w:right="197"/>
        <w:rPr>
          <w:del w:id="6871" w:author="Jose Eduardo VIU" w:date="2023-04-02T00:32:00Z"/>
        </w:rPr>
      </w:pPr>
      <w:del w:id="6872" w:author="Jose Eduardo VIU" w:date="2023-04-02T00:32:00Z">
        <w:r w:rsidDel="00F217D2">
          <w:delText>'gr_poblacion', 'KgPiensoTotal', 'semanaEntrada', 'añoEntrada',</w:delText>
        </w:r>
      </w:del>
    </w:p>
    <w:p w14:paraId="22263465" w14:textId="5D890446" w:rsidR="00CB7E31" w:rsidDel="00F217D2" w:rsidRDefault="00000000">
      <w:pPr>
        <w:spacing w:after="376"/>
        <w:ind w:left="1390" w:right="1387" w:firstLine="115"/>
        <w:rPr>
          <w:del w:id="6873" w:author="Jose Eduardo VIU" w:date="2023-04-02T00:32:00Z"/>
        </w:rPr>
      </w:pPr>
      <w:del w:id="6874" w:author="Jose Eduardo VIU" w:date="2023-04-02T00:32:00Z">
        <w:r w:rsidDel="00F217D2">
          <w:delText>'PorcHembras', 'PiensoCerdaDia', 'na_nombre2'], dtype='object')</w:delText>
        </w:r>
      </w:del>
    </w:p>
    <w:p w14:paraId="2EB4C4F5" w14:textId="008D8A84" w:rsidR="00CB7E31" w:rsidDel="00F217D2" w:rsidRDefault="00000000">
      <w:pPr>
        <w:pStyle w:val="Ttulo4"/>
        <w:rPr>
          <w:del w:id="6875" w:author="Jose Eduardo VIU" w:date="2023-04-02T00:32:00Z"/>
        </w:rPr>
      </w:pPr>
      <w:del w:id="6876" w:author="Jose Eduardo VIU" w:date="2023-04-02T00:32:00Z">
        <w:r w:rsidDel="00F217D2">
          <w:delText>Agrupar razas similares, para reducir categorías</w:delText>
        </w:r>
      </w:del>
    </w:p>
    <w:p w14:paraId="67F4C2AB" w14:textId="0E4ED957" w:rsidR="00CB7E31" w:rsidDel="00F217D2" w:rsidRDefault="00000000">
      <w:pPr>
        <w:spacing w:after="5" w:line="268" w:lineRule="auto"/>
        <w:ind w:left="697" w:right="102" w:hanging="712"/>
        <w:rPr>
          <w:del w:id="6877" w:author="Jose Eduardo VIU" w:date="2023-04-02T00:32:00Z"/>
        </w:rPr>
      </w:pPr>
      <w:del w:id="6878" w:author="Jose Eduardo VIU" w:date="2023-04-02T00:32:00Z">
        <w:r w:rsidDel="00F217D2">
          <w:rPr>
            <w:noProof/>
          </w:rPr>
          <w:pict w14:anchorId="7DCA5F01">
            <v:group id="Group 19064" o:spid="_x0000_s2272" style="position:absolute;left:0;text-align:left;margin-left:31.65pt;margin-top:-3pt;width:468pt;height:89.3pt;z-index:-503316308" coordsize="59436,11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" o:allowincell="f">
              <v:shape id="Forma libre: forma 771" o:spid="_x0000_s2273" style="position:absolute;width:59436;height:11340;visibility:visible;mso-wrap-style:square;v-text-anchor:top" coordsize="16510,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" path="m70,l16440,v39,,70,31,70,70l16510,3081v,39,-31,70,-70,70l70,3151c31,3151,,3120,,3081l,70c,31,31,,70,xe" fillcolor="#cfcfcf" stroked="f" strokeweight="0">
                <v:path arrowok="t"/>
              </v:shape>
              <v:shape id="Forma libre: forma 772" o:spid="_x0000_s2274" style="position:absolute;left:126;top:126;width:59180;height:11088;visibility:visible;mso-wrap-style:square;v-text-anchor:top" coordsize="16439,3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" path="m35,l16405,v19,,35,16,35,35l16440,3046v,19,-16,35,-35,35l35,3081c16,3081,,3065,,3046l,35c,16,16,,35,xe" fillcolor="#f7f7f7" stroked="f" strokeweight="0">
                <v:path arrowok="t"/>
              </v:shape>
            </v:group>
          </w:pict>
        </w:r>
        <w:r w:rsidR="007341E8" w:rsidDel="00F217D2">
          <w:rPr>
            <w:color w:val="303F9F"/>
          </w:rPr>
          <w:delText xml:space="preserve">[27]: </w:delText>
        </w:r>
        <w:r w:rsidR="007341E8" w:rsidDel="00F217D2">
          <w:rPr>
            <w:rFonts w:ascii="Courier New" w:eastAsia="Courier New" w:hAnsi="Courier New" w:cs="Courier New"/>
            <w:i/>
            <w:color w:val="3D7A7A"/>
          </w:rPr>
          <w:delText xml:space="preserve"># Revisar la raza si se agrupan las razas con menos ocurrencias </w:delText>
        </w:r>
        <w:r w:rsidR="007341E8" w:rsidDel="00F217D2">
          <w:delText xml:space="preserve">agrupar_razas </w:delText>
        </w:r>
        <w:r w:rsidR="007341E8" w:rsidDel="00F217D2">
          <w:rPr>
            <w:color w:val="666666"/>
          </w:rPr>
          <w:delText xml:space="preserve">= </w:delText>
        </w:r>
        <w:r w:rsidR="007341E8" w:rsidDel="00F217D2">
          <w:delText>{</w:delText>
        </w:r>
        <w:r w:rsidR="007341E8" w:rsidDel="00F217D2">
          <w:rPr>
            <w:color w:val="666666"/>
          </w:rPr>
          <w:delText xml:space="preserve">93 </w:delText>
        </w:r>
        <w:r w:rsidR="007341E8" w:rsidDel="00F217D2">
          <w:delText xml:space="preserve">: </w:delText>
        </w:r>
        <w:r w:rsidR="007341E8" w:rsidDel="00F217D2">
          <w:rPr>
            <w:color w:val="666666"/>
          </w:rPr>
          <w:delText>93</w:delText>
        </w:r>
        <w:r w:rsidR="007341E8" w:rsidDel="00F217D2">
          <w:delText xml:space="preserve">, </w:delText>
        </w:r>
        <w:r w:rsidR="007341E8" w:rsidDel="00F217D2">
          <w:rPr>
            <w:color w:val="666666"/>
          </w:rPr>
          <w:delText xml:space="preserve">85 </w:delText>
        </w:r>
        <w:r w:rsidR="007341E8" w:rsidDel="00F217D2">
          <w:delText xml:space="preserve">: </w:delText>
        </w:r>
        <w:r w:rsidR="007341E8" w:rsidDel="00F217D2">
          <w:rPr>
            <w:color w:val="666666"/>
          </w:rPr>
          <w:delText>93</w:delText>
        </w:r>
        <w:r w:rsidR="007341E8" w:rsidDel="00F217D2">
          <w:delText xml:space="preserve">, </w:delText>
        </w:r>
        <w:r w:rsidR="007341E8" w:rsidDel="00F217D2">
          <w:rPr>
            <w:color w:val="666666"/>
          </w:rPr>
          <w:delText xml:space="preserve">90 </w:delText>
        </w:r>
        <w:r w:rsidR="007341E8" w:rsidDel="00F217D2">
          <w:delText xml:space="preserve">: </w:delText>
        </w:r>
        <w:r w:rsidR="007341E8" w:rsidDel="00F217D2">
          <w:rPr>
            <w:color w:val="666666"/>
          </w:rPr>
          <w:delText>93</w:delText>
        </w:r>
        <w:r w:rsidR="007341E8" w:rsidDel="00F217D2">
          <w:delText xml:space="preserve">, </w:delText>
        </w:r>
        <w:r w:rsidR="007341E8" w:rsidDel="00F217D2">
          <w:rPr>
            <w:color w:val="666666"/>
          </w:rPr>
          <w:delText xml:space="preserve">95 </w:delText>
        </w:r>
        <w:r w:rsidR="007341E8" w:rsidDel="00F217D2">
          <w:delText xml:space="preserve">: </w:delText>
        </w:r>
        <w:r w:rsidR="007341E8" w:rsidDel="00F217D2">
          <w:rPr>
            <w:color w:val="666666"/>
          </w:rPr>
          <w:delText>93</w:delText>
        </w:r>
        <w:r w:rsidR="007341E8" w:rsidDel="00F217D2">
          <w:delText xml:space="preserve">, </w:delText>
        </w:r>
        <w:r w:rsidR="007341E8" w:rsidDel="00F217D2">
          <w:rPr>
            <w:color w:val="666666"/>
          </w:rPr>
          <w:delText xml:space="preserve">94 </w:delText>
        </w:r>
        <w:r w:rsidR="007341E8" w:rsidDel="00F217D2">
          <w:delText xml:space="preserve">: </w:delText>
        </w:r>
        <w:r w:rsidR="007341E8" w:rsidDel="00F217D2">
          <w:rPr>
            <w:color w:val="666666"/>
          </w:rPr>
          <w:delText>93</w:delText>
        </w:r>
        <w:r w:rsidR="007341E8" w:rsidDel="00F217D2">
          <w:delText xml:space="preserve">, </w:delText>
        </w:r>
        <w:r w:rsidR="007341E8" w:rsidDel="00F217D2">
          <w:rPr>
            <w:color w:val="666666"/>
          </w:rPr>
          <w:delText xml:space="preserve">82 </w:delText>
        </w:r>
        <w:r w:rsidR="007341E8" w:rsidDel="00F217D2">
          <w:delText xml:space="preserve">: </w:delText>
        </w:r>
        <w:r w:rsidR="007341E8" w:rsidDel="00F217D2">
          <w:rPr>
            <w:color w:val="666666"/>
          </w:rPr>
          <w:delText>93</w:delText>
        </w:r>
        <w:r w:rsidR="007341E8" w:rsidDel="00F217D2">
          <w:delText xml:space="preserve">, </w:delText>
        </w:r>
        <w:r w:rsidR="007341E8" w:rsidDel="00F217D2">
          <w:rPr>
            <w:color w:val="666666"/>
          </w:rPr>
          <w:delText xml:space="preserve">80 </w:delText>
        </w:r>
        <w:r w:rsidR="007341E8" w:rsidDel="00F217D2">
          <w:delText xml:space="preserve">: </w:delText>
        </w:r>
        <w:r w:rsidR="007341E8" w:rsidDel="00F217D2">
          <w:rPr>
            <w:color w:val="666666"/>
          </w:rPr>
          <w:delText>80</w:delText>
        </w:r>
        <w:r w:rsidR="007341E8" w:rsidDel="00F217D2">
          <w:delText>,</w:delText>
        </w:r>
        <w:r w:rsidR="007341E8" w:rsidDel="00F217D2">
          <w:rPr>
            <w:color w:val="FF0000"/>
          </w:rPr>
          <w:delText>␣</w:delText>
        </w:r>
      </w:del>
    </w:p>
    <w:p w14:paraId="33DD07E4" w14:textId="18934E42" w:rsidR="00CB7E31" w:rsidDel="00F217D2" w:rsidRDefault="00000000">
      <w:pPr>
        <w:spacing w:after="32" w:line="264" w:lineRule="auto"/>
        <w:ind w:left="870"/>
        <w:rPr>
          <w:del w:id="6879" w:author="Jose Eduardo VIU" w:date="2023-04-02T00:32:00Z"/>
        </w:rPr>
      </w:pPr>
      <w:del w:id="6880" w:author="Jose Eduardo VIU" w:date="2023-04-02T00:32:00Z">
        <w:r w:rsidDel="00F217D2">
          <w:rPr>
            <w:rFonts w:ascii="Times New Roman" w:eastAsia="Times New Roman" w:hAnsi="Times New Roman" w:cs="Times New Roman"/>
            <w:color w:val="FF0000"/>
            <w:sz w:val="12"/>
          </w:rPr>
          <w:delText>↪</w:delText>
        </w:r>
        <w:r w:rsidDel="00F217D2">
          <w:rPr>
            <w:color w:val="666666"/>
          </w:rPr>
          <w:delText xml:space="preserve">96 </w:delText>
        </w:r>
        <w:r w:rsidDel="00F217D2">
          <w:delText xml:space="preserve">: </w:delText>
        </w:r>
        <w:r w:rsidDel="00F217D2">
          <w:rPr>
            <w:color w:val="666666"/>
          </w:rPr>
          <w:delText>80</w:delText>
        </w:r>
        <w:r w:rsidDel="00F217D2">
          <w:delText xml:space="preserve">, </w:delText>
        </w:r>
        <w:r w:rsidDel="00F217D2">
          <w:rPr>
            <w:color w:val="666666"/>
          </w:rPr>
          <w:delText xml:space="preserve">88 </w:delText>
        </w:r>
        <w:r w:rsidDel="00F217D2">
          <w:delText xml:space="preserve">: </w:delText>
        </w:r>
        <w:r w:rsidDel="00F217D2">
          <w:rPr>
            <w:color w:val="666666"/>
          </w:rPr>
          <w:delText>88</w:delText>
        </w:r>
        <w:r w:rsidDel="00F217D2">
          <w:delText xml:space="preserve">, </w:delText>
        </w:r>
        <w:r w:rsidDel="00F217D2">
          <w:rPr>
            <w:color w:val="666666"/>
          </w:rPr>
          <w:delText xml:space="preserve">0 </w:delText>
        </w:r>
        <w:r w:rsidDel="00F217D2">
          <w:delText xml:space="preserve">: </w:delText>
        </w:r>
        <w:r w:rsidDel="00F217D2">
          <w:rPr>
            <w:color w:val="666666"/>
          </w:rPr>
          <w:delText>0</w:delText>
        </w:r>
        <w:r w:rsidDel="00F217D2">
          <w:delText xml:space="preserve">, </w:delText>
        </w:r>
        <w:r w:rsidDel="00F217D2">
          <w:rPr>
            <w:color w:val="666666"/>
          </w:rPr>
          <w:delText xml:space="preserve">23 </w:delText>
        </w:r>
        <w:r w:rsidDel="00F217D2">
          <w:delText xml:space="preserve">: </w:delText>
        </w:r>
        <w:r w:rsidDel="00F217D2">
          <w:rPr>
            <w:color w:val="666666"/>
          </w:rPr>
          <w:delText>0</w:delText>
        </w:r>
        <w:r w:rsidDel="00F217D2">
          <w:delText>,</w:delText>
        </w:r>
      </w:del>
    </w:p>
    <w:p w14:paraId="418493A3" w14:textId="2ABBF6A4" w:rsidR="00CB7E31" w:rsidDel="00F217D2" w:rsidRDefault="00000000">
      <w:pPr>
        <w:spacing w:after="20" w:line="259" w:lineRule="auto"/>
        <w:ind w:right="346"/>
        <w:jc w:val="right"/>
        <w:rPr>
          <w:del w:id="6881" w:author="Jose Eduardo VIU" w:date="2023-04-02T00:32:00Z"/>
        </w:rPr>
      </w:pPr>
      <w:del w:id="6882" w:author="Jose Eduardo VIU" w:date="2023-04-02T00:32:00Z">
        <w:r w:rsidDel="00F217D2">
          <w:rPr>
            <w:color w:val="666666"/>
          </w:rPr>
          <w:delText xml:space="preserve">84 </w:delText>
        </w:r>
        <w:r w:rsidDel="00F217D2">
          <w:delText xml:space="preserve">: </w:delText>
        </w:r>
        <w:r w:rsidDel="00F217D2">
          <w:rPr>
            <w:color w:val="666666"/>
          </w:rPr>
          <w:delText>0</w:delText>
        </w:r>
        <w:r w:rsidDel="00F217D2">
          <w:delText xml:space="preserve">, </w:delText>
        </w:r>
        <w:r w:rsidDel="00F217D2">
          <w:rPr>
            <w:color w:val="666666"/>
          </w:rPr>
          <w:delText xml:space="preserve">66 </w:delText>
        </w:r>
        <w:r w:rsidDel="00F217D2">
          <w:delText xml:space="preserve">: </w:delText>
        </w:r>
        <w:r w:rsidDel="00F217D2">
          <w:rPr>
            <w:color w:val="666666"/>
          </w:rPr>
          <w:delText>0</w:delText>
        </w:r>
        <w:r w:rsidDel="00F217D2">
          <w:delText xml:space="preserve">, </w:delText>
        </w:r>
        <w:r w:rsidDel="00F217D2">
          <w:rPr>
            <w:color w:val="666666"/>
          </w:rPr>
          <w:delText xml:space="preserve">18 </w:delText>
        </w:r>
        <w:r w:rsidDel="00F217D2">
          <w:delText xml:space="preserve">: </w:delText>
        </w:r>
        <w:r w:rsidDel="00F217D2">
          <w:rPr>
            <w:color w:val="666666"/>
          </w:rPr>
          <w:delText>0</w:delText>
        </w:r>
        <w:r w:rsidDel="00F217D2">
          <w:delText xml:space="preserve">, </w:delText>
        </w:r>
        <w:r w:rsidDel="00F217D2">
          <w:rPr>
            <w:color w:val="666666"/>
          </w:rPr>
          <w:delText xml:space="preserve">68 </w:delText>
        </w:r>
        <w:r w:rsidDel="00F217D2">
          <w:delText xml:space="preserve">: </w:delText>
        </w:r>
        <w:r w:rsidDel="00F217D2">
          <w:rPr>
            <w:color w:val="666666"/>
          </w:rPr>
          <w:delText>88</w:delText>
        </w:r>
        <w:r w:rsidDel="00F217D2">
          <w:delText xml:space="preserve">, </w:delText>
        </w:r>
        <w:r w:rsidDel="00F217D2">
          <w:rPr>
            <w:color w:val="666666"/>
          </w:rPr>
          <w:delText xml:space="preserve">7 </w:delText>
        </w:r>
        <w:r w:rsidDel="00F217D2">
          <w:delText xml:space="preserve">: </w:delText>
        </w:r>
        <w:r w:rsidDel="00F217D2">
          <w:rPr>
            <w:color w:val="666666"/>
          </w:rPr>
          <w:delText>7</w:delText>
        </w:r>
        <w:r w:rsidDel="00F217D2">
          <w:delText xml:space="preserve">, </w:delText>
        </w:r>
        <w:r w:rsidDel="00F217D2">
          <w:rPr>
            <w:color w:val="666666"/>
          </w:rPr>
          <w:delText xml:space="preserve">89 </w:delText>
        </w:r>
        <w:r w:rsidDel="00F217D2">
          <w:delText xml:space="preserve">: </w:delText>
        </w:r>
        <w:r w:rsidDel="00F217D2">
          <w:rPr>
            <w:color w:val="666666"/>
          </w:rPr>
          <w:delText>7</w:delText>
        </w:r>
        <w:r w:rsidDel="00F217D2">
          <w:delText xml:space="preserve">, </w:delText>
        </w:r>
        <w:r w:rsidDel="00F217D2">
          <w:rPr>
            <w:color w:val="666666"/>
          </w:rPr>
          <w:delText xml:space="preserve">65 </w:delText>
        </w:r>
        <w:r w:rsidDel="00F217D2">
          <w:delText xml:space="preserve">: </w:delText>
        </w:r>
        <w:r w:rsidDel="00F217D2">
          <w:rPr>
            <w:color w:val="666666"/>
          </w:rPr>
          <w:delText>7</w:delText>
        </w:r>
        <w:r w:rsidDel="00F217D2">
          <w:delText xml:space="preserve">, </w:delText>
        </w:r>
        <w:r w:rsidDel="00F217D2">
          <w:rPr>
            <w:color w:val="666666"/>
          </w:rPr>
          <w:delText xml:space="preserve">15 </w:delText>
        </w:r>
        <w:r w:rsidDel="00F217D2">
          <w:delText>:</w:delText>
        </w:r>
        <w:r w:rsidDel="00F217D2">
          <w:rPr>
            <w:color w:val="FF0000"/>
          </w:rPr>
          <w:delText>␣</w:delText>
        </w:r>
      </w:del>
    </w:p>
    <w:p w14:paraId="1620BDF1" w14:textId="561605C3" w:rsidR="00CB7E31" w:rsidDel="00F217D2" w:rsidRDefault="00000000">
      <w:pPr>
        <w:spacing w:after="32" w:line="264" w:lineRule="auto"/>
        <w:ind w:left="870"/>
        <w:rPr>
          <w:del w:id="6883" w:author="Jose Eduardo VIU" w:date="2023-04-02T00:32:00Z"/>
        </w:rPr>
      </w:pPr>
      <w:del w:id="6884" w:author="Jose Eduardo VIU" w:date="2023-04-02T00:32:00Z">
        <w:r w:rsidDel="00F217D2">
          <w:rPr>
            <w:rFonts w:ascii="Times New Roman" w:eastAsia="Times New Roman" w:hAnsi="Times New Roman" w:cs="Times New Roman"/>
            <w:color w:val="FF0000"/>
            <w:sz w:val="12"/>
          </w:rPr>
          <w:delText>↪</w:delText>
        </w:r>
        <w:r w:rsidDel="00F217D2">
          <w:rPr>
            <w:color w:val="666666"/>
          </w:rPr>
          <w:delText>15</w:delText>
        </w:r>
        <w:r w:rsidDel="00F217D2">
          <w:delText xml:space="preserve">, </w:delText>
        </w:r>
        <w:r w:rsidDel="00F217D2">
          <w:rPr>
            <w:color w:val="666666"/>
          </w:rPr>
          <w:delText xml:space="preserve">97 </w:delText>
        </w:r>
        <w:r w:rsidDel="00F217D2">
          <w:delText xml:space="preserve">: </w:delText>
        </w:r>
        <w:r w:rsidDel="00F217D2">
          <w:rPr>
            <w:color w:val="666666"/>
          </w:rPr>
          <w:delText>7</w:delText>
        </w:r>
        <w:r w:rsidDel="00F217D2">
          <w:delText xml:space="preserve">, </w:delText>
        </w:r>
        <w:r w:rsidDel="00F217D2">
          <w:rPr>
            <w:color w:val="666666"/>
          </w:rPr>
          <w:delText xml:space="preserve">69 </w:delText>
        </w:r>
        <w:r w:rsidDel="00F217D2">
          <w:delText xml:space="preserve">: </w:delText>
        </w:r>
        <w:r w:rsidDel="00F217D2">
          <w:rPr>
            <w:color w:val="666666"/>
          </w:rPr>
          <w:delText>69</w:delText>
        </w:r>
        <w:r w:rsidDel="00F217D2">
          <w:delText xml:space="preserve">, </w:delText>
        </w:r>
        <w:r w:rsidDel="00F217D2">
          <w:rPr>
            <w:color w:val="666666"/>
          </w:rPr>
          <w:delText xml:space="preserve">81 </w:delText>
        </w:r>
        <w:r w:rsidDel="00F217D2">
          <w:delText xml:space="preserve">: </w:delText>
        </w:r>
        <w:r w:rsidDel="00F217D2">
          <w:rPr>
            <w:color w:val="666666"/>
          </w:rPr>
          <w:delText>81</w:delText>
        </w:r>
        <w:r w:rsidDel="00F217D2">
          <w:delText>}</w:delText>
        </w:r>
      </w:del>
    </w:p>
    <w:p w14:paraId="01238558" w14:textId="5758DD50" w:rsidR="00CB7E31" w:rsidDel="00F217D2" w:rsidRDefault="00000000">
      <w:pPr>
        <w:spacing w:after="391"/>
        <w:ind w:left="722" w:right="197"/>
        <w:rPr>
          <w:del w:id="6885" w:author="Jose Eduardo VIU" w:date="2023-04-02T00:32:00Z"/>
        </w:rPr>
      </w:pPr>
      <w:del w:id="6886" w:author="Jose Eduardo VIU" w:date="2023-04-02T00:32:00Z">
        <w:r w:rsidDel="00F217D2">
          <w:delText>df</w:delText>
        </w:r>
        <w:r w:rsidDel="00F217D2">
          <w:rPr>
            <w:color w:val="666666"/>
          </w:rPr>
          <w:delText>.</w:delText>
        </w:r>
        <w:r w:rsidDel="00F217D2">
          <w:delText>replace({</w:delText>
        </w:r>
        <w:r w:rsidDel="00F217D2">
          <w:rPr>
            <w:color w:val="BA2121"/>
          </w:rPr>
          <w:delText xml:space="preserve">'ct_raza' </w:delText>
        </w:r>
        <w:r w:rsidDel="00F217D2">
          <w:delText>: agrupar_razas}, inplace</w:delText>
        </w:r>
        <w:r w:rsidDel="00F217D2">
          <w:rPr>
            <w:color w:val="666666"/>
          </w:rPr>
          <w:delText>=</w:delText>
        </w:r>
        <w:r w:rsidDel="00F217D2">
          <w:rPr>
            <w:rFonts w:ascii="Courier New" w:eastAsia="Courier New" w:hAnsi="Courier New" w:cs="Courier New"/>
            <w:b/>
            <w:color w:val="007F00"/>
          </w:rPr>
          <w:delText>True</w:delText>
        </w:r>
        <w:r w:rsidDel="00F217D2">
          <w:delText>)</w:delText>
        </w:r>
      </w:del>
    </w:p>
    <w:p w14:paraId="4ABF3CB0" w14:textId="35EA1514" w:rsidR="00CB7E31" w:rsidDel="00F217D2" w:rsidRDefault="00000000">
      <w:pPr>
        <w:tabs>
          <w:tab w:val="center" w:pos="805"/>
          <w:tab w:val="center" w:pos="5203"/>
        </w:tabs>
        <w:spacing w:after="181" w:line="259" w:lineRule="auto"/>
        <w:rPr>
          <w:del w:id="6887" w:author="Jose Eduardo VIU" w:date="2023-04-02T00:32:00Z"/>
        </w:rPr>
      </w:pPr>
      <w:del w:id="6888" w:author="Jose Eduardo VIU" w:date="2023-04-02T00:32:00Z">
        <w:r w:rsidDel="00F217D2">
          <w:rPr>
            <w:rFonts w:ascii="Calibri" w:eastAsia="Calibri" w:hAnsi="Calibri" w:cs="Calibri"/>
          </w:rPr>
          <w:tab/>
        </w:r>
        <w:r w:rsidDel="00F217D2">
          <w:rPr>
            <w:rFonts w:ascii="Times New Roman" w:eastAsia="Times New Roman" w:hAnsi="Times New Roman" w:cs="Times New Roman"/>
            <w:b/>
            <w:sz w:val="24"/>
          </w:rPr>
          <w:delText>1.3</w:delText>
        </w:r>
        <w:r w:rsidDel="00F217D2">
          <w:rPr>
            <w:rFonts w:ascii="Times New Roman" w:eastAsia="Times New Roman" w:hAnsi="Times New Roman" w:cs="Times New Roman"/>
            <w:b/>
            <w:sz w:val="24"/>
          </w:rPr>
          <w:tab/>
          <w:delText>Expresar bajas en porcentaje de animales y ponderado por los días.</w:delText>
        </w:r>
      </w:del>
    </w:p>
    <w:p w14:paraId="2587FCDD" w14:textId="236A9460" w:rsidR="00CB7E31" w:rsidDel="00F217D2" w:rsidRDefault="00000000">
      <w:pPr>
        <w:spacing w:after="391"/>
        <w:ind w:left="10" w:right="216"/>
        <w:rPr>
          <w:del w:id="6889" w:author="Jose Eduardo VIU" w:date="2023-04-02T00:32:00Z"/>
        </w:rPr>
      </w:pPr>
      <w:del w:id="6890" w:author="Jose Eduardo VIU" w:date="2023-04-02T00:32:00Z">
        <w:r w:rsidDel="00F217D2">
          <w:rPr>
            <w:noProof/>
          </w:rPr>
          <w:pict w14:anchorId="7F3EE1E0">
            <v:group id="Group 19065" o:spid="_x0000_s2269" style="position:absolute;left:0;text-align:left;margin-left:31.65pt;margin-top:-3pt;width:468pt;height:19.55pt;z-index:-503316307" coordsize="59436,2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" o:allowincell="f">
              <v:shape id="Forma libre: forma 774" o:spid="_x0000_s2270" style="position:absolute;width:59436;height:2484;visibility:visible;mso-wrap-style:square;v-text-anchor:top" coordsize="16510,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" path="m70,l16440,v39,,70,31,70,70l16510,620v,39,-31,70,-70,70l70,690c31,690,,659,,620l,70c,31,31,,70,xe" fillcolor="#cfcfcf" stroked="f" strokeweight="0">
                <v:path arrowok="t"/>
              </v:shape>
              <v:shape id="Forma libre: forma 775" o:spid="_x0000_s2271" style="position:absolute;left:126;top:126;width:59180;height:2228;visibility:visible;mso-wrap-style:square;v-text-anchor:top" coordsize="16439,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" path="m35,l16405,v19,,35,16,35,35l16440,585v,19,-16,35,-35,35l35,620c16,620,,604,,585l,35c,16,16,,35,xe" fillcolor="#f7f7f7" stroked="f" strokeweight="0">
                <v:path arrowok="t"/>
              </v:shape>
            </v:group>
          </w:pict>
        </w:r>
        <w:r w:rsidR="007341E8" w:rsidDel="00F217D2">
          <w:rPr>
            <w:color w:val="303F9F"/>
          </w:rPr>
          <w:delText xml:space="preserve">[28]: </w:delText>
        </w:r>
        <w:r w:rsidR="007341E8" w:rsidDel="00F217D2">
          <w:delText>df[</w:delText>
        </w:r>
        <w:r w:rsidR="007341E8" w:rsidDel="00F217D2">
          <w:rPr>
            <w:color w:val="BA2121"/>
          </w:rPr>
          <w:delText>"bajas"</w:delText>
        </w:r>
        <w:r w:rsidR="007341E8" w:rsidDel="00F217D2">
          <w:delText xml:space="preserve">] </w:delText>
        </w:r>
        <w:r w:rsidR="007341E8" w:rsidDel="00F217D2">
          <w:rPr>
            <w:color w:val="666666"/>
          </w:rPr>
          <w:delText xml:space="preserve">= </w:delText>
        </w:r>
        <w:r w:rsidR="007341E8" w:rsidDel="00F217D2">
          <w:delText>df[</w:delText>
        </w:r>
        <w:r w:rsidR="007341E8" w:rsidDel="00F217D2">
          <w:rPr>
            <w:color w:val="BA2121"/>
          </w:rPr>
          <w:delText>"NumBajas"</w:delText>
        </w:r>
        <w:r w:rsidR="007341E8" w:rsidDel="00F217D2">
          <w:delText xml:space="preserve">] </w:delText>
        </w:r>
        <w:r w:rsidR="007341E8" w:rsidDel="00F217D2">
          <w:rPr>
            <w:color w:val="666666"/>
          </w:rPr>
          <w:delText xml:space="preserve">/ </w:delText>
        </w:r>
        <w:r w:rsidR="007341E8" w:rsidDel="00F217D2">
          <w:delText>(df[</w:delText>
        </w:r>
        <w:r w:rsidR="007341E8" w:rsidDel="00F217D2">
          <w:rPr>
            <w:color w:val="BA2121"/>
          </w:rPr>
          <w:delText>"NumAnimales"</w:delText>
        </w:r>
        <w:r w:rsidR="007341E8" w:rsidDel="00F217D2">
          <w:delText xml:space="preserve">] </w:delText>
        </w:r>
        <w:r w:rsidR="007341E8" w:rsidDel="00F217D2">
          <w:rPr>
            <w:color w:val="666666"/>
          </w:rPr>
          <w:delText xml:space="preserve">* </w:delText>
        </w:r>
        <w:r w:rsidR="007341E8" w:rsidDel="00F217D2">
          <w:delText>df[</w:delText>
        </w:r>
        <w:r w:rsidR="007341E8" w:rsidDel="00F217D2">
          <w:rPr>
            <w:color w:val="BA2121"/>
          </w:rPr>
          <w:delText>"DiasMedios"</w:delText>
        </w:r>
        <w:r w:rsidR="007341E8" w:rsidDel="00F217D2">
          <w:delText>])</w:delText>
        </w:r>
      </w:del>
    </w:p>
    <w:p w14:paraId="6CFC6FD1" w14:textId="7AD2DCD4" w:rsidR="00CB7E31" w:rsidDel="00F217D2" w:rsidRDefault="00000000">
      <w:pPr>
        <w:pStyle w:val="Ttulo4"/>
        <w:rPr>
          <w:del w:id="6891" w:author="Jose Eduardo VIU" w:date="2023-04-02T00:32:00Z"/>
        </w:rPr>
      </w:pPr>
      <w:del w:id="6892" w:author="Jose Eduardo VIU" w:date="2023-04-02T00:32:00Z">
        <w:r w:rsidDel="00F217D2">
          <w:delText>Convertir tipos de variables Categóricas y Fecha</w:delText>
        </w:r>
      </w:del>
    </w:p>
    <w:p w14:paraId="2B5A9459" w14:textId="55D0EE8C" w:rsidR="00CB7E31" w:rsidDel="00F217D2" w:rsidRDefault="00000000">
      <w:pPr>
        <w:spacing w:after="390"/>
        <w:ind w:left="712" w:right="2637" w:hanging="712"/>
        <w:rPr>
          <w:del w:id="6893" w:author="Jose Eduardo VIU" w:date="2023-04-02T00:32:00Z"/>
        </w:rPr>
      </w:pPr>
      <w:del w:id="6894" w:author="Jose Eduardo VIU" w:date="2023-04-02T00:32:00Z">
        <w:r w:rsidDel="00F217D2">
          <w:rPr>
            <w:noProof/>
          </w:rPr>
          <w:pict w14:anchorId="41B6AD52">
            <v:group id="Group 19066" o:spid="_x0000_s2266" style="position:absolute;left:0;text-align:left;margin-left:31.65pt;margin-top:-3pt;width:468pt;height:168.65pt;z-index:-503316306" coordsize="59436,21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" o:allowincell="f">
              <v:shape id="Forma libre: forma 777" o:spid="_x0000_s2267" style="position:absolute;width:59436;height:21420;visibility:visible;mso-wrap-style:square;v-text-anchor:top" coordsize="16510,5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" path="m70,l16440,v39,,70,31,70,70l16510,5879v,39,-31,70,-70,70l70,5949c31,5949,,5918,,5879l,70c,31,31,,70,xe" fillcolor="#cfcfcf" stroked="f" strokeweight="0">
                <v:path arrowok="t"/>
              </v:shape>
              <v:shape id="Forma libre: forma 778" o:spid="_x0000_s2268" style="position:absolute;left:126;top:126;width:59180;height:21164;visibility:visible;mso-wrap-style:square;v-text-anchor:top" coordsize="16439,5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" path="m35,l16405,v19,,35,16,35,35l16440,5844v,19,-16,35,-35,35l35,5879c16,5879,,5863,,5844l,35c,16,16,,35,xe" fillcolor="#f7f7f7" stroked="f" strokeweight="0">
                <v:path arrowok="t"/>
              </v:shape>
            </v:group>
          </w:pict>
        </w:r>
        <w:r w:rsidR="007341E8" w:rsidDel="00F217D2">
          <w:rPr>
            <w:color w:val="303F9F"/>
          </w:rPr>
          <w:delText xml:space="preserve">[29]: </w:delText>
        </w:r>
        <w:r w:rsidR="007341E8" w:rsidDel="00F217D2">
          <w:rPr>
            <w:rFonts w:ascii="Courier New" w:eastAsia="Courier New" w:hAnsi="Courier New" w:cs="Courier New"/>
            <w:i/>
            <w:color w:val="3D7A7A"/>
          </w:rPr>
          <w:delText xml:space="preserve"># Convertimos los tipos </w:delText>
        </w:r>
        <w:r w:rsidR="007341E8" w:rsidDel="00F217D2">
          <w:delText>df[</w:delText>
        </w:r>
        <w:r w:rsidR="007341E8" w:rsidDel="00F217D2">
          <w:rPr>
            <w:color w:val="BA2121"/>
          </w:rPr>
          <w:delText>"ct_integra"</w:delText>
        </w:r>
        <w:r w:rsidR="007341E8" w:rsidDel="00F217D2">
          <w:delText xml:space="preserve">] </w:delText>
        </w:r>
        <w:r w:rsidR="007341E8" w:rsidDel="00F217D2">
          <w:rPr>
            <w:color w:val="666666"/>
          </w:rPr>
          <w:delText xml:space="preserve">= </w:delText>
        </w:r>
        <w:r w:rsidR="007341E8" w:rsidDel="00F217D2">
          <w:delText>df[</w:delText>
        </w:r>
        <w:r w:rsidR="007341E8" w:rsidDel="00F217D2">
          <w:rPr>
            <w:color w:val="BA2121"/>
          </w:rPr>
          <w:delText>"ct_integra"</w:delText>
        </w:r>
        <w:r w:rsidR="007341E8" w:rsidDel="00F217D2">
          <w:delText>]</w:delText>
        </w:r>
        <w:r w:rsidR="007341E8" w:rsidDel="00F217D2">
          <w:rPr>
            <w:color w:val="666666"/>
          </w:rPr>
          <w:delText>.</w:delText>
        </w:r>
        <w:r w:rsidR="007341E8" w:rsidDel="00F217D2">
          <w:delText>astype(</w:delText>
        </w:r>
        <w:r w:rsidR="007341E8" w:rsidDel="00F217D2">
          <w:rPr>
            <w:color w:val="BA2121"/>
          </w:rPr>
          <w:delText>"category"</w:delText>
        </w:r>
        <w:r w:rsidR="007341E8" w:rsidDel="00F217D2">
          <w:delText xml:space="preserve">) </w:delText>
        </w:r>
        <w:r w:rsidR="007341E8" w:rsidDel="00F217D2">
          <w:rPr>
            <w:rFonts w:ascii="Courier New" w:eastAsia="Courier New" w:hAnsi="Courier New" w:cs="Courier New"/>
            <w:i/>
            <w:color w:val="3D7A7A"/>
          </w:rPr>
          <w:delText xml:space="preserve">#df["ct_tipo"] = df["ct_tipo"].astype("category") </w:delText>
        </w:r>
        <w:r w:rsidR="007341E8" w:rsidDel="00F217D2">
          <w:delText>df[</w:delText>
        </w:r>
        <w:r w:rsidR="007341E8" w:rsidDel="00F217D2">
          <w:rPr>
            <w:color w:val="BA2121"/>
          </w:rPr>
          <w:delText>"ct_raza"</w:delText>
        </w:r>
        <w:r w:rsidR="007341E8" w:rsidDel="00F217D2">
          <w:delText xml:space="preserve">] </w:delText>
        </w:r>
        <w:r w:rsidR="007341E8" w:rsidDel="00F217D2">
          <w:rPr>
            <w:color w:val="666666"/>
          </w:rPr>
          <w:delText xml:space="preserve">= </w:delText>
        </w:r>
        <w:r w:rsidR="007341E8" w:rsidDel="00F217D2">
          <w:delText>df[</w:delText>
        </w:r>
        <w:r w:rsidR="007341E8" w:rsidDel="00F217D2">
          <w:rPr>
            <w:color w:val="BA2121"/>
          </w:rPr>
          <w:delText>"ct_raza"</w:delText>
        </w:r>
        <w:r w:rsidR="007341E8" w:rsidDel="00F217D2">
          <w:delText>]</w:delText>
        </w:r>
        <w:r w:rsidR="007341E8" w:rsidDel="00F217D2">
          <w:rPr>
            <w:color w:val="666666"/>
          </w:rPr>
          <w:delText>.</w:delText>
        </w:r>
        <w:r w:rsidR="007341E8" w:rsidDel="00F217D2">
          <w:delText>astype(</w:delText>
        </w:r>
        <w:r w:rsidR="007341E8" w:rsidDel="00F217D2">
          <w:rPr>
            <w:color w:val="BA2121"/>
          </w:rPr>
          <w:delText>"category"</w:delText>
        </w:r>
        <w:r w:rsidR="007341E8" w:rsidDel="00F217D2">
          <w:delText>) df[</w:delText>
        </w:r>
        <w:r w:rsidR="007341E8" w:rsidDel="00F217D2">
          <w:rPr>
            <w:color w:val="BA2121"/>
          </w:rPr>
          <w:delText>"ct_fase"</w:delText>
        </w:r>
        <w:r w:rsidR="007341E8" w:rsidDel="00F217D2">
          <w:delText xml:space="preserve">] </w:delText>
        </w:r>
        <w:r w:rsidR="007341E8" w:rsidDel="00F217D2">
          <w:rPr>
            <w:color w:val="666666"/>
          </w:rPr>
          <w:delText xml:space="preserve">= </w:delText>
        </w:r>
        <w:r w:rsidR="007341E8" w:rsidDel="00F217D2">
          <w:delText>df[</w:delText>
        </w:r>
        <w:r w:rsidR="007341E8" w:rsidDel="00F217D2">
          <w:rPr>
            <w:color w:val="BA2121"/>
          </w:rPr>
          <w:delText>"ct_fase"</w:delText>
        </w:r>
        <w:r w:rsidR="007341E8" w:rsidDel="00F217D2">
          <w:delText>]</w:delText>
        </w:r>
        <w:r w:rsidR="007341E8" w:rsidDel="00F217D2">
          <w:rPr>
            <w:color w:val="666666"/>
          </w:rPr>
          <w:delText>.</w:delText>
        </w:r>
        <w:r w:rsidR="007341E8" w:rsidDel="00F217D2">
          <w:delText>astype(</w:delText>
        </w:r>
        <w:r w:rsidR="007341E8" w:rsidDel="00F217D2">
          <w:rPr>
            <w:color w:val="BA2121"/>
          </w:rPr>
          <w:delText>"category"</w:delText>
        </w:r>
        <w:r w:rsidR="007341E8" w:rsidDel="00F217D2">
          <w:delText>) df[</w:delText>
        </w:r>
        <w:r w:rsidR="007341E8" w:rsidDel="00F217D2">
          <w:rPr>
            <w:color w:val="BA2121"/>
          </w:rPr>
          <w:delText>'EntradaInicial'</w:delText>
        </w:r>
        <w:r w:rsidR="007341E8" w:rsidDel="00F217D2">
          <w:delText>]</w:delText>
        </w:r>
        <w:r w:rsidR="007341E8" w:rsidDel="00F217D2">
          <w:rPr>
            <w:color w:val="666666"/>
          </w:rPr>
          <w:delText xml:space="preserve">= </w:delText>
        </w:r>
        <w:r w:rsidR="007341E8" w:rsidDel="00F217D2">
          <w:delText>pd</w:delText>
        </w:r>
        <w:r w:rsidR="007341E8" w:rsidDel="00F217D2">
          <w:rPr>
            <w:color w:val="666666"/>
          </w:rPr>
          <w:delText>.</w:delText>
        </w:r>
        <w:r w:rsidR="007341E8" w:rsidDel="00F217D2">
          <w:delText>to_datetime(df[</w:delText>
        </w:r>
        <w:r w:rsidR="007341E8" w:rsidDel="00F217D2">
          <w:rPr>
            <w:color w:val="BA2121"/>
          </w:rPr>
          <w:delText>'EntradaInicial'</w:delText>
        </w:r>
        <w:r w:rsidR="007341E8" w:rsidDel="00F217D2">
          <w:delText>]) df[</w:delText>
        </w:r>
        <w:r w:rsidR="007341E8" w:rsidDel="00F217D2">
          <w:rPr>
            <w:color w:val="BA2121"/>
          </w:rPr>
          <w:delText>'EntradaFinal'</w:delText>
        </w:r>
        <w:r w:rsidR="007341E8" w:rsidDel="00F217D2">
          <w:delText>]</w:delText>
        </w:r>
        <w:r w:rsidR="007341E8" w:rsidDel="00F217D2">
          <w:rPr>
            <w:color w:val="666666"/>
          </w:rPr>
          <w:delText xml:space="preserve">= </w:delText>
        </w:r>
        <w:r w:rsidR="007341E8" w:rsidDel="00F217D2">
          <w:delText>pd</w:delText>
        </w:r>
        <w:r w:rsidR="007341E8" w:rsidDel="00F217D2">
          <w:rPr>
            <w:color w:val="666666"/>
          </w:rPr>
          <w:delText>.</w:delText>
        </w:r>
        <w:r w:rsidR="007341E8" w:rsidDel="00F217D2">
          <w:delText>to_datetime(df[</w:delText>
        </w:r>
        <w:r w:rsidR="007341E8" w:rsidDel="00F217D2">
          <w:rPr>
            <w:color w:val="BA2121"/>
          </w:rPr>
          <w:delText>'EntradaFinal'</w:delText>
        </w:r>
        <w:r w:rsidR="007341E8" w:rsidDel="00F217D2">
          <w:delText>]) df[</w:delText>
        </w:r>
        <w:r w:rsidR="007341E8" w:rsidDel="00F217D2">
          <w:rPr>
            <w:color w:val="BA2121"/>
          </w:rPr>
          <w:delText>"na_rega"</w:delText>
        </w:r>
        <w:r w:rsidR="007341E8" w:rsidDel="00F217D2">
          <w:delText xml:space="preserve">] </w:delText>
        </w:r>
        <w:r w:rsidR="007341E8" w:rsidDel="00F217D2">
          <w:rPr>
            <w:color w:val="666666"/>
          </w:rPr>
          <w:delText xml:space="preserve">= </w:delText>
        </w:r>
        <w:r w:rsidR="007341E8" w:rsidDel="00F217D2">
          <w:delText>df[</w:delText>
        </w:r>
        <w:r w:rsidR="007341E8" w:rsidDel="00F217D2">
          <w:rPr>
            <w:color w:val="BA2121"/>
          </w:rPr>
          <w:delText>"na_rega"</w:delText>
        </w:r>
        <w:r w:rsidR="007341E8" w:rsidDel="00F217D2">
          <w:delText>]</w:delText>
        </w:r>
        <w:r w:rsidR="007341E8" w:rsidDel="00F217D2">
          <w:rPr>
            <w:color w:val="666666"/>
          </w:rPr>
          <w:delText>.</w:delText>
        </w:r>
        <w:r w:rsidR="007341E8" w:rsidDel="00F217D2">
          <w:delText>astype(</w:delText>
        </w:r>
        <w:r w:rsidR="007341E8" w:rsidDel="00F217D2">
          <w:rPr>
            <w:color w:val="BA2121"/>
          </w:rPr>
          <w:delText>"category"</w:delText>
        </w:r>
        <w:r w:rsidR="007341E8" w:rsidDel="00F217D2">
          <w:delText>) df[</w:delText>
        </w:r>
        <w:r w:rsidR="007341E8" w:rsidDel="00F217D2">
          <w:rPr>
            <w:color w:val="BA2121"/>
          </w:rPr>
          <w:delText>"NumBajas"</w:delText>
        </w:r>
        <w:r w:rsidR="007341E8" w:rsidDel="00F217D2">
          <w:delText xml:space="preserve">] </w:delText>
        </w:r>
        <w:r w:rsidR="007341E8" w:rsidDel="00F217D2">
          <w:rPr>
            <w:color w:val="666666"/>
          </w:rPr>
          <w:delText xml:space="preserve">= </w:delText>
        </w:r>
        <w:r w:rsidR="007341E8" w:rsidDel="00F217D2">
          <w:delText>df[</w:delText>
        </w:r>
        <w:r w:rsidR="007341E8" w:rsidDel="00F217D2">
          <w:rPr>
            <w:color w:val="BA2121"/>
          </w:rPr>
          <w:delText>"NumBajas"</w:delText>
        </w:r>
        <w:r w:rsidR="007341E8" w:rsidDel="00F217D2">
          <w:delText>]</w:delText>
        </w:r>
        <w:r w:rsidR="007341E8" w:rsidDel="00F217D2">
          <w:rPr>
            <w:color w:val="666666"/>
          </w:rPr>
          <w:delText>.</w:delText>
        </w:r>
        <w:r w:rsidR="007341E8" w:rsidDel="00F217D2">
          <w:delText>astype(</w:delText>
        </w:r>
        <w:r w:rsidR="007341E8" w:rsidDel="00F217D2">
          <w:rPr>
            <w:color w:val="BA2121"/>
          </w:rPr>
          <w:delText>"int64"</w:delText>
        </w:r>
        <w:r w:rsidR="007341E8" w:rsidDel="00F217D2">
          <w:delText>) df[</w:delText>
        </w:r>
        <w:r w:rsidR="007341E8" w:rsidDel="00F217D2">
          <w:rPr>
            <w:color w:val="BA2121"/>
          </w:rPr>
          <w:delText>"gr_codpos"</w:delText>
        </w:r>
        <w:r w:rsidR="007341E8" w:rsidDel="00F217D2">
          <w:delText xml:space="preserve">] </w:delText>
        </w:r>
        <w:r w:rsidR="007341E8" w:rsidDel="00F217D2">
          <w:rPr>
            <w:color w:val="666666"/>
          </w:rPr>
          <w:delText xml:space="preserve">= </w:delText>
        </w:r>
        <w:r w:rsidR="007341E8" w:rsidDel="00F217D2">
          <w:delText>df[</w:delText>
        </w:r>
        <w:r w:rsidR="007341E8" w:rsidDel="00F217D2">
          <w:rPr>
            <w:color w:val="BA2121"/>
          </w:rPr>
          <w:delText>"gr_codpos"</w:delText>
        </w:r>
        <w:r w:rsidR="007341E8" w:rsidDel="00F217D2">
          <w:delText>]</w:delText>
        </w:r>
        <w:r w:rsidR="007341E8" w:rsidDel="00F217D2">
          <w:rPr>
            <w:color w:val="666666"/>
          </w:rPr>
          <w:delText>.</w:delText>
        </w:r>
        <w:r w:rsidR="007341E8" w:rsidDel="00F217D2">
          <w:delText>astype(</w:delText>
        </w:r>
        <w:r w:rsidR="007341E8" w:rsidDel="00F217D2">
          <w:rPr>
            <w:color w:val="BA2121"/>
          </w:rPr>
          <w:delText>"category"</w:delText>
        </w:r>
        <w:r w:rsidR="007341E8" w:rsidDel="00F217D2">
          <w:delText>) df[</w:delText>
        </w:r>
        <w:r w:rsidR="007341E8" w:rsidDel="00F217D2">
          <w:rPr>
            <w:color w:val="BA2121"/>
          </w:rPr>
          <w:delText>"gr_poblacion"</w:delText>
        </w:r>
        <w:r w:rsidR="007341E8" w:rsidDel="00F217D2">
          <w:delText xml:space="preserve">] </w:delText>
        </w:r>
        <w:r w:rsidR="007341E8" w:rsidDel="00F217D2">
          <w:rPr>
            <w:color w:val="666666"/>
          </w:rPr>
          <w:delText xml:space="preserve">= </w:delText>
        </w:r>
        <w:r w:rsidR="007341E8" w:rsidDel="00F217D2">
          <w:delText>df[</w:delText>
        </w:r>
        <w:r w:rsidR="007341E8" w:rsidDel="00F217D2">
          <w:rPr>
            <w:color w:val="BA2121"/>
          </w:rPr>
          <w:delText>"gr_poblacion"</w:delText>
        </w:r>
        <w:r w:rsidR="007341E8" w:rsidDel="00F217D2">
          <w:delText>]</w:delText>
        </w:r>
        <w:r w:rsidR="007341E8" w:rsidDel="00F217D2">
          <w:rPr>
            <w:color w:val="666666"/>
          </w:rPr>
          <w:delText>.</w:delText>
        </w:r>
        <w:r w:rsidR="007341E8" w:rsidDel="00F217D2">
          <w:delText>astype(</w:delText>
        </w:r>
        <w:r w:rsidR="007341E8" w:rsidDel="00F217D2">
          <w:rPr>
            <w:color w:val="BA2121"/>
          </w:rPr>
          <w:delText>"category"</w:delText>
        </w:r>
        <w:r w:rsidR="007341E8" w:rsidDel="00F217D2">
          <w:delText>) df[</w:delText>
        </w:r>
        <w:r w:rsidR="007341E8" w:rsidDel="00F217D2">
          <w:rPr>
            <w:color w:val="BA2121"/>
          </w:rPr>
          <w:delText>"na_nombre2"</w:delText>
        </w:r>
        <w:r w:rsidR="007341E8" w:rsidDel="00F217D2">
          <w:delText xml:space="preserve">] </w:delText>
        </w:r>
        <w:r w:rsidR="007341E8" w:rsidDel="00F217D2">
          <w:rPr>
            <w:color w:val="666666"/>
          </w:rPr>
          <w:delText xml:space="preserve">= </w:delText>
        </w:r>
        <w:r w:rsidR="007341E8" w:rsidDel="00F217D2">
          <w:delText>df[</w:delText>
        </w:r>
        <w:r w:rsidR="007341E8" w:rsidDel="00F217D2">
          <w:rPr>
            <w:color w:val="BA2121"/>
          </w:rPr>
          <w:delText>"na_nombre2"</w:delText>
        </w:r>
        <w:r w:rsidR="007341E8" w:rsidDel="00F217D2">
          <w:delText>]</w:delText>
        </w:r>
        <w:r w:rsidR="007341E8" w:rsidDel="00F217D2">
          <w:rPr>
            <w:color w:val="666666"/>
          </w:rPr>
          <w:delText>.</w:delText>
        </w:r>
        <w:r w:rsidR="007341E8" w:rsidDel="00F217D2">
          <w:delText>astype(</w:delText>
        </w:r>
        <w:r w:rsidR="007341E8" w:rsidDel="00F217D2">
          <w:rPr>
            <w:color w:val="BA2121"/>
          </w:rPr>
          <w:delText>"category"</w:delText>
        </w:r>
        <w:r w:rsidR="007341E8" w:rsidDel="00F217D2">
          <w:delText>)</w:delText>
        </w:r>
      </w:del>
    </w:p>
    <w:p w14:paraId="4CF9D1B4" w14:textId="30739223" w:rsidR="00CB7E31" w:rsidDel="00F217D2" w:rsidRDefault="00000000">
      <w:pPr>
        <w:pStyle w:val="Ttulo4"/>
        <w:rPr>
          <w:del w:id="6895" w:author="Jose Eduardo VIU" w:date="2023-04-02T00:32:00Z"/>
        </w:rPr>
      </w:pPr>
      <w:del w:id="6896" w:author="Jose Eduardo VIU" w:date="2023-04-02T00:32:00Z">
        <w:r w:rsidDel="00F217D2">
          <w:delText>Convertir variables categóricas a usar en OneHotEncoding</w:delText>
        </w:r>
      </w:del>
    </w:p>
    <w:p w14:paraId="26EEC926" w14:textId="35BB9AD2" w:rsidR="00CB7E31" w:rsidDel="00F217D2" w:rsidRDefault="00000000">
      <w:pPr>
        <w:ind w:left="712" w:right="1377" w:hanging="712"/>
        <w:rPr>
          <w:del w:id="6897" w:author="Jose Eduardo VIU" w:date="2023-04-02T00:32:00Z"/>
        </w:rPr>
      </w:pPr>
      <w:del w:id="6898" w:author="Jose Eduardo VIU" w:date="2023-04-02T00:32:00Z">
        <w:r w:rsidDel="00F217D2">
          <w:rPr>
            <w:noProof/>
          </w:rPr>
          <w:pict w14:anchorId="2FDF8938">
            <v:group id="Group 19067" o:spid="_x0000_s2263" style="position:absolute;left:0;text-align:left;margin-left:31.65pt;margin-top:-3pt;width:468pt;height:59.05pt;z-index:-503316305" coordsize="59436,7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" o:allowincell="f">
              <v:shape id="Forma libre: forma 780" o:spid="_x0000_s2264" style="position:absolute;width:59436;height:7498;visibility:visible;mso-wrap-style:square;v-text-anchor:top" coordsize="16510,2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" path="m70,l16440,v39,,70,31,70,70l16510,2014v,39,-31,70,-70,70l70,2084c31,2084,,2053,,2014l,70c,31,31,,70,xe" fillcolor="#cfcfcf" stroked="f" strokeweight="0">
                <v:path arrowok="t"/>
              </v:shape>
              <v:shape id="Forma libre: forma 781" o:spid="_x0000_s2265" style="position:absolute;left:126;top:126;width:59180;height:7372;visibility:visible;mso-wrap-style:square;v-text-anchor:top" coordsize="16439,2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" path="m35,l16405,v19,,35,16,35,35l16440,2014v,19,-16,35,-35,35l35,2049c16,2049,,2033,,2014l,35c,16,16,,35,xe" fillcolor="#f7f7f7" stroked="f" strokeweight="0">
                <v:path arrowok="t"/>
              </v:shape>
            </v:group>
          </w:pict>
        </w:r>
        <w:r w:rsidR="007341E8" w:rsidDel="00F217D2">
          <w:rPr>
            <w:color w:val="303F9F"/>
          </w:rPr>
          <w:delText xml:space="preserve">[30]: </w:delText>
        </w:r>
        <w:r w:rsidR="007341E8" w:rsidDel="00F217D2">
          <w:rPr>
            <w:rFonts w:ascii="Courier New" w:eastAsia="Courier New" w:hAnsi="Courier New" w:cs="Courier New"/>
            <w:i/>
            <w:color w:val="3D7A7A"/>
          </w:rPr>
          <w:delText xml:space="preserve"># Funcion para convertir en One Hot Encoding </w:delText>
        </w:r>
        <w:r w:rsidR="007341E8" w:rsidDel="00F217D2">
          <w:rPr>
            <w:rFonts w:ascii="Courier New" w:eastAsia="Courier New" w:hAnsi="Courier New" w:cs="Courier New"/>
            <w:b/>
            <w:color w:val="007F00"/>
          </w:rPr>
          <w:delText xml:space="preserve">def </w:delText>
        </w:r>
        <w:r w:rsidR="007341E8" w:rsidDel="00F217D2">
          <w:rPr>
            <w:color w:val="0000FF"/>
          </w:rPr>
          <w:delText>encode_and_bind</w:delText>
        </w:r>
        <w:r w:rsidR="007341E8" w:rsidDel="00F217D2">
          <w:delText xml:space="preserve">(original_dataframe, feature_to_encode): dummies </w:delText>
        </w:r>
        <w:r w:rsidR="007341E8" w:rsidDel="00F217D2">
          <w:rPr>
            <w:color w:val="666666"/>
          </w:rPr>
          <w:delText xml:space="preserve">= </w:delText>
        </w:r>
        <w:r w:rsidR="007341E8" w:rsidDel="00F217D2">
          <w:delText>pd</w:delText>
        </w:r>
        <w:r w:rsidR="007341E8" w:rsidDel="00F217D2">
          <w:rPr>
            <w:color w:val="666666"/>
          </w:rPr>
          <w:delText>.</w:delText>
        </w:r>
        <w:r w:rsidR="007341E8" w:rsidDel="00F217D2">
          <w:delText xml:space="preserve">get_dummies(original_dataframe[[feature_to_encode]]) res </w:delText>
        </w:r>
        <w:r w:rsidR="007341E8" w:rsidDel="00F217D2">
          <w:rPr>
            <w:color w:val="666666"/>
          </w:rPr>
          <w:delText xml:space="preserve">= </w:delText>
        </w:r>
        <w:r w:rsidR="007341E8" w:rsidDel="00F217D2">
          <w:delText>pd</w:delText>
        </w:r>
        <w:r w:rsidR="007341E8" w:rsidDel="00F217D2">
          <w:rPr>
            <w:color w:val="666666"/>
          </w:rPr>
          <w:delText>.</w:delText>
        </w:r>
        <w:r w:rsidR="007341E8" w:rsidDel="00F217D2">
          <w:delText>concat([original_dataframe, dummies], axis</w:delText>
        </w:r>
        <w:r w:rsidR="007341E8" w:rsidDel="00F217D2">
          <w:rPr>
            <w:color w:val="666666"/>
          </w:rPr>
          <w:delText>=1</w:delText>
        </w:r>
        <w:r w:rsidR="007341E8" w:rsidDel="00F217D2">
          <w:delText>)</w:delText>
        </w:r>
      </w:del>
    </w:p>
    <w:p w14:paraId="31A779B8" w14:textId="5A2E5276" w:rsidR="00CB7E31" w:rsidDel="00F217D2" w:rsidRDefault="00000000">
      <w:pPr>
        <w:spacing w:after="311" w:line="259" w:lineRule="auto"/>
        <w:ind w:left="633"/>
        <w:rPr>
          <w:del w:id="6899" w:author="Jose Eduardo VIU" w:date="2023-04-02T00:32:00Z"/>
        </w:rPr>
      </w:pPr>
      <w:del w:id="6900" w:author="Jose Eduardo VIU" w:date="2023-04-02T00:32:00Z">
        <w:r w:rsidDel="00F217D2">
          <w:pict w14:anchorId="22FD1C92">
            <v:group id="Group 18554" o:spid="_x0000_s2248" style="width:468pt;height:33.9pt;mso-position-horizontal-relative:char;mso-position-vertical-relative:line" coordsize="59436,4305">
              <v:shape id="Forma libre: forma 783" o:spid="_x0000_s2249" style="position:absolute;width:59436;height:4305;visibility:visible;mso-wrap-style:square;v-text-anchor:top" coordsize="16510,1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" path="m70,l16440,v39,,70,31,70,70l16510,1126v,39,-31,70,-70,70l70,1196c31,1196,,1165,,1126l,70c,31,31,,70,xe" fillcolor="#cfcfcf" stroked="f" strokeweight="0">
                <v:path arrowok="t"/>
              </v:shape>
              <v:shape id="Forma libre: forma 784" o:spid="_x0000_s2250" style="position:absolute;left:126;width:59180;height:4179;visibility:visible;mso-wrap-style:square;v-text-anchor:top" coordsize="16439,1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" path="m35,l16405,v19,,35,16,35,35l16440,1126v,19,-16,35,-35,35l35,1161c16,1161,,1145,,1126l,35c,16,16,,35,xe" fillcolor="#f7f7f7" stroked="f" strokeweight="0">
                <v:path arrowok="t"/>
              </v:shape>
              <v:shape id="Cuadro de texto 785" o:spid="_x0000_s2251" type="#_x0000_t202" style="position:absolute;left:3416;top:489;width:290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" filled="f" stroked="f" strokeweight="0">
                <v:textbox inset="0,0,0,0">
                  <w:txbxContent>
                    <w:p w14:paraId="0327223E" w14:textId="77777777" w:rsidR="00CB7E31" w:rsidRDefault="00000000">
                      <w:pPr>
                        <w:overflowPunct w:val="0"/>
                        <w:spacing w:after="0" w:line="240" w:lineRule="auto"/>
                      </w:pPr>
                      <w:r>
                        <w:rPr>
                          <w:rFonts w:cstheme="minorBidi"/>
                        </w:rPr>
                        <w:t>res</w:t>
                      </w:r>
                    </w:p>
                  </w:txbxContent>
                </v:textbox>
              </v:shape>
              <v:shape id="Cuadro de texto 786" o:spid="_x0000_s2252" type="#_x0000_t202" style="position:absolute;left:6325;top:48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" filled="f" stroked="f" strokeweight="0">
                <v:textbox inset="0,0,0,0">
                  <w:txbxContent>
                    <w:p w14:paraId="6EE2C895" w14:textId="77777777" w:rsidR="00CB7E31" w:rsidRDefault="00000000">
                      <w:pPr>
                        <w:overflowPunct w:val="0"/>
                        <w:spacing w:after="0" w:line="240" w:lineRule="auto"/>
                      </w:pPr>
                      <w:r>
                        <w:rPr>
                          <w:rFonts w:cstheme="minorBidi"/>
                          <w:color w:val="666666"/>
                        </w:rPr>
                        <w:t>=</w:t>
                      </w:r>
                    </w:p>
                  </w:txbxContent>
                </v:textbox>
              </v:shape>
              <v:shape id="Cuadro de texto 787" o:spid="_x0000_s2253" type="#_x0000_t202" style="position:absolute;left:7779;top:489;width:290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" filled="f" stroked="f" strokeweight="0">
                <v:textbox inset="0,0,0,0">
                  <w:txbxContent>
                    <w:p w14:paraId="66DF8B82" w14:textId="77777777" w:rsidR="00CB7E31" w:rsidRDefault="00000000">
                      <w:pPr>
                        <w:overflowPunct w:val="0"/>
                        <w:spacing w:after="0" w:line="240" w:lineRule="auto"/>
                      </w:pPr>
                      <w:r>
                        <w:rPr>
                          <w:rFonts w:cstheme="minorBidi"/>
                        </w:rPr>
                        <w:t>res</w:t>
                      </w:r>
                    </w:p>
                  </w:txbxContent>
                </v:textbox>
              </v:shape>
              <v:shape id="Cuadro de texto 788" o:spid="_x0000_s2254" type="#_x0000_t202" style="position:absolute;left:9964;top:48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" filled="f" stroked="f" strokeweight="0">
                <v:textbox inset="0,0,0,0">
                  <w:txbxContent>
                    <w:p w14:paraId="4B048E81" w14:textId="77777777" w:rsidR="00CB7E31" w:rsidRDefault="00000000">
                      <w:pPr>
                        <w:overflowPunct w:val="0"/>
                        <w:spacing w:after="0" w:line="240" w:lineRule="auto"/>
                      </w:pPr>
                      <w:r>
                        <w:rPr>
                          <w:rFonts w:cstheme="minorBidi"/>
                          <w:color w:val="666666"/>
                        </w:rPr>
                        <w:t>.</w:t>
                      </w:r>
                    </w:p>
                  </w:txbxContent>
                </v:textbox>
              </v:shape>
              <v:shape id="Cuadro de texto 789" o:spid="_x0000_s2255" type="#_x0000_t202" style="position:absolute;left:10688;top:489;width:2902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" filled="f" stroked="f" strokeweight="0">
                <v:textbox inset="0,0,0,0">
                  <w:txbxContent>
                    <w:p w14:paraId="740D086D" w14:textId="77777777" w:rsidR="00CB7E31" w:rsidRDefault="00000000">
                      <w:pPr>
                        <w:overflowPunct w:val="0"/>
                        <w:spacing w:after="0" w:line="240" w:lineRule="auto"/>
                      </w:pPr>
                      <w:r>
                        <w:rPr>
                          <w:rFonts w:cstheme="minorBidi"/>
                        </w:rPr>
                        <w:t>drop([feature_to_encode],</w:t>
                      </w:r>
                      <w:r>
                        <w:rPr>
                          <w:rFonts w:cstheme="minorBidi"/>
                          <w:spacing w:val="-16"/>
                        </w:rPr>
                        <w:t xml:space="preserve"> </w:t>
                      </w:r>
                      <w:r>
                        <w:rPr>
                          <w:rFonts w:cstheme="minorBidi"/>
                        </w:rPr>
                        <w:t>axis</w:t>
                      </w:r>
                    </w:p>
                  </w:txbxContent>
                </v:textbox>
              </v:shape>
              <v:shape id="Cuadro de texto 790" o:spid="_x0000_s2256" type="#_x0000_t202" style="position:absolute;left:32511;top:48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" filled="f" stroked="f" strokeweight="0">
                <v:textbox inset="0,0,0,0">
                  <w:txbxContent>
                    <w:p w14:paraId="05AB869B" w14:textId="77777777" w:rsidR="00CB7E31" w:rsidRDefault="00000000">
                      <w:pPr>
                        <w:overflowPunct w:val="0"/>
                        <w:spacing w:after="0" w:line="240" w:lineRule="auto"/>
                      </w:pPr>
                      <w:r>
                        <w:rPr>
                          <w:rFonts w:cstheme="minorBidi"/>
                          <w:color w:val="666666"/>
                        </w:rPr>
                        <w:t>=</w:t>
                      </w:r>
                    </w:p>
                  </w:txbxContent>
                </v:textbox>
              </v:shape>
              <v:shape id="Cuadro de texto 791" o:spid="_x0000_s2257" type="#_x0000_t202" style="position:absolute;left:33235;top:48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" filled="f" stroked="f" strokeweight="0">
                <v:textbox inset="0,0,0,0">
                  <w:txbxContent>
                    <w:p w14:paraId="5984FC45" w14:textId="77777777" w:rsidR="00CB7E31" w:rsidRDefault="00000000">
                      <w:pPr>
                        <w:overflowPunct w:val="0"/>
                        <w:spacing w:after="0" w:line="240" w:lineRule="auto"/>
                      </w:pPr>
                      <w:r>
                        <w:rPr>
                          <w:rFonts w:cstheme="minorBidi"/>
                          <w:color w:val="666666"/>
                        </w:rPr>
                        <w:t>1</w:t>
                      </w:r>
                    </w:p>
                  </w:txbxContent>
                </v:textbox>
              </v:shape>
              <v:shape id="Cuadro de texto 792" o:spid="_x0000_s2258" type="#_x0000_t202" style="position:absolute;left:33958;top:48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" filled="f" stroked="f" strokeweight="0">
                <v:textbox inset="0,0,0,0">
                  <w:txbxContent>
                    <w:p w14:paraId="636211B6" w14:textId="77777777" w:rsidR="00CB7E31" w:rsidRDefault="00000000">
                      <w:pPr>
                        <w:overflowPunct w:val="0"/>
                        <w:spacing w:after="0" w:line="240" w:lineRule="auto"/>
                      </w:pPr>
                      <w:r>
                        <w:rPr>
                          <w:rFonts w:cstheme="minorBidi"/>
                        </w:rPr>
                        <w:t>)</w:t>
                      </w:r>
                    </w:p>
                  </w:txbxContent>
                </v:textbox>
              </v:shape>
              <v:shape id="Cuadro de texto 793" o:spid="_x0000_s2259" type="#_x0000_t202" style="position:absolute;left:3416;top:2196;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" filled="f" stroked="f" strokeweight="0">
                <v:textbox inset="0,0,0,0">
                  <w:txbxContent>
                    <w:p w14:paraId="103507C4" w14:textId="77777777" w:rsidR="00CB7E31" w:rsidRDefault="00000000">
                      <w:pPr>
                        <w:overflowPunct w:val="0"/>
                        <w:spacing w:after="0" w:line="240" w:lineRule="auto"/>
                      </w:pPr>
                      <w:r>
                        <w:rPr>
                          <w:rFonts w:asciiTheme="minorHAnsi" w:hAnsiTheme="minorHAnsi" w:cstheme="minorBidi"/>
                          <w:b/>
                          <w:color w:val="007F00"/>
                        </w:rPr>
                        <w:t>return</w:t>
                      </w:r>
                    </w:p>
                  </w:txbxContent>
                </v:textbox>
              </v:shape>
              <v:shape id="Cuadro de texto 794" o:spid="_x0000_s2260" type="#_x0000_t202" style="position:absolute;left:7779;top:221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" filled="f" stroked="f" strokeweight="0">
                <v:textbox inset="0,0,0,0">
                  <w:txbxContent>
                    <w:p w14:paraId="532AB3E3" w14:textId="77777777" w:rsidR="00CB7E31" w:rsidRDefault="00000000">
                      <w:pPr>
                        <w:overflowPunct w:val="0"/>
                        <w:spacing w:after="0" w:line="240" w:lineRule="auto"/>
                      </w:pPr>
                      <w:r>
                        <w:rPr>
                          <w:rFonts w:cstheme="minorBidi"/>
                        </w:rPr>
                        <w:t>(</w:t>
                      </w:r>
                    </w:p>
                  </w:txbxContent>
                </v:textbox>
              </v:shape>
              <v:shape id="Cuadro de texto 795" o:spid="_x0000_s2261" type="#_x0000_t202" style="position:absolute;left:8510;top:2210;width:290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" filled="f" stroked="f" strokeweight="0">
                <v:textbox inset="0,0,0,0">
                  <w:txbxContent>
                    <w:p w14:paraId="520838C1" w14:textId="77777777" w:rsidR="00CB7E31" w:rsidRDefault="00000000">
                      <w:pPr>
                        <w:overflowPunct w:val="0"/>
                        <w:spacing w:after="0" w:line="240" w:lineRule="auto"/>
                      </w:pPr>
                      <w:r>
                        <w:rPr>
                          <w:rFonts w:cstheme="minorBidi"/>
                        </w:rPr>
                        <w:t>res</w:t>
                      </w:r>
                    </w:p>
                  </w:txbxContent>
                </v:textbox>
              </v:shape>
              <v:shape id="Cuadro de texto 796" o:spid="_x0000_s2262" type="#_x0000_t202" style="position:absolute;left:10688;top:221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" filled="f" stroked="f" strokeweight="0">
                <v:textbox inset="0,0,0,0">
                  <w:txbxContent>
                    <w:p w14:paraId="6F733F48" w14:textId="77777777" w:rsidR="00CB7E31" w:rsidRDefault="00000000">
                      <w:pPr>
                        <w:overflowPunct w:val="0"/>
                        <w:spacing w:after="0" w:line="240" w:lineRule="auto"/>
                      </w:pPr>
                      <w:r>
                        <w:rPr>
                          <w:rFonts w:cstheme="minorBidi"/>
                        </w:rPr>
                        <w:t>)</w:t>
                      </w:r>
                    </w:p>
                  </w:txbxContent>
                </v:textbox>
              </v:shape>
              <w10:anchorlock/>
            </v:group>
          </w:pict>
        </w:r>
      </w:del>
    </w:p>
    <w:p w14:paraId="00F54331" w14:textId="2CCAB641" w:rsidR="00CB7E31" w:rsidDel="00F217D2" w:rsidRDefault="00000000">
      <w:pPr>
        <w:pStyle w:val="Ttulo4"/>
        <w:rPr>
          <w:del w:id="6901" w:author="Jose Eduardo VIU" w:date="2023-04-02T00:32:00Z"/>
        </w:rPr>
      </w:pPr>
      <w:del w:id="6902" w:author="Jose Eduardo VIU" w:date="2023-04-02T00:32:00Z">
        <w:r w:rsidDel="00F217D2">
          <w:delText>Seleccionar Variables a Utilizar</w:delText>
        </w:r>
      </w:del>
    </w:p>
    <w:p w14:paraId="5C1F5CE1" w14:textId="1DCB8534" w:rsidR="00CB7E31" w:rsidDel="00F217D2" w:rsidRDefault="00000000">
      <w:pPr>
        <w:spacing w:after="5" w:line="268" w:lineRule="auto"/>
        <w:ind w:left="697" w:right="102" w:hanging="712"/>
        <w:rPr>
          <w:del w:id="6903" w:author="Jose Eduardo VIU" w:date="2023-04-02T00:32:00Z"/>
        </w:rPr>
      </w:pPr>
      <w:del w:id="6904" w:author="Jose Eduardo VIU" w:date="2023-04-02T00:32:00Z">
        <w:r w:rsidDel="00F217D2">
          <w:rPr>
            <w:color w:val="303F9F"/>
          </w:rPr>
          <w:delText xml:space="preserve">[31]: </w:delText>
        </w:r>
        <w:r w:rsidDel="00F217D2">
          <w:rPr>
            <w:rFonts w:ascii="Courier New" w:eastAsia="Courier New" w:hAnsi="Courier New" w:cs="Courier New"/>
            <w:i/>
            <w:color w:val="3D7A7A"/>
          </w:rPr>
          <w:delText># Cargamos las variables objetivo y las usadas (15 variables seleccionadas, una</w:delText>
        </w:r>
        <w:r w:rsidDel="00F217D2">
          <w:rPr>
            <w:color w:val="FF0000"/>
          </w:rPr>
          <w:delText xml:space="preserve">␣ </w:delText>
        </w:r>
        <w:r w:rsidDel="00F217D2">
          <w:rPr>
            <w:rFonts w:ascii="Times New Roman" w:eastAsia="Times New Roman" w:hAnsi="Times New Roman" w:cs="Times New Roman"/>
            <w:color w:val="FF0000"/>
            <w:sz w:val="12"/>
          </w:rPr>
          <w:delText>↪</w:delText>
        </w:r>
        <w:r w:rsidDel="00F217D2">
          <w:rPr>
            <w:rFonts w:ascii="Courier New" w:eastAsia="Courier New" w:hAnsi="Courier New" w:cs="Courier New"/>
            <w:i/>
            <w:color w:val="3D7A7A"/>
          </w:rPr>
          <w:delText xml:space="preserve">de ellas categórica con 8 valores). </w:delText>
        </w:r>
        <w:r w:rsidDel="00F217D2">
          <w:delText xml:space="preserve">y </w:delText>
        </w:r>
        <w:r w:rsidDel="00F217D2">
          <w:rPr>
            <w:color w:val="666666"/>
          </w:rPr>
          <w:delText xml:space="preserve">= </w:delText>
        </w:r>
        <w:r w:rsidDel="00F217D2">
          <w:delText>df[</w:delText>
        </w:r>
        <w:r w:rsidDel="00F217D2">
          <w:rPr>
            <w:color w:val="BA2121"/>
          </w:rPr>
          <w:delText>'GMD'</w:delText>
        </w:r>
        <w:r w:rsidDel="00F217D2">
          <w:delText>]</w:delText>
        </w:r>
      </w:del>
    </w:p>
    <w:p w14:paraId="3A3B18C7" w14:textId="795B538C" w:rsidR="00CB7E31" w:rsidDel="00F217D2" w:rsidRDefault="00000000">
      <w:pPr>
        <w:spacing w:after="0" w:line="273" w:lineRule="auto"/>
        <w:ind w:right="117"/>
        <w:jc w:val="right"/>
        <w:rPr>
          <w:del w:id="6905" w:author="Jose Eduardo VIU" w:date="2023-04-02T00:32:00Z"/>
        </w:rPr>
      </w:pPr>
      <w:del w:id="6906" w:author="Jose Eduardo VIU" w:date="2023-04-02T00:32:00Z">
        <w:r w:rsidDel="00F217D2">
          <w:delText xml:space="preserve">x0 </w:delText>
        </w:r>
        <w:r w:rsidDel="00F217D2">
          <w:rPr>
            <w:color w:val="666666"/>
          </w:rPr>
          <w:delText xml:space="preserve">= </w:delText>
        </w:r>
        <w:r w:rsidDel="00F217D2">
          <w:delText>df[[</w:delText>
        </w:r>
        <w:r w:rsidDel="00F217D2">
          <w:rPr>
            <w:color w:val="BA2121"/>
          </w:rPr>
          <w:delText>'ct_integra'</w:delText>
        </w:r>
        <w:r w:rsidDel="00F217D2">
          <w:delText>,</w:delText>
        </w:r>
        <w:r w:rsidDel="00F217D2">
          <w:rPr>
            <w:color w:val="BA2121"/>
          </w:rPr>
          <w:delText>'ct_tipo'</w:delText>
        </w:r>
        <w:r w:rsidDel="00F217D2">
          <w:delText xml:space="preserve">, </w:delText>
        </w:r>
        <w:r w:rsidDel="00F217D2">
          <w:rPr>
            <w:color w:val="BA2121"/>
          </w:rPr>
          <w:delText>'ct_raza'</w:delText>
        </w:r>
        <w:r w:rsidDel="00F217D2">
          <w:delText xml:space="preserve">, </w:delText>
        </w:r>
        <w:r w:rsidDel="00F217D2">
          <w:rPr>
            <w:color w:val="BA2121"/>
          </w:rPr>
          <w:delText>'IncPeso'</w:delText>
        </w:r>
        <w:r w:rsidDel="00F217D2">
          <w:delText xml:space="preserve">, </w:delText>
        </w:r>
        <w:r w:rsidDel="00F217D2">
          <w:rPr>
            <w:color w:val="BA2121"/>
          </w:rPr>
          <w:delText>'NumAnimales'</w:delText>
        </w:r>
        <w:r w:rsidDel="00F217D2">
          <w:delText xml:space="preserve">, </w:delText>
        </w:r>
        <w:r w:rsidDel="00F217D2">
          <w:rPr>
            <w:color w:val="BA2121"/>
          </w:rPr>
          <w:delText>'na_rega'</w:delText>
        </w:r>
        <w:r w:rsidDel="00F217D2">
          <w:delText xml:space="preserve">, </w:delText>
        </w:r>
        <w:r w:rsidDel="00F217D2">
          <w:rPr>
            <w:color w:val="BA2121"/>
          </w:rPr>
          <w:delText>'PesoEntMedio'</w:delText>
        </w:r>
        <w:r w:rsidDel="00F217D2">
          <w:delText xml:space="preserve">, </w:delText>
        </w:r>
        <w:r w:rsidDel="00F217D2">
          <w:rPr>
            <w:color w:val="BA2121"/>
          </w:rPr>
          <w:delText>'PesoRecMedio'</w:delText>
        </w:r>
        <w:r w:rsidDel="00F217D2">
          <w:delText xml:space="preserve">, </w:delText>
        </w:r>
        <w:r w:rsidDel="00F217D2">
          <w:rPr>
            <w:color w:val="BA2121"/>
          </w:rPr>
          <w:delText>'bajas'</w:delText>
        </w:r>
        <w:r w:rsidDel="00F217D2">
          <w:delText xml:space="preserve">, </w:delText>
        </w:r>
        <w:r w:rsidDel="00F217D2">
          <w:rPr>
            <w:color w:val="BA2121"/>
          </w:rPr>
          <w:delText>'GPS_Longitud'</w:delText>
        </w:r>
        <w:r w:rsidDel="00F217D2">
          <w:delText xml:space="preserve">, </w:delText>
        </w:r>
        <w:r w:rsidDel="00F217D2">
          <w:rPr>
            <w:color w:val="BA2121"/>
          </w:rPr>
          <w:delText>'GPS_Latitud'</w:delText>
        </w:r>
        <w:r w:rsidDel="00F217D2">
          <w:delText>,</w:delText>
        </w:r>
      </w:del>
    </w:p>
    <w:p w14:paraId="083264F6" w14:textId="45451D38" w:rsidR="00CB7E31" w:rsidDel="00F217D2" w:rsidRDefault="00000000">
      <w:pPr>
        <w:ind w:left="712" w:right="919" w:firstLine="1031"/>
        <w:rPr>
          <w:del w:id="6907" w:author="Jose Eduardo VIU" w:date="2023-04-02T00:32:00Z"/>
        </w:rPr>
      </w:pPr>
      <w:del w:id="6908" w:author="Jose Eduardo VIU" w:date="2023-04-02T00:32:00Z">
        <w:r w:rsidDel="00F217D2">
          <w:rPr>
            <w:noProof/>
          </w:rPr>
          <w:pict w14:anchorId="25CF971A">
            <v:group id="Group 18555" o:spid="_x0000_s2243" style="position:absolute;left:0;text-align:left;margin-left:31.65pt;margin-top:-71.75pt;width:468pt;height:182.45pt;z-index:-503316303" coordsize="59436,23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" o:allowincell="f">
              <v:shape id="Forma libre: forma 798" o:spid="_x0000_s2244" style="position:absolute;width:59436;height:19825;visibility:visible;mso-wrap-style:square;v-text-anchor:top" coordsize="16510,5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" path="m70,l16440,v39,,70,31,70,70l16510,5436v,39,-31,70,-70,70l70,5506c31,5506,,5475,,5436l,70c,31,31,,70,xe" fillcolor="#cfcfcf" stroked="f" strokeweight="0">
                <v:path arrowok="t"/>
              </v:shape>
              <v:shape id="Forma libre: forma 799" o:spid="_x0000_s2245" style="position:absolute;left:126;top:126;width:59180;height:19569;visibility:visible;mso-wrap-style:square;v-text-anchor:top" coordsize="16439,5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" path="m35,l16405,v19,,35,16,35,35l16440,5401v,19,-16,35,-35,35l35,5436c16,5436,,5420,,5401l,35c,16,16,,35,xe" fillcolor="#f7f7f7" stroked="f" strokeweight="0">
                <v:path arrowok="t"/>
              </v:shape>
              <v:shape id="Forma libre: forma 800" o:spid="_x0000_s2246" style="position:absolute;top:20682;width:59436;height:2487;visibility:visible;mso-wrap-style:square;v-text-anchor:top" coordsize="16510,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" path="m70,-1r16370,c16479,-1,16510,30,16510,69r,552c16510,660,16479,691,16440,691l70,691c31,691,,660,,621l,69c,30,31,-1,70,-1xe" fillcolor="#cfcfcf" stroked="f" strokeweight="0">
                <v:path arrowok="t"/>
              </v:shape>
              <v:shape id="Forma libre: forma 801" o:spid="_x0000_s2247" style="position:absolute;left:126;top:20808;width:59180;height:2235;visibility:visible;mso-wrap-style:square;v-text-anchor:top" coordsize="16439,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" path="m35,l16405,v19,,35,16,35,35l16440,586v,19,-16,35,-35,35l35,621c16,621,,605,,586l,35c,16,16,,35,xe" fillcolor="#f7f7f7" stroked="f" strokeweight="0">
                <v:path arrowok="t"/>
              </v:shape>
            </v:group>
          </w:pict>
        </w:r>
        <w:r w:rsidR="007341E8" w:rsidDel="00F217D2">
          <w:rPr>
            <w:color w:val="BA2121"/>
          </w:rPr>
          <w:delText>'semanaEntrada'</w:delText>
        </w:r>
        <w:r w:rsidR="007341E8" w:rsidDel="00F217D2">
          <w:delText xml:space="preserve">, </w:delText>
        </w:r>
        <w:r w:rsidR="007341E8" w:rsidDel="00F217D2">
          <w:rPr>
            <w:color w:val="BA2121"/>
          </w:rPr>
          <w:delText>'añoEntrada'</w:delText>
        </w:r>
        <w:r w:rsidR="007341E8" w:rsidDel="00F217D2">
          <w:delText xml:space="preserve">, </w:delText>
        </w:r>
        <w:r w:rsidR="007341E8" w:rsidDel="00F217D2">
          <w:rPr>
            <w:color w:val="BA2121"/>
          </w:rPr>
          <w:delText>'PorcHembras'</w:delText>
        </w:r>
        <w:r w:rsidR="007341E8" w:rsidDel="00F217D2">
          <w:delText xml:space="preserve">, </w:delText>
        </w:r>
        <w:r w:rsidR="007341E8" w:rsidDel="00F217D2">
          <w:rPr>
            <w:color w:val="BA2121"/>
          </w:rPr>
          <w:delText>'PiensoCerdaDia'</w:delText>
        </w:r>
        <w:r w:rsidR="007341E8" w:rsidDel="00F217D2">
          <w:delText xml:space="preserve">]] features_to_encode </w:delText>
        </w:r>
        <w:r w:rsidR="007341E8" w:rsidDel="00F217D2">
          <w:rPr>
            <w:color w:val="666666"/>
          </w:rPr>
          <w:delText xml:space="preserve">= </w:delText>
        </w:r>
        <w:r w:rsidR="007341E8" w:rsidDel="00F217D2">
          <w:delText>[</w:delText>
        </w:r>
        <w:r w:rsidR="007341E8" w:rsidDel="00F217D2">
          <w:rPr>
            <w:color w:val="BA2121"/>
          </w:rPr>
          <w:delText>'ct_raza'</w:delText>
        </w:r>
        <w:r w:rsidR="007341E8" w:rsidDel="00F217D2">
          <w:delText>]</w:delText>
        </w:r>
        <w:r w:rsidR="007341E8" w:rsidDel="00F217D2">
          <w:tab/>
        </w:r>
        <w:r w:rsidR="007341E8" w:rsidDel="00F217D2">
          <w:rPr>
            <w:rFonts w:ascii="Courier New" w:eastAsia="Courier New" w:hAnsi="Courier New" w:cs="Courier New"/>
            <w:i/>
            <w:color w:val="3D7A7A"/>
          </w:rPr>
          <w:delText xml:space="preserve"># , 'na_rega'] </w:delText>
        </w:r>
        <w:r w:rsidR="007341E8" w:rsidDel="00F217D2">
          <w:delText xml:space="preserve">x1 </w:delText>
        </w:r>
        <w:r w:rsidR="007341E8" w:rsidDel="00F217D2">
          <w:rPr>
            <w:color w:val="666666"/>
          </w:rPr>
          <w:delText xml:space="preserve">= </w:delText>
        </w:r>
        <w:r w:rsidR="007341E8" w:rsidDel="00F217D2">
          <w:delText>x0</w:delText>
        </w:r>
        <w:r w:rsidR="007341E8" w:rsidDel="00F217D2">
          <w:rPr>
            <w:color w:val="666666"/>
          </w:rPr>
          <w:delText>.</w:delText>
        </w:r>
        <w:r w:rsidR="007341E8" w:rsidDel="00F217D2">
          <w:delText>copy() x1</w:delText>
        </w:r>
        <w:r w:rsidR="007341E8" w:rsidDel="00F217D2">
          <w:rPr>
            <w:color w:val="666666"/>
          </w:rPr>
          <w:delText>.</w:delText>
        </w:r>
        <w:r w:rsidR="007341E8" w:rsidDel="00F217D2">
          <w:delText>drop([</w:delText>
        </w:r>
        <w:r w:rsidR="007341E8" w:rsidDel="00F217D2">
          <w:rPr>
            <w:color w:val="BA2121"/>
          </w:rPr>
          <w:delText>'ct_integra'</w:delText>
        </w:r>
        <w:r w:rsidR="007341E8" w:rsidDel="00F217D2">
          <w:delText>,</w:delText>
        </w:r>
        <w:r w:rsidR="007341E8" w:rsidDel="00F217D2">
          <w:rPr>
            <w:color w:val="BA2121"/>
          </w:rPr>
          <w:delText>'na_rega'</w:delText>
        </w:r>
        <w:r w:rsidR="007341E8" w:rsidDel="00F217D2">
          <w:delText>], inplace</w:delText>
        </w:r>
        <w:r w:rsidR="007341E8" w:rsidDel="00F217D2">
          <w:rPr>
            <w:color w:val="666666"/>
          </w:rPr>
          <w:delText>=</w:delText>
        </w:r>
        <w:r w:rsidR="007341E8" w:rsidDel="00F217D2">
          <w:rPr>
            <w:rFonts w:ascii="Courier New" w:eastAsia="Courier New" w:hAnsi="Courier New" w:cs="Courier New"/>
            <w:b/>
            <w:color w:val="007F00"/>
          </w:rPr>
          <w:delText>True</w:delText>
        </w:r>
        <w:r w:rsidR="007341E8" w:rsidDel="00F217D2">
          <w:delText>, axis</w:delText>
        </w:r>
        <w:r w:rsidR="007341E8" w:rsidDel="00F217D2">
          <w:rPr>
            <w:color w:val="666666"/>
          </w:rPr>
          <w:delText>=1</w:delText>
        </w:r>
        <w:r w:rsidR="007341E8" w:rsidDel="00F217D2">
          <w:delText xml:space="preserve">) </w:delText>
        </w:r>
        <w:r w:rsidR="007341E8" w:rsidDel="00F217D2">
          <w:rPr>
            <w:rFonts w:ascii="Courier New" w:eastAsia="Courier New" w:hAnsi="Courier New" w:cs="Courier New"/>
            <w:b/>
            <w:color w:val="007F00"/>
          </w:rPr>
          <w:delText xml:space="preserve">for </w:delText>
        </w:r>
        <w:r w:rsidR="007341E8" w:rsidDel="00F217D2">
          <w:delText xml:space="preserve">feature </w:delText>
        </w:r>
        <w:r w:rsidR="007341E8" w:rsidDel="00F217D2">
          <w:rPr>
            <w:rFonts w:ascii="Courier New" w:eastAsia="Courier New" w:hAnsi="Courier New" w:cs="Courier New"/>
            <w:b/>
            <w:color w:val="AB21FF"/>
          </w:rPr>
          <w:delText xml:space="preserve">in </w:delText>
        </w:r>
        <w:r w:rsidR="007341E8" w:rsidDel="00F217D2">
          <w:delText>features_to_encode:</w:delText>
        </w:r>
      </w:del>
    </w:p>
    <w:p w14:paraId="1057DC9B" w14:textId="65952F09" w:rsidR="00CB7E31" w:rsidDel="00F217D2" w:rsidRDefault="00000000">
      <w:pPr>
        <w:spacing w:after="262"/>
        <w:ind w:left="1180" w:right="197"/>
        <w:rPr>
          <w:del w:id="6909" w:author="Jose Eduardo VIU" w:date="2023-04-02T00:32:00Z"/>
        </w:rPr>
      </w:pPr>
      <w:del w:id="6910" w:author="Jose Eduardo VIU" w:date="2023-04-02T00:32:00Z">
        <w:r w:rsidDel="00F217D2">
          <w:delText xml:space="preserve">x1 </w:delText>
        </w:r>
        <w:r w:rsidDel="00F217D2">
          <w:rPr>
            <w:color w:val="666666"/>
          </w:rPr>
          <w:delText xml:space="preserve">= </w:delText>
        </w:r>
        <w:r w:rsidDel="00F217D2">
          <w:delText>encode_and_bind(x1, feature)</w:delText>
        </w:r>
      </w:del>
    </w:p>
    <w:p w14:paraId="15B6D25F" w14:textId="1744D189" w:rsidR="00CB7E31" w:rsidDel="00F217D2" w:rsidRDefault="00000000">
      <w:pPr>
        <w:spacing w:after="213"/>
        <w:ind w:left="10" w:right="197"/>
        <w:rPr>
          <w:del w:id="6911" w:author="Jose Eduardo VIU" w:date="2023-04-02T00:32:00Z"/>
        </w:rPr>
      </w:pPr>
      <w:del w:id="6912" w:author="Jose Eduardo VIU" w:date="2023-04-02T00:32:00Z">
        <w:r w:rsidDel="00F217D2">
          <w:rPr>
            <w:color w:val="303F9F"/>
          </w:rPr>
          <w:delText xml:space="preserve">[65]: </w:delText>
        </w:r>
        <w:r w:rsidDel="00F217D2">
          <w:delText>x1</w:delText>
        </w:r>
        <w:r w:rsidDel="00F217D2">
          <w:rPr>
            <w:color w:val="666666"/>
          </w:rPr>
          <w:delText>.</w:delText>
        </w:r>
        <w:r w:rsidDel="00F217D2">
          <w:delText>info()</w:delText>
        </w:r>
      </w:del>
    </w:p>
    <w:p w14:paraId="21B1327F" w14:textId="5E3702F2" w:rsidR="00CB7E31" w:rsidDel="00F217D2" w:rsidRDefault="00000000">
      <w:pPr>
        <w:ind w:left="628" w:right="4893"/>
        <w:rPr>
          <w:del w:id="6913" w:author="Jose Eduardo VIU" w:date="2023-04-02T00:32:00Z"/>
        </w:rPr>
      </w:pPr>
      <w:del w:id="6914" w:author="Jose Eduardo VIU" w:date="2023-04-02T00:32:00Z">
        <w:r w:rsidDel="00F217D2">
          <w:delText>&lt;class 'pandas.core.frame.DataFrame'&gt; RangeIndex: 5277 entries, 0 to 5276 Data columns (total 20 columns):</w:delText>
        </w:r>
      </w:del>
    </w:p>
    <w:tbl>
      <w:tblPr>
        <w:tblStyle w:val="TableGrid"/>
        <w:tblW w:w="5040" w:type="dxa"/>
        <w:tblInd w:w="632" w:type="dxa"/>
        <w:tblLayout w:type="fixed"/>
        <w:tblLook w:val="04A0" w:firstRow="1" w:lastRow="0" w:firstColumn="1" w:lastColumn="0" w:noHBand="0" w:noVBand="1"/>
      </w:tblPr>
      <w:tblGrid>
        <w:gridCol w:w="574"/>
        <w:gridCol w:w="1833"/>
        <w:gridCol w:w="1832"/>
        <w:gridCol w:w="801"/>
      </w:tblGrid>
      <w:tr w:rsidR="00CB7E31" w:rsidDel="00F217D2" w14:paraId="14084D96" w14:textId="2C04264C">
        <w:trPr>
          <w:trHeight w:val="245"/>
          <w:del w:id="6915" w:author="Jose Eduardo VIU" w:date="2023-04-02T00:32:00Z"/>
        </w:trPr>
        <w:tc>
          <w:tcPr>
            <w:tcW w:w="573" w:type="dxa"/>
          </w:tcPr>
          <w:p w14:paraId="25EAFD84" w14:textId="5C21BFF4" w:rsidR="00CB7E31" w:rsidDel="00F217D2" w:rsidRDefault="00000000">
            <w:pPr>
              <w:suppressAutoHyphens w:val="0"/>
              <w:spacing w:after="0" w:line="259" w:lineRule="auto"/>
              <w:ind w:left="115"/>
              <w:rPr>
                <w:del w:id="6916" w:author="Jose Eduardo VIU" w:date="2023-04-02T00:32:00Z"/>
              </w:rPr>
            </w:pPr>
            <w:del w:id="6917" w:author="Jose Eduardo VIU" w:date="2023-04-02T00:32:00Z">
              <w:r w:rsidDel="00F217D2">
                <w:delText>#</w:delText>
              </w:r>
            </w:del>
          </w:p>
        </w:tc>
        <w:tc>
          <w:tcPr>
            <w:tcW w:w="1833" w:type="dxa"/>
          </w:tcPr>
          <w:p w14:paraId="430C8074" w14:textId="156D210C" w:rsidR="00CB7E31" w:rsidDel="00F217D2" w:rsidRDefault="00000000">
            <w:pPr>
              <w:suppressAutoHyphens w:val="0"/>
              <w:spacing w:after="0" w:line="259" w:lineRule="auto"/>
              <w:rPr>
                <w:del w:id="6918" w:author="Jose Eduardo VIU" w:date="2023-04-02T00:32:00Z"/>
              </w:rPr>
            </w:pPr>
            <w:del w:id="6919" w:author="Jose Eduardo VIU" w:date="2023-04-02T00:32:00Z">
              <w:r w:rsidDel="00F217D2">
                <w:delText>Column</w:delText>
              </w:r>
            </w:del>
          </w:p>
        </w:tc>
        <w:tc>
          <w:tcPr>
            <w:tcW w:w="1832" w:type="dxa"/>
          </w:tcPr>
          <w:p w14:paraId="51A8B144" w14:textId="18263D20" w:rsidR="00CB7E31" w:rsidDel="00F217D2" w:rsidRDefault="00000000">
            <w:pPr>
              <w:suppressAutoHyphens w:val="0"/>
              <w:spacing w:after="0" w:line="259" w:lineRule="auto"/>
              <w:rPr>
                <w:del w:id="6920" w:author="Jose Eduardo VIU" w:date="2023-04-02T00:32:00Z"/>
              </w:rPr>
            </w:pPr>
            <w:del w:id="6921" w:author="Jose Eduardo VIU" w:date="2023-04-02T00:32:00Z">
              <w:r w:rsidDel="00F217D2">
                <w:delText>Non-Null Count</w:delText>
              </w:r>
            </w:del>
          </w:p>
        </w:tc>
        <w:tc>
          <w:tcPr>
            <w:tcW w:w="801" w:type="dxa"/>
          </w:tcPr>
          <w:p w14:paraId="4FA55059" w14:textId="3F7CA649" w:rsidR="00CB7E31" w:rsidDel="00F217D2" w:rsidRDefault="00000000">
            <w:pPr>
              <w:suppressAutoHyphens w:val="0"/>
              <w:spacing w:after="0" w:line="259" w:lineRule="auto"/>
              <w:rPr>
                <w:del w:id="6922" w:author="Jose Eduardo VIU" w:date="2023-04-02T00:32:00Z"/>
              </w:rPr>
            </w:pPr>
            <w:del w:id="6923" w:author="Jose Eduardo VIU" w:date="2023-04-02T00:32:00Z">
              <w:r w:rsidDel="00F217D2">
                <w:delText>Dtype</w:delText>
              </w:r>
            </w:del>
          </w:p>
        </w:tc>
      </w:tr>
      <w:tr w:rsidR="00CB7E31" w:rsidDel="00F217D2" w14:paraId="618B55F0" w14:textId="681DB04E">
        <w:trPr>
          <w:trHeight w:val="271"/>
          <w:del w:id="6924" w:author="Jose Eduardo VIU" w:date="2023-04-02T00:32:00Z"/>
        </w:trPr>
        <w:tc>
          <w:tcPr>
            <w:tcW w:w="573" w:type="dxa"/>
          </w:tcPr>
          <w:p w14:paraId="1D953282" w14:textId="02D488C7" w:rsidR="00CB7E31" w:rsidDel="00F217D2" w:rsidRDefault="00000000">
            <w:pPr>
              <w:suppressAutoHyphens w:val="0"/>
              <w:spacing w:after="0" w:line="259" w:lineRule="auto"/>
              <w:rPr>
                <w:del w:id="6925" w:author="Jose Eduardo VIU" w:date="2023-04-02T00:32:00Z"/>
              </w:rPr>
            </w:pPr>
            <w:del w:id="6926" w:author="Jose Eduardo VIU" w:date="2023-04-02T00:32:00Z">
              <w:r w:rsidDel="00F217D2">
                <w:delText>---</w:delText>
              </w:r>
            </w:del>
          </w:p>
        </w:tc>
        <w:tc>
          <w:tcPr>
            <w:tcW w:w="1833" w:type="dxa"/>
          </w:tcPr>
          <w:p w14:paraId="7FBF75D9" w14:textId="5FD5B071" w:rsidR="00CB7E31" w:rsidDel="00F217D2" w:rsidRDefault="00000000">
            <w:pPr>
              <w:suppressAutoHyphens w:val="0"/>
              <w:spacing w:after="0" w:line="259" w:lineRule="auto"/>
              <w:rPr>
                <w:del w:id="6927" w:author="Jose Eduardo VIU" w:date="2023-04-02T00:32:00Z"/>
              </w:rPr>
            </w:pPr>
            <w:del w:id="6928" w:author="Jose Eduardo VIU" w:date="2023-04-02T00:32:00Z">
              <w:r w:rsidDel="00F217D2">
                <w:delText>------</w:delText>
              </w:r>
            </w:del>
          </w:p>
        </w:tc>
        <w:tc>
          <w:tcPr>
            <w:tcW w:w="1832" w:type="dxa"/>
          </w:tcPr>
          <w:p w14:paraId="6F18F0C1" w14:textId="34563E42" w:rsidR="00CB7E31" w:rsidDel="00F217D2" w:rsidRDefault="00000000">
            <w:pPr>
              <w:suppressAutoHyphens w:val="0"/>
              <w:spacing w:after="0" w:line="259" w:lineRule="auto"/>
              <w:rPr>
                <w:del w:id="6929" w:author="Jose Eduardo VIU" w:date="2023-04-02T00:32:00Z"/>
              </w:rPr>
            </w:pPr>
            <w:del w:id="6930" w:author="Jose Eduardo VIU" w:date="2023-04-02T00:32:00Z">
              <w:r w:rsidDel="00F217D2">
                <w:delText>--------------</w:delText>
              </w:r>
            </w:del>
          </w:p>
        </w:tc>
        <w:tc>
          <w:tcPr>
            <w:tcW w:w="801" w:type="dxa"/>
          </w:tcPr>
          <w:p w14:paraId="2AD8FDBF" w14:textId="552ADAEE" w:rsidR="00CB7E31" w:rsidDel="00F217D2" w:rsidRDefault="00000000">
            <w:pPr>
              <w:suppressAutoHyphens w:val="0"/>
              <w:spacing w:after="0" w:line="259" w:lineRule="auto"/>
              <w:rPr>
                <w:del w:id="6931" w:author="Jose Eduardo VIU" w:date="2023-04-02T00:32:00Z"/>
              </w:rPr>
            </w:pPr>
            <w:del w:id="6932" w:author="Jose Eduardo VIU" w:date="2023-04-02T00:32:00Z">
              <w:r w:rsidDel="00F217D2">
                <w:delText>-----</w:delText>
              </w:r>
            </w:del>
          </w:p>
        </w:tc>
      </w:tr>
      <w:tr w:rsidR="00CB7E31" w:rsidDel="00F217D2" w14:paraId="2371A00C" w14:textId="2EDE019C">
        <w:trPr>
          <w:trHeight w:val="271"/>
          <w:del w:id="6933" w:author="Jose Eduardo VIU" w:date="2023-04-02T00:32:00Z"/>
        </w:trPr>
        <w:tc>
          <w:tcPr>
            <w:tcW w:w="573" w:type="dxa"/>
          </w:tcPr>
          <w:p w14:paraId="396CB1F4" w14:textId="13317115" w:rsidR="00CB7E31" w:rsidDel="00F217D2" w:rsidRDefault="00000000">
            <w:pPr>
              <w:suppressAutoHyphens w:val="0"/>
              <w:spacing w:after="0" w:line="259" w:lineRule="auto"/>
              <w:ind w:left="115"/>
              <w:rPr>
                <w:del w:id="6934" w:author="Jose Eduardo VIU" w:date="2023-04-02T00:32:00Z"/>
              </w:rPr>
            </w:pPr>
            <w:del w:id="6935" w:author="Jose Eduardo VIU" w:date="2023-04-02T00:32:00Z">
              <w:r w:rsidDel="00F217D2">
                <w:delText>0</w:delText>
              </w:r>
            </w:del>
          </w:p>
        </w:tc>
        <w:tc>
          <w:tcPr>
            <w:tcW w:w="1833" w:type="dxa"/>
          </w:tcPr>
          <w:p w14:paraId="19F3A859" w14:textId="2ACBD10B" w:rsidR="00CB7E31" w:rsidDel="00F217D2" w:rsidRDefault="00000000">
            <w:pPr>
              <w:suppressAutoHyphens w:val="0"/>
              <w:spacing w:after="0" w:line="259" w:lineRule="auto"/>
              <w:rPr>
                <w:del w:id="6936" w:author="Jose Eduardo VIU" w:date="2023-04-02T00:32:00Z"/>
              </w:rPr>
            </w:pPr>
            <w:del w:id="6937" w:author="Jose Eduardo VIU" w:date="2023-04-02T00:32:00Z">
              <w:r w:rsidDel="00F217D2">
                <w:delText>ct_tipo</w:delText>
              </w:r>
            </w:del>
          </w:p>
        </w:tc>
        <w:tc>
          <w:tcPr>
            <w:tcW w:w="1832" w:type="dxa"/>
          </w:tcPr>
          <w:p w14:paraId="338E157B" w14:textId="16603948" w:rsidR="00CB7E31" w:rsidDel="00F217D2" w:rsidRDefault="00000000">
            <w:pPr>
              <w:suppressAutoHyphens w:val="0"/>
              <w:spacing w:after="0" w:line="259" w:lineRule="auto"/>
              <w:rPr>
                <w:del w:id="6938" w:author="Jose Eduardo VIU" w:date="2023-04-02T00:32:00Z"/>
              </w:rPr>
            </w:pPr>
            <w:del w:id="6939" w:author="Jose Eduardo VIU" w:date="2023-04-02T00:32:00Z">
              <w:r w:rsidDel="00F217D2">
                <w:delText>5277 non-null</w:delText>
              </w:r>
            </w:del>
          </w:p>
        </w:tc>
        <w:tc>
          <w:tcPr>
            <w:tcW w:w="801" w:type="dxa"/>
          </w:tcPr>
          <w:p w14:paraId="6CDADD88" w14:textId="1494E33B" w:rsidR="00CB7E31" w:rsidDel="00F217D2" w:rsidRDefault="00000000">
            <w:pPr>
              <w:suppressAutoHyphens w:val="0"/>
              <w:spacing w:after="0" w:line="259" w:lineRule="auto"/>
              <w:rPr>
                <w:del w:id="6940" w:author="Jose Eduardo VIU" w:date="2023-04-02T00:32:00Z"/>
              </w:rPr>
            </w:pPr>
            <w:del w:id="6941" w:author="Jose Eduardo VIU" w:date="2023-04-02T00:32:00Z">
              <w:r w:rsidDel="00F217D2">
                <w:delText>int64</w:delText>
              </w:r>
            </w:del>
          </w:p>
        </w:tc>
      </w:tr>
      <w:tr w:rsidR="00CB7E31" w:rsidDel="00F217D2" w14:paraId="65D84C5B" w14:textId="36FB698B">
        <w:trPr>
          <w:trHeight w:val="271"/>
          <w:del w:id="6942" w:author="Jose Eduardo VIU" w:date="2023-04-02T00:32:00Z"/>
        </w:trPr>
        <w:tc>
          <w:tcPr>
            <w:tcW w:w="573" w:type="dxa"/>
          </w:tcPr>
          <w:p w14:paraId="5915A6BA" w14:textId="4A4A6A41" w:rsidR="00CB7E31" w:rsidDel="00F217D2" w:rsidRDefault="00000000">
            <w:pPr>
              <w:suppressAutoHyphens w:val="0"/>
              <w:spacing w:after="0" w:line="259" w:lineRule="auto"/>
              <w:ind w:left="115"/>
              <w:rPr>
                <w:del w:id="6943" w:author="Jose Eduardo VIU" w:date="2023-04-02T00:32:00Z"/>
              </w:rPr>
            </w:pPr>
            <w:del w:id="6944" w:author="Jose Eduardo VIU" w:date="2023-04-02T00:32:00Z">
              <w:r w:rsidDel="00F217D2">
                <w:delText>1</w:delText>
              </w:r>
            </w:del>
          </w:p>
        </w:tc>
        <w:tc>
          <w:tcPr>
            <w:tcW w:w="1833" w:type="dxa"/>
          </w:tcPr>
          <w:p w14:paraId="2EAA1A84" w14:textId="25753F72" w:rsidR="00CB7E31" w:rsidDel="00F217D2" w:rsidRDefault="00000000">
            <w:pPr>
              <w:suppressAutoHyphens w:val="0"/>
              <w:spacing w:after="0" w:line="259" w:lineRule="auto"/>
              <w:rPr>
                <w:del w:id="6945" w:author="Jose Eduardo VIU" w:date="2023-04-02T00:32:00Z"/>
              </w:rPr>
            </w:pPr>
            <w:del w:id="6946" w:author="Jose Eduardo VIU" w:date="2023-04-02T00:32:00Z">
              <w:r w:rsidDel="00F217D2">
                <w:delText>IncPeso</w:delText>
              </w:r>
            </w:del>
          </w:p>
        </w:tc>
        <w:tc>
          <w:tcPr>
            <w:tcW w:w="1832" w:type="dxa"/>
          </w:tcPr>
          <w:p w14:paraId="4EC817D6" w14:textId="5EC88761" w:rsidR="00CB7E31" w:rsidDel="00F217D2" w:rsidRDefault="00000000">
            <w:pPr>
              <w:suppressAutoHyphens w:val="0"/>
              <w:spacing w:after="0" w:line="259" w:lineRule="auto"/>
              <w:rPr>
                <w:del w:id="6947" w:author="Jose Eduardo VIU" w:date="2023-04-02T00:32:00Z"/>
              </w:rPr>
            </w:pPr>
            <w:del w:id="6948" w:author="Jose Eduardo VIU" w:date="2023-04-02T00:32:00Z">
              <w:r w:rsidDel="00F217D2">
                <w:delText>5277 non-null</w:delText>
              </w:r>
            </w:del>
          </w:p>
        </w:tc>
        <w:tc>
          <w:tcPr>
            <w:tcW w:w="801" w:type="dxa"/>
          </w:tcPr>
          <w:p w14:paraId="6D475D6F" w14:textId="38D3F8C5" w:rsidR="00CB7E31" w:rsidDel="00F217D2" w:rsidRDefault="00000000">
            <w:pPr>
              <w:suppressAutoHyphens w:val="0"/>
              <w:spacing w:after="0" w:line="259" w:lineRule="auto"/>
              <w:rPr>
                <w:del w:id="6949" w:author="Jose Eduardo VIU" w:date="2023-04-02T00:32:00Z"/>
              </w:rPr>
            </w:pPr>
            <w:del w:id="6950" w:author="Jose Eduardo VIU" w:date="2023-04-02T00:32:00Z">
              <w:r w:rsidDel="00F217D2">
                <w:delText>float64</w:delText>
              </w:r>
            </w:del>
          </w:p>
        </w:tc>
      </w:tr>
      <w:tr w:rsidR="00CB7E31" w:rsidDel="00F217D2" w14:paraId="52E4C346" w14:textId="05C3AA5C">
        <w:trPr>
          <w:trHeight w:val="271"/>
          <w:del w:id="6951" w:author="Jose Eduardo VIU" w:date="2023-04-02T00:32:00Z"/>
        </w:trPr>
        <w:tc>
          <w:tcPr>
            <w:tcW w:w="573" w:type="dxa"/>
          </w:tcPr>
          <w:p w14:paraId="35F62197" w14:textId="16228FC3" w:rsidR="00CB7E31" w:rsidDel="00F217D2" w:rsidRDefault="00000000">
            <w:pPr>
              <w:suppressAutoHyphens w:val="0"/>
              <w:spacing w:after="0" w:line="259" w:lineRule="auto"/>
              <w:ind w:left="115"/>
              <w:rPr>
                <w:del w:id="6952" w:author="Jose Eduardo VIU" w:date="2023-04-02T00:32:00Z"/>
              </w:rPr>
            </w:pPr>
            <w:del w:id="6953" w:author="Jose Eduardo VIU" w:date="2023-04-02T00:32:00Z">
              <w:r w:rsidDel="00F217D2">
                <w:delText>2</w:delText>
              </w:r>
            </w:del>
          </w:p>
        </w:tc>
        <w:tc>
          <w:tcPr>
            <w:tcW w:w="1833" w:type="dxa"/>
          </w:tcPr>
          <w:p w14:paraId="3E73723A" w14:textId="476FFF57" w:rsidR="00CB7E31" w:rsidDel="00F217D2" w:rsidRDefault="00000000">
            <w:pPr>
              <w:suppressAutoHyphens w:val="0"/>
              <w:spacing w:after="0" w:line="259" w:lineRule="auto"/>
              <w:rPr>
                <w:del w:id="6954" w:author="Jose Eduardo VIU" w:date="2023-04-02T00:32:00Z"/>
              </w:rPr>
            </w:pPr>
            <w:del w:id="6955" w:author="Jose Eduardo VIU" w:date="2023-04-02T00:32:00Z">
              <w:r w:rsidDel="00F217D2">
                <w:delText>NumAnimales</w:delText>
              </w:r>
            </w:del>
          </w:p>
        </w:tc>
        <w:tc>
          <w:tcPr>
            <w:tcW w:w="1832" w:type="dxa"/>
          </w:tcPr>
          <w:p w14:paraId="6DF1E2C6" w14:textId="14161A2A" w:rsidR="00CB7E31" w:rsidDel="00F217D2" w:rsidRDefault="00000000">
            <w:pPr>
              <w:suppressAutoHyphens w:val="0"/>
              <w:spacing w:after="0" w:line="259" w:lineRule="auto"/>
              <w:rPr>
                <w:del w:id="6956" w:author="Jose Eduardo VIU" w:date="2023-04-02T00:32:00Z"/>
              </w:rPr>
            </w:pPr>
            <w:del w:id="6957" w:author="Jose Eduardo VIU" w:date="2023-04-02T00:32:00Z">
              <w:r w:rsidDel="00F217D2">
                <w:delText>5277 non-null</w:delText>
              </w:r>
            </w:del>
          </w:p>
        </w:tc>
        <w:tc>
          <w:tcPr>
            <w:tcW w:w="801" w:type="dxa"/>
          </w:tcPr>
          <w:p w14:paraId="7395BF9C" w14:textId="436E9E82" w:rsidR="00CB7E31" w:rsidDel="00F217D2" w:rsidRDefault="00000000">
            <w:pPr>
              <w:suppressAutoHyphens w:val="0"/>
              <w:spacing w:after="0" w:line="259" w:lineRule="auto"/>
              <w:rPr>
                <w:del w:id="6958" w:author="Jose Eduardo VIU" w:date="2023-04-02T00:32:00Z"/>
              </w:rPr>
            </w:pPr>
            <w:del w:id="6959" w:author="Jose Eduardo VIU" w:date="2023-04-02T00:32:00Z">
              <w:r w:rsidDel="00F217D2">
                <w:delText>int64</w:delText>
              </w:r>
            </w:del>
          </w:p>
        </w:tc>
      </w:tr>
      <w:tr w:rsidR="00CB7E31" w:rsidDel="00F217D2" w14:paraId="60AC8B7F" w14:textId="18C6A5F6">
        <w:trPr>
          <w:trHeight w:val="271"/>
          <w:del w:id="6960" w:author="Jose Eduardo VIU" w:date="2023-04-02T00:32:00Z"/>
        </w:trPr>
        <w:tc>
          <w:tcPr>
            <w:tcW w:w="573" w:type="dxa"/>
          </w:tcPr>
          <w:p w14:paraId="2D243B28" w14:textId="34F6BC9B" w:rsidR="00CB7E31" w:rsidDel="00F217D2" w:rsidRDefault="00000000">
            <w:pPr>
              <w:suppressAutoHyphens w:val="0"/>
              <w:spacing w:after="0" w:line="259" w:lineRule="auto"/>
              <w:ind w:left="115"/>
              <w:rPr>
                <w:del w:id="6961" w:author="Jose Eduardo VIU" w:date="2023-04-02T00:32:00Z"/>
              </w:rPr>
            </w:pPr>
            <w:del w:id="6962" w:author="Jose Eduardo VIU" w:date="2023-04-02T00:32:00Z">
              <w:r w:rsidDel="00F217D2">
                <w:delText>3</w:delText>
              </w:r>
            </w:del>
          </w:p>
        </w:tc>
        <w:tc>
          <w:tcPr>
            <w:tcW w:w="1833" w:type="dxa"/>
          </w:tcPr>
          <w:p w14:paraId="61FE487E" w14:textId="51E8434A" w:rsidR="00CB7E31" w:rsidDel="00F217D2" w:rsidRDefault="00000000">
            <w:pPr>
              <w:suppressAutoHyphens w:val="0"/>
              <w:spacing w:after="0" w:line="259" w:lineRule="auto"/>
              <w:rPr>
                <w:del w:id="6963" w:author="Jose Eduardo VIU" w:date="2023-04-02T00:32:00Z"/>
              </w:rPr>
            </w:pPr>
            <w:del w:id="6964" w:author="Jose Eduardo VIU" w:date="2023-04-02T00:32:00Z">
              <w:r w:rsidDel="00F217D2">
                <w:delText>PesoEntMedio</w:delText>
              </w:r>
            </w:del>
          </w:p>
        </w:tc>
        <w:tc>
          <w:tcPr>
            <w:tcW w:w="1832" w:type="dxa"/>
          </w:tcPr>
          <w:p w14:paraId="732FF73E" w14:textId="48AFBA76" w:rsidR="00CB7E31" w:rsidDel="00F217D2" w:rsidRDefault="00000000">
            <w:pPr>
              <w:suppressAutoHyphens w:val="0"/>
              <w:spacing w:after="0" w:line="259" w:lineRule="auto"/>
              <w:rPr>
                <w:del w:id="6965" w:author="Jose Eduardo VIU" w:date="2023-04-02T00:32:00Z"/>
              </w:rPr>
            </w:pPr>
            <w:del w:id="6966" w:author="Jose Eduardo VIU" w:date="2023-04-02T00:32:00Z">
              <w:r w:rsidDel="00F217D2">
                <w:delText>5277 non-null</w:delText>
              </w:r>
            </w:del>
          </w:p>
        </w:tc>
        <w:tc>
          <w:tcPr>
            <w:tcW w:w="801" w:type="dxa"/>
          </w:tcPr>
          <w:p w14:paraId="122CEDD4" w14:textId="12F69534" w:rsidR="00CB7E31" w:rsidDel="00F217D2" w:rsidRDefault="00000000">
            <w:pPr>
              <w:suppressAutoHyphens w:val="0"/>
              <w:spacing w:after="0" w:line="259" w:lineRule="auto"/>
              <w:rPr>
                <w:del w:id="6967" w:author="Jose Eduardo VIU" w:date="2023-04-02T00:32:00Z"/>
              </w:rPr>
            </w:pPr>
            <w:del w:id="6968" w:author="Jose Eduardo VIU" w:date="2023-04-02T00:32:00Z">
              <w:r w:rsidDel="00F217D2">
                <w:delText>float64</w:delText>
              </w:r>
            </w:del>
          </w:p>
        </w:tc>
      </w:tr>
      <w:tr w:rsidR="00CB7E31" w:rsidDel="00F217D2" w14:paraId="59A64623" w14:textId="5D709F8E">
        <w:trPr>
          <w:trHeight w:val="271"/>
          <w:del w:id="6969" w:author="Jose Eduardo VIU" w:date="2023-04-02T00:32:00Z"/>
        </w:trPr>
        <w:tc>
          <w:tcPr>
            <w:tcW w:w="573" w:type="dxa"/>
          </w:tcPr>
          <w:p w14:paraId="56706ACA" w14:textId="12C67A0F" w:rsidR="00CB7E31" w:rsidDel="00F217D2" w:rsidRDefault="00000000">
            <w:pPr>
              <w:suppressAutoHyphens w:val="0"/>
              <w:spacing w:after="0" w:line="259" w:lineRule="auto"/>
              <w:ind w:left="115"/>
              <w:rPr>
                <w:del w:id="6970" w:author="Jose Eduardo VIU" w:date="2023-04-02T00:32:00Z"/>
              </w:rPr>
            </w:pPr>
            <w:del w:id="6971" w:author="Jose Eduardo VIU" w:date="2023-04-02T00:32:00Z">
              <w:r w:rsidDel="00F217D2">
                <w:delText>4</w:delText>
              </w:r>
            </w:del>
          </w:p>
        </w:tc>
        <w:tc>
          <w:tcPr>
            <w:tcW w:w="1833" w:type="dxa"/>
          </w:tcPr>
          <w:p w14:paraId="31BDB78D" w14:textId="76A544E9" w:rsidR="00CB7E31" w:rsidDel="00F217D2" w:rsidRDefault="00000000">
            <w:pPr>
              <w:suppressAutoHyphens w:val="0"/>
              <w:spacing w:after="0" w:line="259" w:lineRule="auto"/>
              <w:rPr>
                <w:del w:id="6972" w:author="Jose Eduardo VIU" w:date="2023-04-02T00:32:00Z"/>
              </w:rPr>
            </w:pPr>
            <w:del w:id="6973" w:author="Jose Eduardo VIU" w:date="2023-04-02T00:32:00Z">
              <w:r w:rsidDel="00F217D2">
                <w:delText>PesoRecMedio</w:delText>
              </w:r>
            </w:del>
          </w:p>
        </w:tc>
        <w:tc>
          <w:tcPr>
            <w:tcW w:w="1832" w:type="dxa"/>
          </w:tcPr>
          <w:p w14:paraId="563772D7" w14:textId="7BAD062A" w:rsidR="00CB7E31" w:rsidDel="00F217D2" w:rsidRDefault="00000000">
            <w:pPr>
              <w:suppressAutoHyphens w:val="0"/>
              <w:spacing w:after="0" w:line="259" w:lineRule="auto"/>
              <w:rPr>
                <w:del w:id="6974" w:author="Jose Eduardo VIU" w:date="2023-04-02T00:32:00Z"/>
              </w:rPr>
            </w:pPr>
            <w:del w:id="6975" w:author="Jose Eduardo VIU" w:date="2023-04-02T00:32:00Z">
              <w:r w:rsidDel="00F217D2">
                <w:delText>5277 non-null</w:delText>
              </w:r>
            </w:del>
          </w:p>
        </w:tc>
        <w:tc>
          <w:tcPr>
            <w:tcW w:w="801" w:type="dxa"/>
          </w:tcPr>
          <w:p w14:paraId="283D7B0C" w14:textId="1F9620AF" w:rsidR="00CB7E31" w:rsidDel="00F217D2" w:rsidRDefault="00000000">
            <w:pPr>
              <w:suppressAutoHyphens w:val="0"/>
              <w:spacing w:after="0" w:line="259" w:lineRule="auto"/>
              <w:rPr>
                <w:del w:id="6976" w:author="Jose Eduardo VIU" w:date="2023-04-02T00:32:00Z"/>
              </w:rPr>
            </w:pPr>
            <w:del w:id="6977" w:author="Jose Eduardo VIU" w:date="2023-04-02T00:32:00Z">
              <w:r w:rsidDel="00F217D2">
                <w:delText>float64</w:delText>
              </w:r>
            </w:del>
          </w:p>
        </w:tc>
      </w:tr>
      <w:tr w:rsidR="00CB7E31" w:rsidDel="00F217D2" w14:paraId="0649CC88" w14:textId="7C8085A6">
        <w:trPr>
          <w:trHeight w:val="271"/>
          <w:del w:id="6978" w:author="Jose Eduardo VIU" w:date="2023-04-02T00:32:00Z"/>
        </w:trPr>
        <w:tc>
          <w:tcPr>
            <w:tcW w:w="573" w:type="dxa"/>
          </w:tcPr>
          <w:p w14:paraId="5ADD9131" w14:textId="2EF91013" w:rsidR="00CB7E31" w:rsidDel="00F217D2" w:rsidRDefault="00000000">
            <w:pPr>
              <w:suppressAutoHyphens w:val="0"/>
              <w:spacing w:after="0" w:line="259" w:lineRule="auto"/>
              <w:ind w:left="115"/>
              <w:rPr>
                <w:del w:id="6979" w:author="Jose Eduardo VIU" w:date="2023-04-02T00:32:00Z"/>
              </w:rPr>
            </w:pPr>
            <w:del w:id="6980" w:author="Jose Eduardo VIU" w:date="2023-04-02T00:32:00Z">
              <w:r w:rsidDel="00F217D2">
                <w:delText>5</w:delText>
              </w:r>
            </w:del>
          </w:p>
        </w:tc>
        <w:tc>
          <w:tcPr>
            <w:tcW w:w="1833" w:type="dxa"/>
          </w:tcPr>
          <w:p w14:paraId="0117F4E6" w14:textId="77477D73" w:rsidR="00CB7E31" w:rsidDel="00F217D2" w:rsidRDefault="00000000">
            <w:pPr>
              <w:suppressAutoHyphens w:val="0"/>
              <w:spacing w:after="0" w:line="259" w:lineRule="auto"/>
              <w:rPr>
                <w:del w:id="6981" w:author="Jose Eduardo VIU" w:date="2023-04-02T00:32:00Z"/>
              </w:rPr>
            </w:pPr>
            <w:del w:id="6982" w:author="Jose Eduardo VIU" w:date="2023-04-02T00:32:00Z">
              <w:r w:rsidDel="00F217D2">
                <w:delText>bajas</w:delText>
              </w:r>
            </w:del>
          </w:p>
        </w:tc>
        <w:tc>
          <w:tcPr>
            <w:tcW w:w="1832" w:type="dxa"/>
          </w:tcPr>
          <w:p w14:paraId="0F1AC4D8" w14:textId="2331C4BE" w:rsidR="00CB7E31" w:rsidDel="00F217D2" w:rsidRDefault="00000000">
            <w:pPr>
              <w:suppressAutoHyphens w:val="0"/>
              <w:spacing w:after="0" w:line="259" w:lineRule="auto"/>
              <w:rPr>
                <w:del w:id="6983" w:author="Jose Eduardo VIU" w:date="2023-04-02T00:32:00Z"/>
              </w:rPr>
            </w:pPr>
            <w:del w:id="6984" w:author="Jose Eduardo VIU" w:date="2023-04-02T00:32:00Z">
              <w:r w:rsidDel="00F217D2">
                <w:delText>5277 non-null</w:delText>
              </w:r>
            </w:del>
          </w:p>
        </w:tc>
        <w:tc>
          <w:tcPr>
            <w:tcW w:w="801" w:type="dxa"/>
          </w:tcPr>
          <w:p w14:paraId="10FE492C" w14:textId="3543938E" w:rsidR="00CB7E31" w:rsidDel="00F217D2" w:rsidRDefault="00000000">
            <w:pPr>
              <w:suppressAutoHyphens w:val="0"/>
              <w:spacing w:after="0" w:line="259" w:lineRule="auto"/>
              <w:rPr>
                <w:del w:id="6985" w:author="Jose Eduardo VIU" w:date="2023-04-02T00:32:00Z"/>
              </w:rPr>
            </w:pPr>
            <w:del w:id="6986" w:author="Jose Eduardo VIU" w:date="2023-04-02T00:32:00Z">
              <w:r w:rsidDel="00F217D2">
                <w:delText>float64</w:delText>
              </w:r>
            </w:del>
          </w:p>
        </w:tc>
      </w:tr>
      <w:tr w:rsidR="00CB7E31" w:rsidDel="00F217D2" w14:paraId="692CD658" w14:textId="4E7AD387">
        <w:trPr>
          <w:trHeight w:val="271"/>
          <w:del w:id="6987" w:author="Jose Eduardo VIU" w:date="2023-04-02T00:32:00Z"/>
        </w:trPr>
        <w:tc>
          <w:tcPr>
            <w:tcW w:w="573" w:type="dxa"/>
          </w:tcPr>
          <w:p w14:paraId="58382754" w14:textId="759DD593" w:rsidR="00CB7E31" w:rsidDel="00F217D2" w:rsidRDefault="00000000">
            <w:pPr>
              <w:suppressAutoHyphens w:val="0"/>
              <w:spacing w:after="0" w:line="259" w:lineRule="auto"/>
              <w:ind w:left="115"/>
              <w:rPr>
                <w:del w:id="6988" w:author="Jose Eduardo VIU" w:date="2023-04-02T00:32:00Z"/>
              </w:rPr>
            </w:pPr>
            <w:del w:id="6989" w:author="Jose Eduardo VIU" w:date="2023-04-02T00:32:00Z">
              <w:r w:rsidDel="00F217D2">
                <w:delText>6</w:delText>
              </w:r>
            </w:del>
          </w:p>
        </w:tc>
        <w:tc>
          <w:tcPr>
            <w:tcW w:w="1833" w:type="dxa"/>
          </w:tcPr>
          <w:p w14:paraId="7D49A042" w14:textId="714ED3EC" w:rsidR="00CB7E31" w:rsidDel="00F217D2" w:rsidRDefault="00000000">
            <w:pPr>
              <w:suppressAutoHyphens w:val="0"/>
              <w:spacing w:after="0" w:line="259" w:lineRule="auto"/>
              <w:rPr>
                <w:del w:id="6990" w:author="Jose Eduardo VIU" w:date="2023-04-02T00:32:00Z"/>
              </w:rPr>
            </w:pPr>
            <w:del w:id="6991" w:author="Jose Eduardo VIU" w:date="2023-04-02T00:32:00Z">
              <w:r w:rsidDel="00F217D2">
                <w:delText>GPS_Longitud</w:delText>
              </w:r>
            </w:del>
          </w:p>
        </w:tc>
        <w:tc>
          <w:tcPr>
            <w:tcW w:w="1832" w:type="dxa"/>
          </w:tcPr>
          <w:p w14:paraId="0C960B4D" w14:textId="3C7AFCB2" w:rsidR="00CB7E31" w:rsidDel="00F217D2" w:rsidRDefault="00000000">
            <w:pPr>
              <w:suppressAutoHyphens w:val="0"/>
              <w:spacing w:after="0" w:line="259" w:lineRule="auto"/>
              <w:rPr>
                <w:del w:id="6992" w:author="Jose Eduardo VIU" w:date="2023-04-02T00:32:00Z"/>
              </w:rPr>
            </w:pPr>
            <w:del w:id="6993" w:author="Jose Eduardo VIU" w:date="2023-04-02T00:32:00Z">
              <w:r w:rsidDel="00F217D2">
                <w:delText>5277 non-null</w:delText>
              </w:r>
            </w:del>
          </w:p>
        </w:tc>
        <w:tc>
          <w:tcPr>
            <w:tcW w:w="801" w:type="dxa"/>
          </w:tcPr>
          <w:p w14:paraId="733C3E3E" w14:textId="2118C644" w:rsidR="00CB7E31" w:rsidDel="00F217D2" w:rsidRDefault="00000000">
            <w:pPr>
              <w:suppressAutoHyphens w:val="0"/>
              <w:spacing w:after="0" w:line="259" w:lineRule="auto"/>
              <w:rPr>
                <w:del w:id="6994" w:author="Jose Eduardo VIU" w:date="2023-04-02T00:32:00Z"/>
              </w:rPr>
            </w:pPr>
            <w:del w:id="6995" w:author="Jose Eduardo VIU" w:date="2023-04-02T00:32:00Z">
              <w:r w:rsidDel="00F217D2">
                <w:delText>float64</w:delText>
              </w:r>
            </w:del>
          </w:p>
        </w:tc>
      </w:tr>
      <w:tr w:rsidR="00CB7E31" w:rsidDel="00F217D2" w14:paraId="5D51E5DA" w14:textId="61717D10">
        <w:trPr>
          <w:trHeight w:val="271"/>
          <w:del w:id="6996" w:author="Jose Eduardo VIU" w:date="2023-04-02T00:32:00Z"/>
        </w:trPr>
        <w:tc>
          <w:tcPr>
            <w:tcW w:w="573" w:type="dxa"/>
          </w:tcPr>
          <w:p w14:paraId="7827D7B1" w14:textId="18B4FB07" w:rsidR="00CB7E31" w:rsidDel="00F217D2" w:rsidRDefault="00000000">
            <w:pPr>
              <w:suppressAutoHyphens w:val="0"/>
              <w:spacing w:after="0" w:line="259" w:lineRule="auto"/>
              <w:ind w:left="115"/>
              <w:rPr>
                <w:del w:id="6997" w:author="Jose Eduardo VIU" w:date="2023-04-02T00:32:00Z"/>
              </w:rPr>
            </w:pPr>
            <w:del w:id="6998" w:author="Jose Eduardo VIU" w:date="2023-04-02T00:32:00Z">
              <w:r w:rsidDel="00F217D2">
                <w:delText>7</w:delText>
              </w:r>
            </w:del>
          </w:p>
        </w:tc>
        <w:tc>
          <w:tcPr>
            <w:tcW w:w="1833" w:type="dxa"/>
          </w:tcPr>
          <w:p w14:paraId="2B8A8675" w14:textId="41398CE5" w:rsidR="00CB7E31" w:rsidDel="00F217D2" w:rsidRDefault="00000000">
            <w:pPr>
              <w:suppressAutoHyphens w:val="0"/>
              <w:spacing w:after="0" w:line="259" w:lineRule="auto"/>
              <w:rPr>
                <w:del w:id="6999" w:author="Jose Eduardo VIU" w:date="2023-04-02T00:32:00Z"/>
              </w:rPr>
            </w:pPr>
            <w:del w:id="7000" w:author="Jose Eduardo VIU" w:date="2023-04-02T00:32:00Z">
              <w:r w:rsidDel="00F217D2">
                <w:delText>GPS_Latitud</w:delText>
              </w:r>
            </w:del>
          </w:p>
        </w:tc>
        <w:tc>
          <w:tcPr>
            <w:tcW w:w="1832" w:type="dxa"/>
          </w:tcPr>
          <w:p w14:paraId="7C54F25E" w14:textId="21F55164" w:rsidR="00CB7E31" w:rsidDel="00F217D2" w:rsidRDefault="00000000">
            <w:pPr>
              <w:suppressAutoHyphens w:val="0"/>
              <w:spacing w:after="0" w:line="259" w:lineRule="auto"/>
              <w:rPr>
                <w:del w:id="7001" w:author="Jose Eduardo VIU" w:date="2023-04-02T00:32:00Z"/>
              </w:rPr>
            </w:pPr>
            <w:del w:id="7002" w:author="Jose Eduardo VIU" w:date="2023-04-02T00:32:00Z">
              <w:r w:rsidDel="00F217D2">
                <w:delText>5277 non-null</w:delText>
              </w:r>
            </w:del>
          </w:p>
        </w:tc>
        <w:tc>
          <w:tcPr>
            <w:tcW w:w="801" w:type="dxa"/>
          </w:tcPr>
          <w:p w14:paraId="61E3055F" w14:textId="48723BEB" w:rsidR="00CB7E31" w:rsidDel="00F217D2" w:rsidRDefault="00000000">
            <w:pPr>
              <w:suppressAutoHyphens w:val="0"/>
              <w:spacing w:after="0" w:line="259" w:lineRule="auto"/>
              <w:rPr>
                <w:del w:id="7003" w:author="Jose Eduardo VIU" w:date="2023-04-02T00:32:00Z"/>
              </w:rPr>
            </w:pPr>
            <w:del w:id="7004" w:author="Jose Eduardo VIU" w:date="2023-04-02T00:32:00Z">
              <w:r w:rsidDel="00F217D2">
                <w:delText>float64</w:delText>
              </w:r>
            </w:del>
          </w:p>
        </w:tc>
      </w:tr>
      <w:tr w:rsidR="00CB7E31" w:rsidDel="00F217D2" w14:paraId="59440132" w14:textId="756C7313">
        <w:trPr>
          <w:trHeight w:val="271"/>
          <w:del w:id="7005" w:author="Jose Eduardo VIU" w:date="2023-04-02T00:32:00Z"/>
        </w:trPr>
        <w:tc>
          <w:tcPr>
            <w:tcW w:w="573" w:type="dxa"/>
          </w:tcPr>
          <w:p w14:paraId="29EBBBF5" w14:textId="4256B5DD" w:rsidR="00CB7E31" w:rsidDel="00F217D2" w:rsidRDefault="00000000">
            <w:pPr>
              <w:suppressAutoHyphens w:val="0"/>
              <w:spacing w:after="0" w:line="259" w:lineRule="auto"/>
              <w:ind w:left="115"/>
              <w:rPr>
                <w:del w:id="7006" w:author="Jose Eduardo VIU" w:date="2023-04-02T00:32:00Z"/>
              </w:rPr>
            </w:pPr>
            <w:del w:id="7007" w:author="Jose Eduardo VIU" w:date="2023-04-02T00:32:00Z">
              <w:r w:rsidDel="00F217D2">
                <w:delText>8</w:delText>
              </w:r>
            </w:del>
          </w:p>
        </w:tc>
        <w:tc>
          <w:tcPr>
            <w:tcW w:w="1833" w:type="dxa"/>
          </w:tcPr>
          <w:p w14:paraId="53965EB9" w14:textId="73F05F48" w:rsidR="00CB7E31" w:rsidDel="00F217D2" w:rsidRDefault="00000000">
            <w:pPr>
              <w:suppressAutoHyphens w:val="0"/>
              <w:spacing w:after="0" w:line="259" w:lineRule="auto"/>
              <w:rPr>
                <w:del w:id="7008" w:author="Jose Eduardo VIU" w:date="2023-04-02T00:32:00Z"/>
              </w:rPr>
            </w:pPr>
            <w:del w:id="7009" w:author="Jose Eduardo VIU" w:date="2023-04-02T00:32:00Z">
              <w:r w:rsidDel="00F217D2">
                <w:delText>semanaEntrada</w:delText>
              </w:r>
            </w:del>
          </w:p>
        </w:tc>
        <w:tc>
          <w:tcPr>
            <w:tcW w:w="1832" w:type="dxa"/>
          </w:tcPr>
          <w:p w14:paraId="4ABCCC4D" w14:textId="5ABAE708" w:rsidR="00CB7E31" w:rsidDel="00F217D2" w:rsidRDefault="00000000">
            <w:pPr>
              <w:suppressAutoHyphens w:val="0"/>
              <w:spacing w:after="0" w:line="259" w:lineRule="auto"/>
              <w:rPr>
                <w:del w:id="7010" w:author="Jose Eduardo VIU" w:date="2023-04-02T00:32:00Z"/>
              </w:rPr>
            </w:pPr>
            <w:del w:id="7011" w:author="Jose Eduardo VIU" w:date="2023-04-02T00:32:00Z">
              <w:r w:rsidDel="00F217D2">
                <w:delText>5277 non-null</w:delText>
              </w:r>
            </w:del>
          </w:p>
        </w:tc>
        <w:tc>
          <w:tcPr>
            <w:tcW w:w="801" w:type="dxa"/>
          </w:tcPr>
          <w:p w14:paraId="47F691CB" w14:textId="182242E1" w:rsidR="00CB7E31" w:rsidDel="00F217D2" w:rsidRDefault="00000000">
            <w:pPr>
              <w:suppressAutoHyphens w:val="0"/>
              <w:spacing w:after="0" w:line="259" w:lineRule="auto"/>
              <w:rPr>
                <w:del w:id="7012" w:author="Jose Eduardo VIU" w:date="2023-04-02T00:32:00Z"/>
              </w:rPr>
            </w:pPr>
            <w:del w:id="7013" w:author="Jose Eduardo VIU" w:date="2023-04-02T00:32:00Z">
              <w:r w:rsidDel="00F217D2">
                <w:delText>int64</w:delText>
              </w:r>
            </w:del>
          </w:p>
        </w:tc>
      </w:tr>
      <w:tr w:rsidR="00CB7E31" w:rsidDel="00F217D2" w14:paraId="0542BFA2" w14:textId="404C3B54">
        <w:trPr>
          <w:trHeight w:val="271"/>
          <w:del w:id="7014" w:author="Jose Eduardo VIU" w:date="2023-04-02T00:32:00Z"/>
        </w:trPr>
        <w:tc>
          <w:tcPr>
            <w:tcW w:w="573" w:type="dxa"/>
          </w:tcPr>
          <w:p w14:paraId="20EEBCF3" w14:textId="569525E7" w:rsidR="00CB7E31" w:rsidDel="00F217D2" w:rsidRDefault="00000000">
            <w:pPr>
              <w:suppressAutoHyphens w:val="0"/>
              <w:spacing w:after="0" w:line="259" w:lineRule="auto"/>
              <w:ind w:left="115"/>
              <w:rPr>
                <w:del w:id="7015" w:author="Jose Eduardo VIU" w:date="2023-04-02T00:32:00Z"/>
              </w:rPr>
            </w:pPr>
            <w:del w:id="7016" w:author="Jose Eduardo VIU" w:date="2023-04-02T00:32:00Z">
              <w:r w:rsidDel="00F217D2">
                <w:delText>9</w:delText>
              </w:r>
            </w:del>
          </w:p>
        </w:tc>
        <w:tc>
          <w:tcPr>
            <w:tcW w:w="1833" w:type="dxa"/>
          </w:tcPr>
          <w:p w14:paraId="01D36B55" w14:textId="3D6E1EC1" w:rsidR="00CB7E31" w:rsidDel="00F217D2" w:rsidRDefault="00000000">
            <w:pPr>
              <w:suppressAutoHyphens w:val="0"/>
              <w:spacing w:after="0" w:line="259" w:lineRule="auto"/>
              <w:rPr>
                <w:del w:id="7017" w:author="Jose Eduardo VIU" w:date="2023-04-02T00:32:00Z"/>
              </w:rPr>
            </w:pPr>
            <w:del w:id="7018" w:author="Jose Eduardo VIU" w:date="2023-04-02T00:32:00Z">
              <w:r w:rsidDel="00F217D2">
                <w:delText>añoEntrada</w:delText>
              </w:r>
            </w:del>
          </w:p>
        </w:tc>
        <w:tc>
          <w:tcPr>
            <w:tcW w:w="1832" w:type="dxa"/>
          </w:tcPr>
          <w:p w14:paraId="26C94012" w14:textId="604AAD99" w:rsidR="00CB7E31" w:rsidDel="00F217D2" w:rsidRDefault="00000000">
            <w:pPr>
              <w:suppressAutoHyphens w:val="0"/>
              <w:spacing w:after="0" w:line="259" w:lineRule="auto"/>
              <w:rPr>
                <w:del w:id="7019" w:author="Jose Eduardo VIU" w:date="2023-04-02T00:32:00Z"/>
              </w:rPr>
            </w:pPr>
            <w:del w:id="7020" w:author="Jose Eduardo VIU" w:date="2023-04-02T00:32:00Z">
              <w:r w:rsidDel="00F217D2">
                <w:delText>5277 non-null</w:delText>
              </w:r>
            </w:del>
          </w:p>
        </w:tc>
        <w:tc>
          <w:tcPr>
            <w:tcW w:w="801" w:type="dxa"/>
          </w:tcPr>
          <w:p w14:paraId="11ABC21E" w14:textId="16A7D968" w:rsidR="00CB7E31" w:rsidDel="00F217D2" w:rsidRDefault="00000000">
            <w:pPr>
              <w:suppressAutoHyphens w:val="0"/>
              <w:spacing w:after="0" w:line="259" w:lineRule="auto"/>
              <w:rPr>
                <w:del w:id="7021" w:author="Jose Eduardo VIU" w:date="2023-04-02T00:32:00Z"/>
              </w:rPr>
            </w:pPr>
            <w:del w:id="7022" w:author="Jose Eduardo VIU" w:date="2023-04-02T00:32:00Z">
              <w:r w:rsidDel="00F217D2">
                <w:delText>int64</w:delText>
              </w:r>
            </w:del>
          </w:p>
        </w:tc>
      </w:tr>
      <w:tr w:rsidR="00CB7E31" w:rsidDel="00F217D2" w14:paraId="4722089E" w14:textId="4EB8335C">
        <w:trPr>
          <w:trHeight w:val="271"/>
          <w:del w:id="7023" w:author="Jose Eduardo VIU" w:date="2023-04-02T00:32:00Z"/>
        </w:trPr>
        <w:tc>
          <w:tcPr>
            <w:tcW w:w="573" w:type="dxa"/>
          </w:tcPr>
          <w:p w14:paraId="6CBE6F4F" w14:textId="03E58647" w:rsidR="00CB7E31" w:rsidDel="00F217D2" w:rsidRDefault="00000000">
            <w:pPr>
              <w:suppressAutoHyphens w:val="0"/>
              <w:spacing w:after="0" w:line="259" w:lineRule="auto"/>
              <w:ind w:left="115"/>
              <w:rPr>
                <w:del w:id="7024" w:author="Jose Eduardo VIU" w:date="2023-04-02T00:32:00Z"/>
              </w:rPr>
            </w:pPr>
            <w:del w:id="7025" w:author="Jose Eduardo VIU" w:date="2023-04-02T00:32:00Z">
              <w:r w:rsidDel="00F217D2">
                <w:delText>10</w:delText>
              </w:r>
            </w:del>
          </w:p>
        </w:tc>
        <w:tc>
          <w:tcPr>
            <w:tcW w:w="1833" w:type="dxa"/>
          </w:tcPr>
          <w:p w14:paraId="60C11226" w14:textId="63ABFBC0" w:rsidR="00CB7E31" w:rsidDel="00F217D2" w:rsidRDefault="00000000">
            <w:pPr>
              <w:suppressAutoHyphens w:val="0"/>
              <w:spacing w:after="0" w:line="259" w:lineRule="auto"/>
              <w:rPr>
                <w:del w:id="7026" w:author="Jose Eduardo VIU" w:date="2023-04-02T00:32:00Z"/>
              </w:rPr>
            </w:pPr>
            <w:del w:id="7027" w:author="Jose Eduardo VIU" w:date="2023-04-02T00:32:00Z">
              <w:r w:rsidDel="00F217D2">
                <w:delText>PorcHembras</w:delText>
              </w:r>
            </w:del>
          </w:p>
        </w:tc>
        <w:tc>
          <w:tcPr>
            <w:tcW w:w="1832" w:type="dxa"/>
          </w:tcPr>
          <w:p w14:paraId="69E21DBC" w14:textId="2794D89F" w:rsidR="00CB7E31" w:rsidDel="00F217D2" w:rsidRDefault="00000000">
            <w:pPr>
              <w:suppressAutoHyphens w:val="0"/>
              <w:spacing w:after="0" w:line="259" w:lineRule="auto"/>
              <w:rPr>
                <w:del w:id="7028" w:author="Jose Eduardo VIU" w:date="2023-04-02T00:32:00Z"/>
              </w:rPr>
            </w:pPr>
            <w:del w:id="7029" w:author="Jose Eduardo VIU" w:date="2023-04-02T00:32:00Z">
              <w:r w:rsidDel="00F217D2">
                <w:delText>5277 non-null</w:delText>
              </w:r>
            </w:del>
          </w:p>
        </w:tc>
        <w:tc>
          <w:tcPr>
            <w:tcW w:w="801" w:type="dxa"/>
          </w:tcPr>
          <w:p w14:paraId="229B9EA6" w14:textId="072FC57E" w:rsidR="00CB7E31" w:rsidDel="00F217D2" w:rsidRDefault="00000000">
            <w:pPr>
              <w:suppressAutoHyphens w:val="0"/>
              <w:spacing w:after="0" w:line="259" w:lineRule="auto"/>
              <w:rPr>
                <w:del w:id="7030" w:author="Jose Eduardo VIU" w:date="2023-04-02T00:32:00Z"/>
              </w:rPr>
            </w:pPr>
            <w:del w:id="7031" w:author="Jose Eduardo VIU" w:date="2023-04-02T00:32:00Z">
              <w:r w:rsidDel="00F217D2">
                <w:delText>float64</w:delText>
              </w:r>
            </w:del>
          </w:p>
        </w:tc>
      </w:tr>
      <w:tr w:rsidR="00CB7E31" w:rsidDel="00F217D2" w14:paraId="268D3C87" w14:textId="100C1954">
        <w:trPr>
          <w:trHeight w:val="271"/>
          <w:del w:id="7032" w:author="Jose Eduardo VIU" w:date="2023-04-02T00:32:00Z"/>
        </w:trPr>
        <w:tc>
          <w:tcPr>
            <w:tcW w:w="573" w:type="dxa"/>
          </w:tcPr>
          <w:p w14:paraId="7FB165B8" w14:textId="448A37FD" w:rsidR="00CB7E31" w:rsidDel="00F217D2" w:rsidRDefault="00000000">
            <w:pPr>
              <w:suppressAutoHyphens w:val="0"/>
              <w:spacing w:after="0" w:line="259" w:lineRule="auto"/>
              <w:ind w:left="115"/>
              <w:rPr>
                <w:del w:id="7033" w:author="Jose Eduardo VIU" w:date="2023-04-02T00:32:00Z"/>
              </w:rPr>
            </w:pPr>
            <w:del w:id="7034" w:author="Jose Eduardo VIU" w:date="2023-04-02T00:32:00Z">
              <w:r w:rsidDel="00F217D2">
                <w:delText>11</w:delText>
              </w:r>
            </w:del>
          </w:p>
        </w:tc>
        <w:tc>
          <w:tcPr>
            <w:tcW w:w="1833" w:type="dxa"/>
          </w:tcPr>
          <w:p w14:paraId="53983941" w14:textId="6C028285" w:rsidR="00CB7E31" w:rsidDel="00F217D2" w:rsidRDefault="00000000">
            <w:pPr>
              <w:suppressAutoHyphens w:val="0"/>
              <w:spacing w:after="0" w:line="259" w:lineRule="auto"/>
              <w:rPr>
                <w:del w:id="7035" w:author="Jose Eduardo VIU" w:date="2023-04-02T00:32:00Z"/>
              </w:rPr>
            </w:pPr>
            <w:del w:id="7036" w:author="Jose Eduardo VIU" w:date="2023-04-02T00:32:00Z">
              <w:r w:rsidDel="00F217D2">
                <w:delText>PiensoCerdaDia</w:delText>
              </w:r>
            </w:del>
          </w:p>
        </w:tc>
        <w:tc>
          <w:tcPr>
            <w:tcW w:w="1832" w:type="dxa"/>
          </w:tcPr>
          <w:p w14:paraId="11D964BB" w14:textId="7D521F99" w:rsidR="00CB7E31" w:rsidDel="00F217D2" w:rsidRDefault="00000000">
            <w:pPr>
              <w:suppressAutoHyphens w:val="0"/>
              <w:spacing w:after="0" w:line="259" w:lineRule="auto"/>
              <w:rPr>
                <w:del w:id="7037" w:author="Jose Eduardo VIU" w:date="2023-04-02T00:32:00Z"/>
              </w:rPr>
            </w:pPr>
            <w:del w:id="7038" w:author="Jose Eduardo VIU" w:date="2023-04-02T00:32:00Z">
              <w:r w:rsidDel="00F217D2">
                <w:delText>5277 non-null</w:delText>
              </w:r>
            </w:del>
          </w:p>
        </w:tc>
        <w:tc>
          <w:tcPr>
            <w:tcW w:w="801" w:type="dxa"/>
          </w:tcPr>
          <w:p w14:paraId="5BFA25E9" w14:textId="7228532F" w:rsidR="00CB7E31" w:rsidDel="00F217D2" w:rsidRDefault="00000000">
            <w:pPr>
              <w:suppressAutoHyphens w:val="0"/>
              <w:spacing w:after="0" w:line="259" w:lineRule="auto"/>
              <w:rPr>
                <w:del w:id="7039" w:author="Jose Eduardo VIU" w:date="2023-04-02T00:32:00Z"/>
              </w:rPr>
            </w:pPr>
            <w:del w:id="7040" w:author="Jose Eduardo VIU" w:date="2023-04-02T00:32:00Z">
              <w:r w:rsidDel="00F217D2">
                <w:delText>float64</w:delText>
              </w:r>
            </w:del>
          </w:p>
        </w:tc>
      </w:tr>
      <w:tr w:rsidR="00CB7E31" w:rsidDel="00F217D2" w14:paraId="2D321A02" w14:textId="7B0ADAA0">
        <w:trPr>
          <w:trHeight w:val="271"/>
          <w:del w:id="7041" w:author="Jose Eduardo VIU" w:date="2023-04-02T00:32:00Z"/>
        </w:trPr>
        <w:tc>
          <w:tcPr>
            <w:tcW w:w="573" w:type="dxa"/>
          </w:tcPr>
          <w:p w14:paraId="1357DB91" w14:textId="64ED73C5" w:rsidR="00CB7E31" w:rsidDel="00F217D2" w:rsidRDefault="00000000">
            <w:pPr>
              <w:suppressAutoHyphens w:val="0"/>
              <w:spacing w:after="0" w:line="259" w:lineRule="auto"/>
              <w:ind w:left="115"/>
              <w:rPr>
                <w:del w:id="7042" w:author="Jose Eduardo VIU" w:date="2023-04-02T00:32:00Z"/>
              </w:rPr>
            </w:pPr>
            <w:del w:id="7043" w:author="Jose Eduardo VIU" w:date="2023-04-02T00:32:00Z">
              <w:r w:rsidDel="00F217D2">
                <w:delText>12</w:delText>
              </w:r>
            </w:del>
          </w:p>
        </w:tc>
        <w:tc>
          <w:tcPr>
            <w:tcW w:w="1833" w:type="dxa"/>
          </w:tcPr>
          <w:p w14:paraId="2C8EF8F5" w14:textId="1E446632" w:rsidR="00CB7E31" w:rsidDel="00F217D2" w:rsidRDefault="00000000">
            <w:pPr>
              <w:suppressAutoHyphens w:val="0"/>
              <w:spacing w:after="0" w:line="259" w:lineRule="auto"/>
              <w:rPr>
                <w:del w:id="7044" w:author="Jose Eduardo VIU" w:date="2023-04-02T00:32:00Z"/>
              </w:rPr>
            </w:pPr>
            <w:del w:id="7045" w:author="Jose Eduardo VIU" w:date="2023-04-02T00:32:00Z">
              <w:r w:rsidDel="00F217D2">
                <w:delText>ct_raza_0</w:delText>
              </w:r>
            </w:del>
          </w:p>
        </w:tc>
        <w:tc>
          <w:tcPr>
            <w:tcW w:w="1832" w:type="dxa"/>
          </w:tcPr>
          <w:p w14:paraId="03F19A16" w14:textId="4F8F338F" w:rsidR="00CB7E31" w:rsidDel="00F217D2" w:rsidRDefault="00000000">
            <w:pPr>
              <w:suppressAutoHyphens w:val="0"/>
              <w:spacing w:after="0" w:line="259" w:lineRule="auto"/>
              <w:rPr>
                <w:del w:id="7046" w:author="Jose Eduardo VIU" w:date="2023-04-02T00:32:00Z"/>
              </w:rPr>
            </w:pPr>
            <w:del w:id="7047" w:author="Jose Eduardo VIU" w:date="2023-04-02T00:32:00Z">
              <w:r w:rsidDel="00F217D2">
                <w:delText>5277 non-null</w:delText>
              </w:r>
            </w:del>
          </w:p>
        </w:tc>
        <w:tc>
          <w:tcPr>
            <w:tcW w:w="801" w:type="dxa"/>
          </w:tcPr>
          <w:p w14:paraId="66B0F19E" w14:textId="4919BA3F" w:rsidR="00CB7E31" w:rsidDel="00F217D2" w:rsidRDefault="00000000">
            <w:pPr>
              <w:suppressAutoHyphens w:val="0"/>
              <w:spacing w:after="0" w:line="259" w:lineRule="auto"/>
              <w:rPr>
                <w:del w:id="7048" w:author="Jose Eduardo VIU" w:date="2023-04-02T00:32:00Z"/>
              </w:rPr>
            </w:pPr>
            <w:del w:id="7049" w:author="Jose Eduardo VIU" w:date="2023-04-02T00:32:00Z">
              <w:r w:rsidDel="00F217D2">
                <w:delText>uint8</w:delText>
              </w:r>
            </w:del>
          </w:p>
        </w:tc>
      </w:tr>
      <w:tr w:rsidR="00CB7E31" w:rsidDel="00F217D2" w14:paraId="5D5A710E" w14:textId="48E3C639">
        <w:trPr>
          <w:trHeight w:val="271"/>
          <w:del w:id="7050" w:author="Jose Eduardo VIU" w:date="2023-04-02T00:32:00Z"/>
        </w:trPr>
        <w:tc>
          <w:tcPr>
            <w:tcW w:w="573" w:type="dxa"/>
          </w:tcPr>
          <w:p w14:paraId="761C8FDF" w14:textId="37639820" w:rsidR="00CB7E31" w:rsidDel="00F217D2" w:rsidRDefault="00000000">
            <w:pPr>
              <w:suppressAutoHyphens w:val="0"/>
              <w:spacing w:after="0" w:line="259" w:lineRule="auto"/>
              <w:ind w:left="115"/>
              <w:rPr>
                <w:del w:id="7051" w:author="Jose Eduardo VIU" w:date="2023-04-02T00:32:00Z"/>
              </w:rPr>
            </w:pPr>
            <w:del w:id="7052" w:author="Jose Eduardo VIU" w:date="2023-04-02T00:32:00Z">
              <w:r w:rsidDel="00F217D2">
                <w:delText>13</w:delText>
              </w:r>
            </w:del>
          </w:p>
        </w:tc>
        <w:tc>
          <w:tcPr>
            <w:tcW w:w="1833" w:type="dxa"/>
          </w:tcPr>
          <w:p w14:paraId="40C8535A" w14:textId="7A369DFF" w:rsidR="00CB7E31" w:rsidDel="00F217D2" w:rsidRDefault="00000000">
            <w:pPr>
              <w:suppressAutoHyphens w:val="0"/>
              <w:spacing w:after="0" w:line="259" w:lineRule="auto"/>
              <w:rPr>
                <w:del w:id="7053" w:author="Jose Eduardo VIU" w:date="2023-04-02T00:32:00Z"/>
              </w:rPr>
            </w:pPr>
            <w:del w:id="7054" w:author="Jose Eduardo VIU" w:date="2023-04-02T00:32:00Z">
              <w:r w:rsidDel="00F217D2">
                <w:delText>ct_raza_7</w:delText>
              </w:r>
            </w:del>
          </w:p>
        </w:tc>
        <w:tc>
          <w:tcPr>
            <w:tcW w:w="1832" w:type="dxa"/>
          </w:tcPr>
          <w:p w14:paraId="6032688E" w14:textId="7ED877E6" w:rsidR="00CB7E31" w:rsidDel="00F217D2" w:rsidRDefault="00000000">
            <w:pPr>
              <w:suppressAutoHyphens w:val="0"/>
              <w:spacing w:after="0" w:line="259" w:lineRule="auto"/>
              <w:rPr>
                <w:del w:id="7055" w:author="Jose Eduardo VIU" w:date="2023-04-02T00:32:00Z"/>
              </w:rPr>
            </w:pPr>
            <w:del w:id="7056" w:author="Jose Eduardo VIU" w:date="2023-04-02T00:32:00Z">
              <w:r w:rsidDel="00F217D2">
                <w:delText>5277 non-null</w:delText>
              </w:r>
            </w:del>
          </w:p>
        </w:tc>
        <w:tc>
          <w:tcPr>
            <w:tcW w:w="801" w:type="dxa"/>
          </w:tcPr>
          <w:p w14:paraId="08E1E6A8" w14:textId="357E49D8" w:rsidR="00CB7E31" w:rsidDel="00F217D2" w:rsidRDefault="00000000">
            <w:pPr>
              <w:suppressAutoHyphens w:val="0"/>
              <w:spacing w:after="0" w:line="259" w:lineRule="auto"/>
              <w:rPr>
                <w:del w:id="7057" w:author="Jose Eduardo VIU" w:date="2023-04-02T00:32:00Z"/>
              </w:rPr>
            </w:pPr>
            <w:del w:id="7058" w:author="Jose Eduardo VIU" w:date="2023-04-02T00:32:00Z">
              <w:r w:rsidDel="00F217D2">
                <w:delText>uint8</w:delText>
              </w:r>
            </w:del>
          </w:p>
        </w:tc>
      </w:tr>
      <w:tr w:rsidR="00CB7E31" w:rsidDel="00F217D2" w14:paraId="5D730837" w14:textId="47583B58">
        <w:trPr>
          <w:trHeight w:val="271"/>
          <w:del w:id="7059" w:author="Jose Eduardo VIU" w:date="2023-04-02T00:32:00Z"/>
        </w:trPr>
        <w:tc>
          <w:tcPr>
            <w:tcW w:w="573" w:type="dxa"/>
          </w:tcPr>
          <w:p w14:paraId="71AFFE80" w14:textId="3F13BBE4" w:rsidR="00CB7E31" w:rsidDel="00F217D2" w:rsidRDefault="00000000">
            <w:pPr>
              <w:suppressAutoHyphens w:val="0"/>
              <w:spacing w:after="0" w:line="259" w:lineRule="auto"/>
              <w:ind w:left="115"/>
              <w:rPr>
                <w:del w:id="7060" w:author="Jose Eduardo VIU" w:date="2023-04-02T00:32:00Z"/>
              </w:rPr>
            </w:pPr>
            <w:del w:id="7061" w:author="Jose Eduardo VIU" w:date="2023-04-02T00:32:00Z">
              <w:r w:rsidDel="00F217D2">
                <w:delText>14</w:delText>
              </w:r>
            </w:del>
          </w:p>
        </w:tc>
        <w:tc>
          <w:tcPr>
            <w:tcW w:w="1833" w:type="dxa"/>
          </w:tcPr>
          <w:p w14:paraId="07C35B3B" w14:textId="1190C21C" w:rsidR="00CB7E31" w:rsidDel="00F217D2" w:rsidRDefault="00000000">
            <w:pPr>
              <w:suppressAutoHyphens w:val="0"/>
              <w:spacing w:after="0" w:line="259" w:lineRule="auto"/>
              <w:rPr>
                <w:del w:id="7062" w:author="Jose Eduardo VIU" w:date="2023-04-02T00:32:00Z"/>
              </w:rPr>
            </w:pPr>
            <w:del w:id="7063" w:author="Jose Eduardo VIU" w:date="2023-04-02T00:32:00Z">
              <w:r w:rsidDel="00F217D2">
                <w:delText>ct_raza_15</w:delText>
              </w:r>
            </w:del>
          </w:p>
        </w:tc>
        <w:tc>
          <w:tcPr>
            <w:tcW w:w="1832" w:type="dxa"/>
          </w:tcPr>
          <w:p w14:paraId="6C8F9B1B" w14:textId="5896C715" w:rsidR="00CB7E31" w:rsidDel="00F217D2" w:rsidRDefault="00000000">
            <w:pPr>
              <w:suppressAutoHyphens w:val="0"/>
              <w:spacing w:after="0" w:line="259" w:lineRule="auto"/>
              <w:rPr>
                <w:del w:id="7064" w:author="Jose Eduardo VIU" w:date="2023-04-02T00:32:00Z"/>
              </w:rPr>
            </w:pPr>
            <w:del w:id="7065" w:author="Jose Eduardo VIU" w:date="2023-04-02T00:32:00Z">
              <w:r w:rsidDel="00F217D2">
                <w:delText>5277 non-null</w:delText>
              </w:r>
            </w:del>
          </w:p>
        </w:tc>
        <w:tc>
          <w:tcPr>
            <w:tcW w:w="801" w:type="dxa"/>
          </w:tcPr>
          <w:p w14:paraId="5C3E4F3F" w14:textId="2843AD33" w:rsidR="00CB7E31" w:rsidDel="00F217D2" w:rsidRDefault="00000000">
            <w:pPr>
              <w:suppressAutoHyphens w:val="0"/>
              <w:spacing w:after="0" w:line="259" w:lineRule="auto"/>
              <w:rPr>
                <w:del w:id="7066" w:author="Jose Eduardo VIU" w:date="2023-04-02T00:32:00Z"/>
              </w:rPr>
            </w:pPr>
            <w:del w:id="7067" w:author="Jose Eduardo VIU" w:date="2023-04-02T00:32:00Z">
              <w:r w:rsidDel="00F217D2">
                <w:delText>uint8</w:delText>
              </w:r>
            </w:del>
          </w:p>
        </w:tc>
      </w:tr>
      <w:tr w:rsidR="00CB7E31" w:rsidDel="00F217D2" w14:paraId="197E091B" w14:textId="5B5A9995">
        <w:trPr>
          <w:trHeight w:val="271"/>
          <w:del w:id="7068" w:author="Jose Eduardo VIU" w:date="2023-04-02T00:32:00Z"/>
        </w:trPr>
        <w:tc>
          <w:tcPr>
            <w:tcW w:w="573" w:type="dxa"/>
          </w:tcPr>
          <w:p w14:paraId="210F0824" w14:textId="7CF4D891" w:rsidR="00CB7E31" w:rsidDel="00F217D2" w:rsidRDefault="00000000">
            <w:pPr>
              <w:suppressAutoHyphens w:val="0"/>
              <w:spacing w:after="0" w:line="259" w:lineRule="auto"/>
              <w:ind w:left="115"/>
              <w:rPr>
                <w:del w:id="7069" w:author="Jose Eduardo VIU" w:date="2023-04-02T00:32:00Z"/>
              </w:rPr>
            </w:pPr>
            <w:del w:id="7070" w:author="Jose Eduardo VIU" w:date="2023-04-02T00:32:00Z">
              <w:r w:rsidDel="00F217D2">
                <w:delText>15</w:delText>
              </w:r>
            </w:del>
          </w:p>
        </w:tc>
        <w:tc>
          <w:tcPr>
            <w:tcW w:w="1833" w:type="dxa"/>
          </w:tcPr>
          <w:p w14:paraId="58B7FE9B" w14:textId="265FD096" w:rsidR="00CB7E31" w:rsidDel="00F217D2" w:rsidRDefault="00000000">
            <w:pPr>
              <w:suppressAutoHyphens w:val="0"/>
              <w:spacing w:after="0" w:line="259" w:lineRule="auto"/>
              <w:rPr>
                <w:del w:id="7071" w:author="Jose Eduardo VIU" w:date="2023-04-02T00:32:00Z"/>
              </w:rPr>
            </w:pPr>
            <w:del w:id="7072" w:author="Jose Eduardo VIU" w:date="2023-04-02T00:32:00Z">
              <w:r w:rsidDel="00F217D2">
                <w:delText>ct_raza_69</w:delText>
              </w:r>
            </w:del>
          </w:p>
        </w:tc>
        <w:tc>
          <w:tcPr>
            <w:tcW w:w="1832" w:type="dxa"/>
          </w:tcPr>
          <w:p w14:paraId="25AF5C9F" w14:textId="42820A71" w:rsidR="00CB7E31" w:rsidDel="00F217D2" w:rsidRDefault="00000000">
            <w:pPr>
              <w:suppressAutoHyphens w:val="0"/>
              <w:spacing w:after="0" w:line="259" w:lineRule="auto"/>
              <w:rPr>
                <w:del w:id="7073" w:author="Jose Eduardo VIU" w:date="2023-04-02T00:32:00Z"/>
              </w:rPr>
            </w:pPr>
            <w:del w:id="7074" w:author="Jose Eduardo VIU" w:date="2023-04-02T00:32:00Z">
              <w:r w:rsidDel="00F217D2">
                <w:delText>5277 non-null</w:delText>
              </w:r>
            </w:del>
          </w:p>
        </w:tc>
        <w:tc>
          <w:tcPr>
            <w:tcW w:w="801" w:type="dxa"/>
          </w:tcPr>
          <w:p w14:paraId="53811135" w14:textId="0D88FCE5" w:rsidR="00CB7E31" w:rsidDel="00F217D2" w:rsidRDefault="00000000">
            <w:pPr>
              <w:suppressAutoHyphens w:val="0"/>
              <w:spacing w:after="0" w:line="259" w:lineRule="auto"/>
              <w:rPr>
                <w:del w:id="7075" w:author="Jose Eduardo VIU" w:date="2023-04-02T00:32:00Z"/>
              </w:rPr>
            </w:pPr>
            <w:del w:id="7076" w:author="Jose Eduardo VIU" w:date="2023-04-02T00:32:00Z">
              <w:r w:rsidDel="00F217D2">
                <w:delText>uint8</w:delText>
              </w:r>
            </w:del>
          </w:p>
        </w:tc>
      </w:tr>
      <w:tr w:rsidR="00CB7E31" w:rsidDel="00F217D2" w14:paraId="642996FC" w14:textId="2298F1BB">
        <w:trPr>
          <w:trHeight w:val="271"/>
          <w:del w:id="7077" w:author="Jose Eduardo VIU" w:date="2023-04-02T00:32:00Z"/>
        </w:trPr>
        <w:tc>
          <w:tcPr>
            <w:tcW w:w="573" w:type="dxa"/>
          </w:tcPr>
          <w:p w14:paraId="13300509" w14:textId="760E9B1F" w:rsidR="00CB7E31" w:rsidDel="00F217D2" w:rsidRDefault="00000000">
            <w:pPr>
              <w:suppressAutoHyphens w:val="0"/>
              <w:spacing w:after="0" w:line="259" w:lineRule="auto"/>
              <w:ind w:left="115"/>
              <w:rPr>
                <w:del w:id="7078" w:author="Jose Eduardo VIU" w:date="2023-04-02T00:32:00Z"/>
              </w:rPr>
            </w:pPr>
            <w:del w:id="7079" w:author="Jose Eduardo VIU" w:date="2023-04-02T00:32:00Z">
              <w:r w:rsidDel="00F217D2">
                <w:delText>16</w:delText>
              </w:r>
            </w:del>
          </w:p>
        </w:tc>
        <w:tc>
          <w:tcPr>
            <w:tcW w:w="1833" w:type="dxa"/>
          </w:tcPr>
          <w:p w14:paraId="343DF4E6" w14:textId="2D1D544A" w:rsidR="00CB7E31" w:rsidDel="00F217D2" w:rsidRDefault="00000000">
            <w:pPr>
              <w:suppressAutoHyphens w:val="0"/>
              <w:spacing w:after="0" w:line="259" w:lineRule="auto"/>
              <w:rPr>
                <w:del w:id="7080" w:author="Jose Eduardo VIU" w:date="2023-04-02T00:32:00Z"/>
              </w:rPr>
            </w:pPr>
            <w:del w:id="7081" w:author="Jose Eduardo VIU" w:date="2023-04-02T00:32:00Z">
              <w:r w:rsidDel="00F217D2">
                <w:delText>ct_raza_80</w:delText>
              </w:r>
            </w:del>
          </w:p>
        </w:tc>
        <w:tc>
          <w:tcPr>
            <w:tcW w:w="1832" w:type="dxa"/>
          </w:tcPr>
          <w:p w14:paraId="47E8F219" w14:textId="6B18827C" w:rsidR="00CB7E31" w:rsidDel="00F217D2" w:rsidRDefault="00000000">
            <w:pPr>
              <w:suppressAutoHyphens w:val="0"/>
              <w:spacing w:after="0" w:line="259" w:lineRule="auto"/>
              <w:rPr>
                <w:del w:id="7082" w:author="Jose Eduardo VIU" w:date="2023-04-02T00:32:00Z"/>
              </w:rPr>
            </w:pPr>
            <w:del w:id="7083" w:author="Jose Eduardo VIU" w:date="2023-04-02T00:32:00Z">
              <w:r w:rsidDel="00F217D2">
                <w:delText>5277 non-null</w:delText>
              </w:r>
            </w:del>
          </w:p>
        </w:tc>
        <w:tc>
          <w:tcPr>
            <w:tcW w:w="801" w:type="dxa"/>
          </w:tcPr>
          <w:p w14:paraId="4E9C7B0E" w14:textId="4D67CFBA" w:rsidR="00CB7E31" w:rsidDel="00F217D2" w:rsidRDefault="00000000">
            <w:pPr>
              <w:suppressAutoHyphens w:val="0"/>
              <w:spacing w:after="0" w:line="259" w:lineRule="auto"/>
              <w:rPr>
                <w:del w:id="7084" w:author="Jose Eduardo VIU" w:date="2023-04-02T00:32:00Z"/>
              </w:rPr>
            </w:pPr>
            <w:del w:id="7085" w:author="Jose Eduardo VIU" w:date="2023-04-02T00:32:00Z">
              <w:r w:rsidDel="00F217D2">
                <w:delText>uint8</w:delText>
              </w:r>
            </w:del>
          </w:p>
        </w:tc>
      </w:tr>
      <w:tr w:rsidR="00CB7E31" w:rsidDel="00F217D2" w14:paraId="1C94C114" w14:textId="71C7149A">
        <w:trPr>
          <w:trHeight w:val="271"/>
          <w:del w:id="7086" w:author="Jose Eduardo VIU" w:date="2023-04-02T00:32:00Z"/>
        </w:trPr>
        <w:tc>
          <w:tcPr>
            <w:tcW w:w="573" w:type="dxa"/>
          </w:tcPr>
          <w:p w14:paraId="2A9225A7" w14:textId="6B4E0E8D" w:rsidR="00CB7E31" w:rsidDel="00F217D2" w:rsidRDefault="00000000">
            <w:pPr>
              <w:suppressAutoHyphens w:val="0"/>
              <w:spacing w:after="0" w:line="259" w:lineRule="auto"/>
              <w:ind w:left="115"/>
              <w:rPr>
                <w:del w:id="7087" w:author="Jose Eduardo VIU" w:date="2023-04-02T00:32:00Z"/>
              </w:rPr>
            </w:pPr>
            <w:del w:id="7088" w:author="Jose Eduardo VIU" w:date="2023-04-02T00:32:00Z">
              <w:r w:rsidDel="00F217D2">
                <w:delText>17</w:delText>
              </w:r>
            </w:del>
          </w:p>
        </w:tc>
        <w:tc>
          <w:tcPr>
            <w:tcW w:w="1833" w:type="dxa"/>
          </w:tcPr>
          <w:p w14:paraId="43BB44EB" w14:textId="56874AB1" w:rsidR="00CB7E31" w:rsidDel="00F217D2" w:rsidRDefault="00000000">
            <w:pPr>
              <w:suppressAutoHyphens w:val="0"/>
              <w:spacing w:after="0" w:line="259" w:lineRule="auto"/>
              <w:rPr>
                <w:del w:id="7089" w:author="Jose Eduardo VIU" w:date="2023-04-02T00:32:00Z"/>
              </w:rPr>
            </w:pPr>
            <w:del w:id="7090" w:author="Jose Eduardo VIU" w:date="2023-04-02T00:32:00Z">
              <w:r w:rsidDel="00F217D2">
                <w:delText>ct_raza_81</w:delText>
              </w:r>
            </w:del>
          </w:p>
        </w:tc>
        <w:tc>
          <w:tcPr>
            <w:tcW w:w="1832" w:type="dxa"/>
          </w:tcPr>
          <w:p w14:paraId="024FCFA1" w14:textId="5C6C235B" w:rsidR="00CB7E31" w:rsidDel="00F217D2" w:rsidRDefault="00000000">
            <w:pPr>
              <w:suppressAutoHyphens w:val="0"/>
              <w:spacing w:after="0" w:line="259" w:lineRule="auto"/>
              <w:rPr>
                <w:del w:id="7091" w:author="Jose Eduardo VIU" w:date="2023-04-02T00:32:00Z"/>
              </w:rPr>
            </w:pPr>
            <w:del w:id="7092" w:author="Jose Eduardo VIU" w:date="2023-04-02T00:32:00Z">
              <w:r w:rsidDel="00F217D2">
                <w:delText>5277 non-null</w:delText>
              </w:r>
            </w:del>
          </w:p>
        </w:tc>
        <w:tc>
          <w:tcPr>
            <w:tcW w:w="801" w:type="dxa"/>
          </w:tcPr>
          <w:p w14:paraId="4ADD0850" w14:textId="67959D79" w:rsidR="00CB7E31" w:rsidDel="00F217D2" w:rsidRDefault="00000000">
            <w:pPr>
              <w:suppressAutoHyphens w:val="0"/>
              <w:spacing w:after="0" w:line="259" w:lineRule="auto"/>
              <w:rPr>
                <w:del w:id="7093" w:author="Jose Eduardo VIU" w:date="2023-04-02T00:32:00Z"/>
              </w:rPr>
            </w:pPr>
            <w:del w:id="7094" w:author="Jose Eduardo VIU" w:date="2023-04-02T00:32:00Z">
              <w:r w:rsidDel="00F217D2">
                <w:delText>uint8</w:delText>
              </w:r>
            </w:del>
          </w:p>
        </w:tc>
      </w:tr>
      <w:tr w:rsidR="00CB7E31" w:rsidDel="00F217D2" w14:paraId="1DBC2F6E" w14:textId="7536C1AC">
        <w:trPr>
          <w:trHeight w:val="271"/>
          <w:del w:id="7095" w:author="Jose Eduardo VIU" w:date="2023-04-02T00:32:00Z"/>
        </w:trPr>
        <w:tc>
          <w:tcPr>
            <w:tcW w:w="573" w:type="dxa"/>
          </w:tcPr>
          <w:p w14:paraId="11BFE8D8" w14:textId="0DDF340E" w:rsidR="00CB7E31" w:rsidDel="00F217D2" w:rsidRDefault="00000000">
            <w:pPr>
              <w:suppressAutoHyphens w:val="0"/>
              <w:spacing w:after="0" w:line="259" w:lineRule="auto"/>
              <w:ind w:left="115"/>
              <w:rPr>
                <w:del w:id="7096" w:author="Jose Eduardo VIU" w:date="2023-04-02T00:32:00Z"/>
              </w:rPr>
            </w:pPr>
            <w:del w:id="7097" w:author="Jose Eduardo VIU" w:date="2023-04-02T00:32:00Z">
              <w:r w:rsidDel="00F217D2">
                <w:delText>18</w:delText>
              </w:r>
            </w:del>
          </w:p>
        </w:tc>
        <w:tc>
          <w:tcPr>
            <w:tcW w:w="1833" w:type="dxa"/>
          </w:tcPr>
          <w:p w14:paraId="0A547260" w14:textId="1B1819DE" w:rsidR="00CB7E31" w:rsidDel="00F217D2" w:rsidRDefault="00000000">
            <w:pPr>
              <w:suppressAutoHyphens w:val="0"/>
              <w:spacing w:after="0" w:line="259" w:lineRule="auto"/>
              <w:rPr>
                <w:del w:id="7098" w:author="Jose Eduardo VIU" w:date="2023-04-02T00:32:00Z"/>
              </w:rPr>
            </w:pPr>
            <w:del w:id="7099" w:author="Jose Eduardo VIU" w:date="2023-04-02T00:32:00Z">
              <w:r w:rsidDel="00F217D2">
                <w:delText>ct_raza_88</w:delText>
              </w:r>
            </w:del>
          </w:p>
        </w:tc>
        <w:tc>
          <w:tcPr>
            <w:tcW w:w="1832" w:type="dxa"/>
          </w:tcPr>
          <w:p w14:paraId="64B4806C" w14:textId="062BC855" w:rsidR="00CB7E31" w:rsidDel="00F217D2" w:rsidRDefault="00000000">
            <w:pPr>
              <w:suppressAutoHyphens w:val="0"/>
              <w:spacing w:after="0" w:line="259" w:lineRule="auto"/>
              <w:rPr>
                <w:del w:id="7100" w:author="Jose Eduardo VIU" w:date="2023-04-02T00:32:00Z"/>
              </w:rPr>
            </w:pPr>
            <w:del w:id="7101" w:author="Jose Eduardo VIU" w:date="2023-04-02T00:32:00Z">
              <w:r w:rsidDel="00F217D2">
                <w:delText>5277 non-null</w:delText>
              </w:r>
            </w:del>
          </w:p>
        </w:tc>
        <w:tc>
          <w:tcPr>
            <w:tcW w:w="801" w:type="dxa"/>
          </w:tcPr>
          <w:p w14:paraId="7BAFAE3C" w14:textId="1F395320" w:rsidR="00CB7E31" w:rsidDel="00F217D2" w:rsidRDefault="00000000">
            <w:pPr>
              <w:suppressAutoHyphens w:val="0"/>
              <w:spacing w:after="0" w:line="259" w:lineRule="auto"/>
              <w:rPr>
                <w:del w:id="7102" w:author="Jose Eduardo VIU" w:date="2023-04-02T00:32:00Z"/>
              </w:rPr>
            </w:pPr>
            <w:del w:id="7103" w:author="Jose Eduardo VIU" w:date="2023-04-02T00:32:00Z">
              <w:r w:rsidDel="00F217D2">
                <w:delText>uint8</w:delText>
              </w:r>
            </w:del>
          </w:p>
        </w:tc>
      </w:tr>
      <w:tr w:rsidR="00CB7E31" w:rsidDel="00F217D2" w14:paraId="3FABD673" w14:textId="7F20282B">
        <w:trPr>
          <w:trHeight w:val="245"/>
          <w:del w:id="7104" w:author="Jose Eduardo VIU" w:date="2023-04-02T00:32:00Z"/>
        </w:trPr>
        <w:tc>
          <w:tcPr>
            <w:tcW w:w="573" w:type="dxa"/>
          </w:tcPr>
          <w:p w14:paraId="57745DB6" w14:textId="2AFC6134" w:rsidR="00CB7E31" w:rsidDel="00F217D2" w:rsidRDefault="00000000">
            <w:pPr>
              <w:suppressAutoHyphens w:val="0"/>
              <w:spacing w:after="0" w:line="259" w:lineRule="auto"/>
              <w:ind w:left="115"/>
              <w:rPr>
                <w:del w:id="7105" w:author="Jose Eduardo VIU" w:date="2023-04-02T00:32:00Z"/>
              </w:rPr>
            </w:pPr>
            <w:del w:id="7106" w:author="Jose Eduardo VIU" w:date="2023-04-02T00:32:00Z">
              <w:r w:rsidDel="00F217D2">
                <w:delText>19</w:delText>
              </w:r>
            </w:del>
          </w:p>
        </w:tc>
        <w:tc>
          <w:tcPr>
            <w:tcW w:w="1833" w:type="dxa"/>
          </w:tcPr>
          <w:p w14:paraId="263BE549" w14:textId="72C8CB7E" w:rsidR="00CB7E31" w:rsidDel="00F217D2" w:rsidRDefault="00000000">
            <w:pPr>
              <w:suppressAutoHyphens w:val="0"/>
              <w:spacing w:after="0" w:line="259" w:lineRule="auto"/>
              <w:rPr>
                <w:del w:id="7107" w:author="Jose Eduardo VIU" w:date="2023-04-02T00:32:00Z"/>
              </w:rPr>
            </w:pPr>
            <w:del w:id="7108" w:author="Jose Eduardo VIU" w:date="2023-04-02T00:32:00Z">
              <w:r w:rsidDel="00F217D2">
                <w:delText>ct_raza_93</w:delText>
              </w:r>
            </w:del>
          </w:p>
        </w:tc>
        <w:tc>
          <w:tcPr>
            <w:tcW w:w="1832" w:type="dxa"/>
          </w:tcPr>
          <w:p w14:paraId="62D7F703" w14:textId="03B6485E" w:rsidR="00CB7E31" w:rsidDel="00F217D2" w:rsidRDefault="00000000">
            <w:pPr>
              <w:suppressAutoHyphens w:val="0"/>
              <w:spacing w:after="0" w:line="259" w:lineRule="auto"/>
              <w:rPr>
                <w:del w:id="7109" w:author="Jose Eduardo VIU" w:date="2023-04-02T00:32:00Z"/>
              </w:rPr>
            </w:pPr>
            <w:del w:id="7110" w:author="Jose Eduardo VIU" w:date="2023-04-02T00:32:00Z">
              <w:r w:rsidDel="00F217D2">
                <w:delText>5277 non-null</w:delText>
              </w:r>
            </w:del>
          </w:p>
        </w:tc>
        <w:tc>
          <w:tcPr>
            <w:tcW w:w="801" w:type="dxa"/>
          </w:tcPr>
          <w:p w14:paraId="122C1199" w14:textId="224D00B0" w:rsidR="00CB7E31" w:rsidDel="00F217D2" w:rsidRDefault="00000000">
            <w:pPr>
              <w:suppressAutoHyphens w:val="0"/>
              <w:spacing w:after="0" w:line="259" w:lineRule="auto"/>
              <w:rPr>
                <w:del w:id="7111" w:author="Jose Eduardo VIU" w:date="2023-04-02T00:32:00Z"/>
              </w:rPr>
            </w:pPr>
            <w:del w:id="7112" w:author="Jose Eduardo VIU" w:date="2023-04-02T00:32:00Z">
              <w:r w:rsidDel="00F217D2">
                <w:delText>uint8</w:delText>
              </w:r>
            </w:del>
          </w:p>
        </w:tc>
      </w:tr>
    </w:tbl>
    <w:p w14:paraId="3E4ED8A3" w14:textId="38121943" w:rsidR="00CB7E31" w:rsidDel="00F217D2" w:rsidRDefault="00000000">
      <w:pPr>
        <w:ind w:left="628" w:right="197"/>
        <w:rPr>
          <w:del w:id="7113" w:author="Jose Eduardo VIU" w:date="2023-04-02T00:32:00Z"/>
        </w:rPr>
      </w:pPr>
      <w:del w:id="7114" w:author="Jose Eduardo VIU" w:date="2023-04-02T00:32:00Z">
        <w:r w:rsidDel="00F217D2">
          <w:delText>dtypes: float64(8), int64(4), uint8(8)</w:delText>
        </w:r>
      </w:del>
    </w:p>
    <w:p w14:paraId="71D9BD67" w14:textId="60ADD97A" w:rsidR="00CB7E31" w:rsidDel="00F217D2" w:rsidRDefault="00000000">
      <w:pPr>
        <w:ind w:left="628" w:right="197"/>
        <w:rPr>
          <w:del w:id="7115" w:author="Jose Eduardo VIU" w:date="2023-04-02T00:32:00Z"/>
        </w:rPr>
      </w:pPr>
      <w:del w:id="7116" w:author="Jose Eduardo VIU" w:date="2023-04-02T00:32:00Z">
        <w:r w:rsidDel="00F217D2">
          <w:delText>memory usage: 536.1 KB</w:delText>
        </w:r>
      </w:del>
    </w:p>
    <w:p w14:paraId="4944109A" w14:textId="4124E366" w:rsidR="00CB7E31" w:rsidDel="00F217D2" w:rsidRDefault="00000000">
      <w:pPr>
        <w:pStyle w:val="Ttulo4"/>
        <w:rPr>
          <w:del w:id="7117" w:author="Jose Eduardo VIU" w:date="2023-04-02T00:32:00Z"/>
        </w:rPr>
      </w:pPr>
      <w:del w:id="7118" w:author="Jose Eduardo VIU" w:date="2023-04-02T00:32:00Z">
        <w:r w:rsidDel="00F217D2">
          <w:delText>Comprobar si hay variables dependientes</w:delText>
        </w:r>
      </w:del>
    </w:p>
    <w:p w14:paraId="533DCB45" w14:textId="61EDAD8A" w:rsidR="00CB7E31" w:rsidDel="00F217D2" w:rsidRDefault="00000000">
      <w:pPr>
        <w:spacing w:after="956" w:line="259" w:lineRule="auto"/>
        <w:rPr>
          <w:del w:id="7119" w:author="Jose Eduardo VIU" w:date="2023-04-02T00:32:00Z"/>
        </w:rPr>
      </w:pPr>
      <w:del w:id="7120" w:author="Jose Eduardo VIU" w:date="2023-04-02T00:32:00Z">
        <w:r w:rsidDel="00F217D2">
          <w:pict w14:anchorId="0EBDA13E">
            <v:group id="Group 17734" o:spid="_x0000_s2179" style="width:499.65pt;height:422.1pt;mso-position-horizontal-relative:char;mso-position-vertical-relative:line" coordsize="63457,53607">
              <v:shape id="Forma libre: forma 803" o:spid="_x0000_s2180" style="position:absolute;left:4021;width:59436;height:7779;visibility:visible;mso-wrap-style:square;v-text-anchor:top" coordsize="16510,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" path="m69,l16440,v39,,70,31,70,70l16510,2091v,39,-31,70,-70,70l69,2161v-39,,-70,-31,-70,-70l-1,70c-1,31,30,,69,xe" fillcolor="#cfcfcf" stroked="f" strokeweight="0">
                <v:path arrowok="t"/>
              </v:shape>
              <v:shape id="Forma libre: forma 804" o:spid="_x0000_s2181" style="position:absolute;left:4147;top:126;width:59180;height:7524;visibility:visible;mso-wrap-style:square;v-text-anchor:top" coordsize="16439,2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" path="m34,-1r16371,c16424,-1,16440,15,16440,34r,2021c16440,2074,16424,2090,16405,2090l34,2090v-19,,-35,-16,-35,-35l-1,34c-1,15,15,-1,34,-1xe" fillcolor="#f7f7f7" stroked="f" strokeweight="0">
                <v:path arrowok="t"/>
              </v:shape>
              <v:shape id="Cuadro de texto 805" o:spid="_x0000_s2182" type="#_x0000_t202" style="position:absolute;top:388;width:483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" filled="f" stroked="f" strokeweight="0">
                <v:textbox inset="0,0,0,0">
                  <w:txbxContent>
                    <w:p w14:paraId="12B79460" w14:textId="77777777" w:rsidR="00CB7E31" w:rsidRDefault="00000000">
                      <w:pPr>
                        <w:overflowPunct w:val="0"/>
                        <w:spacing w:after="0" w:line="240" w:lineRule="auto"/>
                      </w:pPr>
                      <w:r>
                        <w:rPr>
                          <w:rFonts w:cstheme="minorBidi"/>
                          <w:color w:val="303F9F"/>
                        </w:rPr>
                        <w:t>[10]:</w:t>
                      </w:r>
                    </w:p>
                  </w:txbxContent>
                </v:textbox>
              </v:shape>
              <v:shape id="Cuadro de texto 806" o:spid="_x0000_s2183" type="#_x0000_t202" style="position:absolute;left:4521;top:388;width:967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" filled="f" stroked="f" strokeweight="0">
                <v:textbox inset="0,0,0,0">
                  <w:txbxContent>
                    <w:p w14:paraId="224001FA" w14:textId="77777777" w:rsidR="00CB7E31" w:rsidRDefault="00000000">
                      <w:pPr>
                        <w:overflowPunct w:val="0"/>
                        <w:spacing w:after="0" w:line="240" w:lineRule="auto"/>
                      </w:pPr>
                      <w:r>
                        <w:rPr>
                          <w:rFonts w:cstheme="minorBidi"/>
                        </w:rPr>
                        <w:t>attributes</w:t>
                      </w:r>
                    </w:p>
                  </w:txbxContent>
                </v:textbox>
              </v:shape>
              <v:shape id="Cuadro de texto 807" o:spid="_x0000_s2184" type="#_x0000_t202" style="position:absolute;left:12520;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" filled="f" stroked="f" strokeweight="0">
                <v:textbox inset="0,0,0,0">
                  <w:txbxContent>
                    <w:p w14:paraId="56D26F02" w14:textId="77777777" w:rsidR="00CB7E31" w:rsidRDefault="00000000">
                      <w:pPr>
                        <w:overflowPunct w:val="0"/>
                        <w:spacing w:after="0" w:line="240" w:lineRule="auto"/>
                      </w:pPr>
                      <w:r>
                        <w:rPr>
                          <w:rFonts w:cstheme="minorBidi"/>
                          <w:color w:val="666666"/>
                        </w:rPr>
                        <w:t>=</w:t>
                      </w:r>
                    </w:p>
                  </w:txbxContent>
                </v:textbox>
              </v:shape>
              <v:shape id="Cuadro de texto 808" o:spid="_x0000_s2185" type="#_x0000_t202" style="position:absolute;left:13975;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" filled="f" stroked="f" strokeweight="0">
                <v:textbox inset="0,0,0,0">
                  <w:txbxContent>
                    <w:p w14:paraId="3B129D57" w14:textId="77777777" w:rsidR="00CB7E31" w:rsidRDefault="00000000">
                      <w:pPr>
                        <w:overflowPunct w:val="0"/>
                        <w:spacing w:after="0" w:line="240" w:lineRule="auto"/>
                      </w:pPr>
                      <w:r>
                        <w:rPr>
                          <w:rFonts w:cstheme="minorBidi"/>
                        </w:rPr>
                        <w:t>[</w:t>
                      </w:r>
                    </w:p>
                  </w:txbxContent>
                </v:textbox>
              </v:shape>
              <v:shape id="Cuadro de texto 809" o:spid="_x0000_s2186" type="#_x0000_t202" style="position:absolute;left:14706;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" filled="f" stroked="f" strokeweight="0">
                <v:textbox inset="0,0,0,0">
                  <w:txbxContent>
                    <w:p w14:paraId="0BC699B9" w14:textId="77777777" w:rsidR="00CB7E31" w:rsidRDefault="00000000">
                      <w:pPr>
                        <w:overflowPunct w:val="0"/>
                        <w:spacing w:after="0" w:line="240" w:lineRule="auto"/>
                      </w:pPr>
                      <w:r>
                        <w:rPr>
                          <w:rFonts w:cstheme="minorBidi"/>
                          <w:color w:val="BA2121"/>
                        </w:rPr>
                        <w:t>'</w:t>
                      </w:r>
                    </w:p>
                  </w:txbxContent>
                </v:textbox>
              </v:shape>
              <v:shape id="Cuadro de texto 810" o:spid="_x0000_s2187" type="#_x0000_t202" style="position:absolute;left:15429;top:388;width:290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" filled="f" stroked="f" strokeweight="0">
                <v:textbox inset="0,0,0,0">
                  <w:txbxContent>
                    <w:p w14:paraId="7C881657" w14:textId="77777777" w:rsidR="00CB7E31" w:rsidRDefault="00000000">
                      <w:pPr>
                        <w:overflowPunct w:val="0"/>
                        <w:spacing w:after="0" w:line="240" w:lineRule="auto"/>
                      </w:pPr>
                      <w:r>
                        <w:rPr>
                          <w:rFonts w:cstheme="minorBidi"/>
                          <w:color w:val="BA2121"/>
                        </w:rPr>
                        <w:t>GMD</w:t>
                      </w:r>
                    </w:p>
                  </w:txbxContent>
                </v:textbox>
              </v:shape>
              <v:shape id="Cuadro de texto 811" o:spid="_x0000_s2188" type="#_x0000_t202" style="position:absolute;left:17614;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" filled="f" stroked="f" strokeweight="0">
                <v:textbox inset="0,0,0,0">
                  <w:txbxContent>
                    <w:p w14:paraId="7850D5EA" w14:textId="77777777" w:rsidR="00CB7E31" w:rsidRDefault="00000000">
                      <w:pPr>
                        <w:overflowPunct w:val="0"/>
                        <w:spacing w:after="0" w:line="240" w:lineRule="auto"/>
                      </w:pPr>
                      <w:r>
                        <w:rPr>
                          <w:rFonts w:cstheme="minorBidi"/>
                          <w:color w:val="BA2121"/>
                        </w:rPr>
                        <w:t>'</w:t>
                      </w:r>
                    </w:p>
                  </w:txbxContent>
                </v:textbox>
              </v:shape>
              <v:shape id="Cuadro de texto 812" o:spid="_x0000_s2189" type="#_x0000_t202" style="position:absolute;left:18345;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" filled="f" stroked="f" strokeweight="0">
                <v:textbox inset="0,0,0,0">
                  <w:txbxContent>
                    <w:p w14:paraId="2BB58B5E" w14:textId="77777777" w:rsidR="00CB7E31" w:rsidRDefault="00000000">
                      <w:pPr>
                        <w:overflowPunct w:val="0"/>
                        <w:spacing w:after="0" w:line="240" w:lineRule="auto"/>
                      </w:pPr>
                      <w:r>
                        <w:rPr>
                          <w:rFonts w:cstheme="minorBidi"/>
                        </w:rPr>
                        <w:t>,</w:t>
                      </w:r>
                    </w:p>
                  </w:txbxContent>
                </v:textbox>
              </v:shape>
              <v:shape id="Cuadro de texto 813" o:spid="_x0000_s2190" type="#_x0000_t202" style="position:absolute;left:19800;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" filled="f" stroked="f" strokeweight="0">
                <v:textbox inset="0,0,0,0">
                  <w:txbxContent>
                    <w:p w14:paraId="7D2984EC" w14:textId="77777777" w:rsidR="00CB7E31" w:rsidRDefault="00000000">
                      <w:pPr>
                        <w:overflowPunct w:val="0"/>
                        <w:spacing w:after="0" w:line="240" w:lineRule="auto"/>
                      </w:pPr>
                      <w:r>
                        <w:rPr>
                          <w:rFonts w:cstheme="minorBidi"/>
                          <w:color w:val="BA2121"/>
                        </w:rPr>
                        <w:t>'</w:t>
                      </w:r>
                    </w:p>
                  </w:txbxContent>
                </v:textbox>
              </v:shape>
              <v:shape id="Cuadro de texto 814" o:spid="_x0000_s2191" type="#_x0000_t202" style="position:absolute;left:20523;top:388;width:676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" filled="f" stroked="f" strokeweight="0">
                <v:textbox inset="0,0,0,0">
                  <w:txbxContent>
                    <w:p w14:paraId="0F868DFE" w14:textId="77777777" w:rsidR="00CB7E31" w:rsidRDefault="00000000">
                      <w:pPr>
                        <w:overflowPunct w:val="0"/>
                        <w:spacing w:after="0" w:line="240" w:lineRule="auto"/>
                      </w:pPr>
                      <w:r>
                        <w:rPr>
                          <w:rFonts w:cstheme="minorBidi"/>
                          <w:color w:val="BA2121"/>
                        </w:rPr>
                        <w:t>IncPeso</w:t>
                      </w:r>
                    </w:p>
                  </w:txbxContent>
                </v:textbox>
              </v:shape>
              <v:shape id="Cuadro de texto 815" o:spid="_x0000_s2192" type="#_x0000_t202" style="position:absolute;left:25617;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" filled="f" stroked="f" strokeweight="0">
                <v:textbox inset="0,0,0,0">
                  <w:txbxContent>
                    <w:p w14:paraId="40277977" w14:textId="77777777" w:rsidR="00CB7E31" w:rsidRDefault="00000000">
                      <w:pPr>
                        <w:overflowPunct w:val="0"/>
                        <w:spacing w:after="0" w:line="240" w:lineRule="auto"/>
                      </w:pPr>
                      <w:r>
                        <w:rPr>
                          <w:rFonts w:cstheme="minorBidi"/>
                          <w:color w:val="BA2121"/>
                        </w:rPr>
                        <w:t>'</w:t>
                      </w:r>
                    </w:p>
                  </w:txbxContent>
                </v:textbox>
              </v:shape>
              <v:shape id="Cuadro de texto 816" o:spid="_x0000_s2193" type="#_x0000_t202" style="position:absolute;left:26344;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" filled="f" stroked="f" strokeweight="0">
                <v:textbox inset="0,0,0,0">
                  <w:txbxContent>
                    <w:p w14:paraId="4BE14AF6" w14:textId="77777777" w:rsidR="00CB7E31" w:rsidRDefault="00000000">
                      <w:pPr>
                        <w:overflowPunct w:val="0"/>
                        <w:spacing w:after="0" w:line="240" w:lineRule="auto"/>
                      </w:pPr>
                      <w:r>
                        <w:rPr>
                          <w:rFonts w:cstheme="minorBidi"/>
                        </w:rPr>
                        <w:t>,</w:t>
                      </w:r>
                    </w:p>
                  </w:txbxContent>
                </v:textbox>
              </v:shape>
              <v:shape id="Cuadro de texto 817" o:spid="_x0000_s2194" type="#_x0000_t202" style="position:absolute;left:27799;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" filled="f" stroked="f" strokeweight="0">
                <v:textbox inset="0,0,0,0">
                  <w:txbxContent>
                    <w:p w14:paraId="7E12128C" w14:textId="77777777" w:rsidR="00CB7E31" w:rsidRDefault="00000000">
                      <w:pPr>
                        <w:overflowPunct w:val="0"/>
                        <w:spacing w:after="0" w:line="240" w:lineRule="auto"/>
                      </w:pPr>
                      <w:r>
                        <w:rPr>
                          <w:rFonts w:cstheme="minorBidi"/>
                          <w:color w:val="BA2121"/>
                        </w:rPr>
                        <w:t>'</w:t>
                      </w:r>
                    </w:p>
                  </w:txbxContent>
                </v:textbox>
              </v:shape>
              <v:shape id="Cuadro de texto 818" o:spid="_x0000_s2195" type="#_x0000_t202" style="position:absolute;left:28522;top:388;width:1064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" filled="f" stroked="f" strokeweight="0">
                <v:textbox inset="0,0,0,0">
                  <w:txbxContent>
                    <w:p w14:paraId="42D02C63" w14:textId="77777777" w:rsidR="00CB7E31" w:rsidRDefault="00000000">
                      <w:pPr>
                        <w:overflowPunct w:val="0"/>
                        <w:spacing w:after="0" w:line="240" w:lineRule="auto"/>
                      </w:pPr>
                      <w:r>
                        <w:rPr>
                          <w:rFonts w:cstheme="minorBidi"/>
                          <w:color w:val="BA2121"/>
                        </w:rPr>
                        <w:t>NumAnimales</w:t>
                      </w:r>
                    </w:p>
                  </w:txbxContent>
                </v:textbox>
              </v:shape>
              <v:shape id="Cuadro de texto 819" o:spid="_x0000_s2196" type="#_x0000_t202" style="position:absolute;left:36532;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" filled="f" stroked="f" strokeweight="0">
                <v:textbox inset="0,0,0,0">
                  <w:txbxContent>
                    <w:p w14:paraId="071212D1" w14:textId="77777777" w:rsidR="00CB7E31" w:rsidRDefault="00000000">
                      <w:pPr>
                        <w:overflowPunct w:val="0"/>
                        <w:spacing w:after="0" w:line="240" w:lineRule="auto"/>
                      </w:pPr>
                      <w:r>
                        <w:rPr>
                          <w:rFonts w:cstheme="minorBidi"/>
                          <w:color w:val="BA2121"/>
                        </w:rPr>
                        <w:t>'</w:t>
                      </w:r>
                    </w:p>
                  </w:txbxContent>
                </v:textbox>
              </v:shape>
              <v:shape id="Cuadro de texto 820" o:spid="_x0000_s2197" type="#_x0000_t202" style="position:absolute;left:37256;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" filled="f" stroked="f" strokeweight="0">
                <v:textbox inset="0,0,0,0">
                  <w:txbxContent>
                    <w:p w14:paraId="5720FF44" w14:textId="77777777" w:rsidR="00CB7E31" w:rsidRDefault="00000000">
                      <w:pPr>
                        <w:overflowPunct w:val="0"/>
                        <w:spacing w:after="0" w:line="240" w:lineRule="auto"/>
                      </w:pPr>
                      <w:r>
                        <w:rPr>
                          <w:rFonts w:cstheme="minorBidi"/>
                        </w:rPr>
                        <w:t>,</w:t>
                      </w:r>
                    </w:p>
                  </w:txbxContent>
                </v:textbox>
              </v:shape>
              <v:shape id="Cuadro de texto 821" o:spid="_x0000_s2198" type="#_x0000_t202" style="position:absolute;left:38710;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" filled="f" stroked="f" strokeweight="0">
                <v:textbox inset="0,0,0,0">
                  <w:txbxContent>
                    <w:p w14:paraId="6823F141" w14:textId="77777777" w:rsidR="00CB7E31" w:rsidRDefault="00000000">
                      <w:pPr>
                        <w:overflowPunct w:val="0"/>
                        <w:spacing w:after="0" w:line="240" w:lineRule="auto"/>
                      </w:pPr>
                      <w:r>
                        <w:rPr>
                          <w:rFonts w:cstheme="minorBidi"/>
                          <w:color w:val="BA2121"/>
                        </w:rPr>
                        <w:t>'</w:t>
                      </w:r>
                    </w:p>
                  </w:txbxContent>
                </v:textbox>
              </v:shape>
              <v:shape id="Cuadro de texto 822" o:spid="_x0000_s2199" type="#_x0000_t202" style="position:absolute;left:39441;top:388;width:116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" filled="f" stroked="f" strokeweight="0">
                <v:textbox inset="0,0,0,0">
                  <w:txbxContent>
                    <w:p w14:paraId="6DCA6F4B" w14:textId="77777777" w:rsidR="00CB7E31" w:rsidRDefault="00000000">
                      <w:pPr>
                        <w:overflowPunct w:val="0"/>
                        <w:spacing w:after="0" w:line="240" w:lineRule="auto"/>
                      </w:pPr>
                      <w:r>
                        <w:rPr>
                          <w:rFonts w:cstheme="minorBidi"/>
                          <w:color w:val="BA2121"/>
                        </w:rPr>
                        <w:t>PesoEntMedio</w:t>
                      </w:r>
                    </w:p>
                  </w:txbxContent>
                </v:textbox>
              </v:shape>
              <v:shape id="Cuadro de texto 823" o:spid="_x0000_s2200" type="#_x0000_t202" style="position:absolute;left:48171;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" filled="f" stroked="f" strokeweight="0">
                <v:textbox inset="0,0,0,0">
                  <w:txbxContent>
                    <w:p w14:paraId="05207AA1" w14:textId="77777777" w:rsidR="00CB7E31" w:rsidRDefault="00000000">
                      <w:pPr>
                        <w:overflowPunct w:val="0"/>
                        <w:spacing w:after="0" w:line="240" w:lineRule="auto"/>
                      </w:pPr>
                      <w:r>
                        <w:rPr>
                          <w:rFonts w:cstheme="minorBidi"/>
                          <w:color w:val="BA2121"/>
                        </w:rPr>
                        <w:t>'</w:t>
                      </w:r>
                    </w:p>
                  </w:txbxContent>
                </v:textbox>
              </v:shape>
              <v:shape id="Cuadro de texto 824" o:spid="_x0000_s2201" type="#_x0000_t202" style="position:absolute;left:48895;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" filled="f" stroked="f" strokeweight="0">
                <v:textbox inset="0,0,0,0">
                  <w:txbxContent>
                    <w:p w14:paraId="74C6EE4A" w14:textId="77777777" w:rsidR="00CB7E31" w:rsidRDefault="00000000">
                      <w:pPr>
                        <w:overflowPunct w:val="0"/>
                        <w:spacing w:after="0" w:line="240" w:lineRule="auto"/>
                      </w:pPr>
                      <w:r>
                        <w:rPr>
                          <w:rFonts w:cstheme="minorBidi"/>
                        </w:rPr>
                        <w:t>,</w:t>
                      </w:r>
                    </w:p>
                  </w:txbxContent>
                </v:textbox>
              </v:shape>
              <v:shape id="Cuadro de texto 825" o:spid="_x0000_s2202" type="#_x0000_t202" style="position:absolute;left:50349;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" filled="f" stroked="f" strokeweight="0">
                <v:textbox inset="0,0,0,0">
                  <w:txbxContent>
                    <w:p w14:paraId="237DD50F" w14:textId="77777777" w:rsidR="00CB7E31" w:rsidRDefault="00000000">
                      <w:pPr>
                        <w:overflowPunct w:val="0"/>
                        <w:spacing w:after="0" w:line="240" w:lineRule="auto"/>
                      </w:pPr>
                      <w:r>
                        <w:rPr>
                          <w:rFonts w:cstheme="minorBidi"/>
                          <w:color w:val="BA2121"/>
                        </w:rPr>
                        <w:t>'</w:t>
                      </w:r>
                    </w:p>
                  </w:txbxContent>
                </v:textbox>
              </v:shape>
              <v:shape id="Cuadro de texto 826" o:spid="_x0000_s2203" type="#_x0000_t202" style="position:absolute;left:51080;top:388;width:116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" filled="f" stroked="f" strokeweight="0">
                <v:textbox inset="0,0,0,0">
                  <w:txbxContent>
                    <w:p w14:paraId="57ED8D61" w14:textId="77777777" w:rsidR="00CB7E31" w:rsidRDefault="00000000">
                      <w:pPr>
                        <w:overflowPunct w:val="0"/>
                        <w:spacing w:after="0" w:line="240" w:lineRule="auto"/>
                      </w:pPr>
                      <w:r>
                        <w:rPr>
                          <w:rFonts w:cstheme="minorBidi"/>
                          <w:color w:val="BA2121"/>
                        </w:rPr>
                        <w:t>PesoRecMedio</w:t>
                      </w:r>
                    </w:p>
                  </w:txbxContent>
                </v:textbox>
              </v:shape>
              <v:shape id="Cuadro de texto 827" o:spid="_x0000_s2204" type="#_x0000_t202" style="position:absolute;left:59803;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" filled="f" stroked="f" strokeweight="0">
                <v:textbox inset="0,0,0,0">
                  <w:txbxContent>
                    <w:p w14:paraId="237F4F5C" w14:textId="77777777" w:rsidR="00CB7E31" w:rsidRDefault="00000000">
                      <w:pPr>
                        <w:overflowPunct w:val="0"/>
                        <w:spacing w:after="0" w:line="240" w:lineRule="auto"/>
                      </w:pPr>
                      <w:r>
                        <w:rPr>
                          <w:rFonts w:cstheme="minorBidi"/>
                          <w:color w:val="BA2121"/>
                        </w:rPr>
                        <w:t>'</w:t>
                      </w:r>
                    </w:p>
                  </w:txbxContent>
                </v:textbox>
              </v:shape>
              <v:shape id="Cuadro de texto 828" o:spid="_x0000_s2205" type="#_x0000_t202" style="position:absolute;left:60534;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" filled="f" stroked="f" strokeweight="0">
                <v:textbox inset="0,0,0,0">
                  <w:txbxContent>
                    <w:p w14:paraId="3391CD48" w14:textId="77777777" w:rsidR="00CB7E31" w:rsidRDefault="00000000">
                      <w:pPr>
                        <w:overflowPunct w:val="0"/>
                        <w:spacing w:after="0" w:line="240" w:lineRule="auto"/>
                      </w:pPr>
                      <w:r>
                        <w:rPr>
                          <w:rFonts w:cstheme="minorBidi"/>
                        </w:rPr>
                        <w:t>,</w:t>
                      </w:r>
                    </w:p>
                  </w:txbxContent>
                </v:textbox>
              </v:shape>
              <v:shape id="Cuadro de texto 829" o:spid="_x0000_s2206" type="#_x0000_t202" style="position:absolute;left:61257;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" filled="f" stroked="f" strokeweight="0">
                <v:textbox inset="0,0,0,0">
                  <w:txbxContent>
                    <w:p w14:paraId="09C594B3" w14:textId="77777777" w:rsidR="00CB7E31" w:rsidRDefault="00000000">
                      <w:pPr>
                        <w:overflowPunct w:val="0"/>
                        <w:spacing w:after="0" w:line="240" w:lineRule="auto"/>
                      </w:pPr>
                      <w:r>
                        <w:rPr>
                          <w:rFonts w:cstheme="minorBidi"/>
                          <w:color w:val="FF0000"/>
                        </w:rPr>
                        <w:t>␣</w:t>
                      </w:r>
                    </w:p>
                  </w:txbxContent>
                </v:textbox>
              </v:shape>
              <v:shape id="Cuadro de texto 830" o:spid="_x0000_s2207" type="#_x0000_t202" style="position:absolute;left:5554;top:2577;width:1005;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" filled="f" stroked="f" strokeweight="0">
                <v:textbox inset="0,0,0,0">
                  <w:txbxContent>
                    <w:p w14:paraId="4E90F3D8" w14:textId="77777777" w:rsidR="00CB7E31" w:rsidRDefault="00000000">
                      <w:pPr>
                        <w:overflowPunct w:val="0"/>
                        <w:spacing w:after="0" w:line="240" w:lineRule="auto"/>
                      </w:pPr>
                      <w:r>
                        <w:rPr>
                          <w:rFonts w:asciiTheme="minorHAnsi" w:hAnsiTheme="minorHAnsi" w:cstheme="minorBidi"/>
                          <w:color w:val="FF0000"/>
                          <w:sz w:val="12"/>
                        </w:rPr>
                        <w:t>↪</w:t>
                      </w:r>
                    </w:p>
                  </w:txbxContent>
                </v:textbox>
              </v:shape>
              <v:shape id="Cuadro de texto 831" o:spid="_x0000_s2208" type="#_x0000_t202" style="position:absolute;left:6310;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" filled="f" stroked="f" strokeweight="0">
                <v:textbox inset="0,0,0,0">
                  <w:txbxContent>
                    <w:p w14:paraId="2FEC584E" w14:textId="77777777" w:rsidR="00CB7E31" w:rsidRDefault="00000000">
                      <w:pPr>
                        <w:overflowPunct w:val="0"/>
                        <w:spacing w:after="0" w:line="240" w:lineRule="auto"/>
                      </w:pPr>
                      <w:r>
                        <w:rPr>
                          <w:rFonts w:cstheme="minorBidi"/>
                          <w:color w:val="BA2121"/>
                        </w:rPr>
                        <w:t>'</w:t>
                      </w:r>
                    </w:p>
                  </w:txbxContent>
                </v:textbox>
              </v:shape>
              <v:shape id="Cuadro de texto 832" o:spid="_x0000_s2209" type="#_x0000_t202" style="position:absolute;left:7041;top:2109;width:483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" filled="f" stroked="f" strokeweight="0">
                <v:textbox inset="0,0,0,0">
                  <w:txbxContent>
                    <w:p w14:paraId="5B761BDD" w14:textId="77777777" w:rsidR="00CB7E31" w:rsidRDefault="00000000">
                      <w:pPr>
                        <w:overflowPunct w:val="0"/>
                        <w:spacing w:after="0" w:line="240" w:lineRule="auto"/>
                      </w:pPr>
                      <w:r>
                        <w:rPr>
                          <w:rFonts w:cstheme="minorBidi"/>
                          <w:color w:val="BA2121"/>
                        </w:rPr>
                        <w:t>bajas</w:t>
                      </w:r>
                    </w:p>
                  </w:txbxContent>
                </v:textbox>
              </v:shape>
              <v:shape id="Cuadro de texto 833" o:spid="_x0000_s2210" type="#_x0000_t202" style="position:absolute;left:10681;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" filled="f" stroked="f" strokeweight="0">
                <v:textbox inset="0,0,0,0">
                  <w:txbxContent>
                    <w:p w14:paraId="78EAB27E" w14:textId="77777777" w:rsidR="00CB7E31" w:rsidRDefault="00000000">
                      <w:pPr>
                        <w:overflowPunct w:val="0"/>
                        <w:spacing w:after="0" w:line="240" w:lineRule="auto"/>
                      </w:pPr>
                      <w:r>
                        <w:rPr>
                          <w:rFonts w:cstheme="minorBidi"/>
                          <w:color w:val="BA2121"/>
                        </w:rPr>
                        <w:t>'</w:t>
                      </w:r>
                    </w:p>
                  </w:txbxContent>
                </v:textbox>
              </v:shape>
              <v:shape id="Cuadro de texto 834" o:spid="_x0000_s2211" type="#_x0000_t202" style="position:absolute;left:11404;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" filled="f" stroked="f" strokeweight="0">
                <v:textbox inset="0,0,0,0">
                  <w:txbxContent>
                    <w:p w14:paraId="369773A7" w14:textId="77777777" w:rsidR="00CB7E31" w:rsidRDefault="00000000">
                      <w:pPr>
                        <w:overflowPunct w:val="0"/>
                        <w:spacing w:after="0" w:line="240" w:lineRule="auto"/>
                      </w:pPr>
                      <w:r>
                        <w:rPr>
                          <w:rFonts w:cstheme="minorBidi"/>
                        </w:rPr>
                        <w:t>,</w:t>
                      </w:r>
                    </w:p>
                  </w:txbxContent>
                </v:textbox>
              </v:shape>
              <v:shape id="Cuadro de texto 835" o:spid="_x0000_s2212" type="#_x0000_t202" style="position:absolute;left:12859;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" filled="f" stroked="f" strokeweight="0">
                <v:textbox inset="0,0,0,0">
                  <w:txbxContent>
                    <w:p w14:paraId="0ECDF09A" w14:textId="77777777" w:rsidR="00CB7E31" w:rsidRDefault="00000000">
                      <w:pPr>
                        <w:overflowPunct w:val="0"/>
                        <w:spacing w:after="0" w:line="240" w:lineRule="auto"/>
                      </w:pPr>
                      <w:r>
                        <w:rPr>
                          <w:rFonts w:cstheme="minorBidi"/>
                          <w:color w:val="BA2121"/>
                        </w:rPr>
                        <w:t>'</w:t>
                      </w:r>
                    </w:p>
                  </w:txbxContent>
                </v:textbox>
              </v:shape>
              <v:shape id="Cuadro de texto 836" o:spid="_x0000_s2213" type="#_x0000_t202" style="position:absolute;left:13590;top:2109;width:1257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" filled="f" stroked="f" strokeweight="0">
                <v:textbox inset="0,0,0,0">
                  <w:txbxContent>
                    <w:p w14:paraId="03731A49" w14:textId="77777777" w:rsidR="00CB7E31" w:rsidRDefault="00000000">
                      <w:pPr>
                        <w:overflowPunct w:val="0"/>
                        <w:spacing w:after="0" w:line="240" w:lineRule="auto"/>
                      </w:pPr>
                      <w:r>
                        <w:rPr>
                          <w:rFonts w:cstheme="minorBidi"/>
                          <w:color w:val="BA2121"/>
                        </w:rPr>
                        <w:t>semanaEntrada</w:t>
                      </w:r>
                    </w:p>
                  </w:txbxContent>
                </v:textbox>
              </v:shape>
              <v:shape id="Cuadro de texto 837" o:spid="_x0000_s2214" type="#_x0000_t202" style="position:absolute;left:23043;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" filled="f" stroked="f" strokeweight="0">
                <v:textbox inset="0,0,0,0">
                  <w:txbxContent>
                    <w:p w14:paraId="0AE2E56F" w14:textId="77777777" w:rsidR="00CB7E31" w:rsidRDefault="00000000">
                      <w:pPr>
                        <w:overflowPunct w:val="0"/>
                        <w:spacing w:after="0" w:line="240" w:lineRule="auto"/>
                      </w:pPr>
                      <w:r>
                        <w:rPr>
                          <w:rFonts w:cstheme="minorBidi"/>
                          <w:color w:val="BA2121"/>
                        </w:rPr>
                        <w:t>'</w:t>
                      </w:r>
                    </w:p>
                  </w:txbxContent>
                </v:textbox>
              </v:shape>
              <v:shape id="Cuadro de texto 838" o:spid="_x0000_s2215" type="#_x0000_t202" style="position:absolute;left:23767;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" filled="f" stroked="f" strokeweight="0">
                <v:textbox inset="0,0,0,0">
                  <w:txbxContent>
                    <w:p w14:paraId="384F47AA" w14:textId="77777777" w:rsidR="00CB7E31" w:rsidRDefault="00000000">
                      <w:pPr>
                        <w:overflowPunct w:val="0"/>
                        <w:spacing w:after="0" w:line="240" w:lineRule="auto"/>
                      </w:pPr>
                      <w:r>
                        <w:rPr>
                          <w:rFonts w:cstheme="minorBidi"/>
                        </w:rPr>
                        <w:t>,</w:t>
                      </w:r>
                    </w:p>
                  </w:txbxContent>
                </v:textbox>
              </v:shape>
              <v:shape id="Cuadro de texto 839" o:spid="_x0000_s2216" type="#_x0000_t202" style="position:absolute;left:25221;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" filled="f" stroked="f" strokeweight="0">
                <v:textbox inset="0,0,0,0">
                  <w:txbxContent>
                    <w:p w14:paraId="5E596D45" w14:textId="77777777" w:rsidR="00CB7E31" w:rsidRDefault="00000000">
                      <w:pPr>
                        <w:overflowPunct w:val="0"/>
                        <w:spacing w:after="0" w:line="240" w:lineRule="auto"/>
                      </w:pPr>
                      <w:r>
                        <w:rPr>
                          <w:rFonts w:cstheme="minorBidi"/>
                          <w:color w:val="BA2121"/>
                        </w:rPr>
                        <w:t>'</w:t>
                      </w:r>
                    </w:p>
                  </w:txbxContent>
                </v:textbox>
              </v:shape>
              <v:shape id="Cuadro de texto 840" o:spid="_x0000_s2217" type="#_x0000_t202" style="position:absolute;left:25952;top:2109;width:967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" filled="f" stroked="f" strokeweight="0">
                <v:textbox inset="0,0,0,0">
                  <w:txbxContent>
                    <w:p w14:paraId="5425F004" w14:textId="77777777" w:rsidR="00CB7E31" w:rsidRDefault="00000000">
                      <w:pPr>
                        <w:overflowPunct w:val="0"/>
                        <w:spacing w:after="0" w:line="240" w:lineRule="auto"/>
                      </w:pPr>
                      <w:r>
                        <w:rPr>
                          <w:rFonts w:cstheme="minorBidi"/>
                          <w:color w:val="BA2121"/>
                        </w:rPr>
                        <w:t>añoEntrada</w:t>
                      </w:r>
                    </w:p>
                  </w:txbxContent>
                </v:textbox>
              </v:shape>
              <v:shape id="Cuadro de texto 841" o:spid="_x0000_s2218" type="#_x0000_t202" style="position:absolute;left:33228;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" filled="f" stroked="f" strokeweight="0">
                <v:textbox inset="0,0,0,0">
                  <w:txbxContent>
                    <w:p w14:paraId="13E37074" w14:textId="77777777" w:rsidR="00CB7E31" w:rsidRDefault="00000000">
                      <w:pPr>
                        <w:overflowPunct w:val="0"/>
                        <w:spacing w:after="0" w:line="240" w:lineRule="auto"/>
                      </w:pPr>
                      <w:r>
                        <w:rPr>
                          <w:rFonts w:cstheme="minorBidi"/>
                          <w:color w:val="BA2121"/>
                        </w:rPr>
                        <w:t>'</w:t>
                      </w:r>
                    </w:p>
                  </w:txbxContent>
                </v:textbox>
              </v:shape>
              <v:shape id="Cuadro de texto 842" o:spid="_x0000_s2219" type="#_x0000_t202" style="position:absolute;left:33955;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" filled="f" stroked="f" strokeweight="0">
                <v:textbox inset="0,0,0,0">
                  <w:txbxContent>
                    <w:p w14:paraId="045905BA" w14:textId="77777777" w:rsidR="00CB7E31" w:rsidRDefault="00000000">
                      <w:pPr>
                        <w:overflowPunct w:val="0"/>
                        <w:spacing w:after="0" w:line="240" w:lineRule="auto"/>
                      </w:pPr>
                      <w:r>
                        <w:rPr>
                          <w:rFonts w:cstheme="minorBidi"/>
                        </w:rPr>
                        <w:t>,</w:t>
                      </w:r>
                    </w:p>
                  </w:txbxContent>
                </v:textbox>
              </v:shape>
              <v:shape id="Cuadro de texto 843" o:spid="_x0000_s2220" type="#_x0000_t202" style="position:absolute;left:35406;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" filled="f" stroked="f" strokeweight="0">
                <v:textbox inset="0,0,0,0">
                  <w:txbxContent>
                    <w:p w14:paraId="5E7897E8" w14:textId="77777777" w:rsidR="00CB7E31" w:rsidRDefault="00000000">
                      <w:pPr>
                        <w:overflowPunct w:val="0"/>
                        <w:spacing w:after="0" w:line="240" w:lineRule="auto"/>
                      </w:pPr>
                      <w:r>
                        <w:rPr>
                          <w:rFonts w:cstheme="minorBidi"/>
                          <w:color w:val="BA2121"/>
                        </w:rPr>
                        <w:t>'</w:t>
                      </w:r>
                    </w:p>
                  </w:txbxContent>
                </v:textbox>
              </v:shape>
              <v:shape id="Cuadro de texto 844" o:spid="_x0000_s2221" type="#_x0000_t202" style="position:absolute;left:36136;top:2109;width:1064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" filled="f" stroked="f" strokeweight="0">
                <v:textbox inset="0,0,0,0">
                  <w:txbxContent>
                    <w:p w14:paraId="6BA4D8CA" w14:textId="77777777" w:rsidR="00CB7E31" w:rsidRDefault="00000000">
                      <w:pPr>
                        <w:overflowPunct w:val="0"/>
                        <w:spacing w:after="0" w:line="240" w:lineRule="auto"/>
                      </w:pPr>
                      <w:r>
                        <w:rPr>
                          <w:rFonts w:cstheme="minorBidi"/>
                          <w:color w:val="BA2121"/>
                        </w:rPr>
                        <w:t>PorcHembras</w:t>
                      </w:r>
                    </w:p>
                  </w:txbxContent>
                </v:textbox>
              </v:shape>
              <v:shape id="Cuadro de texto 845" o:spid="_x0000_s2222" type="#_x0000_t202" style="position:absolute;left:44139;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" filled="f" stroked="f" strokeweight="0">
                <v:textbox inset="0,0,0,0">
                  <w:txbxContent>
                    <w:p w14:paraId="46832F4A" w14:textId="77777777" w:rsidR="00CB7E31" w:rsidRDefault="00000000">
                      <w:pPr>
                        <w:overflowPunct w:val="0"/>
                        <w:spacing w:after="0" w:line="240" w:lineRule="auto"/>
                      </w:pPr>
                      <w:r>
                        <w:rPr>
                          <w:rFonts w:cstheme="minorBidi"/>
                          <w:color w:val="BA2121"/>
                        </w:rPr>
                        <w:t>'</w:t>
                      </w:r>
                    </w:p>
                  </w:txbxContent>
                </v:textbox>
              </v:shape>
              <v:shape id="Cuadro de texto 846" o:spid="_x0000_s2223" type="#_x0000_t202" style="position:absolute;left:44870;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" filled="f" stroked="f" strokeweight="0">
                <v:textbox inset="0,0,0,0">
                  <w:txbxContent>
                    <w:p w14:paraId="497DF2BF" w14:textId="77777777" w:rsidR="00CB7E31" w:rsidRDefault="00000000">
                      <w:pPr>
                        <w:overflowPunct w:val="0"/>
                        <w:spacing w:after="0" w:line="240" w:lineRule="auto"/>
                      </w:pPr>
                      <w:r>
                        <w:rPr>
                          <w:rFonts w:cstheme="minorBidi"/>
                        </w:rPr>
                        <w:t>,</w:t>
                      </w:r>
                    </w:p>
                  </w:txbxContent>
                </v:textbox>
              </v:shape>
              <v:shape id="Cuadro de texto 847" o:spid="_x0000_s2224" type="#_x0000_t202" style="position:absolute;left:46324;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" filled="f" stroked="f" strokeweight="0">
                <v:textbox inset="0,0,0,0">
                  <w:txbxContent>
                    <w:p w14:paraId="61137DEF" w14:textId="77777777" w:rsidR="00CB7E31" w:rsidRDefault="00000000">
                      <w:pPr>
                        <w:overflowPunct w:val="0"/>
                        <w:spacing w:after="0" w:line="240" w:lineRule="auto"/>
                      </w:pPr>
                      <w:r>
                        <w:rPr>
                          <w:rFonts w:cstheme="minorBidi"/>
                          <w:color w:val="BA2121"/>
                        </w:rPr>
                        <w:t>'</w:t>
                      </w:r>
                    </w:p>
                  </w:txbxContent>
                </v:textbox>
              </v:shape>
              <v:shape id="Cuadro de texto 848" o:spid="_x0000_s2225" type="#_x0000_t202" style="position:absolute;left:47048;top:2109;width:1354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" filled="f" stroked="f" strokeweight="0">
                <v:textbox inset="0,0,0,0">
                  <w:txbxContent>
                    <w:p w14:paraId="18CAB733" w14:textId="77777777" w:rsidR="00CB7E31" w:rsidRDefault="00000000">
                      <w:pPr>
                        <w:overflowPunct w:val="0"/>
                        <w:spacing w:after="0" w:line="240" w:lineRule="auto"/>
                      </w:pPr>
                      <w:r>
                        <w:rPr>
                          <w:rFonts w:cstheme="minorBidi"/>
                          <w:color w:val="BA2121"/>
                        </w:rPr>
                        <w:t>PiensoCerdaDia</w:t>
                      </w:r>
                    </w:p>
                  </w:txbxContent>
                </v:textbox>
              </v:shape>
              <v:shape id="Cuadro de texto 849" o:spid="_x0000_s2226" type="#_x0000_t202" style="position:absolute;left:57232;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" filled="f" stroked="f" strokeweight="0">
                <v:textbox inset="0,0,0,0">
                  <w:txbxContent>
                    <w:p w14:paraId="244EEACA" w14:textId="77777777" w:rsidR="00CB7E31" w:rsidRDefault="00000000">
                      <w:pPr>
                        <w:overflowPunct w:val="0"/>
                        <w:spacing w:after="0" w:line="240" w:lineRule="auto"/>
                      </w:pPr>
                      <w:r>
                        <w:rPr>
                          <w:rFonts w:cstheme="minorBidi"/>
                          <w:color w:val="BA2121"/>
                        </w:rPr>
                        <w:t>'</w:t>
                      </w:r>
                    </w:p>
                  </w:txbxContent>
                </v:textbox>
              </v:shape>
              <v:shape id="Cuadro de texto 850" o:spid="_x0000_s2227" type="#_x0000_t202" style="position:absolute;left:57963;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" filled="f" stroked="f" strokeweight="0">
                <v:textbox inset="0,0,0,0">
                  <w:txbxContent>
                    <w:p w14:paraId="38B5B48A" w14:textId="77777777" w:rsidR="00CB7E31" w:rsidRDefault="00000000">
                      <w:pPr>
                        <w:overflowPunct w:val="0"/>
                        <w:spacing w:after="0" w:line="240" w:lineRule="auto"/>
                      </w:pPr>
                      <w:r>
                        <w:rPr>
                          <w:rFonts w:cstheme="minorBidi"/>
                        </w:rPr>
                        <w:t>]</w:t>
                      </w:r>
                    </w:p>
                  </w:txbxContent>
                </v:textbox>
              </v:shape>
              <v:shape id="Cuadro de texto 851" o:spid="_x0000_s2228" type="#_x0000_t202" style="position:absolute;left:4521;top:3956;width:193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" filled="f" stroked="f" strokeweight="0">
                <v:textbox inset="0,0,0,0">
                  <w:txbxContent>
                    <w:p w14:paraId="665DB622" w14:textId="77777777" w:rsidR="00CB7E31" w:rsidRDefault="00000000">
                      <w:pPr>
                        <w:overflowPunct w:val="0"/>
                        <w:spacing w:after="0" w:line="240" w:lineRule="auto"/>
                      </w:pPr>
                      <w:r>
                        <w:rPr>
                          <w:rFonts w:cstheme="minorBidi"/>
                        </w:rPr>
                        <w:t>pd</w:t>
                      </w:r>
                    </w:p>
                  </w:txbxContent>
                </v:textbox>
              </v:shape>
              <v:shape id="Cuadro de texto 852" o:spid="_x0000_s2229" type="#_x0000_t202" style="position:absolute;left:5976;top:3956;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" filled="f" stroked="f" strokeweight="0">
                <v:textbox inset="0,0,0,0">
                  <w:txbxContent>
                    <w:p w14:paraId="7756ACDA" w14:textId="77777777" w:rsidR="00CB7E31" w:rsidRDefault="00000000">
                      <w:pPr>
                        <w:overflowPunct w:val="0"/>
                        <w:spacing w:after="0" w:line="240" w:lineRule="auto"/>
                      </w:pPr>
                      <w:r>
                        <w:rPr>
                          <w:rFonts w:cstheme="minorBidi"/>
                          <w:color w:val="666666"/>
                        </w:rPr>
                        <w:t>.</w:t>
                      </w:r>
                    </w:p>
                  </w:txbxContent>
                </v:textbox>
              </v:shape>
              <v:shape id="Cuadro de texto 853" o:spid="_x0000_s2230" type="#_x0000_t202" style="position:absolute;left:6706;top:3956;width:774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" filled="f" stroked="f" strokeweight="0">
                <v:textbox inset="0,0,0,0">
                  <w:txbxContent>
                    <w:p w14:paraId="45B3EAA9" w14:textId="77777777" w:rsidR="00CB7E31" w:rsidRDefault="00000000">
                      <w:pPr>
                        <w:overflowPunct w:val="0"/>
                        <w:spacing w:after="0" w:line="240" w:lineRule="auto"/>
                      </w:pPr>
                      <w:r>
                        <w:rPr>
                          <w:rFonts w:cstheme="minorBidi"/>
                        </w:rPr>
                        <w:t>plotting</w:t>
                      </w:r>
                    </w:p>
                  </w:txbxContent>
                </v:textbox>
              </v:shape>
              <v:shape id="Cuadro de texto 854" o:spid="_x0000_s2231" type="#_x0000_t202" style="position:absolute;left:12520;top:3956;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" filled="f" stroked="f" strokeweight="0">
                <v:textbox inset="0,0,0,0">
                  <w:txbxContent>
                    <w:p w14:paraId="4886ECDF" w14:textId="77777777" w:rsidR="00CB7E31" w:rsidRDefault="00000000">
                      <w:pPr>
                        <w:overflowPunct w:val="0"/>
                        <w:spacing w:after="0" w:line="240" w:lineRule="auto"/>
                      </w:pPr>
                      <w:r>
                        <w:rPr>
                          <w:rFonts w:cstheme="minorBidi"/>
                          <w:color w:val="666666"/>
                        </w:rPr>
                        <w:t>.</w:t>
                      </w:r>
                    </w:p>
                  </w:txbxContent>
                </v:textbox>
              </v:shape>
              <v:shape id="Cuadro de texto 855" o:spid="_x0000_s2232" type="#_x0000_t202" style="position:absolute;left:13251;top:3956;width:3676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" filled="f" stroked="f" strokeweight="0">
                <v:textbox inset="0,0,0,0">
                  <w:txbxContent>
                    <w:p w14:paraId="7B8759A1" w14:textId="77777777" w:rsidR="00CB7E31" w:rsidRDefault="00000000">
                      <w:pPr>
                        <w:overflowPunct w:val="0"/>
                        <w:spacing w:after="0" w:line="240" w:lineRule="auto"/>
                      </w:pPr>
                      <w:r>
                        <w:rPr>
                          <w:rFonts w:cstheme="minorBidi"/>
                        </w:rPr>
                        <w:t>scatter_matrix(df[attributes],</w:t>
                      </w:r>
                      <w:r>
                        <w:rPr>
                          <w:rFonts w:cstheme="minorBidi"/>
                          <w:spacing w:val="-16"/>
                        </w:rPr>
                        <w:t xml:space="preserve"> </w:t>
                      </w:r>
                      <w:r>
                        <w:rPr>
                          <w:rFonts w:cstheme="minorBidi"/>
                        </w:rPr>
                        <w:t>figsize</w:t>
                      </w:r>
                    </w:p>
                  </w:txbxContent>
                </v:textbox>
              </v:shape>
              <v:shape id="Cuadro de texto 856" o:spid="_x0000_s2233" type="#_x0000_t202" style="position:absolute;left:40892;top:3956;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" filled="f" stroked="f" strokeweight="0">
                <v:textbox inset="0,0,0,0">
                  <w:txbxContent>
                    <w:p w14:paraId="4D1E44DF" w14:textId="77777777" w:rsidR="00CB7E31" w:rsidRDefault="00000000">
                      <w:pPr>
                        <w:overflowPunct w:val="0"/>
                        <w:spacing w:after="0" w:line="240" w:lineRule="auto"/>
                      </w:pPr>
                      <w:r>
                        <w:rPr>
                          <w:rFonts w:cstheme="minorBidi"/>
                          <w:color w:val="666666"/>
                        </w:rPr>
                        <w:t>=</w:t>
                      </w:r>
                    </w:p>
                  </w:txbxContent>
                </v:textbox>
              </v:shape>
              <v:shape id="Cuadro de texto 857" o:spid="_x0000_s2234" type="#_x0000_t202" style="position:absolute;left:41619;top:3956;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" filled="f" stroked="f" strokeweight="0">
                <v:textbox inset="0,0,0,0">
                  <w:txbxContent>
                    <w:p w14:paraId="7C6A1993" w14:textId="77777777" w:rsidR="00CB7E31" w:rsidRDefault="00000000">
                      <w:pPr>
                        <w:overflowPunct w:val="0"/>
                        <w:spacing w:after="0" w:line="240" w:lineRule="auto"/>
                      </w:pPr>
                      <w:r>
                        <w:rPr>
                          <w:rFonts w:cstheme="minorBidi"/>
                        </w:rPr>
                        <w:t>(</w:t>
                      </w:r>
                    </w:p>
                  </w:txbxContent>
                </v:textbox>
              </v:shape>
              <v:shape id="Cuadro de texto 858" o:spid="_x0000_s2235" type="#_x0000_t202" style="position:absolute;left:42346;top:3956;width:193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" filled="f" stroked="f" strokeweight="0">
                <v:textbox inset="0,0,0,0">
                  <w:txbxContent>
                    <w:p w14:paraId="568482A4" w14:textId="77777777" w:rsidR="00CB7E31" w:rsidRDefault="00000000">
                      <w:pPr>
                        <w:overflowPunct w:val="0"/>
                        <w:spacing w:after="0" w:line="240" w:lineRule="auto"/>
                      </w:pPr>
                      <w:r>
                        <w:rPr>
                          <w:rFonts w:cstheme="minorBidi"/>
                          <w:color w:val="666666"/>
                        </w:rPr>
                        <w:t>18</w:t>
                      </w:r>
                    </w:p>
                  </w:txbxContent>
                </v:textbox>
              </v:shape>
              <v:shape id="Cuadro de texto 859" o:spid="_x0000_s2236" type="#_x0000_t202" style="position:absolute;left:43801;top:3956;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" filled="f" stroked="f" strokeweight="0">
                <v:textbox inset="0,0,0,0">
                  <w:txbxContent>
                    <w:p w14:paraId="476B9415" w14:textId="77777777" w:rsidR="00CB7E31" w:rsidRDefault="00000000">
                      <w:pPr>
                        <w:overflowPunct w:val="0"/>
                        <w:spacing w:after="0" w:line="240" w:lineRule="auto"/>
                      </w:pPr>
                      <w:r>
                        <w:rPr>
                          <w:rFonts w:cstheme="minorBidi"/>
                        </w:rPr>
                        <w:t>,</w:t>
                      </w:r>
                    </w:p>
                  </w:txbxContent>
                </v:textbox>
              </v:shape>
              <v:shape id="Cuadro de texto 860" o:spid="_x0000_s2237" type="#_x0000_t202" style="position:absolute;left:45255;top:3956;width:193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" filled="f" stroked="f" strokeweight="0">
                <v:textbox inset="0,0,0,0">
                  <w:txbxContent>
                    <w:p w14:paraId="3E4F6410" w14:textId="77777777" w:rsidR="00CB7E31" w:rsidRDefault="00000000">
                      <w:pPr>
                        <w:overflowPunct w:val="0"/>
                        <w:spacing w:after="0" w:line="240" w:lineRule="auto"/>
                      </w:pPr>
                      <w:r>
                        <w:rPr>
                          <w:rFonts w:cstheme="minorBidi"/>
                          <w:color w:val="666666"/>
                        </w:rPr>
                        <w:t>15</w:t>
                      </w:r>
                    </w:p>
                  </w:txbxContent>
                </v:textbox>
              </v:shape>
              <v:shape id="Cuadro de texto 861" o:spid="_x0000_s2238" type="#_x0000_t202" style="position:absolute;left:46710;top:3956;width:193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" filled="f" stroked="f" strokeweight="0">
                <v:textbox inset="0,0,0,0">
                  <w:txbxContent>
                    <w:p w14:paraId="5994CF6E" w14:textId="77777777" w:rsidR="00CB7E31" w:rsidRDefault="00000000">
                      <w:pPr>
                        <w:overflowPunct w:val="0"/>
                        <w:spacing w:after="0" w:line="240" w:lineRule="auto"/>
                      </w:pPr>
                      <w:r>
                        <w:rPr>
                          <w:rFonts w:cstheme="minorBidi"/>
                        </w:rPr>
                        <w:t>))</w:t>
                      </w:r>
                    </w:p>
                  </w:txbxContent>
                </v:textbox>
              </v:shape>
              <v:shape id="Cuadro de texto 862" o:spid="_x0000_s2239" type="#_x0000_t202" style="position:absolute;left:4521;top:5677;width:290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" filled="f" stroked="f" strokeweight="0">
                <v:textbox inset="0,0,0,0">
                  <w:txbxContent>
                    <w:p w14:paraId="77901ECD" w14:textId="77777777" w:rsidR="00CB7E31" w:rsidRDefault="00000000">
                      <w:pPr>
                        <w:overflowPunct w:val="0"/>
                        <w:spacing w:after="0" w:line="240" w:lineRule="auto"/>
                      </w:pPr>
                      <w:r>
                        <w:rPr>
                          <w:rFonts w:cstheme="minorBidi"/>
                        </w:rPr>
                        <w:t>plt</w:t>
                      </w:r>
                    </w:p>
                  </w:txbxContent>
                </v:textbox>
              </v:shape>
              <v:shape id="Cuadro de texto 863" o:spid="_x0000_s2240" type="#_x0000_t202" style="position:absolute;left:6706;top:5677;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" filled="f" stroked="f" strokeweight="0">
                <v:textbox inset="0,0,0,0">
                  <w:txbxContent>
                    <w:p w14:paraId="1BDD7041" w14:textId="77777777" w:rsidR="00CB7E31" w:rsidRDefault="00000000">
                      <w:pPr>
                        <w:overflowPunct w:val="0"/>
                        <w:spacing w:after="0" w:line="240" w:lineRule="auto"/>
                      </w:pPr>
                      <w:r>
                        <w:rPr>
                          <w:rFonts w:cstheme="minorBidi"/>
                          <w:color w:val="666666"/>
                        </w:rPr>
                        <w:t>.</w:t>
                      </w:r>
                    </w:p>
                  </w:txbxContent>
                </v:textbox>
              </v:shape>
              <v:shape id="Cuadro de texto 864" o:spid="_x0000_s2241" type="#_x0000_t202" style="position:absolute;left:7430;top:5677;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" filled="f" stroked="f" strokeweight="0">
                <v:textbox inset="0,0,0,0">
                  <w:txbxContent>
                    <w:p w14:paraId="36BA9C4D" w14:textId="77777777" w:rsidR="00CB7E31" w:rsidRDefault="00000000">
                      <w:pPr>
                        <w:overflowPunct w:val="0"/>
                        <w:spacing w:after="0" w:line="240" w:lineRule="auto"/>
                      </w:pPr>
                      <w:r>
                        <w:rPr>
                          <w:rFonts w:cstheme="minorBidi"/>
                        </w:rPr>
                        <w:t>show()</w:t>
                      </w:r>
                    </w:p>
                  </w:txbxContent>
                </v:textbox>
              </v:shape>
              <v:shape id="Picture 845" o:spid="_x0000_s2242" type="#_x0000_t75" style="position:absolute;left:6984;top:8762;width:53499;height:4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" stroked="t" strokeweight="0">
                <v:imagedata r:id="rId140" o:title=""/>
              </v:shape>
              <w10:anchorlock/>
            </v:group>
          </w:pict>
        </w:r>
      </w:del>
    </w:p>
    <w:p w14:paraId="04AC026B" w14:textId="619C0FDA" w:rsidR="00CB7E31" w:rsidDel="00F217D2" w:rsidRDefault="00000000">
      <w:pPr>
        <w:spacing w:after="5" w:line="268" w:lineRule="auto"/>
        <w:ind w:left="-5" w:right="102"/>
        <w:rPr>
          <w:del w:id="7121" w:author="Jose Eduardo VIU" w:date="2023-04-02T00:32:00Z"/>
        </w:rPr>
      </w:pPr>
      <w:del w:id="7122" w:author="Jose Eduardo VIU" w:date="2023-04-02T00:32:00Z">
        <w:r w:rsidDel="00F217D2">
          <w:rPr>
            <w:color w:val="303F9F"/>
          </w:rPr>
          <w:delText xml:space="preserve">[11]: </w:delText>
        </w:r>
        <w:r w:rsidDel="00F217D2">
          <w:rPr>
            <w:rFonts w:ascii="Courier New" w:eastAsia="Courier New" w:hAnsi="Courier New" w:cs="Courier New"/>
            <w:i/>
            <w:color w:val="3D7A7A"/>
          </w:rPr>
          <w:delText># Mostramos la matriz de correlaciones entre las principales variables.</w:delText>
        </w:r>
      </w:del>
    </w:p>
    <w:p w14:paraId="55E56902" w14:textId="6335367B" w:rsidR="00CB7E31" w:rsidDel="00F217D2" w:rsidRDefault="00000000">
      <w:pPr>
        <w:ind w:left="722" w:right="197"/>
        <w:rPr>
          <w:del w:id="7123" w:author="Jose Eduardo VIU" w:date="2023-04-02T00:32:00Z"/>
        </w:rPr>
      </w:pPr>
      <w:del w:id="7124" w:author="Jose Eduardo VIU" w:date="2023-04-02T00:32:00Z">
        <w:r w:rsidDel="00F217D2">
          <w:delText>plt</w:delText>
        </w:r>
        <w:r w:rsidDel="00F217D2">
          <w:rPr>
            <w:color w:val="666666"/>
          </w:rPr>
          <w:delText>.</w:delText>
        </w:r>
        <w:r w:rsidDel="00F217D2">
          <w:delText>figure(figsize</w:delText>
        </w:r>
        <w:r w:rsidDel="00F217D2">
          <w:rPr>
            <w:color w:val="666666"/>
          </w:rPr>
          <w:delText>=</w:delText>
        </w:r>
        <w:r w:rsidDel="00F217D2">
          <w:delText>(</w:delText>
        </w:r>
        <w:r w:rsidDel="00F217D2">
          <w:rPr>
            <w:color w:val="666666"/>
          </w:rPr>
          <w:delText>16</w:delText>
        </w:r>
        <w:r w:rsidDel="00F217D2">
          <w:delText xml:space="preserve">, </w:delText>
        </w:r>
        <w:r w:rsidDel="00F217D2">
          <w:rPr>
            <w:color w:val="666666"/>
          </w:rPr>
          <w:delText>6</w:delText>
        </w:r>
        <w:r w:rsidDel="00F217D2">
          <w:delText>))</w:delText>
        </w:r>
      </w:del>
    </w:p>
    <w:p w14:paraId="5CFA5D06" w14:textId="4191B506" w:rsidR="00CB7E31" w:rsidDel="00F217D2" w:rsidRDefault="00000000">
      <w:pPr>
        <w:ind w:left="722" w:right="919"/>
        <w:rPr>
          <w:del w:id="7125" w:author="Jose Eduardo VIU" w:date="2023-04-02T00:32:00Z"/>
        </w:rPr>
      </w:pPr>
      <w:del w:id="7126" w:author="Jose Eduardo VIU" w:date="2023-04-02T00:32:00Z">
        <w:r w:rsidDel="00F217D2">
          <w:delText xml:space="preserve">mask </w:delText>
        </w:r>
        <w:r w:rsidDel="00F217D2">
          <w:rPr>
            <w:color w:val="666666"/>
          </w:rPr>
          <w:delText xml:space="preserve">= </w:delText>
        </w:r>
        <w:r w:rsidDel="00F217D2">
          <w:delText>np</w:delText>
        </w:r>
        <w:r w:rsidDel="00F217D2">
          <w:rPr>
            <w:color w:val="666666"/>
          </w:rPr>
          <w:delText>.</w:delText>
        </w:r>
        <w:r w:rsidDel="00F217D2">
          <w:delText>triu(np</w:delText>
        </w:r>
        <w:r w:rsidDel="00F217D2">
          <w:rPr>
            <w:color w:val="666666"/>
          </w:rPr>
          <w:delText>.</w:delText>
        </w:r>
        <w:r w:rsidDel="00F217D2">
          <w:delText>ones_like(df[attributes]</w:delText>
        </w:r>
        <w:r w:rsidDel="00F217D2">
          <w:rPr>
            <w:color w:val="666666"/>
          </w:rPr>
          <w:delText>.</w:delText>
        </w:r>
        <w:r w:rsidDel="00F217D2">
          <w:delText>corr(), dtype</w:delText>
        </w:r>
        <w:r w:rsidDel="00F217D2">
          <w:rPr>
            <w:color w:val="666666"/>
          </w:rPr>
          <w:delText>=</w:delText>
        </w:r>
        <w:r w:rsidDel="00F217D2">
          <w:rPr>
            <w:color w:val="007F00"/>
          </w:rPr>
          <w:delText>bool</w:delText>
        </w:r>
        <w:r w:rsidDel="00F217D2">
          <w:delText xml:space="preserve">)) heatmap </w:delText>
        </w:r>
        <w:r w:rsidDel="00F217D2">
          <w:rPr>
            <w:color w:val="666666"/>
          </w:rPr>
          <w:delText xml:space="preserve">= </w:delText>
        </w:r>
        <w:r w:rsidDel="00F217D2">
          <w:delText>sns</w:delText>
        </w:r>
        <w:r w:rsidDel="00F217D2">
          <w:rPr>
            <w:color w:val="666666"/>
          </w:rPr>
          <w:delText>.</w:delText>
        </w:r>
        <w:r w:rsidDel="00F217D2">
          <w:delText>heatmap(df[attributes]</w:delText>
        </w:r>
        <w:r w:rsidDel="00F217D2">
          <w:rPr>
            <w:color w:val="666666"/>
          </w:rPr>
          <w:delText>.</w:delText>
        </w:r>
        <w:r w:rsidDel="00F217D2">
          <w:delText>corr(), mask</w:delText>
        </w:r>
        <w:r w:rsidDel="00F217D2">
          <w:rPr>
            <w:color w:val="666666"/>
          </w:rPr>
          <w:delText>=</w:delText>
        </w:r>
        <w:r w:rsidDel="00F217D2">
          <w:delText>mask, vmin</w:delText>
        </w:r>
        <w:r w:rsidDel="00F217D2">
          <w:rPr>
            <w:color w:val="666666"/>
          </w:rPr>
          <w:delText>=-1</w:delText>
        </w:r>
        <w:r w:rsidDel="00F217D2">
          <w:delText>, vmax</w:delText>
        </w:r>
        <w:r w:rsidDel="00F217D2">
          <w:rPr>
            <w:color w:val="666666"/>
          </w:rPr>
          <w:delText>=1</w:delText>
        </w:r>
        <w:r w:rsidDel="00F217D2">
          <w:delText>,</w:delText>
        </w:r>
        <w:r w:rsidDel="00F217D2">
          <w:rPr>
            <w:color w:val="FF0000"/>
          </w:rPr>
          <w:delText>␣</w:delText>
        </w:r>
      </w:del>
    </w:p>
    <w:p w14:paraId="0BCF8D38" w14:textId="40C3479E" w:rsidR="00CB7E31" w:rsidDel="00F217D2" w:rsidRDefault="00000000">
      <w:pPr>
        <w:ind w:left="712" w:right="197" w:firstLine="163"/>
        <w:rPr>
          <w:del w:id="7127" w:author="Jose Eduardo VIU" w:date="2023-04-02T00:32:00Z"/>
        </w:rPr>
      </w:pPr>
      <w:del w:id="7128" w:author="Jose Eduardo VIU" w:date="2023-04-02T00:32:00Z">
        <w:r w:rsidDel="00F217D2">
          <w:rPr>
            <w:noProof/>
          </w:rPr>
          <w:pict w14:anchorId="1E0DB1D6">
            <v:group id="Group 17736" o:spid="_x0000_s2176" style="position:absolute;left:0;text-align:left;margin-left:31.65pt;margin-top:-57.5pt;width:468pt;height:101.9pt;z-index:-503316301" coordsize="59436,129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" o:allowincell="f">
              <v:shape id="Forma libre: forma 867" o:spid="_x0000_s2177" style="position:absolute;width:59436;height:12942;visibility:visible;mso-wrap-style:square;v-text-anchor:top" coordsize="16510,3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" path="m70,l16440,v39,,70,31,70,70l16510,3524v,39,-31,70,-70,70l70,3594c31,3594,,3563,,3524l,70c,31,31,,70,xe" fillcolor="#cfcfcf" stroked="f" strokeweight="0">
                <v:path arrowok="t"/>
              </v:shape>
              <v:shape id="Forma libre: forma 868" o:spid="_x0000_s2178" style="position:absolute;left:126;top:126;width:59180;height:12686;visibility:visible;mso-wrap-style:square;v-text-anchor:top" coordsize="16439,3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" path="m35,l16405,v19,,35,16,35,35l16440,3489v,19,-16,35,-35,35l35,3524c16,3524,,3508,,3489l,35c,16,16,,35,xe" fillcolor="#f7f7f7" stroked="f" strokeweight="0">
                <v:path arrowok="t"/>
              </v:shape>
            </v:group>
          </w:pict>
        </w:r>
        <w:r w:rsidR="007341E8" w:rsidDel="00F217D2">
          <w:rPr>
            <w:rFonts w:ascii="Times New Roman" w:eastAsia="Times New Roman" w:hAnsi="Times New Roman" w:cs="Times New Roman"/>
            <w:color w:val="FF0000"/>
            <w:sz w:val="12"/>
          </w:rPr>
          <w:delText>↪</w:delText>
        </w:r>
        <w:r w:rsidR="007341E8" w:rsidDel="00F217D2">
          <w:delText>annot</w:delText>
        </w:r>
        <w:r w:rsidR="007341E8" w:rsidDel="00F217D2">
          <w:rPr>
            <w:color w:val="666666"/>
          </w:rPr>
          <w:delText>=</w:delText>
        </w:r>
        <w:r w:rsidR="007341E8" w:rsidDel="00F217D2">
          <w:rPr>
            <w:rFonts w:ascii="Courier New" w:eastAsia="Courier New" w:hAnsi="Courier New" w:cs="Courier New"/>
            <w:b/>
            <w:color w:val="007F00"/>
          </w:rPr>
          <w:delText>True</w:delText>
        </w:r>
        <w:r w:rsidR="007341E8" w:rsidDel="00F217D2">
          <w:delText>) heatmap</w:delText>
        </w:r>
        <w:r w:rsidR="007341E8" w:rsidDel="00F217D2">
          <w:rPr>
            <w:color w:val="666666"/>
          </w:rPr>
          <w:delText>.</w:delText>
        </w:r>
        <w:r w:rsidR="007341E8" w:rsidDel="00F217D2">
          <w:delText>set_title(</w:delText>
        </w:r>
        <w:r w:rsidR="007341E8" w:rsidDel="00F217D2">
          <w:rPr>
            <w:color w:val="BA2121"/>
          </w:rPr>
          <w:delText>'Matriz de correlaciones'</w:delText>
        </w:r>
        <w:r w:rsidR="007341E8" w:rsidDel="00F217D2">
          <w:delText>, fontdict</w:delText>
        </w:r>
        <w:r w:rsidR="007341E8" w:rsidDel="00F217D2">
          <w:rPr>
            <w:color w:val="666666"/>
          </w:rPr>
          <w:delText>=</w:delText>
        </w:r>
        <w:r w:rsidR="007341E8" w:rsidDel="00F217D2">
          <w:delText>{</w:delText>
        </w:r>
        <w:r w:rsidR="007341E8" w:rsidDel="00F217D2">
          <w:rPr>
            <w:color w:val="BA2121"/>
          </w:rPr>
          <w:delText>'fontsize'</w:delText>
        </w:r>
        <w:r w:rsidR="007341E8" w:rsidDel="00F217D2">
          <w:delText>:</w:delText>
        </w:r>
        <w:r w:rsidR="007341E8" w:rsidDel="00F217D2">
          <w:rPr>
            <w:color w:val="666666"/>
          </w:rPr>
          <w:delText>12</w:delText>
        </w:r>
        <w:r w:rsidR="007341E8" w:rsidDel="00F217D2">
          <w:delText>}, pad</w:delText>
        </w:r>
        <w:r w:rsidR="007341E8" w:rsidDel="00F217D2">
          <w:rPr>
            <w:color w:val="666666"/>
          </w:rPr>
          <w:delText>=12</w:delText>
        </w:r>
        <w:r w:rsidR="007341E8" w:rsidDel="00F217D2">
          <w:delText>); plt</w:delText>
        </w:r>
        <w:r w:rsidR="007341E8" w:rsidDel="00F217D2">
          <w:rPr>
            <w:color w:val="666666"/>
          </w:rPr>
          <w:delText>.</w:delText>
        </w:r>
        <w:r w:rsidR="007341E8" w:rsidDel="00F217D2">
          <w:delText>show()</w:delText>
        </w:r>
      </w:del>
    </w:p>
    <w:p w14:paraId="34694F3F" w14:textId="76464C0A" w:rsidR="00CB7E31" w:rsidDel="00F217D2" w:rsidRDefault="00000000">
      <w:pPr>
        <w:spacing w:after="956" w:line="259" w:lineRule="auto"/>
        <w:ind w:left="1101"/>
        <w:rPr>
          <w:del w:id="7129" w:author="Jose Eduardo VIU" w:date="2023-04-02T00:32:00Z"/>
        </w:rPr>
      </w:pPr>
      <w:del w:id="7130" w:author="Jose Eduardo VIU" w:date="2023-04-02T00:32:00Z">
        <w:r w:rsidDel="00F217D2">
          <w:rPr>
            <w:noProof/>
          </w:rPr>
          <w:drawing>
            <wp:inline distT="0" distB="0" distL="0" distR="0" wp14:anchorId="69C452D5" wp14:editId="2BAA92F7">
              <wp:extent cx="5349240" cy="2679065"/>
              <wp:effectExtent l="0" t="0" r="0" b="0"/>
              <wp:docPr id="100"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24"/>
                      <pic:cNvPicPr>
                        <a:picLocks noChangeAspect="1" noChangeArrowheads="1"/>
                      </pic:cNvPicPr>
                    </pic:nvPicPr>
                    <pic:blipFill>
                      <a:blip r:embed="rId141"/>
                      <a:stretch>
                        <a:fillRect/>
                      </a:stretch>
                    </pic:blipFill>
                    <pic:spPr bwMode="auto">
                      <a:xfrm>
                        <a:off x="0" y="0"/>
                        <a:ext cx="5349240" cy="2679065"/>
                      </a:xfrm>
                      <a:prstGeom prst="rect">
                        <a:avLst/>
                      </a:prstGeom>
                    </pic:spPr>
                  </pic:pic>
                </a:graphicData>
              </a:graphic>
            </wp:inline>
          </w:drawing>
        </w:r>
      </w:del>
    </w:p>
    <w:p w14:paraId="4711FCAD" w14:textId="48DFA1A5" w:rsidR="00CB7E31" w:rsidDel="00F217D2" w:rsidRDefault="00000000">
      <w:pPr>
        <w:spacing w:after="5" w:line="268" w:lineRule="auto"/>
        <w:ind w:left="860" w:right="102" w:hanging="875"/>
        <w:rPr>
          <w:del w:id="7131" w:author="Jose Eduardo VIU" w:date="2023-04-02T00:32:00Z"/>
        </w:rPr>
      </w:pPr>
      <w:del w:id="7132" w:author="Jose Eduardo VIU" w:date="2023-04-02T00:32:00Z">
        <w:r w:rsidDel="00F217D2">
          <w:rPr>
            <w:color w:val="303F9F"/>
          </w:rPr>
          <w:delText xml:space="preserve">[12]: </w:delText>
        </w:r>
        <w:r w:rsidDel="00F217D2">
          <w:rPr>
            <w:rFonts w:ascii="Courier New" w:eastAsia="Courier New" w:hAnsi="Courier New" w:cs="Courier New"/>
            <w:i/>
            <w:color w:val="3D7A7A"/>
          </w:rPr>
          <w:delText># Mostramos ordenadas las correlaciones de las variables con la variable</w:delText>
        </w:r>
        <w:r w:rsidDel="00F217D2">
          <w:rPr>
            <w:color w:val="FF0000"/>
          </w:rPr>
          <w:delText xml:space="preserve">␣ </w:delText>
        </w:r>
        <w:r w:rsidDel="00F217D2">
          <w:rPr>
            <w:rFonts w:ascii="Times New Roman" w:eastAsia="Times New Roman" w:hAnsi="Times New Roman" w:cs="Times New Roman"/>
            <w:color w:val="FF0000"/>
            <w:sz w:val="12"/>
          </w:rPr>
          <w:delText>↪</w:delText>
        </w:r>
        <w:r w:rsidDel="00F217D2">
          <w:rPr>
            <w:rFonts w:ascii="Courier New" w:eastAsia="Courier New" w:hAnsi="Courier New" w:cs="Courier New"/>
            <w:i/>
            <w:color w:val="3D7A7A"/>
          </w:rPr>
          <w:delText>Objetivo GMD.</w:delText>
        </w:r>
      </w:del>
    </w:p>
    <w:p w14:paraId="18175C0E" w14:textId="21834F8D" w:rsidR="00CB7E31" w:rsidDel="00F217D2" w:rsidRDefault="00000000">
      <w:pPr>
        <w:ind w:left="722" w:right="690"/>
        <w:rPr>
          <w:del w:id="7133" w:author="Jose Eduardo VIU" w:date="2023-04-02T00:32:00Z"/>
        </w:rPr>
      </w:pPr>
      <w:del w:id="7134" w:author="Jose Eduardo VIU" w:date="2023-04-02T00:32:00Z">
        <w:r w:rsidDel="00F217D2">
          <w:delText>plt</w:delText>
        </w:r>
        <w:r w:rsidDel="00F217D2">
          <w:rPr>
            <w:color w:val="666666"/>
          </w:rPr>
          <w:delText>.</w:delText>
        </w:r>
        <w:r w:rsidDel="00F217D2">
          <w:delText>figure(figsize</w:delText>
        </w:r>
        <w:r w:rsidDel="00F217D2">
          <w:rPr>
            <w:color w:val="666666"/>
          </w:rPr>
          <w:delText>=</w:delText>
        </w:r>
        <w:r w:rsidDel="00F217D2">
          <w:delText>(</w:delText>
        </w:r>
        <w:r w:rsidDel="00F217D2">
          <w:rPr>
            <w:color w:val="666666"/>
          </w:rPr>
          <w:delText>5</w:delText>
        </w:r>
        <w:r w:rsidDel="00F217D2">
          <w:delText xml:space="preserve">, </w:delText>
        </w:r>
        <w:r w:rsidDel="00F217D2">
          <w:rPr>
            <w:color w:val="666666"/>
          </w:rPr>
          <w:delText>6</w:delText>
        </w:r>
        <w:r w:rsidDel="00F217D2">
          <w:delText xml:space="preserve">)) heatmap </w:delText>
        </w:r>
        <w:r w:rsidDel="00F217D2">
          <w:rPr>
            <w:color w:val="666666"/>
          </w:rPr>
          <w:delText xml:space="preserve">= </w:delText>
        </w:r>
        <w:r w:rsidDel="00F217D2">
          <w:delText>sns</w:delText>
        </w:r>
        <w:r w:rsidDel="00F217D2">
          <w:rPr>
            <w:color w:val="666666"/>
          </w:rPr>
          <w:delText>.</w:delText>
        </w:r>
        <w:r w:rsidDel="00F217D2">
          <w:delText>heatmap(df[attributes]</w:delText>
        </w:r>
        <w:r w:rsidDel="00F217D2">
          <w:rPr>
            <w:color w:val="666666"/>
          </w:rPr>
          <w:delText>.</w:delText>
        </w:r>
        <w:r w:rsidDel="00F217D2">
          <w:delText>corr()[[</w:delText>
        </w:r>
        <w:r w:rsidDel="00F217D2">
          <w:rPr>
            <w:color w:val="BA2121"/>
          </w:rPr>
          <w:delText>'GMD'</w:delText>
        </w:r>
        <w:r w:rsidDel="00F217D2">
          <w:delText>]]</w:delText>
        </w:r>
        <w:r w:rsidDel="00F217D2">
          <w:rPr>
            <w:color w:val="666666"/>
          </w:rPr>
          <w:delText>.</w:delText>
        </w:r>
        <w:r w:rsidDel="00F217D2">
          <w:delText>sort_values(by</w:delText>
        </w:r>
        <w:r w:rsidDel="00F217D2">
          <w:rPr>
            <w:color w:val="666666"/>
          </w:rPr>
          <w:delText>=</w:delText>
        </w:r>
        <w:r w:rsidDel="00F217D2">
          <w:rPr>
            <w:color w:val="BA2121"/>
          </w:rPr>
          <w:delText>'GMD'</w:delText>
        </w:r>
        <w:r w:rsidDel="00F217D2">
          <w:delText>,</w:delText>
        </w:r>
        <w:r w:rsidDel="00F217D2">
          <w:rPr>
            <w:color w:val="FF0000"/>
          </w:rPr>
          <w:delText>␣</w:delText>
        </w:r>
      </w:del>
    </w:p>
    <w:p w14:paraId="53334B71" w14:textId="1EA47435" w:rsidR="00CB7E31" w:rsidDel="00F217D2" w:rsidRDefault="00000000">
      <w:pPr>
        <w:ind w:left="712" w:right="197" w:firstLine="163"/>
        <w:rPr>
          <w:del w:id="7135" w:author="Jose Eduardo VIU" w:date="2023-04-02T00:32:00Z"/>
        </w:rPr>
      </w:pPr>
      <w:del w:id="7136" w:author="Jose Eduardo VIU" w:date="2023-04-02T00:32:00Z">
        <w:r w:rsidDel="00F217D2">
          <w:rPr>
            <w:noProof/>
          </w:rPr>
          <w:pict w14:anchorId="0B124BA8">
            <v:group id="Group 17564" o:spid="_x0000_s2173" style="position:absolute;left:0;text-align:left;margin-left:31.65pt;margin-top:-58.25pt;width:468pt;height:102.85pt;z-index:-503316300" coordsize="59436,13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" o:allowincell="f">
              <v:shape id="Forma libre: forma 870" o:spid="_x0000_s2174" style="position:absolute;width:59436;height:13060;visibility:visible;mso-wrap-style:square;v-text-anchor:top" coordsize="16510,3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" path="m70,l16440,v39,,70,31,70,70l16510,3559v,39,-31,70,-70,70l70,3629c31,3629,,3598,,3559l,70c,31,31,,70,xe" fillcolor="#cfcfcf" stroked="f" strokeweight="0">
                <v:path arrowok="t"/>
              </v:shape>
              <v:shape id="Forma libre: forma 871" o:spid="_x0000_s2175" style="position:absolute;left:126;top:126;width:59180;height:12816;visibility:visible;mso-wrap-style:square;v-text-anchor:top" coordsize="16439,3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" path="m35,l16405,v19,,35,16,35,35l16440,3524v,19,-16,35,-35,35l35,3559c16,3559,,3543,,3524l,35c,16,16,,35,xe" fillcolor="#f7f7f7" stroked="f" strokeweight="0">
                <v:path arrowok="t"/>
              </v:shape>
            </v:group>
          </w:pict>
        </w:r>
        <w:r w:rsidR="007341E8" w:rsidDel="00F217D2">
          <w:rPr>
            <w:rFonts w:ascii="Times New Roman" w:eastAsia="Times New Roman" w:hAnsi="Times New Roman" w:cs="Times New Roman"/>
            <w:color w:val="FF0000"/>
            <w:sz w:val="12"/>
          </w:rPr>
          <w:delText>↪</w:delText>
        </w:r>
        <w:r w:rsidR="007341E8" w:rsidDel="00F217D2">
          <w:delText>ascending</w:delText>
        </w:r>
        <w:r w:rsidR="007341E8" w:rsidDel="00F217D2">
          <w:rPr>
            <w:color w:val="666666"/>
          </w:rPr>
          <w:delText>=</w:delText>
        </w:r>
        <w:r w:rsidR="007341E8" w:rsidDel="00F217D2">
          <w:rPr>
            <w:rFonts w:ascii="Courier New" w:eastAsia="Courier New" w:hAnsi="Courier New" w:cs="Courier New"/>
            <w:b/>
            <w:color w:val="007F00"/>
          </w:rPr>
          <w:delText>False</w:delText>
        </w:r>
        <w:r w:rsidR="007341E8" w:rsidDel="00F217D2">
          <w:delText>), vmin</w:delText>
        </w:r>
        <w:r w:rsidR="007341E8" w:rsidDel="00F217D2">
          <w:rPr>
            <w:color w:val="666666"/>
          </w:rPr>
          <w:delText>=-1</w:delText>
        </w:r>
        <w:r w:rsidR="007341E8" w:rsidDel="00F217D2">
          <w:delText>, vmax</w:delText>
        </w:r>
        <w:r w:rsidR="007341E8" w:rsidDel="00F217D2">
          <w:rPr>
            <w:color w:val="666666"/>
          </w:rPr>
          <w:delText>=1</w:delText>
        </w:r>
        <w:r w:rsidR="007341E8" w:rsidDel="00F217D2">
          <w:delText>, annot</w:delText>
        </w:r>
        <w:r w:rsidR="007341E8" w:rsidDel="00F217D2">
          <w:rPr>
            <w:color w:val="666666"/>
          </w:rPr>
          <w:delText>=</w:delText>
        </w:r>
        <w:r w:rsidR="007341E8" w:rsidDel="00F217D2">
          <w:rPr>
            <w:rFonts w:ascii="Courier New" w:eastAsia="Courier New" w:hAnsi="Courier New" w:cs="Courier New"/>
            <w:b/>
            <w:color w:val="007F00"/>
          </w:rPr>
          <w:delText>True</w:delText>
        </w:r>
        <w:r w:rsidR="007341E8" w:rsidDel="00F217D2">
          <w:delText>, cmap</w:delText>
        </w:r>
        <w:r w:rsidR="007341E8" w:rsidDel="00F217D2">
          <w:rPr>
            <w:color w:val="666666"/>
          </w:rPr>
          <w:delText>=</w:delText>
        </w:r>
        <w:r w:rsidR="007341E8" w:rsidDel="00F217D2">
          <w:rPr>
            <w:color w:val="BA2121"/>
          </w:rPr>
          <w:delText>'BrBG'</w:delText>
        </w:r>
        <w:r w:rsidR="007341E8" w:rsidDel="00F217D2">
          <w:delText>) heatmap</w:delText>
        </w:r>
        <w:r w:rsidR="007341E8" w:rsidDel="00F217D2">
          <w:rPr>
            <w:color w:val="666666"/>
          </w:rPr>
          <w:delText>.</w:delText>
        </w:r>
        <w:r w:rsidR="007341E8" w:rsidDel="00F217D2">
          <w:delText>set_title(</w:delText>
        </w:r>
        <w:r w:rsidR="007341E8" w:rsidDel="00F217D2">
          <w:rPr>
            <w:color w:val="BA2121"/>
          </w:rPr>
          <w:delText>'Correlación atributos con GMD'</w:delText>
        </w:r>
        <w:r w:rsidR="007341E8" w:rsidDel="00F217D2">
          <w:delText>, fontdict</w:delText>
        </w:r>
        <w:r w:rsidR="007341E8" w:rsidDel="00F217D2">
          <w:rPr>
            <w:color w:val="666666"/>
          </w:rPr>
          <w:delText>=</w:delText>
        </w:r>
        <w:r w:rsidR="007341E8" w:rsidDel="00F217D2">
          <w:delText>{</w:delText>
        </w:r>
        <w:r w:rsidR="007341E8" w:rsidDel="00F217D2">
          <w:rPr>
            <w:color w:val="BA2121"/>
          </w:rPr>
          <w:delText>'fontsize'</w:delText>
        </w:r>
        <w:r w:rsidR="007341E8" w:rsidDel="00F217D2">
          <w:delText>:</w:delText>
        </w:r>
        <w:r w:rsidR="007341E8" w:rsidDel="00F217D2">
          <w:rPr>
            <w:color w:val="666666"/>
          </w:rPr>
          <w:delText>12</w:delText>
        </w:r>
        <w:r w:rsidR="007341E8" w:rsidDel="00F217D2">
          <w:delText>},</w:delText>
        </w:r>
        <w:r w:rsidR="007341E8" w:rsidDel="00F217D2">
          <w:rPr>
            <w:color w:val="FF0000"/>
          </w:rPr>
          <w:delText xml:space="preserve">␣ </w:delText>
        </w:r>
        <w:r w:rsidR="007341E8" w:rsidDel="00F217D2">
          <w:rPr>
            <w:rFonts w:ascii="Times New Roman" w:eastAsia="Times New Roman" w:hAnsi="Times New Roman" w:cs="Times New Roman"/>
            <w:color w:val="FF0000"/>
            <w:sz w:val="12"/>
          </w:rPr>
          <w:delText>↪</w:delText>
        </w:r>
        <w:r w:rsidR="007341E8" w:rsidDel="00F217D2">
          <w:delText>pad</w:delText>
        </w:r>
        <w:r w:rsidR="007341E8" w:rsidDel="00F217D2">
          <w:rPr>
            <w:color w:val="666666"/>
          </w:rPr>
          <w:delText>=16</w:delText>
        </w:r>
        <w:r w:rsidR="007341E8" w:rsidDel="00F217D2">
          <w:delText>);</w:delText>
        </w:r>
      </w:del>
    </w:p>
    <w:p w14:paraId="71E21D64" w14:textId="174691AF" w:rsidR="00CB7E31" w:rsidDel="00F217D2" w:rsidRDefault="00000000">
      <w:pPr>
        <w:spacing w:after="1069" w:line="259" w:lineRule="auto"/>
        <w:ind w:left="1237"/>
        <w:rPr>
          <w:del w:id="7137" w:author="Jose Eduardo VIU" w:date="2023-04-02T00:32:00Z"/>
        </w:rPr>
      </w:pPr>
      <w:del w:id="7138" w:author="Jose Eduardo VIU" w:date="2023-04-02T00:32:00Z">
        <w:r w:rsidDel="00F217D2">
          <w:rPr>
            <w:noProof/>
          </w:rPr>
          <w:drawing>
            <wp:inline distT="0" distB="0" distL="0" distR="0" wp14:anchorId="407571D5" wp14:editId="749CD3DD">
              <wp:extent cx="5175250" cy="4992370"/>
              <wp:effectExtent l="0" t="0" r="0" b="0"/>
              <wp:docPr id="102"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11"/>
                      <pic:cNvPicPr>
                        <a:picLocks noChangeAspect="1" noChangeArrowheads="1"/>
                      </pic:cNvPicPr>
                    </pic:nvPicPr>
                    <pic:blipFill>
                      <a:blip r:embed="rId142"/>
                      <a:stretch>
                        <a:fillRect/>
                      </a:stretch>
                    </pic:blipFill>
                    <pic:spPr bwMode="auto">
                      <a:xfrm>
                        <a:off x="0" y="0"/>
                        <a:ext cx="5175250" cy="4992370"/>
                      </a:xfrm>
                      <a:prstGeom prst="rect">
                        <a:avLst/>
                      </a:prstGeom>
                    </pic:spPr>
                  </pic:pic>
                </a:graphicData>
              </a:graphic>
            </wp:inline>
          </w:drawing>
        </w:r>
      </w:del>
    </w:p>
    <w:p w14:paraId="0A8E8263" w14:textId="42040E6D" w:rsidR="00CB7E31" w:rsidDel="00F217D2" w:rsidRDefault="00000000">
      <w:pPr>
        <w:pStyle w:val="Ttulo4"/>
        <w:rPr>
          <w:del w:id="7139" w:author="Jose Eduardo VIU" w:date="2023-04-02T00:32:00Z"/>
        </w:rPr>
      </w:pPr>
      <w:del w:id="7140" w:author="Jose Eduardo VIU" w:date="2023-04-02T00:32:00Z">
        <w:r w:rsidDel="00F217D2">
          <w:delText>Dividir datos en entrenamiento y test</w:delText>
        </w:r>
      </w:del>
    </w:p>
    <w:p w14:paraId="182CC996" w14:textId="42EAFA2E" w:rsidR="00CB7E31" w:rsidDel="00F217D2" w:rsidRDefault="00000000">
      <w:pPr>
        <w:spacing w:after="392"/>
        <w:ind w:left="875" w:right="197" w:hanging="875"/>
        <w:rPr>
          <w:del w:id="7141" w:author="Jose Eduardo VIU" w:date="2023-04-02T00:32:00Z"/>
        </w:rPr>
      </w:pPr>
      <w:del w:id="7142" w:author="Jose Eduardo VIU" w:date="2023-04-02T00:32:00Z">
        <w:r w:rsidDel="00F217D2">
          <w:rPr>
            <w:noProof/>
          </w:rPr>
          <w:pict w14:anchorId="285CCB78">
            <v:group id="Group 17704" o:spid="_x0000_s2170" style="position:absolute;left:0;text-align:left;margin-left:31.65pt;margin-top:-3pt;width:468pt;height:33.1pt;z-index:-503316299" coordsize="59436,4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" o:allowincell="f">
              <v:shape id="Forma libre: forma 873" o:spid="_x0000_s2171" style="position:absolute;width:59436;height:4204;visibility:visible;mso-wrap-style:square;v-text-anchor:top" coordsize="16510,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" path="m70,l16440,v39,,70,31,70,70l16510,1098v,39,-31,70,-70,70l70,1168c31,1168,,1137,,1098l,70c,31,31,,70,xe" fillcolor="#cfcfcf" stroked="f" strokeweight="0">
                <v:path arrowok="t"/>
              </v:shape>
              <v:shape id="Forma libre: forma 874" o:spid="_x0000_s2172" style="position:absolute;left:126;top:126;width:59180;height:3949;visibility:visible;mso-wrap-style:square;v-text-anchor:top" coordsize="16439,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" path="m35,l16405,v19,,35,16,35,35l16440,1063v,19,-16,35,-35,35l35,1098c16,1098,,1082,,1063l,35c,16,16,,35,xe" fillcolor="#f7f7f7" stroked="f" strokeweight="0">
                <v:path arrowok="t"/>
              </v:shape>
            </v:group>
          </w:pict>
        </w:r>
        <w:r w:rsidR="007341E8" w:rsidDel="00F217D2">
          <w:rPr>
            <w:color w:val="303F9F"/>
          </w:rPr>
          <w:delText xml:space="preserve">[50]: </w:delText>
        </w:r>
        <w:r w:rsidR="007341E8" w:rsidDel="00F217D2">
          <w:delText xml:space="preserve">X_train, X_test, y_train, y_test </w:delText>
        </w:r>
        <w:r w:rsidR="007341E8" w:rsidDel="00F217D2">
          <w:rPr>
            <w:color w:val="666666"/>
          </w:rPr>
          <w:delText xml:space="preserve">= </w:delText>
        </w:r>
        <w:r w:rsidR="007341E8" w:rsidDel="00F217D2">
          <w:delText xml:space="preserve">train_test_split(x1, y, test_size </w:delText>
        </w:r>
        <w:r w:rsidR="007341E8" w:rsidDel="00F217D2">
          <w:rPr>
            <w:color w:val="666666"/>
          </w:rPr>
          <w:delText>= 0.2</w:delText>
        </w:r>
        <w:r w:rsidR="007341E8" w:rsidDel="00F217D2">
          <w:delText>,</w:delText>
        </w:r>
        <w:r w:rsidR="007341E8" w:rsidDel="00F217D2">
          <w:rPr>
            <w:color w:val="FF0000"/>
          </w:rPr>
          <w:delText xml:space="preserve">␣ </w:delText>
        </w:r>
        <w:r w:rsidR="007341E8" w:rsidDel="00F217D2">
          <w:rPr>
            <w:rFonts w:ascii="Times New Roman" w:eastAsia="Times New Roman" w:hAnsi="Times New Roman" w:cs="Times New Roman"/>
            <w:color w:val="FF0000"/>
            <w:sz w:val="12"/>
          </w:rPr>
          <w:delText>↪</w:delText>
        </w:r>
        <w:r w:rsidR="007341E8" w:rsidDel="00F217D2">
          <w:delText xml:space="preserve">random_state </w:delText>
        </w:r>
        <w:r w:rsidR="007341E8" w:rsidDel="00F217D2">
          <w:rPr>
            <w:color w:val="666666"/>
          </w:rPr>
          <w:delText>= 123</w:delText>
        </w:r>
        <w:r w:rsidR="007341E8" w:rsidDel="00F217D2">
          <w:delText>)</w:delText>
        </w:r>
      </w:del>
    </w:p>
    <w:p w14:paraId="093E4D1F" w14:textId="6C63EDF1" w:rsidR="00CB7E31" w:rsidDel="00F217D2" w:rsidRDefault="00000000">
      <w:pPr>
        <w:pStyle w:val="Ttulo4"/>
        <w:rPr>
          <w:del w:id="7143" w:author="Jose Eduardo VIU" w:date="2023-04-02T00:32:00Z"/>
        </w:rPr>
      </w:pPr>
      <w:del w:id="7144" w:author="Jose Eduardo VIU" w:date="2023-04-02T00:32:00Z">
        <w:r w:rsidDel="00F217D2">
          <w:delText>Escalar datos</w:delText>
        </w:r>
      </w:del>
    </w:p>
    <w:p w14:paraId="362158A2" w14:textId="1343BA3D" w:rsidR="00CB7E31" w:rsidDel="00F217D2" w:rsidRDefault="00000000">
      <w:pPr>
        <w:spacing w:after="0" w:line="259" w:lineRule="auto"/>
        <w:rPr>
          <w:del w:id="7145" w:author="Jose Eduardo VIU" w:date="2023-04-02T00:32:00Z"/>
        </w:rPr>
      </w:pPr>
      <w:del w:id="7146" w:author="Jose Eduardo VIU" w:date="2023-04-02T00:32:00Z">
        <w:r w:rsidDel="00F217D2">
          <w:pict w14:anchorId="12CEF273">
            <v:group id="Group 17705" o:spid="_x0000_s2146" style="width:606.95pt;height:88.35pt;mso-position-horizontal-relative:char;mso-position-vertical-relative:line" coordsize="77083,11221">
              <v:shape id="Forma libre: forma 876" o:spid="_x0000_s2147" style="position:absolute;left:4021;width:59436;height:11221;visibility:visible;mso-wrap-style:square;v-text-anchor:top" coordsize="16510,3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" path="m69,1r16371,c16479,1,16510,32,16510,71r,2977c16510,3087,16479,3118,16440,3118l69,3118v-39,,-70,-31,-70,-70l-1,71c-1,32,30,1,69,1xe" fillcolor="#cfcfcf" stroked="f" strokeweight="0">
                <v:path arrowok="t"/>
              </v:shape>
              <v:shape id="Forma libre: forma 877" o:spid="_x0000_s2148" style="position:absolute;left:4147;top:126;width:59180;height:10965;visibility:visible;mso-wrap-style:square;v-text-anchor:top" coordsize="16439,3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" path="m34,l16405,v19,,35,16,35,35l16440,3012v,19,-16,35,-35,35l34,3047v-19,,-35,-16,-35,-35l-1,35c-1,16,15,,34,xe" fillcolor="#f7f7f7" stroked="f" strokeweight="0">
                <v:path arrowok="t"/>
              </v:shape>
              <v:shape id="Cuadro de texto 878" o:spid="_x0000_s2149" type="#_x0000_t202" style="position:absolute;top:388;width:483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" filled="f" stroked="f" strokeweight="0">
                <v:textbox inset="0,0,0,0">
                  <w:txbxContent>
                    <w:p w14:paraId="306DD2A3" w14:textId="77777777" w:rsidR="00CB7E31" w:rsidRDefault="00000000">
                      <w:pPr>
                        <w:overflowPunct w:val="0"/>
                        <w:spacing w:after="0" w:line="240" w:lineRule="auto"/>
                      </w:pPr>
                      <w:r>
                        <w:rPr>
                          <w:rFonts w:cstheme="minorBidi"/>
                          <w:color w:val="303F9F"/>
                        </w:rPr>
                        <w:t>[51]:</w:t>
                      </w:r>
                    </w:p>
                  </w:txbxContent>
                </v:textbox>
              </v:shape>
              <v:shape id="Cuadro de texto 879" o:spid="_x0000_s2150" type="#_x0000_t202" style="position:absolute;left:4521;top:388;width:7256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" filled="f" stroked="f" strokeweight="0">
                <v:textbox inset="0,0,0,0">
                  <w:txbxContent>
                    <w:p w14:paraId="45E3B4BA" w14:textId="77777777" w:rsidR="00CB7E31" w:rsidRDefault="00000000">
                      <w:pPr>
                        <w:overflowPunct w:val="0"/>
                        <w:spacing w:after="0" w:line="240" w:lineRule="auto"/>
                      </w:pPr>
                      <w:r>
                        <w:rPr>
                          <w:rFonts w:asciiTheme="minorHAnsi" w:hAnsiTheme="minorHAnsi" w:cstheme="minorBidi"/>
                          <w:color w:val="3D7A7A"/>
                        </w:rPr>
                        <w:t>##</w:t>
                      </w:r>
                      <w:r>
                        <w:rPr>
                          <w:rFonts w:asciiTheme="minorHAnsi" w:hAnsiTheme="minorHAnsi" w:cstheme="minorBidi"/>
                          <w:color w:val="3D7A7A"/>
                          <w:spacing w:val="-16"/>
                        </w:rPr>
                        <w:t xml:space="preserve"> </w:t>
                      </w:r>
                      <w:r>
                        <w:rPr>
                          <w:rFonts w:asciiTheme="minorHAnsi" w:hAnsiTheme="minorHAnsi" w:cstheme="minorBidi"/>
                          <w:color w:val="3D7A7A"/>
                        </w:rPr>
                        <w:t>Vemos</w:t>
                      </w:r>
                      <w:r>
                        <w:rPr>
                          <w:rFonts w:asciiTheme="minorHAnsi" w:hAnsiTheme="minorHAnsi" w:cstheme="minorBidi"/>
                          <w:color w:val="3D7A7A"/>
                          <w:spacing w:val="-16"/>
                        </w:rPr>
                        <w:t xml:space="preserve"> </w:t>
                      </w:r>
                      <w:r>
                        <w:rPr>
                          <w:rFonts w:asciiTheme="minorHAnsi" w:hAnsiTheme="minorHAnsi" w:cstheme="minorBidi"/>
                          <w:color w:val="3D7A7A"/>
                        </w:rPr>
                        <w:t>de</w:t>
                      </w:r>
                      <w:r>
                        <w:rPr>
                          <w:rFonts w:asciiTheme="minorHAnsi" w:hAnsiTheme="minorHAnsi" w:cstheme="minorBidi"/>
                          <w:color w:val="3D7A7A"/>
                          <w:spacing w:val="-16"/>
                        </w:rPr>
                        <w:t xml:space="preserve"> </w:t>
                      </w:r>
                      <w:r>
                        <w:rPr>
                          <w:rFonts w:asciiTheme="minorHAnsi" w:hAnsiTheme="minorHAnsi" w:cstheme="minorBidi"/>
                          <w:color w:val="3D7A7A"/>
                        </w:rPr>
                        <w:t>escalar</w:t>
                      </w:r>
                      <w:r>
                        <w:rPr>
                          <w:rFonts w:asciiTheme="minorHAnsi" w:hAnsiTheme="minorHAnsi" w:cstheme="minorBidi"/>
                          <w:color w:val="3D7A7A"/>
                          <w:spacing w:val="-16"/>
                        </w:rPr>
                        <w:t xml:space="preserve"> </w:t>
                      </w:r>
                      <w:r>
                        <w:rPr>
                          <w:rFonts w:asciiTheme="minorHAnsi" w:hAnsiTheme="minorHAnsi" w:cstheme="minorBidi"/>
                          <w:color w:val="3D7A7A"/>
                        </w:rPr>
                        <w:t>las</w:t>
                      </w:r>
                      <w:r>
                        <w:rPr>
                          <w:rFonts w:asciiTheme="minorHAnsi" w:hAnsiTheme="minorHAnsi" w:cstheme="minorBidi"/>
                          <w:color w:val="3D7A7A"/>
                          <w:spacing w:val="-16"/>
                        </w:rPr>
                        <w:t xml:space="preserve"> </w:t>
                      </w:r>
                      <w:r>
                        <w:rPr>
                          <w:rFonts w:asciiTheme="minorHAnsi" w:hAnsiTheme="minorHAnsi" w:cstheme="minorBidi"/>
                          <w:color w:val="3D7A7A"/>
                        </w:rPr>
                        <w:t>variables</w:t>
                      </w:r>
                      <w:r>
                        <w:rPr>
                          <w:rFonts w:asciiTheme="minorHAnsi" w:hAnsiTheme="minorHAnsi" w:cstheme="minorBidi"/>
                          <w:color w:val="3D7A7A"/>
                          <w:spacing w:val="-16"/>
                        </w:rPr>
                        <w:t xml:space="preserve"> </w:t>
                      </w:r>
                      <w:r>
                        <w:rPr>
                          <w:rFonts w:asciiTheme="minorHAnsi" w:hAnsiTheme="minorHAnsi" w:cstheme="minorBidi"/>
                          <w:color w:val="3D7A7A"/>
                        </w:rPr>
                        <w:t>para</w:t>
                      </w:r>
                      <w:r>
                        <w:rPr>
                          <w:rFonts w:asciiTheme="minorHAnsi" w:hAnsiTheme="minorHAnsi" w:cstheme="minorBidi"/>
                          <w:color w:val="3D7A7A"/>
                          <w:spacing w:val="-16"/>
                        </w:rPr>
                        <w:t xml:space="preserve"> </w:t>
                      </w:r>
                      <w:r>
                        <w:rPr>
                          <w:rFonts w:asciiTheme="minorHAnsi" w:hAnsiTheme="minorHAnsi" w:cstheme="minorBidi"/>
                          <w:color w:val="3D7A7A"/>
                        </w:rPr>
                        <w:t>que</w:t>
                      </w:r>
                      <w:r>
                        <w:rPr>
                          <w:rFonts w:asciiTheme="minorHAnsi" w:hAnsiTheme="minorHAnsi" w:cstheme="minorBidi"/>
                          <w:color w:val="3D7A7A"/>
                          <w:spacing w:val="-16"/>
                        </w:rPr>
                        <w:t xml:space="preserve"> </w:t>
                      </w:r>
                      <w:r>
                        <w:rPr>
                          <w:rFonts w:asciiTheme="minorHAnsi" w:hAnsiTheme="minorHAnsi" w:cstheme="minorBidi"/>
                          <w:color w:val="3D7A7A"/>
                        </w:rPr>
                        <w:t>no</w:t>
                      </w:r>
                      <w:r>
                        <w:rPr>
                          <w:rFonts w:asciiTheme="minorHAnsi" w:hAnsiTheme="minorHAnsi" w:cstheme="minorBidi"/>
                          <w:color w:val="3D7A7A"/>
                          <w:spacing w:val="-16"/>
                        </w:rPr>
                        <w:t xml:space="preserve"> </w:t>
                      </w:r>
                      <w:r>
                        <w:rPr>
                          <w:rFonts w:asciiTheme="minorHAnsi" w:hAnsiTheme="minorHAnsi" w:cstheme="minorBidi"/>
                          <w:color w:val="3D7A7A"/>
                        </w:rPr>
                        <w:t>se</w:t>
                      </w:r>
                      <w:r>
                        <w:rPr>
                          <w:rFonts w:asciiTheme="minorHAnsi" w:hAnsiTheme="minorHAnsi" w:cstheme="minorBidi"/>
                          <w:color w:val="3D7A7A"/>
                          <w:spacing w:val="-16"/>
                        </w:rPr>
                        <w:t xml:space="preserve"> </w:t>
                      </w:r>
                      <w:r>
                        <w:rPr>
                          <w:rFonts w:asciiTheme="minorHAnsi" w:hAnsiTheme="minorHAnsi" w:cstheme="minorBidi"/>
                          <w:color w:val="3D7A7A"/>
                        </w:rPr>
                        <w:t>vean</w:t>
                      </w:r>
                      <w:r>
                        <w:rPr>
                          <w:rFonts w:asciiTheme="minorHAnsi" w:hAnsiTheme="minorHAnsi" w:cstheme="minorBidi"/>
                          <w:color w:val="3D7A7A"/>
                          <w:spacing w:val="-16"/>
                        </w:rPr>
                        <w:t xml:space="preserve"> </w:t>
                      </w:r>
                      <w:r>
                        <w:rPr>
                          <w:rFonts w:asciiTheme="minorHAnsi" w:hAnsiTheme="minorHAnsi" w:cstheme="minorBidi"/>
                          <w:color w:val="3D7A7A"/>
                        </w:rPr>
                        <w:t>influenciadas</w:t>
                      </w:r>
                      <w:r>
                        <w:rPr>
                          <w:rFonts w:asciiTheme="minorHAnsi" w:hAnsiTheme="minorHAnsi" w:cstheme="minorBidi"/>
                          <w:color w:val="3D7A7A"/>
                          <w:spacing w:val="-16"/>
                        </w:rPr>
                        <w:t xml:space="preserve"> </w:t>
                      </w:r>
                      <w:r>
                        <w:rPr>
                          <w:rFonts w:asciiTheme="minorHAnsi" w:hAnsiTheme="minorHAnsi" w:cstheme="minorBidi"/>
                          <w:color w:val="3D7A7A"/>
                        </w:rPr>
                        <w:t>por</w:t>
                      </w:r>
                      <w:r>
                        <w:rPr>
                          <w:rFonts w:asciiTheme="minorHAnsi" w:hAnsiTheme="minorHAnsi" w:cstheme="minorBidi"/>
                          <w:color w:val="3D7A7A"/>
                          <w:spacing w:val="-16"/>
                        </w:rPr>
                        <w:t xml:space="preserve"> </w:t>
                      </w:r>
                      <w:r>
                        <w:rPr>
                          <w:rFonts w:asciiTheme="minorHAnsi" w:hAnsiTheme="minorHAnsi" w:cstheme="minorBidi"/>
                          <w:color w:val="3D7A7A"/>
                        </w:rPr>
                        <w:t>los</w:t>
                      </w:r>
                    </w:p>
                  </w:txbxContent>
                </v:textbox>
              </v:shape>
              <v:shape id="Cuadro de texto 880" o:spid="_x0000_s2151" type="#_x0000_t202" style="position:absolute;left:59079;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" filled="f" stroked="f" strokeweight="0">
                <v:textbox inset="0,0,0,0">
                  <w:txbxContent>
                    <w:p w14:paraId="4C54E1D7" w14:textId="77777777" w:rsidR="00CB7E31" w:rsidRDefault="00000000">
                      <w:pPr>
                        <w:overflowPunct w:val="0"/>
                        <w:spacing w:after="0" w:line="240" w:lineRule="auto"/>
                      </w:pPr>
                      <w:r>
                        <w:rPr>
                          <w:rFonts w:cstheme="minorBidi"/>
                          <w:color w:val="FF0000"/>
                        </w:rPr>
                        <w:t>␣</w:t>
                      </w:r>
                    </w:p>
                  </w:txbxContent>
                </v:textbox>
              </v:shape>
              <v:shape id="Cuadro de texto 881" o:spid="_x0000_s2152" type="#_x0000_t202" style="position:absolute;left:5554;top:2577;width:1005;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" filled="f" stroked="f" strokeweight="0">
                <v:textbox inset="0,0,0,0">
                  <w:txbxContent>
                    <w:p w14:paraId="233F66EF" w14:textId="77777777" w:rsidR="00CB7E31" w:rsidRDefault="00000000">
                      <w:pPr>
                        <w:overflowPunct w:val="0"/>
                        <w:spacing w:after="0" w:line="240" w:lineRule="auto"/>
                      </w:pPr>
                      <w:r>
                        <w:rPr>
                          <w:rFonts w:asciiTheme="minorHAnsi" w:hAnsiTheme="minorHAnsi" w:cstheme="minorBidi"/>
                          <w:color w:val="FF0000"/>
                          <w:sz w:val="12"/>
                        </w:rPr>
                        <w:t>↪</w:t>
                      </w:r>
                    </w:p>
                  </w:txbxContent>
                </v:textbox>
              </v:shape>
              <v:shape id="Cuadro de texto 882" o:spid="_x0000_s2153" type="#_x0000_t202" style="position:absolute;left:6310;top:2109;width:870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" filled="f" stroked="f" strokeweight="0">
                <v:textbox inset="0,0,0,0">
                  <w:txbxContent>
                    <w:p w14:paraId="451D5D5E" w14:textId="77777777" w:rsidR="00CB7E31" w:rsidRDefault="00000000">
                      <w:pPr>
                        <w:overflowPunct w:val="0"/>
                        <w:spacing w:after="0" w:line="240" w:lineRule="auto"/>
                      </w:pPr>
                      <w:r>
                        <w:rPr>
                          <w:rFonts w:asciiTheme="minorHAnsi" w:hAnsiTheme="minorHAnsi" w:cstheme="minorBidi"/>
                          <w:color w:val="3D7A7A"/>
                        </w:rPr>
                        <w:t>outliers.</w:t>
                      </w:r>
                    </w:p>
                  </w:txbxContent>
                </v:textbox>
              </v:shape>
              <v:shape id="Cuadro de texto 883" o:spid="_x0000_s2154" type="#_x0000_t202" style="position:absolute;left:4521;top:3956;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" filled="f" stroked="f" strokeweight="0">
                <v:textbox inset="0,0,0,0">
                  <w:txbxContent>
                    <w:p w14:paraId="48D34C15" w14:textId="77777777" w:rsidR="00CB7E31" w:rsidRDefault="00000000">
                      <w:pPr>
                        <w:overflowPunct w:val="0"/>
                        <w:spacing w:after="0" w:line="240" w:lineRule="auto"/>
                      </w:pPr>
                      <w:r>
                        <w:rPr>
                          <w:rFonts w:cstheme="minorBidi"/>
                        </w:rPr>
                        <w:t>scaler</w:t>
                      </w:r>
                    </w:p>
                  </w:txbxContent>
                </v:textbox>
              </v:shape>
              <v:shape id="Cuadro de texto 884" o:spid="_x0000_s2155" type="#_x0000_t202" style="position:absolute;left:9615;top:3956;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" filled="f" stroked="f" strokeweight="0">
                <v:textbox inset="0,0,0,0">
                  <w:txbxContent>
                    <w:p w14:paraId="2F66AC4E" w14:textId="77777777" w:rsidR="00CB7E31" w:rsidRDefault="00000000">
                      <w:pPr>
                        <w:overflowPunct w:val="0"/>
                        <w:spacing w:after="0" w:line="240" w:lineRule="auto"/>
                      </w:pPr>
                      <w:r>
                        <w:rPr>
                          <w:rFonts w:cstheme="minorBidi"/>
                          <w:color w:val="666666"/>
                        </w:rPr>
                        <w:t>=</w:t>
                      </w:r>
                    </w:p>
                  </w:txbxContent>
                </v:textbox>
              </v:shape>
              <v:shape id="Cuadro de texto 885" o:spid="_x0000_s2156" type="#_x0000_t202" style="position:absolute;left:11066;top:3956;width:1354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" filled="f" stroked="f" strokeweight="0">
                <v:textbox inset="0,0,0,0">
                  <w:txbxContent>
                    <w:p w14:paraId="6C1EEB8A" w14:textId="77777777" w:rsidR="00CB7E31" w:rsidRDefault="00000000">
                      <w:pPr>
                        <w:overflowPunct w:val="0"/>
                        <w:spacing w:after="0" w:line="240" w:lineRule="auto"/>
                      </w:pPr>
                      <w:r>
                        <w:rPr>
                          <w:rFonts w:cstheme="minorBidi"/>
                        </w:rPr>
                        <w:t>RobustScaler()</w:t>
                      </w:r>
                    </w:p>
                  </w:txbxContent>
                </v:textbox>
              </v:shape>
              <v:shape id="Cuadro de texto 886" o:spid="_x0000_s2157" type="#_x0000_t202" style="position:absolute;left:4521;top:5677;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" filled="f" stroked="f" strokeweight="0">
                <v:textbox inset="0,0,0,0">
                  <w:txbxContent>
                    <w:p w14:paraId="01CA3B2F" w14:textId="77777777" w:rsidR="00CB7E31" w:rsidRDefault="00000000">
                      <w:pPr>
                        <w:overflowPunct w:val="0"/>
                        <w:spacing w:after="0" w:line="240" w:lineRule="auto"/>
                      </w:pPr>
                      <w:r>
                        <w:rPr>
                          <w:rFonts w:cstheme="minorBidi"/>
                        </w:rPr>
                        <w:t>scaler</w:t>
                      </w:r>
                    </w:p>
                  </w:txbxContent>
                </v:textbox>
              </v:shape>
              <v:shape id="Cuadro de texto 887" o:spid="_x0000_s2158" type="#_x0000_t202" style="position:absolute;left:8884;top:5677;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" filled="f" stroked="f" strokeweight="0">
                <v:textbox inset="0,0,0,0">
                  <w:txbxContent>
                    <w:p w14:paraId="1A97035D" w14:textId="77777777" w:rsidR="00CB7E31" w:rsidRDefault="00000000">
                      <w:pPr>
                        <w:overflowPunct w:val="0"/>
                        <w:spacing w:after="0" w:line="240" w:lineRule="auto"/>
                      </w:pPr>
                      <w:r>
                        <w:rPr>
                          <w:rFonts w:cstheme="minorBidi"/>
                          <w:color w:val="666666"/>
                        </w:rPr>
                        <w:t>.</w:t>
                      </w:r>
                    </w:p>
                  </w:txbxContent>
                </v:textbox>
              </v:shape>
              <v:shape id="Cuadro de texto 888" o:spid="_x0000_s2159" type="#_x0000_t202" style="position:absolute;left:9615;top:5677;width:116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" filled="f" stroked="f" strokeweight="0">
                <v:textbox inset="0,0,0,0">
                  <w:txbxContent>
                    <w:p w14:paraId="059B6D0A" w14:textId="77777777" w:rsidR="00CB7E31" w:rsidRDefault="00000000">
                      <w:pPr>
                        <w:overflowPunct w:val="0"/>
                        <w:spacing w:after="0" w:line="240" w:lineRule="auto"/>
                      </w:pPr>
                      <w:r>
                        <w:rPr>
                          <w:rFonts w:cstheme="minorBidi"/>
                        </w:rPr>
                        <w:t>fit(X_train)</w:t>
                      </w:r>
                    </w:p>
                  </w:txbxContent>
                </v:textbox>
              </v:shape>
              <v:shape id="Cuadro de texto 889" o:spid="_x0000_s2160" type="#_x0000_t202" style="position:absolute;left:4521;top:7398;width:870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" filled="f" stroked="f" strokeweight="0">
                <v:textbox inset="0,0,0,0">
                  <w:txbxContent>
                    <w:p w14:paraId="01FA1A9E" w14:textId="77777777" w:rsidR="00CB7E31" w:rsidRDefault="00000000">
                      <w:pPr>
                        <w:overflowPunct w:val="0"/>
                        <w:spacing w:after="0" w:line="240" w:lineRule="auto"/>
                      </w:pPr>
                      <w:r>
                        <w:rPr>
                          <w:rFonts w:cstheme="minorBidi"/>
                        </w:rPr>
                        <w:t>X_train_s</w:t>
                      </w:r>
                    </w:p>
                  </w:txbxContent>
                </v:textbox>
              </v:shape>
              <v:shape id="Cuadro de texto 890" o:spid="_x0000_s2161" type="#_x0000_t202" style="position:absolute;left:11797;top:7398;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" filled="f" stroked="f" strokeweight="0">
                <v:textbox inset="0,0,0,0">
                  <w:txbxContent>
                    <w:p w14:paraId="77803E2C" w14:textId="77777777" w:rsidR="00CB7E31" w:rsidRDefault="00000000">
                      <w:pPr>
                        <w:overflowPunct w:val="0"/>
                        <w:spacing w:after="0" w:line="240" w:lineRule="auto"/>
                      </w:pPr>
                      <w:r>
                        <w:rPr>
                          <w:rFonts w:cstheme="minorBidi"/>
                          <w:color w:val="666666"/>
                        </w:rPr>
                        <w:t>=</w:t>
                      </w:r>
                    </w:p>
                  </w:txbxContent>
                </v:textbox>
              </v:shape>
              <v:shape id="Cuadro de texto 891" o:spid="_x0000_s2162" type="#_x0000_t202" style="position:absolute;left:13251;top:7398;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" filled="f" stroked="f" strokeweight="0">
                <v:textbox inset="0,0,0,0">
                  <w:txbxContent>
                    <w:p w14:paraId="1E91D9AB" w14:textId="77777777" w:rsidR="00CB7E31" w:rsidRDefault="00000000">
                      <w:pPr>
                        <w:overflowPunct w:val="0"/>
                        <w:spacing w:after="0" w:line="240" w:lineRule="auto"/>
                      </w:pPr>
                      <w:r>
                        <w:rPr>
                          <w:rFonts w:cstheme="minorBidi"/>
                        </w:rPr>
                        <w:t>scaler</w:t>
                      </w:r>
                    </w:p>
                  </w:txbxContent>
                </v:textbox>
              </v:shape>
              <v:shape id="Cuadro de texto 892" o:spid="_x0000_s2163" type="#_x0000_t202" style="position:absolute;left:17614;top:7398;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" filled="f" stroked="f" strokeweight="0">
                <v:textbox inset="0,0,0,0">
                  <w:txbxContent>
                    <w:p w14:paraId="3EB554C3" w14:textId="77777777" w:rsidR="00CB7E31" w:rsidRDefault="00000000">
                      <w:pPr>
                        <w:overflowPunct w:val="0"/>
                        <w:spacing w:after="0" w:line="240" w:lineRule="auto"/>
                      </w:pPr>
                      <w:r>
                        <w:rPr>
                          <w:rFonts w:cstheme="minorBidi"/>
                          <w:color w:val="666666"/>
                        </w:rPr>
                        <w:t>.</w:t>
                      </w:r>
                    </w:p>
                  </w:txbxContent>
                </v:textbox>
              </v:shape>
              <v:shape id="Cuadro de texto 893" o:spid="_x0000_s2164" type="#_x0000_t202" style="position:absolute;left:18345;top:7398;width:1741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" filled="f" stroked="f" strokeweight="0">
                <v:textbox inset="0,0,0,0">
                  <w:txbxContent>
                    <w:p w14:paraId="7D595B95" w14:textId="77777777" w:rsidR="00CB7E31" w:rsidRDefault="00000000">
                      <w:pPr>
                        <w:overflowPunct w:val="0"/>
                        <w:spacing w:after="0" w:line="240" w:lineRule="auto"/>
                      </w:pPr>
                      <w:r>
                        <w:rPr>
                          <w:rFonts w:cstheme="minorBidi"/>
                        </w:rPr>
                        <w:t>transform(X_train)</w:t>
                      </w:r>
                    </w:p>
                  </w:txbxContent>
                </v:textbox>
              </v:shape>
              <v:shape id="Cuadro de texto 894" o:spid="_x0000_s2165" type="#_x0000_t202" style="position:absolute;left:4521;top:9126;width:774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" filled="f" stroked="f" strokeweight="0">
                <v:textbox inset="0,0,0,0">
                  <w:txbxContent>
                    <w:p w14:paraId="7AE7466B" w14:textId="77777777" w:rsidR="00CB7E31" w:rsidRDefault="00000000">
                      <w:pPr>
                        <w:overflowPunct w:val="0"/>
                        <w:spacing w:after="0" w:line="240" w:lineRule="auto"/>
                      </w:pPr>
                      <w:r>
                        <w:rPr>
                          <w:rFonts w:cstheme="minorBidi"/>
                        </w:rPr>
                        <w:t>X_test_s</w:t>
                      </w:r>
                    </w:p>
                  </w:txbxContent>
                </v:textbox>
              </v:shape>
              <v:shape id="Cuadro de texto 895" o:spid="_x0000_s2166" type="#_x0000_t202" style="position:absolute;left:11066;top:9126;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" filled="f" stroked="f" strokeweight="0">
                <v:textbox inset="0,0,0,0">
                  <w:txbxContent>
                    <w:p w14:paraId="398124E4" w14:textId="77777777" w:rsidR="00CB7E31" w:rsidRDefault="00000000">
                      <w:pPr>
                        <w:overflowPunct w:val="0"/>
                        <w:spacing w:after="0" w:line="240" w:lineRule="auto"/>
                      </w:pPr>
                      <w:r>
                        <w:rPr>
                          <w:rFonts w:cstheme="minorBidi"/>
                          <w:color w:val="666666"/>
                        </w:rPr>
                        <w:t>=</w:t>
                      </w:r>
                    </w:p>
                  </w:txbxContent>
                </v:textbox>
              </v:shape>
              <v:shape id="Cuadro de texto 896" o:spid="_x0000_s2167" type="#_x0000_t202" style="position:absolute;left:12520;top:9126;width:5804;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" filled="f" stroked="f" strokeweight="0">
                <v:textbox inset="0,0,0,0">
                  <w:txbxContent>
                    <w:p w14:paraId="512DB9E3" w14:textId="77777777" w:rsidR="00CB7E31" w:rsidRDefault="00000000">
                      <w:pPr>
                        <w:overflowPunct w:val="0"/>
                        <w:spacing w:after="0" w:line="240" w:lineRule="auto"/>
                      </w:pPr>
                      <w:r>
                        <w:rPr>
                          <w:rFonts w:cstheme="minorBidi"/>
                        </w:rPr>
                        <w:t>scaler</w:t>
                      </w:r>
                    </w:p>
                  </w:txbxContent>
                </v:textbox>
              </v:shape>
              <v:shape id="Cuadro de texto 897" o:spid="_x0000_s2168" type="#_x0000_t202" style="position:absolute;left:16884;top:9126;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" filled="f" stroked="f" strokeweight="0">
                <v:textbox inset="0,0,0,0">
                  <w:txbxContent>
                    <w:p w14:paraId="7443D7E1" w14:textId="77777777" w:rsidR="00CB7E31" w:rsidRDefault="00000000">
                      <w:pPr>
                        <w:overflowPunct w:val="0"/>
                        <w:spacing w:after="0" w:line="240" w:lineRule="auto"/>
                      </w:pPr>
                      <w:r>
                        <w:rPr>
                          <w:rFonts w:cstheme="minorBidi"/>
                          <w:color w:val="666666"/>
                        </w:rPr>
                        <w:t>.</w:t>
                      </w:r>
                    </w:p>
                  </w:txbxContent>
                </v:textbox>
              </v:shape>
              <v:shape id="Cuadro de texto 898" o:spid="_x0000_s2169" type="#_x0000_t202" style="position:absolute;left:17614;top:9126;width:1644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" filled="f" stroked="f" strokeweight="0">
                <v:textbox inset="0,0,0,0">
                  <w:txbxContent>
                    <w:p w14:paraId="2E8984F5" w14:textId="77777777" w:rsidR="00CB7E31" w:rsidRDefault="00000000">
                      <w:pPr>
                        <w:overflowPunct w:val="0"/>
                        <w:spacing w:after="0" w:line="240" w:lineRule="auto"/>
                      </w:pPr>
                      <w:r>
                        <w:rPr>
                          <w:rFonts w:cstheme="minorBidi"/>
                        </w:rPr>
                        <w:t>transform(X_test)</w:t>
                      </w:r>
                    </w:p>
                  </w:txbxContent>
                </v:textbox>
              </v:shape>
              <w10:anchorlock/>
            </v:group>
          </w:pict>
        </w:r>
      </w:del>
    </w:p>
    <w:p w14:paraId="3852056F" w14:textId="67B87D94" w:rsidR="00CB7E31" w:rsidDel="00F217D2" w:rsidRDefault="00000000">
      <w:pPr>
        <w:spacing w:after="208" w:line="268" w:lineRule="auto"/>
        <w:ind w:left="697" w:right="461" w:hanging="712"/>
        <w:rPr>
          <w:del w:id="7147" w:author="Jose Eduardo VIU" w:date="2023-04-02T00:32:00Z"/>
        </w:rPr>
      </w:pPr>
      <w:del w:id="7148" w:author="Jose Eduardo VIU" w:date="2023-04-02T00:32:00Z">
        <w:r w:rsidDel="00F217D2">
          <w:rPr>
            <w:noProof/>
          </w:rPr>
          <w:pict w14:anchorId="6B214626">
            <v:group id="Group 17940" o:spid="_x0000_s2143" style="position:absolute;left:0;text-align:left;margin-left:31.65pt;margin-top:-3pt;width:468pt;height:33.1pt;z-index:-503316297" coordsize="59436,4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" o:allowincell="f">
              <v:shape id="Forma libre: forma 900" o:spid="_x0000_s2144" style="position:absolute;width:59436;height:4204;visibility:visible;mso-wrap-style:square;v-text-anchor:top" coordsize="16510,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" path="m70,l16440,v39,,70,31,70,70l16510,1098v,39,-31,70,-70,70l70,1168c31,1168,,1137,,1098l,70c,31,31,,70,xe" fillcolor="#cfcfcf" stroked="f" strokeweight="0">
                <v:path arrowok="t"/>
              </v:shape>
              <v:shape id="Forma libre: forma 901" o:spid="_x0000_s2145" style="position:absolute;left:126;top:126;width:59180;height:3949;visibility:visible;mso-wrap-style:square;v-text-anchor:top" coordsize="16439,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" path="m35,l16405,v19,,35,16,35,35l16440,1063v,19,-16,35,-35,35l35,1098c16,1098,,1082,,1063l,35c,16,16,,35,xe" fillcolor="#f7f7f7" stroked="f" strokeweight="0">
                <v:path arrowok="t"/>
              </v:shape>
            </v:group>
          </w:pict>
        </w:r>
        <w:r w:rsidR="007341E8" w:rsidDel="00F217D2">
          <w:rPr>
            <w:color w:val="303F9F"/>
          </w:rPr>
          <w:delText xml:space="preserve">[52]: </w:delText>
        </w:r>
        <w:r w:rsidR="007341E8" w:rsidDel="00F217D2">
          <w:rPr>
            <w:rFonts w:ascii="Courier New" w:eastAsia="Courier New" w:hAnsi="Courier New" w:cs="Courier New"/>
            <w:i/>
            <w:color w:val="3D7A7A"/>
          </w:rPr>
          <w:delText xml:space="preserve"># Mostramos las columnas usadas para entrenamiento y sus tipos. </w:delText>
        </w:r>
        <w:r w:rsidR="007341E8" w:rsidDel="00F217D2">
          <w:delText>X_train</w:delText>
        </w:r>
        <w:r w:rsidR="007341E8" w:rsidDel="00F217D2">
          <w:rPr>
            <w:color w:val="666666"/>
          </w:rPr>
          <w:delText>.</w:delText>
        </w:r>
        <w:r w:rsidR="007341E8" w:rsidDel="00F217D2">
          <w:delText>info()</w:delText>
        </w:r>
      </w:del>
    </w:p>
    <w:p w14:paraId="3DA75136" w14:textId="12AE691A" w:rsidR="00CB7E31" w:rsidDel="00F217D2" w:rsidRDefault="00000000">
      <w:pPr>
        <w:ind w:left="628" w:right="4549"/>
        <w:rPr>
          <w:del w:id="7149" w:author="Jose Eduardo VIU" w:date="2023-04-02T00:32:00Z"/>
        </w:rPr>
      </w:pPr>
      <w:del w:id="7150" w:author="Jose Eduardo VIU" w:date="2023-04-02T00:32:00Z">
        <w:r w:rsidDel="00F217D2">
          <w:delText>&lt;class 'pandas.core.frame.DataFrame'&gt; Int64Index: 4221 entries, 3073 to 3582 Data columns (total 20 columns):</w:delText>
        </w:r>
      </w:del>
    </w:p>
    <w:tbl>
      <w:tblPr>
        <w:tblStyle w:val="TableGrid"/>
        <w:tblW w:w="5040" w:type="dxa"/>
        <w:tblInd w:w="632" w:type="dxa"/>
        <w:tblLayout w:type="fixed"/>
        <w:tblLook w:val="04A0" w:firstRow="1" w:lastRow="0" w:firstColumn="1" w:lastColumn="0" w:noHBand="0" w:noVBand="1"/>
      </w:tblPr>
      <w:tblGrid>
        <w:gridCol w:w="574"/>
        <w:gridCol w:w="1833"/>
        <w:gridCol w:w="1832"/>
        <w:gridCol w:w="801"/>
      </w:tblGrid>
      <w:tr w:rsidR="00CB7E31" w:rsidDel="00F217D2" w14:paraId="300759D7" w14:textId="7EEEA271">
        <w:trPr>
          <w:trHeight w:val="245"/>
          <w:del w:id="7151" w:author="Jose Eduardo VIU" w:date="2023-04-02T00:32:00Z"/>
        </w:trPr>
        <w:tc>
          <w:tcPr>
            <w:tcW w:w="573" w:type="dxa"/>
          </w:tcPr>
          <w:p w14:paraId="56E34EF2" w14:textId="2DFD443C" w:rsidR="00CB7E31" w:rsidDel="00F217D2" w:rsidRDefault="00000000">
            <w:pPr>
              <w:suppressAutoHyphens w:val="0"/>
              <w:spacing w:after="0" w:line="259" w:lineRule="auto"/>
              <w:ind w:left="115"/>
              <w:rPr>
                <w:del w:id="7152" w:author="Jose Eduardo VIU" w:date="2023-04-02T00:32:00Z"/>
              </w:rPr>
            </w:pPr>
            <w:del w:id="7153" w:author="Jose Eduardo VIU" w:date="2023-04-02T00:32:00Z">
              <w:r w:rsidDel="00F217D2">
                <w:delText>#</w:delText>
              </w:r>
            </w:del>
          </w:p>
        </w:tc>
        <w:tc>
          <w:tcPr>
            <w:tcW w:w="1833" w:type="dxa"/>
          </w:tcPr>
          <w:p w14:paraId="69587AF2" w14:textId="7EA030D6" w:rsidR="00CB7E31" w:rsidDel="00F217D2" w:rsidRDefault="00000000">
            <w:pPr>
              <w:suppressAutoHyphens w:val="0"/>
              <w:spacing w:after="0" w:line="259" w:lineRule="auto"/>
              <w:rPr>
                <w:del w:id="7154" w:author="Jose Eduardo VIU" w:date="2023-04-02T00:32:00Z"/>
              </w:rPr>
            </w:pPr>
            <w:del w:id="7155" w:author="Jose Eduardo VIU" w:date="2023-04-02T00:32:00Z">
              <w:r w:rsidDel="00F217D2">
                <w:delText>Column</w:delText>
              </w:r>
            </w:del>
          </w:p>
        </w:tc>
        <w:tc>
          <w:tcPr>
            <w:tcW w:w="1832" w:type="dxa"/>
          </w:tcPr>
          <w:p w14:paraId="02717860" w14:textId="2AAB4C43" w:rsidR="00CB7E31" w:rsidDel="00F217D2" w:rsidRDefault="00000000">
            <w:pPr>
              <w:suppressAutoHyphens w:val="0"/>
              <w:spacing w:after="0" w:line="259" w:lineRule="auto"/>
              <w:rPr>
                <w:del w:id="7156" w:author="Jose Eduardo VIU" w:date="2023-04-02T00:32:00Z"/>
              </w:rPr>
            </w:pPr>
            <w:del w:id="7157" w:author="Jose Eduardo VIU" w:date="2023-04-02T00:32:00Z">
              <w:r w:rsidDel="00F217D2">
                <w:delText>Non-Null Count</w:delText>
              </w:r>
            </w:del>
          </w:p>
        </w:tc>
        <w:tc>
          <w:tcPr>
            <w:tcW w:w="801" w:type="dxa"/>
          </w:tcPr>
          <w:p w14:paraId="5623A1E9" w14:textId="7EF7AE82" w:rsidR="00CB7E31" w:rsidDel="00F217D2" w:rsidRDefault="00000000">
            <w:pPr>
              <w:suppressAutoHyphens w:val="0"/>
              <w:spacing w:after="0" w:line="259" w:lineRule="auto"/>
              <w:rPr>
                <w:del w:id="7158" w:author="Jose Eduardo VIU" w:date="2023-04-02T00:32:00Z"/>
              </w:rPr>
            </w:pPr>
            <w:del w:id="7159" w:author="Jose Eduardo VIU" w:date="2023-04-02T00:32:00Z">
              <w:r w:rsidDel="00F217D2">
                <w:delText>Dtype</w:delText>
              </w:r>
            </w:del>
          </w:p>
        </w:tc>
      </w:tr>
      <w:tr w:rsidR="00CB7E31" w:rsidDel="00F217D2" w14:paraId="0327DBAE" w14:textId="71F8DAC4">
        <w:trPr>
          <w:trHeight w:val="271"/>
          <w:del w:id="7160" w:author="Jose Eduardo VIU" w:date="2023-04-02T00:32:00Z"/>
        </w:trPr>
        <w:tc>
          <w:tcPr>
            <w:tcW w:w="573" w:type="dxa"/>
          </w:tcPr>
          <w:p w14:paraId="250E50B1" w14:textId="184E380F" w:rsidR="00CB7E31" w:rsidDel="00F217D2" w:rsidRDefault="00000000">
            <w:pPr>
              <w:suppressAutoHyphens w:val="0"/>
              <w:spacing w:after="0" w:line="259" w:lineRule="auto"/>
              <w:rPr>
                <w:del w:id="7161" w:author="Jose Eduardo VIU" w:date="2023-04-02T00:32:00Z"/>
              </w:rPr>
            </w:pPr>
            <w:del w:id="7162" w:author="Jose Eduardo VIU" w:date="2023-04-02T00:32:00Z">
              <w:r w:rsidDel="00F217D2">
                <w:delText>---</w:delText>
              </w:r>
            </w:del>
          </w:p>
        </w:tc>
        <w:tc>
          <w:tcPr>
            <w:tcW w:w="1833" w:type="dxa"/>
          </w:tcPr>
          <w:p w14:paraId="313A69FF" w14:textId="4340E3CC" w:rsidR="00CB7E31" w:rsidDel="00F217D2" w:rsidRDefault="00000000">
            <w:pPr>
              <w:suppressAutoHyphens w:val="0"/>
              <w:spacing w:after="0" w:line="259" w:lineRule="auto"/>
              <w:rPr>
                <w:del w:id="7163" w:author="Jose Eduardo VIU" w:date="2023-04-02T00:32:00Z"/>
              </w:rPr>
            </w:pPr>
            <w:del w:id="7164" w:author="Jose Eduardo VIU" w:date="2023-04-02T00:32:00Z">
              <w:r w:rsidDel="00F217D2">
                <w:delText>------</w:delText>
              </w:r>
            </w:del>
          </w:p>
        </w:tc>
        <w:tc>
          <w:tcPr>
            <w:tcW w:w="1832" w:type="dxa"/>
          </w:tcPr>
          <w:p w14:paraId="2901315B" w14:textId="7E42B75E" w:rsidR="00CB7E31" w:rsidDel="00F217D2" w:rsidRDefault="00000000">
            <w:pPr>
              <w:suppressAutoHyphens w:val="0"/>
              <w:spacing w:after="0" w:line="259" w:lineRule="auto"/>
              <w:rPr>
                <w:del w:id="7165" w:author="Jose Eduardo VIU" w:date="2023-04-02T00:32:00Z"/>
              </w:rPr>
            </w:pPr>
            <w:del w:id="7166" w:author="Jose Eduardo VIU" w:date="2023-04-02T00:32:00Z">
              <w:r w:rsidDel="00F217D2">
                <w:delText>--------------</w:delText>
              </w:r>
            </w:del>
          </w:p>
        </w:tc>
        <w:tc>
          <w:tcPr>
            <w:tcW w:w="801" w:type="dxa"/>
          </w:tcPr>
          <w:p w14:paraId="2DCF421B" w14:textId="66AC1043" w:rsidR="00CB7E31" w:rsidDel="00F217D2" w:rsidRDefault="00000000">
            <w:pPr>
              <w:suppressAutoHyphens w:val="0"/>
              <w:spacing w:after="0" w:line="259" w:lineRule="auto"/>
              <w:rPr>
                <w:del w:id="7167" w:author="Jose Eduardo VIU" w:date="2023-04-02T00:32:00Z"/>
              </w:rPr>
            </w:pPr>
            <w:del w:id="7168" w:author="Jose Eduardo VIU" w:date="2023-04-02T00:32:00Z">
              <w:r w:rsidDel="00F217D2">
                <w:delText>-----</w:delText>
              </w:r>
            </w:del>
          </w:p>
        </w:tc>
      </w:tr>
      <w:tr w:rsidR="00CB7E31" w:rsidDel="00F217D2" w14:paraId="7B9D0C26" w14:textId="0AA0B542">
        <w:trPr>
          <w:trHeight w:val="271"/>
          <w:del w:id="7169" w:author="Jose Eduardo VIU" w:date="2023-04-02T00:32:00Z"/>
        </w:trPr>
        <w:tc>
          <w:tcPr>
            <w:tcW w:w="573" w:type="dxa"/>
          </w:tcPr>
          <w:p w14:paraId="2B235BD5" w14:textId="1B1900C3" w:rsidR="00CB7E31" w:rsidDel="00F217D2" w:rsidRDefault="00000000">
            <w:pPr>
              <w:suppressAutoHyphens w:val="0"/>
              <w:spacing w:after="0" w:line="259" w:lineRule="auto"/>
              <w:ind w:left="115"/>
              <w:rPr>
                <w:del w:id="7170" w:author="Jose Eduardo VIU" w:date="2023-04-02T00:32:00Z"/>
              </w:rPr>
            </w:pPr>
            <w:del w:id="7171" w:author="Jose Eduardo VIU" w:date="2023-04-02T00:32:00Z">
              <w:r w:rsidDel="00F217D2">
                <w:delText>0</w:delText>
              </w:r>
            </w:del>
          </w:p>
        </w:tc>
        <w:tc>
          <w:tcPr>
            <w:tcW w:w="1833" w:type="dxa"/>
          </w:tcPr>
          <w:p w14:paraId="0686C803" w14:textId="6D78770B" w:rsidR="00CB7E31" w:rsidDel="00F217D2" w:rsidRDefault="00000000">
            <w:pPr>
              <w:suppressAutoHyphens w:val="0"/>
              <w:spacing w:after="0" w:line="259" w:lineRule="auto"/>
              <w:rPr>
                <w:del w:id="7172" w:author="Jose Eduardo VIU" w:date="2023-04-02T00:32:00Z"/>
              </w:rPr>
            </w:pPr>
            <w:del w:id="7173" w:author="Jose Eduardo VIU" w:date="2023-04-02T00:32:00Z">
              <w:r w:rsidDel="00F217D2">
                <w:delText>ct_tipo</w:delText>
              </w:r>
            </w:del>
          </w:p>
        </w:tc>
        <w:tc>
          <w:tcPr>
            <w:tcW w:w="1832" w:type="dxa"/>
          </w:tcPr>
          <w:p w14:paraId="7BB3C618" w14:textId="4813B7EE" w:rsidR="00CB7E31" w:rsidDel="00F217D2" w:rsidRDefault="00000000">
            <w:pPr>
              <w:suppressAutoHyphens w:val="0"/>
              <w:spacing w:after="0" w:line="259" w:lineRule="auto"/>
              <w:rPr>
                <w:del w:id="7174" w:author="Jose Eduardo VIU" w:date="2023-04-02T00:32:00Z"/>
              </w:rPr>
            </w:pPr>
            <w:del w:id="7175" w:author="Jose Eduardo VIU" w:date="2023-04-02T00:32:00Z">
              <w:r w:rsidDel="00F217D2">
                <w:delText>4221 non-null</w:delText>
              </w:r>
            </w:del>
          </w:p>
        </w:tc>
        <w:tc>
          <w:tcPr>
            <w:tcW w:w="801" w:type="dxa"/>
          </w:tcPr>
          <w:p w14:paraId="3AC390F6" w14:textId="5E1C9C30" w:rsidR="00CB7E31" w:rsidDel="00F217D2" w:rsidRDefault="00000000">
            <w:pPr>
              <w:suppressAutoHyphens w:val="0"/>
              <w:spacing w:after="0" w:line="259" w:lineRule="auto"/>
              <w:rPr>
                <w:del w:id="7176" w:author="Jose Eduardo VIU" w:date="2023-04-02T00:32:00Z"/>
              </w:rPr>
            </w:pPr>
            <w:del w:id="7177" w:author="Jose Eduardo VIU" w:date="2023-04-02T00:32:00Z">
              <w:r w:rsidDel="00F217D2">
                <w:delText>int64</w:delText>
              </w:r>
            </w:del>
          </w:p>
        </w:tc>
      </w:tr>
      <w:tr w:rsidR="00CB7E31" w:rsidDel="00F217D2" w14:paraId="2469CCE6" w14:textId="2AD4B9B6">
        <w:trPr>
          <w:trHeight w:val="271"/>
          <w:del w:id="7178" w:author="Jose Eduardo VIU" w:date="2023-04-02T00:32:00Z"/>
        </w:trPr>
        <w:tc>
          <w:tcPr>
            <w:tcW w:w="573" w:type="dxa"/>
          </w:tcPr>
          <w:p w14:paraId="52E80564" w14:textId="54DFB392" w:rsidR="00CB7E31" w:rsidDel="00F217D2" w:rsidRDefault="00000000">
            <w:pPr>
              <w:suppressAutoHyphens w:val="0"/>
              <w:spacing w:after="0" w:line="259" w:lineRule="auto"/>
              <w:ind w:left="115"/>
              <w:rPr>
                <w:del w:id="7179" w:author="Jose Eduardo VIU" w:date="2023-04-02T00:32:00Z"/>
              </w:rPr>
            </w:pPr>
            <w:del w:id="7180" w:author="Jose Eduardo VIU" w:date="2023-04-02T00:32:00Z">
              <w:r w:rsidDel="00F217D2">
                <w:delText>1</w:delText>
              </w:r>
            </w:del>
          </w:p>
        </w:tc>
        <w:tc>
          <w:tcPr>
            <w:tcW w:w="1833" w:type="dxa"/>
          </w:tcPr>
          <w:p w14:paraId="2A23A346" w14:textId="78B0C9B2" w:rsidR="00CB7E31" w:rsidDel="00F217D2" w:rsidRDefault="00000000">
            <w:pPr>
              <w:suppressAutoHyphens w:val="0"/>
              <w:spacing w:after="0" w:line="259" w:lineRule="auto"/>
              <w:rPr>
                <w:del w:id="7181" w:author="Jose Eduardo VIU" w:date="2023-04-02T00:32:00Z"/>
              </w:rPr>
            </w:pPr>
            <w:del w:id="7182" w:author="Jose Eduardo VIU" w:date="2023-04-02T00:32:00Z">
              <w:r w:rsidDel="00F217D2">
                <w:delText>IncPeso</w:delText>
              </w:r>
            </w:del>
          </w:p>
        </w:tc>
        <w:tc>
          <w:tcPr>
            <w:tcW w:w="1832" w:type="dxa"/>
          </w:tcPr>
          <w:p w14:paraId="343B7505" w14:textId="1B215A16" w:rsidR="00CB7E31" w:rsidDel="00F217D2" w:rsidRDefault="00000000">
            <w:pPr>
              <w:suppressAutoHyphens w:val="0"/>
              <w:spacing w:after="0" w:line="259" w:lineRule="auto"/>
              <w:rPr>
                <w:del w:id="7183" w:author="Jose Eduardo VIU" w:date="2023-04-02T00:32:00Z"/>
              </w:rPr>
            </w:pPr>
            <w:del w:id="7184" w:author="Jose Eduardo VIU" w:date="2023-04-02T00:32:00Z">
              <w:r w:rsidDel="00F217D2">
                <w:delText>4221 non-null</w:delText>
              </w:r>
            </w:del>
          </w:p>
        </w:tc>
        <w:tc>
          <w:tcPr>
            <w:tcW w:w="801" w:type="dxa"/>
          </w:tcPr>
          <w:p w14:paraId="68050A52" w14:textId="64EB1D6D" w:rsidR="00CB7E31" w:rsidDel="00F217D2" w:rsidRDefault="00000000">
            <w:pPr>
              <w:suppressAutoHyphens w:val="0"/>
              <w:spacing w:after="0" w:line="259" w:lineRule="auto"/>
              <w:rPr>
                <w:del w:id="7185" w:author="Jose Eduardo VIU" w:date="2023-04-02T00:32:00Z"/>
              </w:rPr>
            </w:pPr>
            <w:del w:id="7186" w:author="Jose Eduardo VIU" w:date="2023-04-02T00:32:00Z">
              <w:r w:rsidDel="00F217D2">
                <w:delText>float64</w:delText>
              </w:r>
            </w:del>
          </w:p>
        </w:tc>
      </w:tr>
      <w:tr w:rsidR="00CB7E31" w:rsidDel="00F217D2" w14:paraId="639780FA" w14:textId="77EA5750">
        <w:trPr>
          <w:trHeight w:val="271"/>
          <w:del w:id="7187" w:author="Jose Eduardo VIU" w:date="2023-04-02T00:32:00Z"/>
        </w:trPr>
        <w:tc>
          <w:tcPr>
            <w:tcW w:w="573" w:type="dxa"/>
          </w:tcPr>
          <w:p w14:paraId="09E6569E" w14:textId="214114F4" w:rsidR="00CB7E31" w:rsidDel="00F217D2" w:rsidRDefault="00000000">
            <w:pPr>
              <w:suppressAutoHyphens w:val="0"/>
              <w:spacing w:after="0" w:line="259" w:lineRule="auto"/>
              <w:ind w:left="115"/>
              <w:rPr>
                <w:del w:id="7188" w:author="Jose Eduardo VIU" w:date="2023-04-02T00:32:00Z"/>
              </w:rPr>
            </w:pPr>
            <w:del w:id="7189" w:author="Jose Eduardo VIU" w:date="2023-04-02T00:32:00Z">
              <w:r w:rsidDel="00F217D2">
                <w:delText>2</w:delText>
              </w:r>
            </w:del>
          </w:p>
        </w:tc>
        <w:tc>
          <w:tcPr>
            <w:tcW w:w="1833" w:type="dxa"/>
          </w:tcPr>
          <w:p w14:paraId="6495B4AD" w14:textId="64E23F68" w:rsidR="00CB7E31" w:rsidDel="00F217D2" w:rsidRDefault="00000000">
            <w:pPr>
              <w:suppressAutoHyphens w:val="0"/>
              <w:spacing w:after="0" w:line="259" w:lineRule="auto"/>
              <w:rPr>
                <w:del w:id="7190" w:author="Jose Eduardo VIU" w:date="2023-04-02T00:32:00Z"/>
              </w:rPr>
            </w:pPr>
            <w:del w:id="7191" w:author="Jose Eduardo VIU" w:date="2023-04-02T00:32:00Z">
              <w:r w:rsidDel="00F217D2">
                <w:delText>NumAnimales</w:delText>
              </w:r>
            </w:del>
          </w:p>
        </w:tc>
        <w:tc>
          <w:tcPr>
            <w:tcW w:w="1832" w:type="dxa"/>
          </w:tcPr>
          <w:p w14:paraId="5E414369" w14:textId="6F04CDCE" w:rsidR="00CB7E31" w:rsidDel="00F217D2" w:rsidRDefault="00000000">
            <w:pPr>
              <w:suppressAutoHyphens w:val="0"/>
              <w:spacing w:after="0" w:line="259" w:lineRule="auto"/>
              <w:rPr>
                <w:del w:id="7192" w:author="Jose Eduardo VIU" w:date="2023-04-02T00:32:00Z"/>
              </w:rPr>
            </w:pPr>
            <w:del w:id="7193" w:author="Jose Eduardo VIU" w:date="2023-04-02T00:32:00Z">
              <w:r w:rsidDel="00F217D2">
                <w:delText>4221 non-null</w:delText>
              </w:r>
            </w:del>
          </w:p>
        </w:tc>
        <w:tc>
          <w:tcPr>
            <w:tcW w:w="801" w:type="dxa"/>
          </w:tcPr>
          <w:p w14:paraId="08C408EF" w14:textId="268C8580" w:rsidR="00CB7E31" w:rsidDel="00F217D2" w:rsidRDefault="00000000">
            <w:pPr>
              <w:suppressAutoHyphens w:val="0"/>
              <w:spacing w:after="0" w:line="259" w:lineRule="auto"/>
              <w:rPr>
                <w:del w:id="7194" w:author="Jose Eduardo VIU" w:date="2023-04-02T00:32:00Z"/>
              </w:rPr>
            </w:pPr>
            <w:del w:id="7195" w:author="Jose Eduardo VIU" w:date="2023-04-02T00:32:00Z">
              <w:r w:rsidDel="00F217D2">
                <w:delText>int64</w:delText>
              </w:r>
            </w:del>
          </w:p>
        </w:tc>
      </w:tr>
      <w:tr w:rsidR="00CB7E31" w:rsidDel="00F217D2" w14:paraId="7BA9E677" w14:textId="158A7867">
        <w:trPr>
          <w:trHeight w:val="271"/>
          <w:del w:id="7196" w:author="Jose Eduardo VIU" w:date="2023-04-02T00:32:00Z"/>
        </w:trPr>
        <w:tc>
          <w:tcPr>
            <w:tcW w:w="573" w:type="dxa"/>
          </w:tcPr>
          <w:p w14:paraId="463BF3F3" w14:textId="3A45C236" w:rsidR="00CB7E31" w:rsidDel="00F217D2" w:rsidRDefault="00000000">
            <w:pPr>
              <w:suppressAutoHyphens w:val="0"/>
              <w:spacing w:after="0" w:line="259" w:lineRule="auto"/>
              <w:ind w:left="115"/>
              <w:rPr>
                <w:del w:id="7197" w:author="Jose Eduardo VIU" w:date="2023-04-02T00:32:00Z"/>
              </w:rPr>
            </w:pPr>
            <w:del w:id="7198" w:author="Jose Eduardo VIU" w:date="2023-04-02T00:32:00Z">
              <w:r w:rsidDel="00F217D2">
                <w:delText>3</w:delText>
              </w:r>
            </w:del>
          </w:p>
        </w:tc>
        <w:tc>
          <w:tcPr>
            <w:tcW w:w="1833" w:type="dxa"/>
          </w:tcPr>
          <w:p w14:paraId="050A9828" w14:textId="0A4BD287" w:rsidR="00CB7E31" w:rsidDel="00F217D2" w:rsidRDefault="00000000">
            <w:pPr>
              <w:suppressAutoHyphens w:val="0"/>
              <w:spacing w:after="0" w:line="259" w:lineRule="auto"/>
              <w:rPr>
                <w:del w:id="7199" w:author="Jose Eduardo VIU" w:date="2023-04-02T00:32:00Z"/>
              </w:rPr>
            </w:pPr>
            <w:del w:id="7200" w:author="Jose Eduardo VIU" w:date="2023-04-02T00:32:00Z">
              <w:r w:rsidDel="00F217D2">
                <w:delText>PesoEntMedio</w:delText>
              </w:r>
            </w:del>
          </w:p>
        </w:tc>
        <w:tc>
          <w:tcPr>
            <w:tcW w:w="1832" w:type="dxa"/>
          </w:tcPr>
          <w:p w14:paraId="027BF912" w14:textId="173C5525" w:rsidR="00CB7E31" w:rsidDel="00F217D2" w:rsidRDefault="00000000">
            <w:pPr>
              <w:suppressAutoHyphens w:val="0"/>
              <w:spacing w:after="0" w:line="259" w:lineRule="auto"/>
              <w:rPr>
                <w:del w:id="7201" w:author="Jose Eduardo VIU" w:date="2023-04-02T00:32:00Z"/>
              </w:rPr>
            </w:pPr>
            <w:del w:id="7202" w:author="Jose Eduardo VIU" w:date="2023-04-02T00:32:00Z">
              <w:r w:rsidDel="00F217D2">
                <w:delText>4221 non-null</w:delText>
              </w:r>
            </w:del>
          </w:p>
        </w:tc>
        <w:tc>
          <w:tcPr>
            <w:tcW w:w="801" w:type="dxa"/>
          </w:tcPr>
          <w:p w14:paraId="690EE667" w14:textId="5DBC22A8" w:rsidR="00CB7E31" w:rsidDel="00F217D2" w:rsidRDefault="00000000">
            <w:pPr>
              <w:suppressAutoHyphens w:val="0"/>
              <w:spacing w:after="0" w:line="259" w:lineRule="auto"/>
              <w:rPr>
                <w:del w:id="7203" w:author="Jose Eduardo VIU" w:date="2023-04-02T00:32:00Z"/>
              </w:rPr>
            </w:pPr>
            <w:del w:id="7204" w:author="Jose Eduardo VIU" w:date="2023-04-02T00:32:00Z">
              <w:r w:rsidDel="00F217D2">
                <w:delText>float64</w:delText>
              </w:r>
            </w:del>
          </w:p>
        </w:tc>
      </w:tr>
      <w:tr w:rsidR="00CB7E31" w:rsidDel="00F217D2" w14:paraId="00820966" w14:textId="62737E1C">
        <w:trPr>
          <w:trHeight w:val="271"/>
          <w:del w:id="7205" w:author="Jose Eduardo VIU" w:date="2023-04-02T00:32:00Z"/>
        </w:trPr>
        <w:tc>
          <w:tcPr>
            <w:tcW w:w="573" w:type="dxa"/>
          </w:tcPr>
          <w:p w14:paraId="3FFB6D66" w14:textId="4E75ECD8" w:rsidR="00CB7E31" w:rsidDel="00F217D2" w:rsidRDefault="00000000">
            <w:pPr>
              <w:suppressAutoHyphens w:val="0"/>
              <w:spacing w:after="0" w:line="259" w:lineRule="auto"/>
              <w:ind w:left="115"/>
              <w:rPr>
                <w:del w:id="7206" w:author="Jose Eduardo VIU" w:date="2023-04-02T00:32:00Z"/>
              </w:rPr>
            </w:pPr>
            <w:del w:id="7207" w:author="Jose Eduardo VIU" w:date="2023-04-02T00:32:00Z">
              <w:r w:rsidDel="00F217D2">
                <w:delText>4</w:delText>
              </w:r>
            </w:del>
          </w:p>
        </w:tc>
        <w:tc>
          <w:tcPr>
            <w:tcW w:w="1833" w:type="dxa"/>
          </w:tcPr>
          <w:p w14:paraId="2BA0B9CC" w14:textId="708B36A4" w:rsidR="00CB7E31" w:rsidDel="00F217D2" w:rsidRDefault="00000000">
            <w:pPr>
              <w:suppressAutoHyphens w:val="0"/>
              <w:spacing w:after="0" w:line="259" w:lineRule="auto"/>
              <w:rPr>
                <w:del w:id="7208" w:author="Jose Eduardo VIU" w:date="2023-04-02T00:32:00Z"/>
              </w:rPr>
            </w:pPr>
            <w:del w:id="7209" w:author="Jose Eduardo VIU" w:date="2023-04-02T00:32:00Z">
              <w:r w:rsidDel="00F217D2">
                <w:delText>PesoRecMedio</w:delText>
              </w:r>
            </w:del>
          </w:p>
        </w:tc>
        <w:tc>
          <w:tcPr>
            <w:tcW w:w="1832" w:type="dxa"/>
          </w:tcPr>
          <w:p w14:paraId="5004957C" w14:textId="79785B48" w:rsidR="00CB7E31" w:rsidDel="00F217D2" w:rsidRDefault="00000000">
            <w:pPr>
              <w:suppressAutoHyphens w:val="0"/>
              <w:spacing w:after="0" w:line="259" w:lineRule="auto"/>
              <w:rPr>
                <w:del w:id="7210" w:author="Jose Eduardo VIU" w:date="2023-04-02T00:32:00Z"/>
              </w:rPr>
            </w:pPr>
            <w:del w:id="7211" w:author="Jose Eduardo VIU" w:date="2023-04-02T00:32:00Z">
              <w:r w:rsidDel="00F217D2">
                <w:delText>4221 non-null</w:delText>
              </w:r>
            </w:del>
          </w:p>
        </w:tc>
        <w:tc>
          <w:tcPr>
            <w:tcW w:w="801" w:type="dxa"/>
          </w:tcPr>
          <w:p w14:paraId="5AE78FBC" w14:textId="16EB7851" w:rsidR="00CB7E31" w:rsidDel="00F217D2" w:rsidRDefault="00000000">
            <w:pPr>
              <w:suppressAutoHyphens w:val="0"/>
              <w:spacing w:after="0" w:line="259" w:lineRule="auto"/>
              <w:rPr>
                <w:del w:id="7212" w:author="Jose Eduardo VIU" w:date="2023-04-02T00:32:00Z"/>
              </w:rPr>
            </w:pPr>
            <w:del w:id="7213" w:author="Jose Eduardo VIU" w:date="2023-04-02T00:32:00Z">
              <w:r w:rsidDel="00F217D2">
                <w:delText>float64</w:delText>
              </w:r>
            </w:del>
          </w:p>
        </w:tc>
      </w:tr>
      <w:tr w:rsidR="00CB7E31" w:rsidDel="00F217D2" w14:paraId="7F57F341" w14:textId="19CCC7FB">
        <w:trPr>
          <w:trHeight w:val="271"/>
          <w:del w:id="7214" w:author="Jose Eduardo VIU" w:date="2023-04-02T00:32:00Z"/>
        </w:trPr>
        <w:tc>
          <w:tcPr>
            <w:tcW w:w="573" w:type="dxa"/>
          </w:tcPr>
          <w:p w14:paraId="17AF4953" w14:textId="0E86230E" w:rsidR="00CB7E31" w:rsidDel="00F217D2" w:rsidRDefault="00000000">
            <w:pPr>
              <w:suppressAutoHyphens w:val="0"/>
              <w:spacing w:after="0" w:line="259" w:lineRule="auto"/>
              <w:ind w:left="115"/>
              <w:rPr>
                <w:del w:id="7215" w:author="Jose Eduardo VIU" w:date="2023-04-02T00:32:00Z"/>
              </w:rPr>
            </w:pPr>
            <w:del w:id="7216" w:author="Jose Eduardo VIU" w:date="2023-04-02T00:32:00Z">
              <w:r w:rsidDel="00F217D2">
                <w:delText>5</w:delText>
              </w:r>
            </w:del>
          </w:p>
        </w:tc>
        <w:tc>
          <w:tcPr>
            <w:tcW w:w="1833" w:type="dxa"/>
          </w:tcPr>
          <w:p w14:paraId="3A9CC2A1" w14:textId="2C1B9232" w:rsidR="00CB7E31" w:rsidDel="00F217D2" w:rsidRDefault="00000000">
            <w:pPr>
              <w:suppressAutoHyphens w:val="0"/>
              <w:spacing w:after="0" w:line="259" w:lineRule="auto"/>
              <w:rPr>
                <w:del w:id="7217" w:author="Jose Eduardo VIU" w:date="2023-04-02T00:32:00Z"/>
              </w:rPr>
            </w:pPr>
            <w:del w:id="7218" w:author="Jose Eduardo VIU" w:date="2023-04-02T00:32:00Z">
              <w:r w:rsidDel="00F217D2">
                <w:delText>bajas</w:delText>
              </w:r>
            </w:del>
          </w:p>
        </w:tc>
        <w:tc>
          <w:tcPr>
            <w:tcW w:w="1832" w:type="dxa"/>
          </w:tcPr>
          <w:p w14:paraId="2AE378CA" w14:textId="5EABEC28" w:rsidR="00CB7E31" w:rsidDel="00F217D2" w:rsidRDefault="00000000">
            <w:pPr>
              <w:suppressAutoHyphens w:val="0"/>
              <w:spacing w:after="0" w:line="259" w:lineRule="auto"/>
              <w:rPr>
                <w:del w:id="7219" w:author="Jose Eduardo VIU" w:date="2023-04-02T00:32:00Z"/>
              </w:rPr>
            </w:pPr>
            <w:del w:id="7220" w:author="Jose Eduardo VIU" w:date="2023-04-02T00:32:00Z">
              <w:r w:rsidDel="00F217D2">
                <w:delText>4221 non-null</w:delText>
              </w:r>
            </w:del>
          </w:p>
        </w:tc>
        <w:tc>
          <w:tcPr>
            <w:tcW w:w="801" w:type="dxa"/>
          </w:tcPr>
          <w:p w14:paraId="739D9487" w14:textId="172FA4AA" w:rsidR="00CB7E31" w:rsidDel="00F217D2" w:rsidRDefault="00000000">
            <w:pPr>
              <w:suppressAutoHyphens w:val="0"/>
              <w:spacing w:after="0" w:line="259" w:lineRule="auto"/>
              <w:rPr>
                <w:del w:id="7221" w:author="Jose Eduardo VIU" w:date="2023-04-02T00:32:00Z"/>
              </w:rPr>
            </w:pPr>
            <w:del w:id="7222" w:author="Jose Eduardo VIU" w:date="2023-04-02T00:32:00Z">
              <w:r w:rsidDel="00F217D2">
                <w:delText>float64</w:delText>
              </w:r>
            </w:del>
          </w:p>
        </w:tc>
      </w:tr>
      <w:tr w:rsidR="00CB7E31" w:rsidDel="00F217D2" w14:paraId="156146C4" w14:textId="0BAE31C3">
        <w:trPr>
          <w:trHeight w:val="271"/>
          <w:del w:id="7223" w:author="Jose Eduardo VIU" w:date="2023-04-02T00:32:00Z"/>
        </w:trPr>
        <w:tc>
          <w:tcPr>
            <w:tcW w:w="573" w:type="dxa"/>
          </w:tcPr>
          <w:p w14:paraId="6C1BFA53" w14:textId="5EC6CB24" w:rsidR="00CB7E31" w:rsidDel="00F217D2" w:rsidRDefault="00000000">
            <w:pPr>
              <w:suppressAutoHyphens w:val="0"/>
              <w:spacing w:after="0" w:line="259" w:lineRule="auto"/>
              <w:ind w:left="115"/>
              <w:rPr>
                <w:del w:id="7224" w:author="Jose Eduardo VIU" w:date="2023-04-02T00:32:00Z"/>
              </w:rPr>
            </w:pPr>
            <w:del w:id="7225" w:author="Jose Eduardo VIU" w:date="2023-04-02T00:32:00Z">
              <w:r w:rsidDel="00F217D2">
                <w:delText>6</w:delText>
              </w:r>
            </w:del>
          </w:p>
        </w:tc>
        <w:tc>
          <w:tcPr>
            <w:tcW w:w="1833" w:type="dxa"/>
          </w:tcPr>
          <w:p w14:paraId="085F29C8" w14:textId="4C48EBE4" w:rsidR="00CB7E31" w:rsidDel="00F217D2" w:rsidRDefault="00000000">
            <w:pPr>
              <w:suppressAutoHyphens w:val="0"/>
              <w:spacing w:after="0" w:line="259" w:lineRule="auto"/>
              <w:rPr>
                <w:del w:id="7226" w:author="Jose Eduardo VIU" w:date="2023-04-02T00:32:00Z"/>
              </w:rPr>
            </w:pPr>
            <w:del w:id="7227" w:author="Jose Eduardo VIU" w:date="2023-04-02T00:32:00Z">
              <w:r w:rsidDel="00F217D2">
                <w:delText>GPS_Longitud</w:delText>
              </w:r>
            </w:del>
          </w:p>
        </w:tc>
        <w:tc>
          <w:tcPr>
            <w:tcW w:w="1832" w:type="dxa"/>
          </w:tcPr>
          <w:p w14:paraId="45D29939" w14:textId="074A3503" w:rsidR="00CB7E31" w:rsidDel="00F217D2" w:rsidRDefault="00000000">
            <w:pPr>
              <w:suppressAutoHyphens w:val="0"/>
              <w:spacing w:after="0" w:line="259" w:lineRule="auto"/>
              <w:rPr>
                <w:del w:id="7228" w:author="Jose Eduardo VIU" w:date="2023-04-02T00:32:00Z"/>
              </w:rPr>
            </w:pPr>
            <w:del w:id="7229" w:author="Jose Eduardo VIU" w:date="2023-04-02T00:32:00Z">
              <w:r w:rsidDel="00F217D2">
                <w:delText>4221 non-null</w:delText>
              </w:r>
            </w:del>
          </w:p>
        </w:tc>
        <w:tc>
          <w:tcPr>
            <w:tcW w:w="801" w:type="dxa"/>
          </w:tcPr>
          <w:p w14:paraId="3B4D090F" w14:textId="6D5FB4F6" w:rsidR="00CB7E31" w:rsidDel="00F217D2" w:rsidRDefault="00000000">
            <w:pPr>
              <w:suppressAutoHyphens w:val="0"/>
              <w:spacing w:after="0" w:line="259" w:lineRule="auto"/>
              <w:rPr>
                <w:del w:id="7230" w:author="Jose Eduardo VIU" w:date="2023-04-02T00:32:00Z"/>
              </w:rPr>
            </w:pPr>
            <w:del w:id="7231" w:author="Jose Eduardo VIU" w:date="2023-04-02T00:32:00Z">
              <w:r w:rsidDel="00F217D2">
                <w:delText>float64</w:delText>
              </w:r>
            </w:del>
          </w:p>
        </w:tc>
      </w:tr>
      <w:tr w:rsidR="00CB7E31" w:rsidDel="00F217D2" w14:paraId="3C9C86F7" w14:textId="4F0BD0DB">
        <w:trPr>
          <w:trHeight w:val="271"/>
          <w:del w:id="7232" w:author="Jose Eduardo VIU" w:date="2023-04-02T00:32:00Z"/>
        </w:trPr>
        <w:tc>
          <w:tcPr>
            <w:tcW w:w="573" w:type="dxa"/>
          </w:tcPr>
          <w:p w14:paraId="4FE4772A" w14:textId="09F38B95" w:rsidR="00CB7E31" w:rsidDel="00F217D2" w:rsidRDefault="00000000">
            <w:pPr>
              <w:suppressAutoHyphens w:val="0"/>
              <w:spacing w:after="0" w:line="259" w:lineRule="auto"/>
              <w:ind w:left="115"/>
              <w:rPr>
                <w:del w:id="7233" w:author="Jose Eduardo VIU" w:date="2023-04-02T00:32:00Z"/>
              </w:rPr>
            </w:pPr>
            <w:del w:id="7234" w:author="Jose Eduardo VIU" w:date="2023-04-02T00:32:00Z">
              <w:r w:rsidDel="00F217D2">
                <w:delText>7</w:delText>
              </w:r>
            </w:del>
          </w:p>
        </w:tc>
        <w:tc>
          <w:tcPr>
            <w:tcW w:w="1833" w:type="dxa"/>
          </w:tcPr>
          <w:p w14:paraId="0ABC5550" w14:textId="7AA81208" w:rsidR="00CB7E31" w:rsidDel="00F217D2" w:rsidRDefault="00000000">
            <w:pPr>
              <w:suppressAutoHyphens w:val="0"/>
              <w:spacing w:after="0" w:line="259" w:lineRule="auto"/>
              <w:rPr>
                <w:del w:id="7235" w:author="Jose Eduardo VIU" w:date="2023-04-02T00:32:00Z"/>
              </w:rPr>
            </w:pPr>
            <w:del w:id="7236" w:author="Jose Eduardo VIU" w:date="2023-04-02T00:32:00Z">
              <w:r w:rsidDel="00F217D2">
                <w:delText>GPS_Latitud</w:delText>
              </w:r>
            </w:del>
          </w:p>
        </w:tc>
        <w:tc>
          <w:tcPr>
            <w:tcW w:w="1832" w:type="dxa"/>
          </w:tcPr>
          <w:p w14:paraId="76218360" w14:textId="5BDDAEFD" w:rsidR="00CB7E31" w:rsidDel="00F217D2" w:rsidRDefault="00000000">
            <w:pPr>
              <w:suppressAutoHyphens w:val="0"/>
              <w:spacing w:after="0" w:line="259" w:lineRule="auto"/>
              <w:rPr>
                <w:del w:id="7237" w:author="Jose Eduardo VIU" w:date="2023-04-02T00:32:00Z"/>
              </w:rPr>
            </w:pPr>
            <w:del w:id="7238" w:author="Jose Eduardo VIU" w:date="2023-04-02T00:32:00Z">
              <w:r w:rsidDel="00F217D2">
                <w:delText>4221 non-null</w:delText>
              </w:r>
            </w:del>
          </w:p>
        </w:tc>
        <w:tc>
          <w:tcPr>
            <w:tcW w:w="801" w:type="dxa"/>
          </w:tcPr>
          <w:p w14:paraId="7EB9E53E" w14:textId="216C33CC" w:rsidR="00CB7E31" w:rsidDel="00F217D2" w:rsidRDefault="00000000">
            <w:pPr>
              <w:suppressAutoHyphens w:val="0"/>
              <w:spacing w:after="0" w:line="259" w:lineRule="auto"/>
              <w:rPr>
                <w:del w:id="7239" w:author="Jose Eduardo VIU" w:date="2023-04-02T00:32:00Z"/>
              </w:rPr>
            </w:pPr>
            <w:del w:id="7240" w:author="Jose Eduardo VIU" w:date="2023-04-02T00:32:00Z">
              <w:r w:rsidDel="00F217D2">
                <w:delText>float64</w:delText>
              </w:r>
            </w:del>
          </w:p>
        </w:tc>
      </w:tr>
      <w:tr w:rsidR="00CB7E31" w:rsidDel="00F217D2" w14:paraId="2A0F3A8A" w14:textId="41C9A4CD">
        <w:trPr>
          <w:trHeight w:val="271"/>
          <w:del w:id="7241" w:author="Jose Eduardo VIU" w:date="2023-04-02T00:32:00Z"/>
        </w:trPr>
        <w:tc>
          <w:tcPr>
            <w:tcW w:w="573" w:type="dxa"/>
          </w:tcPr>
          <w:p w14:paraId="5BF28CEB" w14:textId="3BBA806A" w:rsidR="00CB7E31" w:rsidDel="00F217D2" w:rsidRDefault="00000000">
            <w:pPr>
              <w:suppressAutoHyphens w:val="0"/>
              <w:spacing w:after="0" w:line="259" w:lineRule="auto"/>
              <w:ind w:left="115"/>
              <w:rPr>
                <w:del w:id="7242" w:author="Jose Eduardo VIU" w:date="2023-04-02T00:32:00Z"/>
              </w:rPr>
            </w:pPr>
            <w:del w:id="7243" w:author="Jose Eduardo VIU" w:date="2023-04-02T00:32:00Z">
              <w:r w:rsidDel="00F217D2">
                <w:delText>8</w:delText>
              </w:r>
            </w:del>
          </w:p>
        </w:tc>
        <w:tc>
          <w:tcPr>
            <w:tcW w:w="1833" w:type="dxa"/>
          </w:tcPr>
          <w:p w14:paraId="0314EF63" w14:textId="4FD6A331" w:rsidR="00CB7E31" w:rsidDel="00F217D2" w:rsidRDefault="00000000">
            <w:pPr>
              <w:suppressAutoHyphens w:val="0"/>
              <w:spacing w:after="0" w:line="259" w:lineRule="auto"/>
              <w:rPr>
                <w:del w:id="7244" w:author="Jose Eduardo VIU" w:date="2023-04-02T00:32:00Z"/>
              </w:rPr>
            </w:pPr>
            <w:del w:id="7245" w:author="Jose Eduardo VIU" w:date="2023-04-02T00:32:00Z">
              <w:r w:rsidDel="00F217D2">
                <w:delText>semanaEntrada</w:delText>
              </w:r>
            </w:del>
          </w:p>
        </w:tc>
        <w:tc>
          <w:tcPr>
            <w:tcW w:w="1832" w:type="dxa"/>
          </w:tcPr>
          <w:p w14:paraId="55305E8A" w14:textId="33C0ABB3" w:rsidR="00CB7E31" w:rsidDel="00F217D2" w:rsidRDefault="00000000">
            <w:pPr>
              <w:suppressAutoHyphens w:val="0"/>
              <w:spacing w:after="0" w:line="259" w:lineRule="auto"/>
              <w:rPr>
                <w:del w:id="7246" w:author="Jose Eduardo VIU" w:date="2023-04-02T00:32:00Z"/>
              </w:rPr>
            </w:pPr>
            <w:del w:id="7247" w:author="Jose Eduardo VIU" w:date="2023-04-02T00:32:00Z">
              <w:r w:rsidDel="00F217D2">
                <w:delText>4221 non-null</w:delText>
              </w:r>
            </w:del>
          </w:p>
        </w:tc>
        <w:tc>
          <w:tcPr>
            <w:tcW w:w="801" w:type="dxa"/>
          </w:tcPr>
          <w:p w14:paraId="3BA7A91B" w14:textId="4FEFE8FA" w:rsidR="00CB7E31" w:rsidDel="00F217D2" w:rsidRDefault="00000000">
            <w:pPr>
              <w:suppressAutoHyphens w:val="0"/>
              <w:spacing w:after="0" w:line="259" w:lineRule="auto"/>
              <w:rPr>
                <w:del w:id="7248" w:author="Jose Eduardo VIU" w:date="2023-04-02T00:32:00Z"/>
              </w:rPr>
            </w:pPr>
            <w:del w:id="7249" w:author="Jose Eduardo VIU" w:date="2023-04-02T00:32:00Z">
              <w:r w:rsidDel="00F217D2">
                <w:delText>int64</w:delText>
              </w:r>
            </w:del>
          </w:p>
        </w:tc>
      </w:tr>
      <w:tr w:rsidR="00CB7E31" w:rsidDel="00F217D2" w14:paraId="1D4AA7AC" w14:textId="6FD1F347">
        <w:trPr>
          <w:trHeight w:val="271"/>
          <w:del w:id="7250" w:author="Jose Eduardo VIU" w:date="2023-04-02T00:32:00Z"/>
        </w:trPr>
        <w:tc>
          <w:tcPr>
            <w:tcW w:w="573" w:type="dxa"/>
          </w:tcPr>
          <w:p w14:paraId="25458FC9" w14:textId="502FFD11" w:rsidR="00CB7E31" w:rsidDel="00F217D2" w:rsidRDefault="00000000">
            <w:pPr>
              <w:suppressAutoHyphens w:val="0"/>
              <w:spacing w:after="0" w:line="259" w:lineRule="auto"/>
              <w:ind w:left="115"/>
              <w:rPr>
                <w:del w:id="7251" w:author="Jose Eduardo VIU" w:date="2023-04-02T00:32:00Z"/>
              </w:rPr>
            </w:pPr>
            <w:del w:id="7252" w:author="Jose Eduardo VIU" w:date="2023-04-02T00:32:00Z">
              <w:r w:rsidDel="00F217D2">
                <w:delText>9</w:delText>
              </w:r>
            </w:del>
          </w:p>
        </w:tc>
        <w:tc>
          <w:tcPr>
            <w:tcW w:w="1833" w:type="dxa"/>
          </w:tcPr>
          <w:p w14:paraId="78A9C8B7" w14:textId="5E5A2878" w:rsidR="00CB7E31" w:rsidDel="00F217D2" w:rsidRDefault="00000000">
            <w:pPr>
              <w:suppressAutoHyphens w:val="0"/>
              <w:spacing w:after="0" w:line="259" w:lineRule="auto"/>
              <w:rPr>
                <w:del w:id="7253" w:author="Jose Eduardo VIU" w:date="2023-04-02T00:32:00Z"/>
              </w:rPr>
            </w:pPr>
            <w:del w:id="7254" w:author="Jose Eduardo VIU" w:date="2023-04-02T00:32:00Z">
              <w:r w:rsidDel="00F217D2">
                <w:delText>añoEntrada</w:delText>
              </w:r>
            </w:del>
          </w:p>
        </w:tc>
        <w:tc>
          <w:tcPr>
            <w:tcW w:w="1832" w:type="dxa"/>
          </w:tcPr>
          <w:p w14:paraId="24860540" w14:textId="0898D676" w:rsidR="00CB7E31" w:rsidDel="00F217D2" w:rsidRDefault="00000000">
            <w:pPr>
              <w:suppressAutoHyphens w:val="0"/>
              <w:spacing w:after="0" w:line="259" w:lineRule="auto"/>
              <w:rPr>
                <w:del w:id="7255" w:author="Jose Eduardo VIU" w:date="2023-04-02T00:32:00Z"/>
              </w:rPr>
            </w:pPr>
            <w:del w:id="7256" w:author="Jose Eduardo VIU" w:date="2023-04-02T00:32:00Z">
              <w:r w:rsidDel="00F217D2">
                <w:delText>4221 non-null</w:delText>
              </w:r>
            </w:del>
          </w:p>
        </w:tc>
        <w:tc>
          <w:tcPr>
            <w:tcW w:w="801" w:type="dxa"/>
          </w:tcPr>
          <w:p w14:paraId="448429F6" w14:textId="378B2331" w:rsidR="00CB7E31" w:rsidDel="00F217D2" w:rsidRDefault="00000000">
            <w:pPr>
              <w:suppressAutoHyphens w:val="0"/>
              <w:spacing w:after="0" w:line="259" w:lineRule="auto"/>
              <w:rPr>
                <w:del w:id="7257" w:author="Jose Eduardo VIU" w:date="2023-04-02T00:32:00Z"/>
              </w:rPr>
            </w:pPr>
            <w:del w:id="7258" w:author="Jose Eduardo VIU" w:date="2023-04-02T00:32:00Z">
              <w:r w:rsidDel="00F217D2">
                <w:delText>int64</w:delText>
              </w:r>
            </w:del>
          </w:p>
        </w:tc>
      </w:tr>
      <w:tr w:rsidR="00CB7E31" w:rsidDel="00F217D2" w14:paraId="2C497AC2" w14:textId="39FF0206">
        <w:trPr>
          <w:trHeight w:val="271"/>
          <w:del w:id="7259" w:author="Jose Eduardo VIU" w:date="2023-04-02T00:32:00Z"/>
        </w:trPr>
        <w:tc>
          <w:tcPr>
            <w:tcW w:w="573" w:type="dxa"/>
          </w:tcPr>
          <w:p w14:paraId="540F3B23" w14:textId="0BD0061E" w:rsidR="00CB7E31" w:rsidDel="00F217D2" w:rsidRDefault="00000000">
            <w:pPr>
              <w:suppressAutoHyphens w:val="0"/>
              <w:spacing w:after="0" w:line="259" w:lineRule="auto"/>
              <w:ind w:left="115"/>
              <w:rPr>
                <w:del w:id="7260" w:author="Jose Eduardo VIU" w:date="2023-04-02T00:32:00Z"/>
              </w:rPr>
            </w:pPr>
            <w:del w:id="7261" w:author="Jose Eduardo VIU" w:date="2023-04-02T00:32:00Z">
              <w:r w:rsidDel="00F217D2">
                <w:delText>10</w:delText>
              </w:r>
            </w:del>
          </w:p>
        </w:tc>
        <w:tc>
          <w:tcPr>
            <w:tcW w:w="1833" w:type="dxa"/>
          </w:tcPr>
          <w:p w14:paraId="675C9CC2" w14:textId="5304AEFC" w:rsidR="00CB7E31" w:rsidDel="00F217D2" w:rsidRDefault="00000000">
            <w:pPr>
              <w:suppressAutoHyphens w:val="0"/>
              <w:spacing w:after="0" w:line="259" w:lineRule="auto"/>
              <w:rPr>
                <w:del w:id="7262" w:author="Jose Eduardo VIU" w:date="2023-04-02T00:32:00Z"/>
              </w:rPr>
            </w:pPr>
            <w:del w:id="7263" w:author="Jose Eduardo VIU" w:date="2023-04-02T00:32:00Z">
              <w:r w:rsidDel="00F217D2">
                <w:delText>PorcHembras</w:delText>
              </w:r>
            </w:del>
          </w:p>
        </w:tc>
        <w:tc>
          <w:tcPr>
            <w:tcW w:w="1832" w:type="dxa"/>
          </w:tcPr>
          <w:p w14:paraId="66F69FA8" w14:textId="770E9631" w:rsidR="00CB7E31" w:rsidDel="00F217D2" w:rsidRDefault="00000000">
            <w:pPr>
              <w:suppressAutoHyphens w:val="0"/>
              <w:spacing w:after="0" w:line="259" w:lineRule="auto"/>
              <w:rPr>
                <w:del w:id="7264" w:author="Jose Eduardo VIU" w:date="2023-04-02T00:32:00Z"/>
              </w:rPr>
            </w:pPr>
            <w:del w:id="7265" w:author="Jose Eduardo VIU" w:date="2023-04-02T00:32:00Z">
              <w:r w:rsidDel="00F217D2">
                <w:delText>4221 non-null</w:delText>
              </w:r>
            </w:del>
          </w:p>
        </w:tc>
        <w:tc>
          <w:tcPr>
            <w:tcW w:w="801" w:type="dxa"/>
          </w:tcPr>
          <w:p w14:paraId="1E57E06D" w14:textId="1DE6CACE" w:rsidR="00CB7E31" w:rsidDel="00F217D2" w:rsidRDefault="00000000">
            <w:pPr>
              <w:suppressAutoHyphens w:val="0"/>
              <w:spacing w:after="0" w:line="259" w:lineRule="auto"/>
              <w:rPr>
                <w:del w:id="7266" w:author="Jose Eduardo VIU" w:date="2023-04-02T00:32:00Z"/>
              </w:rPr>
            </w:pPr>
            <w:del w:id="7267" w:author="Jose Eduardo VIU" w:date="2023-04-02T00:32:00Z">
              <w:r w:rsidDel="00F217D2">
                <w:delText>float64</w:delText>
              </w:r>
            </w:del>
          </w:p>
        </w:tc>
      </w:tr>
      <w:tr w:rsidR="00CB7E31" w:rsidDel="00F217D2" w14:paraId="42ABDD84" w14:textId="11869AF2">
        <w:trPr>
          <w:trHeight w:val="271"/>
          <w:del w:id="7268" w:author="Jose Eduardo VIU" w:date="2023-04-02T00:32:00Z"/>
        </w:trPr>
        <w:tc>
          <w:tcPr>
            <w:tcW w:w="573" w:type="dxa"/>
          </w:tcPr>
          <w:p w14:paraId="19F7310E" w14:textId="456721AD" w:rsidR="00CB7E31" w:rsidDel="00F217D2" w:rsidRDefault="00000000">
            <w:pPr>
              <w:suppressAutoHyphens w:val="0"/>
              <w:spacing w:after="0" w:line="259" w:lineRule="auto"/>
              <w:ind w:left="115"/>
              <w:rPr>
                <w:del w:id="7269" w:author="Jose Eduardo VIU" w:date="2023-04-02T00:32:00Z"/>
              </w:rPr>
            </w:pPr>
            <w:del w:id="7270" w:author="Jose Eduardo VIU" w:date="2023-04-02T00:32:00Z">
              <w:r w:rsidDel="00F217D2">
                <w:delText>11</w:delText>
              </w:r>
            </w:del>
          </w:p>
        </w:tc>
        <w:tc>
          <w:tcPr>
            <w:tcW w:w="1833" w:type="dxa"/>
          </w:tcPr>
          <w:p w14:paraId="3B21B1FD" w14:textId="7CBFE888" w:rsidR="00CB7E31" w:rsidDel="00F217D2" w:rsidRDefault="00000000">
            <w:pPr>
              <w:suppressAutoHyphens w:val="0"/>
              <w:spacing w:after="0" w:line="259" w:lineRule="auto"/>
              <w:rPr>
                <w:del w:id="7271" w:author="Jose Eduardo VIU" w:date="2023-04-02T00:32:00Z"/>
              </w:rPr>
            </w:pPr>
            <w:del w:id="7272" w:author="Jose Eduardo VIU" w:date="2023-04-02T00:32:00Z">
              <w:r w:rsidDel="00F217D2">
                <w:delText>PiensoCerdaDia</w:delText>
              </w:r>
            </w:del>
          </w:p>
        </w:tc>
        <w:tc>
          <w:tcPr>
            <w:tcW w:w="1832" w:type="dxa"/>
          </w:tcPr>
          <w:p w14:paraId="16B610D4" w14:textId="259F4067" w:rsidR="00CB7E31" w:rsidDel="00F217D2" w:rsidRDefault="00000000">
            <w:pPr>
              <w:suppressAutoHyphens w:val="0"/>
              <w:spacing w:after="0" w:line="259" w:lineRule="auto"/>
              <w:rPr>
                <w:del w:id="7273" w:author="Jose Eduardo VIU" w:date="2023-04-02T00:32:00Z"/>
              </w:rPr>
            </w:pPr>
            <w:del w:id="7274" w:author="Jose Eduardo VIU" w:date="2023-04-02T00:32:00Z">
              <w:r w:rsidDel="00F217D2">
                <w:delText>4221 non-null</w:delText>
              </w:r>
            </w:del>
          </w:p>
        </w:tc>
        <w:tc>
          <w:tcPr>
            <w:tcW w:w="801" w:type="dxa"/>
          </w:tcPr>
          <w:p w14:paraId="61B0474A" w14:textId="7E0499A0" w:rsidR="00CB7E31" w:rsidDel="00F217D2" w:rsidRDefault="00000000">
            <w:pPr>
              <w:suppressAutoHyphens w:val="0"/>
              <w:spacing w:after="0" w:line="259" w:lineRule="auto"/>
              <w:rPr>
                <w:del w:id="7275" w:author="Jose Eduardo VIU" w:date="2023-04-02T00:32:00Z"/>
              </w:rPr>
            </w:pPr>
            <w:del w:id="7276" w:author="Jose Eduardo VIU" w:date="2023-04-02T00:32:00Z">
              <w:r w:rsidDel="00F217D2">
                <w:delText>float64</w:delText>
              </w:r>
            </w:del>
          </w:p>
        </w:tc>
      </w:tr>
      <w:tr w:rsidR="00CB7E31" w:rsidDel="00F217D2" w14:paraId="511A7A15" w14:textId="06AEA70B">
        <w:trPr>
          <w:trHeight w:val="271"/>
          <w:del w:id="7277" w:author="Jose Eduardo VIU" w:date="2023-04-02T00:32:00Z"/>
        </w:trPr>
        <w:tc>
          <w:tcPr>
            <w:tcW w:w="573" w:type="dxa"/>
          </w:tcPr>
          <w:p w14:paraId="565DDF8D" w14:textId="489FF69F" w:rsidR="00CB7E31" w:rsidDel="00F217D2" w:rsidRDefault="00000000">
            <w:pPr>
              <w:suppressAutoHyphens w:val="0"/>
              <w:spacing w:after="0" w:line="259" w:lineRule="auto"/>
              <w:ind w:left="115"/>
              <w:rPr>
                <w:del w:id="7278" w:author="Jose Eduardo VIU" w:date="2023-04-02T00:32:00Z"/>
              </w:rPr>
            </w:pPr>
            <w:del w:id="7279" w:author="Jose Eduardo VIU" w:date="2023-04-02T00:32:00Z">
              <w:r w:rsidDel="00F217D2">
                <w:delText>12</w:delText>
              </w:r>
            </w:del>
          </w:p>
        </w:tc>
        <w:tc>
          <w:tcPr>
            <w:tcW w:w="1833" w:type="dxa"/>
          </w:tcPr>
          <w:p w14:paraId="6A5612D1" w14:textId="115AE49F" w:rsidR="00CB7E31" w:rsidDel="00F217D2" w:rsidRDefault="00000000">
            <w:pPr>
              <w:suppressAutoHyphens w:val="0"/>
              <w:spacing w:after="0" w:line="259" w:lineRule="auto"/>
              <w:rPr>
                <w:del w:id="7280" w:author="Jose Eduardo VIU" w:date="2023-04-02T00:32:00Z"/>
              </w:rPr>
            </w:pPr>
            <w:del w:id="7281" w:author="Jose Eduardo VIU" w:date="2023-04-02T00:32:00Z">
              <w:r w:rsidDel="00F217D2">
                <w:delText>ct_raza_0</w:delText>
              </w:r>
            </w:del>
          </w:p>
        </w:tc>
        <w:tc>
          <w:tcPr>
            <w:tcW w:w="1832" w:type="dxa"/>
          </w:tcPr>
          <w:p w14:paraId="031CB9AA" w14:textId="641DBD6C" w:rsidR="00CB7E31" w:rsidDel="00F217D2" w:rsidRDefault="00000000">
            <w:pPr>
              <w:suppressAutoHyphens w:val="0"/>
              <w:spacing w:after="0" w:line="259" w:lineRule="auto"/>
              <w:rPr>
                <w:del w:id="7282" w:author="Jose Eduardo VIU" w:date="2023-04-02T00:32:00Z"/>
              </w:rPr>
            </w:pPr>
            <w:del w:id="7283" w:author="Jose Eduardo VIU" w:date="2023-04-02T00:32:00Z">
              <w:r w:rsidDel="00F217D2">
                <w:delText>4221 non-null</w:delText>
              </w:r>
            </w:del>
          </w:p>
        </w:tc>
        <w:tc>
          <w:tcPr>
            <w:tcW w:w="801" w:type="dxa"/>
          </w:tcPr>
          <w:p w14:paraId="000B6B27" w14:textId="5A804A49" w:rsidR="00CB7E31" w:rsidDel="00F217D2" w:rsidRDefault="00000000">
            <w:pPr>
              <w:suppressAutoHyphens w:val="0"/>
              <w:spacing w:after="0" w:line="259" w:lineRule="auto"/>
              <w:rPr>
                <w:del w:id="7284" w:author="Jose Eduardo VIU" w:date="2023-04-02T00:32:00Z"/>
              </w:rPr>
            </w:pPr>
            <w:del w:id="7285" w:author="Jose Eduardo VIU" w:date="2023-04-02T00:32:00Z">
              <w:r w:rsidDel="00F217D2">
                <w:delText>uint8</w:delText>
              </w:r>
            </w:del>
          </w:p>
        </w:tc>
      </w:tr>
      <w:tr w:rsidR="00CB7E31" w:rsidDel="00F217D2" w14:paraId="6D74C31F" w14:textId="54E9C819">
        <w:trPr>
          <w:trHeight w:val="271"/>
          <w:del w:id="7286" w:author="Jose Eduardo VIU" w:date="2023-04-02T00:32:00Z"/>
        </w:trPr>
        <w:tc>
          <w:tcPr>
            <w:tcW w:w="573" w:type="dxa"/>
          </w:tcPr>
          <w:p w14:paraId="7FCA49F7" w14:textId="59566EDF" w:rsidR="00CB7E31" w:rsidDel="00F217D2" w:rsidRDefault="00000000">
            <w:pPr>
              <w:suppressAutoHyphens w:val="0"/>
              <w:spacing w:after="0" w:line="259" w:lineRule="auto"/>
              <w:ind w:left="115"/>
              <w:rPr>
                <w:del w:id="7287" w:author="Jose Eduardo VIU" w:date="2023-04-02T00:32:00Z"/>
              </w:rPr>
            </w:pPr>
            <w:del w:id="7288" w:author="Jose Eduardo VIU" w:date="2023-04-02T00:32:00Z">
              <w:r w:rsidDel="00F217D2">
                <w:delText>13</w:delText>
              </w:r>
            </w:del>
          </w:p>
        </w:tc>
        <w:tc>
          <w:tcPr>
            <w:tcW w:w="1833" w:type="dxa"/>
          </w:tcPr>
          <w:p w14:paraId="0E848FE8" w14:textId="5F320E59" w:rsidR="00CB7E31" w:rsidDel="00F217D2" w:rsidRDefault="00000000">
            <w:pPr>
              <w:suppressAutoHyphens w:val="0"/>
              <w:spacing w:after="0" w:line="259" w:lineRule="auto"/>
              <w:rPr>
                <w:del w:id="7289" w:author="Jose Eduardo VIU" w:date="2023-04-02T00:32:00Z"/>
              </w:rPr>
            </w:pPr>
            <w:del w:id="7290" w:author="Jose Eduardo VIU" w:date="2023-04-02T00:32:00Z">
              <w:r w:rsidDel="00F217D2">
                <w:delText>ct_raza_7</w:delText>
              </w:r>
            </w:del>
          </w:p>
        </w:tc>
        <w:tc>
          <w:tcPr>
            <w:tcW w:w="1832" w:type="dxa"/>
          </w:tcPr>
          <w:p w14:paraId="0E915E79" w14:textId="7E8FF2AA" w:rsidR="00CB7E31" w:rsidDel="00F217D2" w:rsidRDefault="00000000">
            <w:pPr>
              <w:suppressAutoHyphens w:val="0"/>
              <w:spacing w:after="0" w:line="259" w:lineRule="auto"/>
              <w:rPr>
                <w:del w:id="7291" w:author="Jose Eduardo VIU" w:date="2023-04-02T00:32:00Z"/>
              </w:rPr>
            </w:pPr>
            <w:del w:id="7292" w:author="Jose Eduardo VIU" w:date="2023-04-02T00:32:00Z">
              <w:r w:rsidDel="00F217D2">
                <w:delText>4221 non-null</w:delText>
              </w:r>
            </w:del>
          </w:p>
        </w:tc>
        <w:tc>
          <w:tcPr>
            <w:tcW w:w="801" w:type="dxa"/>
          </w:tcPr>
          <w:p w14:paraId="79E1FB5B" w14:textId="62579486" w:rsidR="00CB7E31" w:rsidDel="00F217D2" w:rsidRDefault="00000000">
            <w:pPr>
              <w:suppressAutoHyphens w:val="0"/>
              <w:spacing w:after="0" w:line="259" w:lineRule="auto"/>
              <w:rPr>
                <w:del w:id="7293" w:author="Jose Eduardo VIU" w:date="2023-04-02T00:32:00Z"/>
              </w:rPr>
            </w:pPr>
            <w:del w:id="7294" w:author="Jose Eduardo VIU" w:date="2023-04-02T00:32:00Z">
              <w:r w:rsidDel="00F217D2">
                <w:delText>uint8</w:delText>
              </w:r>
            </w:del>
          </w:p>
        </w:tc>
      </w:tr>
      <w:tr w:rsidR="00CB7E31" w:rsidDel="00F217D2" w14:paraId="52B22D81" w14:textId="708F2103">
        <w:trPr>
          <w:trHeight w:val="271"/>
          <w:del w:id="7295" w:author="Jose Eduardo VIU" w:date="2023-04-02T00:32:00Z"/>
        </w:trPr>
        <w:tc>
          <w:tcPr>
            <w:tcW w:w="573" w:type="dxa"/>
          </w:tcPr>
          <w:p w14:paraId="336E8036" w14:textId="639008CF" w:rsidR="00CB7E31" w:rsidDel="00F217D2" w:rsidRDefault="00000000">
            <w:pPr>
              <w:suppressAutoHyphens w:val="0"/>
              <w:spacing w:after="0" w:line="259" w:lineRule="auto"/>
              <w:ind w:left="115"/>
              <w:rPr>
                <w:del w:id="7296" w:author="Jose Eduardo VIU" w:date="2023-04-02T00:32:00Z"/>
              </w:rPr>
            </w:pPr>
            <w:del w:id="7297" w:author="Jose Eduardo VIU" w:date="2023-04-02T00:32:00Z">
              <w:r w:rsidDel="00F217D2">
                <w:delText>14</w:delText>
              </w:r>
            </w:del>
          </w:p>
        </w:tc>
        <w:tc>
          <w:tcPr>
            <w:tcW w:w="1833" w:type="dxa"/>
          </w:tcPr>
          <w:p w14:paraId="31396C83" w14:textId="7A04DA8C" w:rsidR="00CB7E31" w:rsidDel="00F217D2" w:rsidRDefault="00000000">
            <w:pPr>
              <w:suppressAutoHyphens w:val="0"/>
              <w:spacing w:after="0" w:line="259" w:lineRule="auto"/>
              <w:rPr>
                <w:del w:id="7298" w:author="Jose Eduardo VIU" w:date="2023-04-02T00:32:00Z"/>
              </w:rPr>
            </w:pPr>
            <w:del w:id="7299" w:author="Jose Eduardo VIU" w:date="2023-04-02T00:32:00Z">
              <w:r w:rsidDel="00F217D2">
                <w:delText>ct_raza_15</w:delText>
              </w:r>
            </w:del>
          </w:p>
        </w:tc>
        <w:tc>
          <w:tcPr>
            <w:tcW w:w="1832" w:type="dxa"/>
          </w:tcPr>
          <w:p w14:paraId="0304AFB7" w14:textId="0A22B3DF" w:rsidR="00CB7E31" w:rsidDel="00F217D2" w:rsidRDefault="00000000">
            <w:pPr>
              <w:suppressAutoHyphens w:val="0"/>
              <w:spacing w:after="0" w:line="259" w:lineRule="auto"/>
              <w:rPr>
                <w:del w:id="7300" w:author="Jose Eduardo VIU" w:date="2023-04-02T00:32:00Z"/>
              </w:rPr>
            </w:pPr>
            <w:del w:id="7301" w:author="Jose Eduardo VIU" w:date="2023-04-02T00:32:00Z">
              <w:r w:rsidDel="00F217D2">
                <w:delText>4221 non-null</w:delText>
              </w:r>
            </w:del>
          </w:p>
        </w:tc>
        <w:tc>
          <w:tcPr>
            <w:tcW w:w="801" w:type="dxa"/>
          </w:tcPr>
          <w:p w14:paraId="65D5B5F4" w14:textId="73F09B9F" w:rsidR="00CB7E31" w:rsidDel="00F217D2" w:rsidRDefault="00000000">
            <w:pPr>
              <w:suppressAutoHyphens w:val="0"/>
              <w:spacing w:after="0" w:line="259" w:lineRule="auto"/>
              <w:rPr>
                <w:del w:id="7302" w:author="Jose Eduardo VIU" w:date="2023-04-02T00:32:00Z"/>
              </w:rPr>
            </w:pPr>
            <w:del w:id="7303" w:author="Jose Eduardo VIU" w:date="2023-04-02T00:32:00Z">
              <w:r w:rsidDel="00F217D2">
                <w:delText>uint8</w:delText>
              </w:r>
            </w:del>
          </w:p>
        </w:tc>
      </w:tr>
      <w:tr w:rsidR="00CB7E31" w:rsidDel="00F217D2" w14:paraId="2281DEA2" w14:textId="18BBDDB8">
        <w:trPr>
          <w:trHeight w:val="271"/>
          <w:del w:id="7304" w:author="Jose Eduardo VIU" w:date="2023-04-02T00:32:00Z"/>
        </w:trPr>
        <w:tc>
          <w:tcPr>
            <w:tcW w:w="573" w:type="dxa"/>
          </w:tcPr>
          <w:p w14:paraId="188892DF" w14:textId="192C7A99" w:rsidR="00CB7E31" w:rsidDel="00F217D2" w:rsidRDefault="00000000">
            <w:pPr>
              <w:suppressAutoHyphens w:val="0"/>
              <w:spacing w:after="0" w:line="259" w:lineRule="auto"/>
              <w:ind w:left="115"/>
              <w:rPr>
                <w:del w:id="7305" w:author="Jose Eduardo VIU" w:date="2023-04-02T00:32:00Z"/>
              </w:rPr>
            </w:pPr>
            <w:del w:id="7306" w:author="Jose Eduardo VIU" w:date="2023-04-02T00:32:00Z">
              <w:r w:rsidDel="00F217D2">
                <w:delText>15</w:delText>
              </w:r>
            </w:del>
          </w:p>
        </w:tc>
        <w:tc>
          <w:tcPr>
            <w:tcW w:w="1833" w:type="dxa"/>
          </w:tcPr>
          <w:p w14:paraId="4A7722CB" w14:textId="63DE15D9" w:rsidR="00CB7E31" w:rsidDel="00F217D2" w:rsidRDefault="00000000">
            <w:pPr>
              <w:suppressAutoHyphens w:val="0"/>
              <w:spacing w:after="0" w:line="259" w:lineRule="auto"/>
              <w:rPr>
                <w:del w:id="7307" w:author="Jose Eduardo VIU" w:date="2023-04-02T00:32:00Z"/>
              </w:rPr>
            </w:pPr>
            <w:del w:id="7308" w:author="Jose Eduardo VIU" w:date="2023-04-02T00:32:00Z">
              <w:r w:rsidDel="00F217D2">
                <w:delText>ct_raza_69</w:delText>
              </w:r>
            </w:del>
          </w:p>
        </w:tc>
        <w:tc>
          <w:tcPr>
            <w:tcW w:w="1832" w:type="dxa"/>
          </w:tcPr>
          <w:p w14:paraId="577E9EE9" w14:textId="4374B8A0" w:rsidR="00CB7E31" w:rsidDel="00F217D2" w:rsidRDefault="00000000">
            <w:pPr>
              <w:suppressAutoHyphens w:val="0"/>
              <w:spacing w:after="0" w:line="259" w:lineRule="auto"/>
              <w:rPr>
                <w:del w:id="7309" w:author="Jose Eduardo VIU" w:date="2023-04-02T00:32:00Z"/>
              </w:rPr>
            </w:pPr>
            <w:del w:id="7310" w:author="Jose Eduardo VIU" w:date="2023-04-02T00:32:00Z">
              <w:r w:rsidDel="00F217D2">
                <w:delText>4221 non-null</w:delText>
              </w:r>
            </w:del>
          </w:p>
        </w:tc>
        <w:tc>
          <w:tcPr>
            <w:tcW w:w="801" w:type="dxa"/>
          </w:tcPr>
          <w:p w14:paraId="2FA33054" w14:textId="5B244019" w:rsidR="00CB7E31" w:rsidDel="00F217D2" w:rsidRDefault="00000000">
            <w:pPr>
              <w:suppressAutoHyphens w:val="0"/>
              <w:spacing w:after="0" w:line="259" w:lineRule="auto"/>
              <w:rPr>
                <w:del w:id="7311" w:author="Jose Eduardo VIU" w:date="2023-04-02T00:32:00Z"/>
              </w:rPr>
            </w:pPr>
            <w:del w:id="7312" w:author="Jose Eduardo VIU" w:date="2023-04-02T00:32:00Z">
              <w:r w:rsidDel="00F217D2">
                <w:delText>uint8</w:delText>
              </w:r>
            </w:del>
          </w:p>
        </w:tc>
      </w:tr>
      <w:tr w:rsidR="00CB7E31" w:rsidDel="00F217D2" w14:paraId="24924E30" w14:textId="14358166">
        <w:trPr>
          <w:trHeight w:val="271"/>
          <w:del w:id="7313" w:author="Jose Eduardo VIU" w:date="2023-04-02T00:32:00Z"/>
        </w:trPr>
        <w:tc>
          <w:tcPr>
            <w:tcW w:w="573" w:type="dxa"/>
          </w:tcPr>
          <w:p w14:paraId="6B46B7B4" w14:textId="7626932C" w:rsidR="00CB7E31" w:rsidDel="00F217D2" w:rsidRDefault="00000000">
            <w:pPr>
              <w:suppressAutoHyphens w:val="0"/>
              <w:spacing w:after="0" w:line="259" w:lineRule="auto"/>
              <w:ind w:left="115"/>
              <w:rPr>
                <w:del w:id="7314" w:author="Jose Eduardo VIU" w:date="2023-04-02T00:32:00Z"/>
              </w:rPr>
            </w:pPr>
            <w:del w:id="7315" w:author="Jose Eduardo VIU" w:date="2023-04-02T00:32:00Z">
              <w:r w:rsidDel="00F217D2">
                <w:delText>16</w:delText>
              </w:r>
            </w:del>
          </w:p>
        </w:tc>
        <w:tc>
          <w:tcPr>
            <w:tcW w:w="1833" w:type="dxa"/>
          </w:tcPr>
          <w:p w14:paraId="13025FD7" w14:textId="41B012EE" w:rsidR="00CB7E31" w:rsidDel="00F217D2" w:rsidRDefault="00000000">
            <w:pPr>
              <w:suppressAutoHyphens w:val="0"/>
              <w:spacing w:after="0" w:line="259" w:lineRule="auto"/>
              <w:rPr>
                <w:del w:id="7316" w:author="Jose Eduardo VIU" w:date="2023-04-02T00:32:00Z"/>
              </w:rPr>
            </w:pPr>
            <w:del w:id="7317" w:author="Jose Eduardo VIU" w:date="2023-04-02T00:32:00Z">
              <w:r w:rsidDel="00F217D2">
                <w:delText>ct_raza_80</w:delText>
              </w:r>
            </w:del>
          </w:p>
        </w:tc>
        <w:tc>
          <w:tcPr>
            <w:tcW w:w="1832" w:type="dxa"/>
          </w:tcPr>
          <w:p w14:paraId="5D2380DD" w14:textId="2FC9BB46" w:rsidR="00CB7E31" w:rsidDel="00F217D2" w:rsidRDefault="00000000">
            <w:pPr>
              <w:suppressAutoHyphens w:val="0"/>
              <w:spacing w:after="0" w:line="259" w:lineRule="auto"/>
              <w:rPr>
                <w:del w:id="7318" w:author="Jose Eduardo VIU" w:date="2023-04-02T00:32:00Z"/>
              </w:rPr>
            </w:pPr>
            <w:del w:id="7319" w:author="Jose Eduardo VIU" w:date="2023-04-02T00:32:00Z">
              <w:r w:rsidDel="00F217D2">
                <w:delText>4221 non-null</w:delText>
              </w:r>
            </w:del>
          </w:p>
        </w:tc>
        <w:tc>
          <w:tcPr>
            <w:tcW w:w="801" w:type="dxa"/>
          </w:tcPr>
          <w:p w14:paraId="36137C3F" w14:textId="5F81DE2E" w:rsidR="00CB7E31" w:rsidDel="00F217D2" w:rsidRDefault="00000000">
            <w:pPr>
              <w:suppressAutoHyphens w:val="0"/>
              <w:spacing w:after="0" w:line="259" w:lineRule="auto"/>
              <w:rPr>
                <w:del w:id="7320" w:author="Jose Eduardo VIU" w:date="2023-04-02T00:32:00Z"/>
              </w:rPr>
            </w:pPr>
            <w:del w:id="7321" w:author="Jose Eduardo VIU" w:date="2023-04-02T00:32:00Z">
              <w:r w:rsidDel="00F217D2">
                <w:delText>uint8</w:delText>
              </w:r>
            </w:del>
          </w:p>
        </w:tc>
      </w:tr>
      <w:tr w:rsidR="00CB7E31" w:rsidDel="00F217D2" w14:paraId="1F690BDE" w14:textId="4E41A88E">
        <w:trPr>
          <w:trHeight w:val="271"/>
          <w:del w:id="7322" w:author="Jose Eduardo VIU" w:date="2023-04-02T00:32:00Z"/>
        </w:trPr>
        <w:tc>
          <w:tcPr>
            <w:tcW w:w="573" w:type="dxa"/>
          </w:tcPr>
          <w:p w14:paraId="1BCE3DFD" w14:textId="3D14D87D" w:rsidR="00CB7E31" w:rsidDel="00F217D2" w:rsidRDefault="00000000">
            <w:pPr>
              <w:suppressAutoHyphens w:val="0"/>
              <w:spacing w:after="0" w:line="259" w:lineRule="auto"/>
              <w:ind w:left="115"/>
              <w:rPr>
                <w:del w:id="7323" w:author="Jose Eduardo VIU" w:date="2023-04-02T00:32:00Z"/>
              </w:rPr>
            </w:pPr>
            <w:del w:id="7324" w:author="Jose Eduardo VIU" w:date="2023-04-02T00:32:00Z">
              <w:r w:rsidDel="00F217D2">
                <w:delText>17</w:delText>
              </w:r>
            </w:del>
          </w:p>
        </w:tc>
        <w:tc>
          <w:tcPr>
            <w:tcW w:w="1833" w:type="dxa"/>
          </w:tcPr>
          <w:p w14:paraId="522CCF60" w14:textId="236405E0" w:rsidR="00CB7E31" w:rsidDel="00F217D2" w:rsidRDefault="00000000">
            <w:pPr>
              <w:suppressAutoHyphens w:val="0"/>
              <w:spacing w:after="0" w:line="259" w:lineRule="auto"/>
              <w:rPr>
                <w:del w:id="7325" w:author="Jose Eduardo VIU" w:date="2023-04-02T00:32:00Z"/>
              </w:rPr>
            </w:pPr>
            <w:del w:id="7326" w:author="Jose Eduardo VIU" w:date="2023-04-02T00:32:00Z">
              <w:r w:rsidDel="00F217D2">
                <w:delText>ct_raza_81</w:delText>
              </w:r>
            </w:del>
          </w:p>
        </w:tc>
        <w:tc>
          <w:tcPr>
            <w:tcW w:w="1832" w:type="dxa"/>
          </w:tcPr>
          <w:p w14:paraId="1C1C861F" w14:textId="3A32657B" w:rsidR="00CB7E31" w:rsidDel="00F217D2" w:rsidRDefault="00000000">
            <w:pPr>
              <w:suppressAutoHyphens w:val="0"/>
              <w:spacing w:after="0" w:line="259" w:lineRule="auto"/>
              <w:rPr>
                <w:del w:id="7327" w:author="Jose Eduardo VIU" w:date="2023-04-02T00:32:00Z"/>
              </w:rPr>
            </w:pPr>
            <w:del w:id="7328" w:author="Jose Eduardo VIU" w:date="2023-04-02T00:32:00Z">
              <w:r w:rsidDel="00F217D2">
                <w:delText>4221 non-null</w:delText>
              </w:r>
            </w:del>
          </w:p>
        </w:tc>
        <w:tc>
          <w:tcPr>
            <w:tcW w:w="801" w:type="dxa"/>
          </w:tcPr>
          <w:p w14:paraId="0D520A7D" w14:textId="5C309143" w:rsidR="00CB7E31" w:rsidDel="00F217D2" w:rsidRDefault="00000000">
            <w:pPr>
              <w:suppressAutoHyphens w:val="0"/>
              <w:spacing w:after="0" w:line="259" w:lineRule="auto"/>
              <w:rPr>
                <w:del w:id="7329" w:author="Jose Eduardo VIU" w:date="2023-04-02T00:32:00Z"/>
              </w:rPr>
            </w:pPr>
            <w:del w:id="7330" w:author="Jose Eduardo VIU" w:date="2023-04-02T00:32:00Z">
              <w:r w:rsidDel="00F217D2">
                <w:delText>uint8</w:delText>
              </w:r>
            </w:del>
          </w:p>
        </w:tc>
      </w:tr>
      <w:tr w:rsidR="00CB7E31" w:rsidDel="00F217D2" w14:paraId="448DC86D" w14:textId="6A5193D5">
        <w:trPr>
          <w:trHeight w:val="271"/>
          <w:del w:id="7331" w:author="Jose Eduardo VIU" w:date="2023-04-02T00:32:00Z"/>
        </w:trPr>
        <w:tc>
          <w:tcPr>
            <w:tcW w:w="573" w:type="dxa"/>
          </w:tcPr>
          <w:p w14:paraId="1BF90ECE" w14:textId="4CA18DE1" w:rsidR="00CB7E31" w:rsidDel="00F217D2" w:rsidRDefault="00000000">
            <w:pPr>
              <w:suppressAutoHyphens w:val="0"/>
              <w:spacing w:after="0" w:line="259" w:lineRule="auto"/>
              <w:ind w:left="115"/>
              <w:rPr>
                <w:del w:id="7332" w:author="Jose Eduardo VIU" w:date="2023-04-02T00:32:00Z"/>
              </w:rPr>
            </w:pPr>
            <w:del w:id="7333" w:author="Jose Eduardo VIU" w:date="2023-04-02T00:32:00Z">
              <w:r w:rsidDel="00F217D2">
                <w:delText>18</w:delText>
              </w:r>
            </w:del>
          </w:p>
        </w:tc>
        <w:tc>
          <w:tcPr>
            <w:tcW w:w="1833" w:type="dxa"/>
          </w:tcPr>
          <w:p w14:paraId="3CB9AF6E" w14:textId="060BD262" w:rsidR="00CB7E31" w:rsidDel="00F217D2" w:rsidRDefault="00000000">
            <w:pPr>
              <w:suppressAutoHyphens w:val="0"/>
              <w:spacing w:after="0" w:line="259" w:lineRule="auto"/>
              <w:rPr>
                <w:del w:id="7334" w:author="Jose Eduardo VIU" w:date="2023-04-02T00:32:00Z"/>
              </w:rPr>
            </w:pPr>
            <w:del w:id="7335" w:author="Jose Eduardo VIU" w:date="2023-04-02T00:32:00Z">
              <w:r w:rsidDel="00F217D2">
                <w:delText>ct_raza_88</w:delText>
              </w:r>
            </w:del>
          </w:p>
        </w:tc>
        <w:tc>
          <w:tcPr>
            <w:tcW w:w="1832" w:type="dxa"/>
          </w:tcPr>
          <w:p w14:paraId="3A8BEA73" w14:textId="2C62A5CD" w:rsidR="00CB7E31" w:rsidDel="00F217D2" w:rsidRDefault="00000000">
            <w:pPr>
              <w:suppressAutoHyphens w:val="0"/>
              <w:spacing w:after="0" w:line="259" w:lineRule="auto"/>
              <w:rPr>
                <w:del w:id="7336" w:author="Jose Eduardo VIU" w:date="2023-04-02T00:32:00Z"/>
              </w:rPr>
            </w:pPr>
            <w:del w:id="7337" w:author="Jose Eduardo VIU" w:date="2023-04-02T00:32:00Z">
              <w:r w:rsidDel="00F217D2">
                <w:delText>4221 non-null</w:delText>
              </w:r>
            </w:del>
          </w:p>
        </w:tc>
        <w:tc>
          <w:tcPr>
            <w:tcW w:w="801" w:type="dxa"/>
          </w:tcPr>
          <w:p w14:paraId="24AE0F4D" w14:textId="3748437B" w:rsidR="00CB7E31" w:rsidDel="00F217D2" w:rsidRDefault="00000000">
            <w:pPr>
              <w:suppressAutoHyphens w:val="0"/>
              <w:spacing w:after="0" w:line="259" w:lineRule="auto"/>
              <w:rPr>
                <w:del w:id="7338" w:author="Jose Eduardo VIU" w:date="2023-04-02T00:32:00Z"/>
              </w:rPr>
            </w:pPr>
            <w:del w:id="7339" w:author="Jose Eduardo VIU" w:date="2023-04-02T00:32:00Z">
              <w:r w:rsidDel="00F217D2">
                <w:delText>uint8</w:delText>
              </w:r>
            </w:del>
          </w:p>
        </w:tc>
      </w:tr>
      <w:tr w:rsidR="00CB7E31" w:rsidDel="00F217D2" w14:paraId="031A7100" w14:textId="0030C581">
        <w:trPr>
          <w:trHeight w:val="245"/>
          <w:del w:id="7340" w:author="Jose Eduardo VIU" w:date="2023-04-02T00:32:00Z"/>
        </w:trPr>
        <w:tc>
          <w:tcPr>
            <w:tcW w:w="573" w:type="dxa"/>
          </w:tcPr>
          <w:p w14:paraId="0E4ED411" w14:textId="02C23425" w:rsidR="00CB7E31" w:rsidDel="00F217D2" w:rsidRDefault="00000000">
            <w:pPr>
              <w:suppressAutoHyphens w:val="0"/>
              <w:spacing w:after="0" w:line="259" w:lineRule="auto"/>
              <w:ind w:left="115"/>
              <w:rPr>
                <w:del w:id="7341" w:author="Jose Eduardo VIU" w:date="2023-04-02T00:32:00Z"/>
              </w:rPr>
            </w:pPr>
            <w:del w:id="7342" w:author="Jose Eduardo VIU" w:date="2023-04-02T00:32:00Z">
              <w:r w:rsidDel="00F217D2">
                <w:delText>19</w:delText>
              </w:r>
            </w:del>
          </w:p>
        </w:tc>
        <w:tc>
          <w:tcPr>
            <w:tcW w:w="1833" w:type="dxa"/>
          </w:tcPr>
          <w:p w14:paraId="012A5B2F" w14:textId="7DE33788" w:rsidR="00CB7E31" w:rsidDel="00F217D2" w:rsidRDefault="00000000">
            <w:pPr>
              <w:suppressAutoHyphens w:val="0"/>
              <w:spacing w:after="0" w:line="259" w:lineRule="auto"/>
              <w:rPr>
                <w:del w:id="7343" w:author="Jose Eduardo VIU" w:date="2023-04-02T00:32:00Z"/>
              </w:rPr>
            </w:pPr>
            <w:del w:id="7344" w:author="Jose Eduardo VIU" w:date="2023-04-02T00:32:00Z">
              <w:r w:rsidDel="00F217D2">
                <w:delText>ct_raza_93</w:delText>
              </w:r>
            </w:del>
          </w:p>
        </w:tc>
        <w:tc>
          <w:tcPr>
            <w:tcW w:w="1832" w:type="dxa"/>
          </w:tcPr>
          <w:p w14:paraId="50F8C6BB" w14:textId="0AD3DC9D" w:rsidR="00CB7E31" w:rsidDel="00F217D2" w:rsidRDefault="00000000">
            <w:pPr>
              <w:suppressAutoHyphens w:val="0"/>
              <w:spacing w:after="0" w:line="259" w:lineRule="auto"/>
              <w:rPr>
                <w:del w:id="7345" w:author="Jose Eduardo VIU" w:date="2023-04-02T00:32:00Z"/>
              </w:rPr>
            </w:pPr>
            <w:del w:id="7346" w:author="Jose Eduardo VIU" w:date="2023-04-02T00:32:00Z">
              <w:r w:rsidDel="00F217D2">
                <w:delText>4221 non-null</w:delText>
              </w:r>
            </w:del>
          </w:p>
        </w:tc>
        <w:tc>
          <w:tcPr>
            <w:tcW w:w="801" w:type="dxa"/>
          </w:tcPr>
          <w:p w14:paraId="72ECD7A9" w14:textId="63BDB760" w:rsidR="00CB7E31" w:rsidDel="00F217D2" w:rsidRDefault="00000000">
            <w:pPr>
              <w:suppressAutoHyphens w:val="0"/>
              <w:spacing w:after="0" w:line="259" w:lineRule="auto"/>
              <w:rPr>
                <w:del w:id="7347" w:author="Jose Eduardo VIU" w:date="2023-04-02T00:32:00Z"/>
              </w:rPr>
            </w:pPr>
            <w:del w:id="7348" w:author="Jose Eduardo VIU" w:date="2023-04-02T00:32:00Z">
              <w:r w:rsidDel="00F217D2">
                <w:delText>uint8</w:delText>
              </w:r>
            </w:del>
          </w:p>
        </w:tc>
      </w:tr>
    </w:tbl>
    <w:p w14:paraId="286DB131" w14:textId="5ADC0271" w:rsidR="00CB7E31" w:rsidDel="00F217D2" w:rsidRDefault="00000000">
      <w:pPr>
        <w:spacing w:after="412"/>
        <w:ind w:left="628" w:right="4320"/>
        <w:rPr>
          <w:del w:id="7349" w:author="Jose Eduardo VIU" w:date="2023-04-02T00:32:00Z"/>
        </w:rPr>
      </w:pPr>
      <w:del w:id="7350" w:author="Jose Eduardo VIU" w:date="2023-04-02T00:32:00Z">
        <w:r w:rsidDel="00F217D2">
          <w:delText>dtypes: float64(8), int64(4), uint8(8) memory usage: 461.7 KB</w:delText>
        </w:r>
      </w:del>
    </w:p>
    <w:p w14:paraId="13337461" w14:textId="35A4C63D" w:rsidR="00CB7E31" w:rsidDel="00F217D2" w:rsidRDefault="00000000">
      <w:pPr>
        <w:pStyle w:val="Ttulo3"/>
        <w:rPr>
          <w:del w:id="7351" w:author="Jose Eduardo VIU" w:date="2023-04-02T00:32:00Z"/>
        </w:rPr>
      </w:pPr>
      <w:del w:id="7352" w:author="Jose Eduardo VIU" w:date="2023-04-02T00:32:00Z">
        <w:r w:rsidDel="00F217D2">
          <w:delText>Modelo RandomForest</w:delText>
        </w:r>
      </w:del>
    </w:p>
    <w:p w14:paraId="380473F9" w14:textId="33209B1F" w:rsidR="00CB7E31" w:rsidDel="00F217D2" w:rsidRDefault="00000000">
      <w:pPr>
        <w:pStyle w:val="Ttulo4"/>
        <w:rPr>
          <w:del w:id="7353" w:author="Jose Eduardo VIU" w:date="2023-04-02T00:32:00Z"/>
        </w:rPr>
      </w:pPr>
      <w:del w:id="7354" w:author="Jose Eduardo VIU" w:date="2023-04-02T00:32:00Z">
        <w:r w:rsidDel="00F217D2">
          <w:delText>Creación del modelo</w:delText>
        </w:r>
      </w:del>
    </w:p>
    <w:p w14:paraId="1DE1DCEB" w14:textId="3AF0301E" w:rsidR="00CB7E31" w:rsidDel="00F217D2" w:rsidRDefault="00000000">
      <w:pPr>
        <w:spacing w:after="187" w:line="259" w:lineRule="auto"/>
        <w:rPr>
          <w:del w:id="7355" w:author="Jose Eduardo VIU" w:date="2023-04-02T00:32:00Z"/>
        </w:rPr>
      </w:pPr>
      <w:del w:id="7356" w:author="Jose Eduardo VIU" w:date="2023-04-02T00:32:00Z">
        <w:r w:rsidDel="00F217D2">
          <w:pict w14:anchorId="2F457017">
            <v:group id="Group 17941" o:spid="_x0000_s2100" style="width:499.65pt;height:141.55pt;mso-position-horizontal-relative:char;mso-position-vertical-relative:line" coordsize="63457,17978">
              <v:shape id="Forma libre: forma 903" o:spid="_x0000_s2101" style="position:absolute;left:4021;width:59436;height:17978;visibility:visible;mso-wrap-style:square;v-text-anchor:top" coordsize="16510,4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" path="m69,l16440,v39,,70,31,70,70l16510,4924v,39,-31,70,-70,70l69,4994v-39,,-70,-31,-70,-70l-1,70c-1,31,30,,69,xe" fillcolor="#cfcfcf" stroked="f" strokeweight="0">
                <v:path arrowok="t"/>
              </v:shape>
              <v:shape id="Forma libre: forma 904" o:spid="_x0000_s2102" style="position:absolute;left:4147;top:126;width:59180;height:17722;visibility:visible;mso-wrap-style:square;v-text-anchor:top" coordsize="16439,4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" path="m34,l16405,v19,,35,16,35,35l16440,4889v,19,-16,35,-35,35l34,4924v-19,,-35,-16,-35,-35l-1,35c-1,16,15,,34,xe" fillcolor="#f7f7f7" stroked="f" strokeweight="0">
                <v:path arrowok="t"/>
              </v:shape>
              <v:shape id="Cuadro de texto 905" o:spid="_x0000_s2103" type="#_x0000_t202" style="position:absolute;top:388;width:483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" filled="f" stroked="f" strokeweight="0">
                <v:textbox inset="0,0,0,0">
                  <w:txbxContent>
                    <w:p w14:paraId="6168E1C1" w14:textId="77777777" w:rsidR="00CB7E31" w:rsidRDefault="00000000">
                      <w:pPr>
                        <w:overflowPunct w:val="0"/>
                        <w:spacing w:after="0" w:line="240" w:lineRule="auto"/>
                      </w:pPr>
                      <w:r>
                        <w:rPr>
                          <w:rFonts w:cstheme="minorBidi"/>
                          <w:color w:val="303F9F"/>
                        </w:rPr>
                        <w:t>[53]:</w:t>
                      </w:r>
                    </w:p>
                  </w:txbxContent>
                </v:textbox>
              </v:shape>
              <v:shape id="Cuadro de texto 906" o:spid="_x0000_s2104" type="#_x0000_t202" style="position:absolute;left:4521;top:388;width:193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" filled="f" stroked="f" strokeweight="0">
                <v:textbox inset="0,0,0,0">
                  <w:txbxContent>
                    <w:p w14:paraId="7875B541" w14:textId="77777777" w:rsidR="00CB7E31" w:rsidRDefault="00000000">
                      <w:pPr>
                        <w:overflowPunct w:val="0"/>
                        <w:spacing w:after="0" w:line="240" w:lineRule="auto"/>
                      </w:pPr>
                      <w:r>
                        <w:rPr>
                          <w:rFonts w:cstheme="minorBidi"/>
                        </w:rPr>
                        <w:t>rf</w:t>
                      </w:r>
                    </w:p>
                  </w:txbxContent>
                </v:textbox>
              </v:shape>
              <v:shape id="Cuadro de texto 907" o:spid="_x0000_s2105" type="#_x0000_t202" style="position:absolute;left:6706;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" filled="f" stroked="f" strokeweight="0">
                <v:textbox inset="0,0,0,0">
                  <w:txbxContent>
                    <w:p w14:paraId="55EE07AD" w14:textId="77777777" w:rsidR="00CB7E31" w:rsidRDefault="00000000">
                      <w:pPr>
                        <w:overflowPunct w:val="0"/>
                        <w:spacing w:after="0" w:line="240" w:lineRule="auto"/>
                      </w:pPr>
                      <w:r>
                        <w:rPr>
                          <w:rFonts w:cstheme="minorBidi"/>
                          <w:color w:val="666666"/>
                        </w:rPr>
                        <w:t>=</w:t>
                      </w:r>
                    </w:p>
                  </w:txbxContent>
                </v:textbox>
              </v:shape>
              <v:shape id="Cuadro de texto 908" o:spid="_x0000_s2106" type="#_x0000_t202" style="position:absolute;left:8161;top:388;width:2128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" filled="f" stroked="f" strokeweight="0">
                <v:textbox inset="0,0,0,0">
                  <w:txbxContent>
                    <w:p w14:paraId="2636B888" w14:textId="77777777" w:rsidR="00CB7E31" w:rsidRDefault="00000000">
                      <w:pPr>
                        <w:overflowPunct w:val="0"/>
                        <w:spacing w:after="0" w:line="240" w:lineRule="auto"/>
                      </w:pPr>
                      <w:r>
                        <w:rPr>
                          <w:rFonts w:cstheme="minorBidi"/>
                        </w:rPr>
                        <w:t>RandomForestRegressor(</w:t>
                      </w:r>
                    </w:p>
                  </w:txbxContent>
                </v:textbox>
              </v:shape>
              <v:shape id="Cuadro de texto 909" o:spid="_x0000_s2107" type="#_x0000_t202" style="position:absolute;left:13251;top:2109;width:116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" filled="f" stroked="f" strokeweight="0">
                <v:textbox inset="0,0,0,0">
                  <w:txbxContent>
                    <w:p w14:paraId="13600D92" w14:textId="77777777" w:rsidR="00CB7E31" w:rsidRDefault="00000000">
                      <w:pPr>
                        <w:overflowPunct w:val="0"/>
                        <w:spacing w:after="0" w:line="240" w:lineRule="auto"/>
                      </w:pPr>
                      <w:r>
                        <w:rPr>
                          <w:rFonts w:cstheme="minorBidi"/>
                        </w:rPr>
                        <w:t>n_estimators</w:t>
                      </w:r>
                    </w:p>
                  </w:txbxContent>
                </v:textbox>
              </v:shape>
              <v:shape id="Cuadro de texto 910" o:spid="_x0000_s2108" type="#_x0000_t202" style="position:absolute;left:22708;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" filled="f" stroked="f" strokeweight="0">
                <v:textbox inset="0,0,0,0">
                  <w:txbxContent>
                    <w:p w14:paraId="6D801D8B" w14:textId="77777777" w:rsidR="00CB7E31" w:rsidRDefault="00000000">
                      <w:pPr>
                        <w:overflowPunct w:val="0"/>
                        <w:spacing w:after="0" w:line="240" w:lineRule="auto"/>
                      </w:pPr>
                      <w:r>
                        <w:rPr>
                          <w:rFonts w:cstheme="minorBidi"/>
                          <w:color w:val="666666"/>
                        </w:rPr>
                        <w:t>=</w:t>
                      </w:r>
                    </w:p>
                  </w:txbxContent>
                </v:textbox>
              </v:shape>
              <v:shape id="Cuadro de texto 911" o:spid="_x0000_s2109" type="#_x0000_t202" style="position:absolute;left:24163;top:2109;width:290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" filled="f" stroked="f" strokeweight="0">
                <v:textbox inset="0,0,0,0">
                  <w:txbxContent>
                    <w:p w14:paraId="2AE9F03B" w14:textId="77777777" w:rsidR="00CB7E31" w:rsidRDefault="00000000">
                      <w:pPr>
                        <w:overflowPunct w:val="0"/>
                        <w:spacing w:after="0" w:line="240" w:lineRule="auto"/>
                      </w:pPr>
                      <w:r>
                        <w:rPr>
                          <w:rFonts w:cstheme="minorBidi"/>
                          <w:color w:val="666666"/>
                        </w:rPr>
                        <w:t>100</w:t>
                      </w:r>
                    </w:p>
                  </w:txbxContent>
                </v:textbox>
              </v:shape>
              <v:shape id="Cuadro de texto 912" o:spid="_x0000_s2110" type="#_x0000_t202" style="position:absolute;left:26344;top:210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" filled="f" stroked="f" strokeweight="0">
                <v:textbox inset="0,0,0,0">
                  <w:txbxContent>
                    <w:p w14:paraId="203641F6" w14:textId="77777777" w:rsidR="00CB7E31" w:rsidRDefault="00000000">
                      <w:pPr>
                        <w:overflowPunct w:val="0"/>
                        <w:spacing w:after="0" w:line="240" w:lineRule="auto"/>
                      </w:pPr>
                      <w:r>
                        <w:rPr>
                          <w:rFonts w:cstheme="minorBidi"/>
                        </w:rPr>
                        <w:t>,</w:t>
                      </w:r>
                    </w:p>
                  </w:txbxContent>
                </v:textbox>
              </v:shape>
              <v:shape id="Cuadro de texto 913" o:spid="_x0000_s2111" type="#_x0000_t202" style="position:absolute;left:13251;top:3830;width:870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" filled="f" stroked="f" strokeweight="0">
                <v:textbox inset="0,0,0,0">
                  <w:txbxContent>
                    <w:p w14:paraId="2FF93F92" w14:textId="77777777" w:rsidR="00CB7E31" w:rsidRDefault="00000000">
                      <w:pPr>
                        <w:overflowPunct w:val="0"/>
                        <w:spacing w:after="0" w:line="240" w:lineRule="auto"/>
                      </w:pPr>
                      <w:r>
                        <w:rPr>
                          <w:rFonts w:cstheme="minorBidi"/>
                        </w:rPr>
                        <w:t>criterion</w:t>
                      </w:r>
                    </w:p>
                  </w:txbxContent>
                </v:textbox>
              </v:shape>
              <v:shape id="Cuadro de texto 914" o:spid="_x0000_s2112" type="#_x0000_t202" style="position:absolute;left:22708;top:383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" filled="f" stroked="f" strokeweight="0">
                <v:textbox inset="0,0,0,0">
                  <w:txbxContent>
                    <w:p w14:paraId="4DD70FD3" w14:textId="77777777" w:rsidR="00CB7E31" w:rsidRDefault="00000000">
                      <w:pPr>
                        <w:overflowPunct w:val="0"/>
                        <w:spacing w:after="0" w:line="240" w:lineRule="auto"/>
                      </w:pPr>
                      <w:r>
                        <w:rPr>
                          <w:rFonts w:cstheme="minorBidi"/>
                          <w:color w:val="666666"/>
                        </w:rPr>
                        <w:t>=</w:t>
                      </w:r>
                    </w:p>
                  </w:txbxContent>
                </v:textbox>
              </v:shape>
              <v:shape id="Cuadro de texto 915" o:spid="_x0000_s2113" type="#_x0000_t202" style="position:absolute;left:24163;top:383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" filled="f" stroked="f" strokeweight="0">
                <v:textbox inset="0,0,0,0">
                  <w:txbxContent>
                    <w:p w14:paraId="28195D0D" w14:textId="77777777" w:rsidR="00CB7E31" w:rsidRDefault="00000000">
                      <w:pPr>
                        <w:overflowPunct w:val="0"/>
                        <w:spacing w:after="0" w:line="240" w:lineRule="auto"/>
                      </w:pPr>
                      <w:r>
                        <w:rPr>
                          <w:rFonts w:cstheme="minorBidi"/>
                          <w:color w:val="BA2121"/>
                        </w:rPr>
                        <w:t>'</w:t>
                      </w:r>
                    </w:p>
                  </w:txbxContent>
                </v:textbox>
              </v:shape>
              <v:shape id="Cuadro de texto 916" o:spid="_x0000_s2114" type="#_x0000_t202" style="position:absolute;left:24890;top:3830;width:1257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" filled="f" stroked="f" strokeweight="0">
                <v:textbox inset="0,0,0,0">
                  <w:txbxContent>
                    <w:p w14:paraId="3932946F" w14:textId="77777777" w:rsidR="00CB7E31" w:rsidRDefault="00000000">
                      <w:pPr>
                        <w:overflowPunct w:val="0"/>
                        <w:spacing w:after="0" w:line="240" w:lineRule="auto"/>
                      </w:pPr>
                      <w:r>
                        <w:rPr>
                          <w:rFonts w:cstheme="minorBidi"/>
                          <w:color w:val="BA2121"/>
                        </w:rPr>
                        <w:t>squared_error</w:t>
                      </w:r>
                    </w:p>
                  </w:txbxContent>
                </v:textbox>
              </v:shape>
              <v:shape id="Cuadro de texto 917" o:spid="_x0000_s2115" type="#_x0000_t202" style="position:absolute;left:34347;top:383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" filled="f" stroked="f" strokeweight="0">
                <v:textbox inset="0,0,0,0">
                  <w:txbxContent>
                    <w:p w14:paraId="021CD212" w14:textId="77777777" w:rsidR="00CB7E31" w:rsidRDefault="00000000">
                      <w:pPr>
                        <w:overflowPunct w:val="0"/>
                        <w:spacing w:after="0" w:line="240" w:lineRule="auto"/>
                      </w:pPr>
                      <w:r>
                        <w:rPr>
                          <w:rFonts w:cstheme="minorBidi"/>
                          <w:color w:val="BA2121"/>
                        </w:rPr>
                        <w:t>'</w:t>
                      </w:r>
                    </w:p>
                  </w:txbxContent>
                </v:textbox>
              </v:shape>
              <v:shape id="Cuadro de texto 918" o:spid="_x0000_s2116" type="#_x0000_t202" style="position:absolute;left:35078;top:3830;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" filled="f" stroked="f" strokeweight="0">
                <v:textbox inset="0,0,0,0">
                  <w:txbxContent>
                    <w:p w14:paraId="56409D74" w14:textId="77777777" w:rsidR="00CB7E31" w:rsidRDefault="00000000">
                      <w:pPr>
                        <w:overflowPunct w:val="0"/>
                        <w:spacing w:after="0" w:line="240" w:lineRule="auto"/>
                      </w:pPr>
                      <w:r>
                        <w:rPr>
                          <w:rFonts w:cstheme="minorBidi"/>
                        </w:rPr>
                        <w:t>,</w:t>
                      </w:r>
                    </w:p>
                  </w:txbxContent>
                </v:textbox>
              </v:shape>
              <v:shape id="Cuadro de texto 919" o:spid="_x0000_s2117" type="#_x0000_t202" style="position:absolute;left:13251;top:5551;width:870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" filled="f" stroked="f" strokeweight="0">
                <v:textbox inset="0,0,0,0">
                  <w:txbxContent>
                    <w:p w14:paraId="0493A054" w14:textId="77777777" w:rsidR="00CB7E31" w:rsidRDefault="00000000">
                      <w:pPr>
                        <w:overflowPunct w:val="0"/>
                        <w:spacing w:after="0" w:line="240" w:lineRule="auto"/>
                      </w:pPr>
                      <w:r>
                        <w:rPr>
                          <w:rFonts w:cstheme="minorBidi"/>
                        </w:rPr>
                        <w:t>max_depth</w:t>
                      </w:r>
                    </w:p>
                  </w:txbxContent>
                </v:textbox>
              </v:shape>
              <v:shape id="Cuadro de texto 920" o:spid="_x0000_s2118" type="#_x0000_t202" style="position:absolute;left:22708;top:5551;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" filled="f" stroked="f" strokeweight="0">
                <v:textbox inset="0,0,0,0">
                  <w:txbxContent>
                    <w:p w14:paraId="2B0452A5" w14:textId="77777777" w:rsidR="00CB7E31" w:rsidRDefault="00000000">
                      <w:pPr>
                        <w:overflowPunct w:val="0"/>
                        <w:spacing w:after="0" w:line="240" w:lineRule="auto"/>
                      </w:pPr>
                      <w:r>
                        <w:rPr>
                          <w:rFonts w:cstheme="minorBidi"/>
                          <w:color w:val="666666"/>
                        </w:rPr>
                        <w:t>=</w:t>
                      </w:r>
                    </w:p>
                  </w:txbxContent>
                </v:textbox>
              </v:shape>
              <v:shape id="Cuadro de texto 921" o:spid="_x0000_s2119" type="#_x0000_t202" style="position:absolute;left:24163;top:5544;width:386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" filled="f" stroked="f" strokeweight="0">
                <v:textbox inset="0,0,0,0">
                  <w:txbxContent>
                    <w:p w14:paraId="2B86ED66" w14:textId="77777777" w:rsidR="00CB7E31" w:rsidRDefault="00000000">
                      <w:pPr>
                        <w:overflowPunct w:val="0"/>
                        <w:spacing w:after="0" w:line="240" w:lineRule="auto"/>
                      </w:pPr>
                      <w:r>
                        <w:rPr>
                          <w:rFonts w:asciiTheme="minorHAnsi" w:hAnsiTheme="minorHAnsi" w:cstheme="minorBidi"/>
                          <w:b/>
                          <w:color w:val="007F00"/>
                        </w:rPr>
                        <w:t>None</w:t>
                      </w:r>
                    </w:p>
                  </w:txbxContent>
                </v:textbox>
              </v:shape>
              <v:shape id="Cuadro de texto 922" o:spid="_x0000_s2120" type="#_x0000_t202" style="position:absolute;left:27068;top:5551;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" filled="f" stroked="f" strokeweight="0">
                <v:textbox inset="0,0,0,0">
                  <w:txbxContent>
                    <w:p w14:paraId="39E1A577" w14:textId="77777777" w:rsidR="00CB7E31" w:rsidRDefault="00000000">
                      <w:pPr>
                        <w:overflowPunct w:val="0"/>
                        <w:spacing w:after="0" w:line="240" w:lineRule="auto"/>
                      </w:pPr>
                      <w:r>
                        <w:rPr>
                          <w:rFonts w:cstheme="minorBidi"/>
                        </w:rPr>
                        <w:t>,</w:t>
                      </w:r>
                    </w:p>
                  </w:txbxContent>
                </v:textbox>
              </v:shape>
              <v:shape id="Cuadro de texto 923" o:spid="_x0000_s2121" type="#_x0000_t202" style="position:absolute;left:13251;top:7272;width:116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" filled="f" stroked="f" strokeweight="0">
                <v:textbox inset="0,0,0,0">
                  <w:txbxContent>
                    <w:p w14:paraId="26502E0B" w14:textId="77777777" w:rsidR="00CB7E31" w:rsidRDefault="00000000">
                      <w:pPr>
                        <w:overflowPunct w:val="0"/>
                        <w:spacing w:after="0" w:line="240" w:lineRule="auto"/>
                      </w:pPr>
                      <w:r>
                        <w:rPr>
                          <w:rFonts w:cstheme="minorBidi"/>
                        </w:rPr>
                        <w:t>max_features</w:t>
                      </w:r>
                    </w:p>
                  </w:txbxContent>
                </v:textbox>
              </v:shape>
              <v:shape id="Cuadro de texto 924" o:spid="_x0000_s2122" type="#_x0000_t202" style="position:absolute;left:22708;top:7272;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" filled="f" stroked="f" strokeweight="0">
                <v:textbox inset="0,0,0,0">
                  <w:txbxContent>
                    <w:p w14:paraId="2A559C8B" w14:textId="77777777" w:rsidR="00CB7E31" w:rsidRDefault="00000000">
                      <w:pPr>
                        <w:overflowPunct w:val="0"/>
                        <w:spacing w:after="0" w:line="240" w:lineRule="auto"/>
                      </w:pPr>
                      <w:r>
                        <w:rPr>
                          <w:rFonts w:cstheme="minorBidi"/>
                          <w:color w:val="666666"/>
                        </w:rPr>
                        <w:t>=</w:t>
                      </w:r>
                    </w:p>
                  </w:txbxContent>
                </v:textbox>
              </v:shape>
              <v:shape id="Cuadro de texto 925" o:spid="_x0000_s2123" type="#_x0000_t202" style="position:absolute;left:24163;top:7272;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" filled="f" stroked="f" strokeweight="0">
                <v:textbox inset="0,0,0,0">
                  <w:txbxContent>
                    <w:p w14:paraId="494E80C7" w14:textId="77777777" w:rsidR="00CB7E31" w:rsidRDefault="00000000">
                      <w:pPr>
                        <w:overflowPunct w:val="0"/>
                        <w:spacing w:after="0" w:line="240" w:lineRule="auto"/>
                      </w:pPr>
                      <w:r>
                        <w:rPr>
                          <w:rFonts w:cstheme="minorBidi"/>
                          <w:color w:val="BA2121"/>
                        </w:rPr>
                        <w:t>'</w:t>
                      </w:r>
                    </w:p>
                  </w:txbxContent>
                </v:textbox>
              </v:shape>
              <v:shape id="Cuadro de texto 926" o:spid="_x0000_s2124" type="#_x0000_t202" style="position:absolute;left:24890;top:7272;width:386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" filled="f" stroked="f" strokeweight="0">
                <v:textbox inset="0,0,0,0">
                  <w:txbxContent>
                    <w:p w14:paraId="54F486BA" w14:textId="77777777" w:rsidR="00CB7E31" w:rsidRDefault="00000000">
                      <w:pPr>
                        <w:overflowPunct w:val="0"/>
                        <w:spacing w:after="0" w:line="240" w:lineRule="auto"/>
                      </w:pPr>
                      <w:r>
                        <w:rPr>
                          <w:rFonts w:cstheme="minorBidi"/>
                          <w:color w:val="BA2121"/>
                        </w:rPr>
                        <w:t>sqrt</w:t>
                      </w:r>
                    </w:p>
                  </w:txbxContent>
                </v:textbox>
              </v:shape>
              <v:shape id="Cuadro de texto 927" o:spid="_x0000_s2125" type="#_x0000_t202" style="position:absolute;left:27799;top:7272;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" filled="f" stroked="f" strokeweight="0">
                <v:textbox inset="0,0,0,0">
                  <w:txbxContent>
                    <w:p w14:paraId="393D7956" w14:textId="77777777" w:rsidR="00CB7E31" w:rsidRDefault="00000000">
                      <w:pPr>
                        <w:overflowPunct w:val="0"/>
                        <w:spacing w:after="0" w:line="240" w:lineRule="auto"/>
                      </w:pPr>
                      <w:r>
                        <w:rPr>
                          <w:rFonts w:cstheme="minorBidi"/>
                          <w:color w:val="BA2121"/>
                        </w:rPr>
                        <w:t>'</w:t>
                      </w:r>
                    </w:p>
                  </w:txbxContent>
                </v:textbox>
              </v:shape>
              <v:shape id="Cuadro de texto 928" o:spid="_x0000_s2126" type="#_x0000_t202" style="position:absolute;left:28522;top:7272;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" filled="f" stroked="f" strokeweight="0">
                <v:textbox inset="0,0,0,0">
                  <w:txbxContent>
                    <w:p w14:paraId="5CB807D7" w14:textId="77777777" w:rsidR="00CB7E31" w:rsidRDefault="00000000">
                      <w:pPr>
                        <w:overflowPunct w:val="0"/>
                        <w:spacing w:after="0" w:line="240" w:lineRule="auto"/>
                      </w:pPr>
                      <w:r>
                        <w:rPr>
                          <w:rFonts w:cstheme="minorBidi"/>
                        </w:rPr>
                        <w:t>,</w:t>
                      </w:r>
                    </w:p>
                  </w:txbxContent>
                </v:textbox>
              </v:shape>
              <v:shape id="Cuadro de texto 929" o:spid="_x0000_s2127" type="#_x0000_t202" style="position:absolute;left:13251;top:8992;width:870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" filled="f" stroked="f" strokeweight="0">
                <v:textbox inset="0,0,0,0">
                  <w:txbxContent>
                    <w:p w14:paraId="0DBEC197" w14:textId="77777777" w:rsidR="00CB7E31" w:rsidRDefault="00000000">
                      <w:pPr>
                        <w:overflowPunct w:val="0"/>
                        <w:spacing w:after="0" w:line="240" w:lineRule="auto"/>
                      </w:pPr>
                      <w:r>
                        <w:rPr>
                          <w:rFonts w:cstheme="minorBidi"/>
                        </w:rPr>
                        <w:t>oob_score</w:t>
                      </w:r>
                    </w:p>
                  </w:txbxContent>
                </v:textbox>
              </v:shape>
              <v:shape id="Cuadro de texto 930" o:spid="_x0000_s2128" type="#_x0000_t202" style="position:absolute;left:22708;top:8992;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" filled="f" stroked="f" strokeweight="0">
                <v:textbox inset="0,0,0,0">
                  <w:txbxContent>
                    <w:p w14:paraId="53985C53" w14:textId="77777777" w:rsidR="00CB7E31" w:rsidRDefault="00000000">
                      <w:pPr>
                        <w:overflowPunct w:val="0"/>
                        <w:spacing w:after="0" w:line="240" w:lineRule="auto"/>
                      </w:pPr>
                      <w:r>
                        <w:rPr>
                          <w:rFonts w:cstheme="minorBidi"/>
                          <w:color w:val="666666"/>
                        </w:rPr>
                        <w:t>=</w:t>
                      </w:r>
                    </w:p>
                  </w:txbxContent>
                </v:textbox>
              </v:shape>
              <v:shape id="Cuadro de texto 931" o:spid="_x0000_s2129" type="#_x0000_t202" style="position:absolute;left:24163;top:8985;width:483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" filled="f" stroked="f" strokeweight="0">
                <v:textbox inset="0,0,0,0">
                  <w:txbxContent>
                    <w:p w14:paraId="7A67F90A" w14:textId="77777777" w:rsidR="00CB7E31" w:rsidRDefault="00000000">
                      <w:pPr>
                        <w:overflowPunct w:val="0"/>
                        <w:spacing w:after="0" w:line="240" w:lineRule="auto"/>
                      </w:pPr>
                      <w:r>
                        <w:rPr>
                          <w:rFonts w:asciiTheme="minorHAnsi" w:hAnsiTheme="minorHAnsi" w:cstheme="minorBidi"/>
                          <w:b/>
                          <w:color w:val="007F00"/>
                        </w:rPr>
                        <w:t>False</w:t>
                      </w:r>
                    </w:p>
                  </w:txbxContent>
                </v:textbox>
              </v:shape>
              <v:shape id="Cuadro de texto 932" o:spid="_x0000_s2130" type="#_x0000_t202" style="position:absolute;left:27799;top:8992;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" filled="f" stroked="f" strokeweight="0">
                <v:textbox inset="0,0,0,0">
                  <w:txbxContent>
                    <w:p w14:paraId="3CD0BB55" w14:textId="77777777" w:rsidR="00CB7E31" w:rsidRDefault="00000000">
                      <w:pPr>
                        <w:overflowPunct w:val="0"/>
                        <w:spacing w:after="0" w:line="240" w:lineRule="auto"/>
                      </w:pPr>
                      <w:r>
                        <w:rPr>
                          <w:rFonts w:cstheme="minorBidi"/>
                        </w:rPr>
                        <w:t>,</w:t>
                      </w:r>
                    </w:p>
                  </w:txbxContent>
                </v:textbox>
              </v:shape>
              <v:shape id="Cuadro de texto 933" o:spid="_x0000_s2131" type="#_x0000_t202" style="position:absolute;left:13251;top:10717;width:58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" filled="f" stroked="f" strokeweight="0">
                <v:textbox inset="0,0,0,0">
                  <w:txbxContent>
                    <w:p w14:paraId="1F1427BC" w14:textId="77777777" w:rsidR="00CB7E31" w:rsidRDefault="00000000">
                      <w:pPr>
                        <w:overflowPunct w:val="0"/>
                        <w:spacing w:after="0" w:line="240" w:lineRule="auto"/>
                      </w:pPr>
                      <w:r>
                        <w:rPr>
                          <w:rFonts w:cstheme="minorBidi"/>
                        </w:rPr>
                        <w:t>n_jobs</w:t>
                      </w:r>
                    </w:p>
                  </w:txbxContent>
                </v:textbox>
              </v:shape>
              <v:shape id="Cuadro de texto 934" o:spid="_x0000_s2132" type="#_x0000_t202" style="position:absolute;left:22708;top:10717;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" filled="f" stroked="f" strokeweight="0">
                <v:textbox inset="0,0,0,0">
                  <w:txbxContent>
                    <w:p w14:paraId="6F332C21" w14:textId="77777777" w:rsidR="00CB7E31" w:rsidRDefault="00000000">
                      <w:pPr>
                        <w:overflowPunct w:val="0"/>
                        <w:spacing w:after="0" w:line="240" w:lineRule="auto"/>
                      </w:pPr>
                      <w:r>
                        <w:rPr>
                          <w:rFonts w:cstheme="minorBidi"/>
                          <w:color w:val="666666"/>
                        </w:rPr>
                        <w:t>=</w:t>
                      </w:r>
                    </w:p>
                  </w:txbxContent>
                </v:textbox>
              </v:shape>
              <v:shape id="Cuadro de texto 935" o:spid="_x0000_s2133" type="#_x0000_t202" style="position:absolute;left:24163;top:10717;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" filled="f" stroked="f" strokeweight="0">
                <v:textbox inset="0,0,0,0">
                  <w:txbxContent>
                    <w:p w14:paraId="00C7D23F" w14:textId="77777777" w:rsidR="00CB7E31" w:rsidRDefault="00000000">
                      <w:pPr>
                        <w:overflowPunct w:val="0"/>
                        <w:spacing w:after="0" w:line="240" w:lineRule="auto"/>
                      </w:pPr>
                      <w:r>
                        <w:rPr>
                          <w:rFonts w:cstheme="minorBidi"/>
                          <w:color w:val="666666"/>
                        </w:rPr>
                        <w:t>-</w:t>
                      </w:r>
                    </w:p>
                  </w:txbxContent>
                </v:textbox>
              </v:shape>
              <v:shape id="Cuadro de texto 936" o:spid="_x0000_s2134" type="#_x0000_t202" style="position:absolute;left:24890;top:10717;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" filled="f" stroked="f" strokeweight="0">
                <v:textbox inset="0,0,0,0">
                  <w:txbxContent>
                    <w:p w14:paraId="0E06C4F8" w14:textId="77777777" w:rsidR="00CB7E31" w:rsidRDefault="00000000">
                      <w:pPr>
                        <w:overflowPunct w:val="0"/>
                        <w:spacing w:after="0" w:line="240" w:lineRule="auto"/>
                      </w:pPr>
                      <w:r>
                        <w:rPr>
                          <w:rFonts w:cstheme="minorBidi"/>
                          <w:color w:val="666666"/>
                        </w:rPr>
                        <w:t>1</w:t>
                      </w:r>
                    </w:p>
                  </w:txbxContent>
                </v:textbox>
              </v:shape>
              <v:shape id="Cuadro de texto 937" o:spid="_x0000_s2135" type="#_x0000_t202" style="position:absolute;left:25617;top:10717;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" filled="f" stroked="f" strokeweight="0">
                <v:textbox inset="0,0,0,0">
                  <w:txbxContent>
                    <w:p w14:paraId="20A61490" w14:textId="77777777" w:rsidR="00CB7E31" w:rsidRDefault="00000000">
                      <w:pPr>
                        <w:overflowPunct w:val="0"/>
                        <w:spacing w:after="0" w:line="240" w:lineRule="auto"/>
                      </w:pPr>
                      <w:r>
                        <w:rPr>
                          <w:rFonts w:cstheme="minorBidi"/>
                        </w:rPr>
                        <w:t>,</w:t>
                      </w:r>
                    </w:p>
                  </w:txbxContent>
                </v:textbox>
              </v:shape>
              <v:shape id="Cuadro de texto 938" o:spid="_x0000_s2136" type="#_x0000_t202" style="position:absolute;left:13251;top:12438;width:116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" filled="f" stroked="f" strokeweight="0">
                <v:textbox inset="0,0,0,0">
                  <w:txbxContent>
                    <w:p w14:paraId="3B4AE3D9" w14:textId="77777777" w:rsidR="00CB7E31" w:rsidRDefault="00000000">
                      <w:pPr>
                        <w:overflowPunct w:val="0"/>
                        <w:spacing w:after="0" w:line="240" w:lineRule="auto"/>
                      </w:pPr>
                      <w:r>
                        <w:rPr>
                          <w:rFonts w:cstheme="minorBidi"/>
                        </w:rPr>
                        <w:t>random_state</w:t>
                      </w:r>
                    </w:p>
                  </w:txbxContent>
                </v:textbox>
              </v:shape>
              <v:shape id="Cuadro de texto 939" o:spid="_x0000_s2137" type="#_x0000_t202" style="position:absolute;left:22708;top:12438;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" filled="f" stroked="f" strokeweight="0">
                <v:textbox inset="0,0,0,0">
                  <w:txbxContent>
                    <w:p w14:paraId="6B67A423" w14:textId="77777777" w:rsidR="00CB7E31" w:rsidRDefault="00000000">
                      <w:pPr>
                        <w:overflowPunct w:val="0"/>
                        <w:spacing w:after="0" w:line="240" w:lineRule="auto"/>
                      </w:pPr>
                      <w:r>
                        <w:rPr>
                          <w:rFonts w:cstheme="minorBidi"/>
                          <w:color w:val="666666"/>
                        </w:rPr>
                        <w:t>=</w:t>
                      </w:r>
                    </w:p>
                  </w:txbxContent>
                </v:textbox>
              </v:shape>
              <v:shape id="Cuadro de texto 940" o:spid="_x0000_s2138" type="#_x0000_t202" style="position:absolute;left:24163;top:12438;width:290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" filled="f" stroked="f" strokeweight="0">
                <v:textbox inset="0,0,0,0">
                  <w:txbxContent>
                    <w:p w14:paraId="5919A2E5" w14:textId="77777777" w:rsidR="00CB7E31" w:rsidRDefault="00000000">
                      <w:pPr>
                        <w:overflowPunct w:val="0"/>
                        <w:spacing w:after="0" w:line="240" w:lineRule="auto"/>
                      </w:pPr>
                      <w:r>
                        <w:rPr>
                          <w:rFonts w:cstheme="minorBidi"/>
                          <w:color w:val="666666"/>
                        </w:rPr>
                        <w:t>123</w:t>
                      </w:r>
                    </w:p>
                  </w:txbxContent>
                </v:textbox>
              </v:shape>
              <v:shape id="Cuadro de texto 941" o:spid="_x0000_s2139" type="#_x0000_t202" style="position:absolute;left:11066;top:14155;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" filled="f" stroked="f" strokeweight="0">
                <v:textbox inset="0,0,0,0">
                  <w:txbxContent>
                    <w:p w14:paraId="3CE23A59" w14:textId="77777777" w:rsidR="00CB7E31" w:rsidRDefault="00000000">
                      <w:pPr>
                        <w:overflowPunct w:val="0"/>
                        <w:spacing w:after="0" w:line="240" w:lineRule="auto"/>
                      </w:pPr>
                      <w:r>
                        <w:rPr>
                          <w:rFonts w:cstheme="minorBidi"/>
                        </w:rPr>
                        <w:t>)</w:t>
                      </w:r>
                    </w:p>
                  </w:txbxContent>
                </v:textbox>
              </v:shape>
              <v:shape id="Cuadro de texto 942" o:spid="_x0000_s2140" type="#_x0000_t202" style="position:absolute;left:4521;top:15879;width:193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" filled="f" stroked="f" strokeweight="0">
                <v:textbox inset="0,0,0,0">
                  <w:txbxContent>
                    <w:p w14:paraId="6CE3BDC7" w14:textId="77777777" w:rsidR="00CB7E31" w:rsidRDefault="00000000">
                      <w:pPr>
                        <w:overflowPunct w:val="0"/>
                        <w:spacing w:after="0" w:line="240" w:lineRule="auto"/>
                      </w:pPr>
                      <w:r>
                        <w:rPr>
                          <w:rFonts w:cstheme="minorBidi"/>
                        </w:rPr>
                        <w:t>rf</w:t>
                      </w:r>
                    </w:p>
                  </w:txbxContent>
                </v:textbox>
              </v:shape>
              <v:shape id="Cuadro de texto 943" o:spid="_x0000_s2141" type="#_x0000_t202" style="position:absolute;left:5976;top:1587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" filled="f" stroked="f" strokeweight="0">
                <v:textbox inset="0,0,0,0">
                  <w:txbxContent>
                    <w:p w14:paraId="77669D93" w14:textId="77777777" w:rsidR="00CB7E31" w:rsidRDefault="00000000">
                      <w:pPr>
                        <w:overflowPunct w:val="0"/>
                        <w:spacing w:after="0" w:line="240" w:lineRule="auto"/>
                      </w:pPr>
                      <w:r>
                        <w:rPr>
                          <w:rFonts w:cstheme="minorBidi"/>
                          <w:color w:val="666666"/>
                        </w:rPr>
                        <w:t>.</w:t>
                      </w:r>
                    </w:p>
                  </w:txbxContent>
                </v:textbox>
              </v:shape>
              <v:shape id="Cuadro de texto 944" o:spid="_x0000_s2142" type="#_x0000_t202" style="position:absolute;left:6706;top:15879;width:2225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" filled="f" stroked="f" strokeweight="0">
                <v:textbox inset="0,0,0,0">
                  <w:txbxContent>
                    <w:p w14:paraId="4AB30679" w14:textId="77777777" w:rsidR="00CB7E31" w:rsidRDefault="00000000">
                      <w:pPr>
                        <w:overflowPunct w:val="0"/>
                        <w:spacing w:after="0" w:line="240" w:lineRule="auto"/>
                      </w:pPr>
                      <w:r>
                        <w:rPr>
                          <w:rFonts w:cstheme="minorBidi"/>
                        </w:rPr>
                        <w:t>fit(X_train_s,</w:t>
                      </w:r>
                      <w:r>
                        <w:rPr>
                          <w:rFonts w:cstheme="minorBidi"/>
                          <w:spacing w:val="-16"/>
                        </w:rPr>
                        <w:t xml:space="preserve"> </w:t>
                      </w:r>
                      <w:r>
                        <w:rPr>
                          <w:rFonts w:cstheme="minorBidi"/>
                        </w:rPr>
                        <w:t>y_train)</w:t>
                      </w:r>
                    </w:p>
                  </w:txbxContent>
                </v:textbox>
              </v:shape>
              <w10:anchorlock/>
            </v:group>
          </w:pict>
        </w:r>
      </w:del>
    </w:p>
    <w:p w14:paraId="7CE4E574" w14:textId="7C1BF5CA" w:rsidR="00CB7E31" w:rsidDel="00F217D2" w:rsidRDefault="00000000">
      <w:pPr>
        <w:ind w:left="10" w:right="197"/>
        <w:rPr>
          <w:del w:id="7357" w:author="Jose Eduardo VIU" w:date="2023-04-02T00:32:00Z"/>
        </w:rPr>
      </w:pPr>
      <w:del w:id="7358" w:author="Jose Eduardo VIU" w:date="2023-04-02T00:32:00Z">
        <w:r w:rsidDel="00F217D2">
          <w:rPr>
            <w:color w:val="D84315"/>
          </w:rPr>
          <w:delText xml:space="preserve">[53]: </w:delText>
        </w:r>
        <w:r w:rsidDel="00F217D2">
          <w:delText>RandomForestRegressor(max_features='sqrt', n_jobs=-1, random_state=123)</w:delText>
        </w:r>
      </w:del>
    </w:p>
    <w:p w14:paraId="74439B48" w14:textId="48B9A58C" w:rsidR="00CB7E31" w:rsidDel="00F217D2" w:rsidRDefault="00000000">
      <w:pPr>
        <w:pStyle w:val="Ttulo4"/>
        <w:rPr>
          <w:del w:id="7359" w:author="Jose Eduardo VIU" w:date="2023-04-02T00:32:00Z"/>
        </w:rPr>
      </w:pPr>
      <w:del w:id="7360" w:author="Jose Eduardo VIU" w:date="2023-04-02T00:32:00Z">
        <w:r w:rsidDel="00F217D2">
          <w:delText>Ver diferencias entre valor real y predicho en Test</w:delText>
        </w:r>
      </w:del>
    </w:p>
    <w:p w14:paraId="60A91B01" w14:textId="12CF1E46" w:rsidR="00CB7E31" w:rsidDel="00F217D2" w:rsidRDefault="00000000">
      <w:pPr>
        <w:spacing w:after="5" w:line="268" w:lineRule="auto"/>
        <w:ind w:left="-5" w:right="102"/>
        <w:rPr>
          <w:del w:id="7361" w:author="Jose Eduardo VIU" w:date="2023-04-02T00:32:00Z"/>
        </w:rPr>
      </w:pPr>
      <w:del w:id="7362" w:author="Jose Eduardo VIU" w:date="2023-04-02T00:32:00Z">
        <w:r w:rsidDel="00F217D2">
          <w:rPr>
            <w:color w:val="303F9F"/>
          </w:rPr>
          <w:delText xml:space="preserve">[54]: </w:delText>
        </w:r>
        <w:r w:rsidDel="00F217D2">
          <w:rPr>
            <w:rFonts w:ascii="Courier New" w:eastAsia="Courier New" w:hAnsi="Courier New" w:cs="Courier New"/>
            <w:i/>
            <w:color w:val="3D7A7A"/>
          </w:rPr>
          <w:delText># Función para Graficar diferencias entre valor predicho y real en datos de</w:delText>
        </w:r>
        <w:r w:rsidDel="00F217D2">
          <w:rPr>
            <w:color w:val="FF0000"/>
          </w:rPr>
          <w:delText>␣</w:delText>
        </w:r>
      </w:del>
    </w:p>
    <w:p w14:paraId="527DED53" w14:textId="49E7F4CD" w:rsidR="00CB7E31" w:rsidDel="00F217D2" w:rsidRDefault="00000000">
      <w:pPr>
        <w:ind w:left="712" w:right="3668" w:firstLine="163"/>
        <w:rPr>
          <w:del w:id="7363" w:author="Jose Eduardo VIU" w:date="2023-04-02T00:32:00Z"/>
        </w:rPr>
      </w:pPr>
      <w:del w:id="7364" w:author="Jose Eduardo VIU" w:date="2023-04-02T00:32:00Z">
        <w:r w:rsidDel="00F217D2">
          <w:rPr>
            <w:rFonts w:ascii="Times New Roman" w:eastAsia="Times New Roman" w:hAnsi="Times New Roman" w:cs="Times New Roman"/>
            <w:color w:val="FF0000"/>
            <w:sz w:val="12"/>
          </w:rPr>
          <w:delText>↪</w:delText>
        </w:r>
        <w:r w:rsidDel="00F217D2">
          <w:rPr>
            <w:rFonts w:ascii="Courier New" w:eastAsia="Courier New" w:hAnsi="Courier New" w:cs="Courier New"/>
            <w:i/>
            <w:color w:val="3D7A7A"/>
          </w:rPr>
          <w:delText xml:space="preserve">test del modelo pasado </w:delText>
        </w:r>
        <w:r w:rsidDel="00F217D2">
          <w:rPr>
            <w:rFonts w:ascii="Courier New" w:eastAsia="Courier New" w:hAnsi="Courier New" w:cs="Courier New"/>
            <w:b/>
            <w:color w:val="007F00"/>
          </w:rPr>
          <w:delText xml:space="preserve">def </w:delText>
        </w:r>
        <w:r w:rsidDel="00F217D2">
          <w:rPr>
            <w:color w:val="0000FF"/>
          </w:rPr>
          <w:delText>graficoDiferencias</w:delText>
        </w:r>
        <w:r w:rsidDel="00F217D2">
          <w:delText>(modelo, X_test_s, y_test):</w:delText>
        </w:r>
      </w:del>
    </w:p>
    <w:p w14:paraId="44065B93" w14:textId="06CE3DAA" w:rsidR="00CB7E31" w:rsidDel="00F217D2" w:rsidRDefault="00000000">
      <w:pPr>
        <w:ind w:left="1180" w:right="3897"/>
        <w:rPr>
          <w:del w:id="7365" w:author="Jose Eduardo VIU" w:date="2023-04-02T00:32:00Z"/>
        </w:rPr>
      </w:pPr>
      <w:del w:id="7366" w:author="Jose Eduardo VIU" w:date="2023-04-02T00:32:00Z">
        <w:r w:rsidDel="00F217D2">
          <w:delText xml:space="preserve">y_pred </w:delText>
        </w:r>
        <w:r w:rsidDel="00F217D2">
          <w:rPr>
            <w:color w:val="666666"/>
          </w:rPr>
          <w:delText xml:space="preserve">= </w:delText>
        </w:r>
        <w:r w:rsidDel="00F217D2">
          <w:delText>modelo</w:delText>
        </w:r>
        <w:r w:rsidDel="00F217D2">
          <w:rPr>
            <w:color w:val="666666"/>
          </w:rPr>
          <w:delText>.</w:delText>
        </w:r>
        <w:r w:rsidDel="00F217D2">
          <w:delText xml:space="preserve">predict(X_test_s) diferencia </w:delText>
        </w:r>
        <w:r w:rsidDel="00F217D2">
          <w:rPr>
            <w:color w:val="666666"/>
          </w:rPr>
          <w:delText xml:space="preserve">= </w:delText>
        </w:r>
        <w:r w:rsidDel="00F217D2">
          <w:rPr>
            <w:color w:val="007F00"/>
          </w:rPr>
          <w:delText>abs</w:delText>
        </w:r>
        <w:r w:rsidDel="00F217D2">
          <w:delText xml:space="preserve">(y_pred </w:delText>
        </w:r>
        <w:r w:rsidDel="00F217D2">
          <w:rPr>
            <w:color w:val="666666"/>
          </w:rPr>
          <w:delText xml:space="preserve">- </w:delText>
        </w:r>
        <w:r w:rsidDel="00F217D2">
          <w:delText>y_test)</w:delText>
        </w:r>
      </w:del>
    </w:p>
    <w:p w14:paraId="42F3E8C0" w14:textId="56BA04E7" w:rsidR="00CB7E31" w:rsidDel="00F217D2" w:rsidRDefault="00000000">
      <w:pPr>
        <w:ind w:left="1180" w:right="197"/>
        <w:rPr>
          <w:del w:id="7367" w:author="Jose Eduardo VIU" w:date="2023-04-02T00:32:00Z"/>
        </w:rPr>
      </w:pPr>
      <w:del w:id="7368" w:author="Jose Eduardo VIU" w:date="2023-04-02T00:32:00Z">
        <w:r w:rsidDel="00F217D2">
          <w:delText xml:space="preserve">g </w:delText>
        </w:r>
        <w:r w:rsidDel="00F217D2">
          <w:rPr>
            <w:color w:val="666666"/>
          </w:rPr>
          <w:delText xml:space="preserve">= </w:delText>
        </w:r>
        <w:r w:rsidDel="00F217D2">
          <w:delText>sns</w:delText>
        </w:r>
        <w:r w:rsidDel="00F217D2">
          <w:rPr>
            <w:color w:val="666666"/>
          </w:rPr>
          <w:delText>.</w:delText>
        </w:r>
        <w:r w:rsidDel="00F217D2">
          <w:delText>jointplot(x</w:delText>
        </w:r>
        <w:r w:rsidDel="00F217D2">
          <w:rPr>
            <w:color w:val="666666"/>
          </w:rPr>
          <w:delText>=</w:delText>
        </w:r>
        <w:r w:rsidDel="00F217D2">
          <w:delText>y_test, y</w:delText>
        </w:r>
        <w:r w:rsidDel="00F217D2">
          <w:rPr>
            <w:color w:val="666666"/>
          </w:rPr>
          <w:delText>=</w:delText>
        </w:r>
        <w:r w:rsidDel="00F217D2">
          <w:delText>y_pred)</w:delText>
        </w:r>
      </w:del>
    </w:p>
    <w:p w14:paraId="2234D921" w14:textId="0D5B5D95" w:rsidR="00CB7E31" w:rsidDel="00F217D2" w:rsidRDefault="00000000">
      <w:pPr>
        <w:ind w:left="1180" w:right="5042"/>
        <w:rPr>
          <w:del w:id="7369" w:author="Jose Eduardo VIU" w:date="2023-04-02T00:32:00Z"/>
        </w:rPr>
      </w:pPr>
      <w:del w:id="7370" w:author="Jose Eduardo VIU" w:date="2023-04-02T00:32:00Z">
        <w:r w:rsidDel="00F217D2">
          <w:rPr>
            <w:noProof/>
          </w:rPr>
          <w:pict w14:anchorId="010D4621">
            <v:group id="Group 17593" o:spid="_x0000_s2095" style="position:absolute;left:0;text-align:left;margin-left:31.65pt;margin-top:-85.3pt;width:468pt;height:251.15pt;z-index:-503316295" coordsize="59436,3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" o:allowincell="f">
              <v:shape id="Forma libre: forma 946" o:spid="_x0000_s2096" style="position:absolute;width:59436;height:25106;visibility:visible;mso-wrap-style:square;v-text-anchor:top" coordsize="16510,6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" path="m70,l16440,v39,,70,31,70,70l16510,6905v,39,-31,70,-70,70l70,6975c31,6975,,6944,,6905l,70c,31,31,,70,xe" fillcolor="#cfcfcf" stroked="f" strokeweight="0">
                <v:path arrowok="t"/>
              </v:shape>
              <v:shape id="Forma libre: forma 947" o:spid="_x0000_s2097" style="position:absolute;left:126;top:126;width:59180;height:24854;visibility:visible;mso-wrap-style:square;v-text-anchor:top" coordsize="16439,6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" path="m35,l16405,v19,,35,16,35,35l16440,6869v,19,-16,35,-35,35l35,6904c16,6904,,6888,,6869l,35c,16,16,,35,xe" fillcolor="#f7f7f7" stroked="f" strokeweight="0">
                <v:path arrowok="t"/>
              </v:shape>
              <v:shape id="Forma libre: forma 948" o:spid="_x0000_s2098" style="position:absolute;top:25966;width:59436;height:5930;visibility:visible;mso-wrap-style:square;v-text-anchor:top" coordsize="16510,1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" path="m70,1r16370,c16479,1,16510,32,16510,71r,1507c16510,1617,16479,1648,16440,1648l70,1648c31,1648,,1617,,1578l,71c,32,31,1,70,1xe" fillcolor="#cfcfcf" stroked="f" strokeweight="0">
                <v:path arrowok="t"/>
              </v:shape>
              <v:shape id="Forma libre: forma 949" o:spid="_x0000_s2099" style="position:absolute;left:126;top:26092;width:59180;height:5678;visibility:visible;mso-wrap-style:square;v-text-anchor:top" coordsize="16439,1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" path="m35,l16405,v19,,35,16,35,35l16440,1542v,19,-16,35,-35,35l35,1577c16,1577,,1561,,1542l,35c,16,16,,35,xe" fillcolor="#f7f7f7" stroked="f" strokeweight="0">
                <v:path arrowok="t"/>
              </v:shape>
            </v:group>
          </w:pict>
        </w:r>
        <w:r w:rsidR="007341E8" w:rsidDel="00F217D2">
          <w:rPr>
            <w:rFonts w:ascii="Courier New" w:eastAsia="Courier New" w:hAnsi="Courier New" w:cs="Courier New"/>
            <w:i/>
            <w:color w:val="3D7A7A"/>
          </w:rPr>
          <w:delText xml:space="preserve"># Draw a line of x=y </w:delText>
        </w:r>
        <w:r w:rsidR="007341E8" w:rsidDel="00F217D2">
          <w:delText xml:space="preserve">x0, x1 </w:delText>
        </w:r>
        <w:r w:rsidR="007341E8" w:rsidDel="00F217D2">
          <w:rPr>
            <w:color w:val="666666"/>
          </w:rPr>
          <w:delText xml:space="preserve">= </w:delText>
        </w:r>
        <w:r w:rsidR="007341E8" w:rsidDel="00F217D2">
          <w:delText>g</w:delText>
        </w:r>
        <w:r w:rsidR="007341E8" w:rsidDel="00F217D2">
          <w:rPr>
            <w:color w:val="666666"/>
          </w:rPr>
          <w:delText>.</w:delText>
        </w:r>
        <w:r w:rsidR="007341E8" w:rsidDel="00F217D2">
          <w:delText>ax_joint</w:delText>
        </w:r>
        <w:r w:rsidR="007341E8" w:rsidDel="00F217D2">
          <w:rPr>
            <w:color w:val="666666"/>
          </w:rPr>
          <w:delText>.</w:delText>
        </w:r>
        <w:r w:rsidR="007341E8" w:rsidDel="00F217D2">
          <w:delText xml:space="preserve">get_xlim() y0, y1 </w:delText>
        </w:r>
        <w:r w:rsidR="007341E8" w:rsidDel="00F217D2">
          <w:rPr>
            <w:color w:val="666666"/>
          </w:rPr>
          <w:delText xml:space="preserve">= </w:delText>
        </w:r>
        <w:r w:rsidR="007341E8" w:rsidDel="00F217D2">
          <w:delText>g</w:delText>
        </w:r>
        <w:r w:rsidR="007341E8" w:rsidDel="00F217D2">
          <w:rPr>
            <w:color w:val="666666"/>
          </w:rPr>
          <w:delText>.</w:delText>
        </w:r>
        <w:r w:rsidR="007341E8" w:rsidDel="00F217D2">
          <w:delText>ax_joint</w:delText>
        </w:r>
        <w:r w:rsidR="007341E8" w:rsidDel="00F217D2">
          <w:rPr>
            <w:color w:val="666666"/>
          </w:rPr>
          <w:delText>.</w:delText>
        </w:r>
        <w:r w:rsidR="007341E8" w:rsidDel="00F217D2">
          <w:delText xml:space="preserve">get_ylim() lims </w:delText>
        </w:r>
        <w:r w:rsidR="007341E8" w:rsidDel="00F217D2">
          <w:rPr>
            <w:color w:val="666666"/>
          </w:rPr>
          <w:delText xml:space="preserve">= </w:delText>
        </w:r>
        <w:r w:rsidR="007341E8" w:rsidDel="00F217D2">
          <w:delText>[</w:delText>
        </w:r>
        <w:r w:rsidR="007341E8" w:rsidDel="00F217D2">
          <w:rPr>
            <w:color w:val="007F00"/>
          </w:rPr>
          <w:delText>max</w:delText>
        </w:r>
        <w:r w:rsidR="007341E8" w:rsidDel="00F217D2">
          <w:delText xml:space="preserve">(x0, y0), </w:delText>
        </w:r>
        <w:r w:rsidR="007341E8" w:rsidDel="00F217D2">
          <w:rPr>
            <w:color w:val="007F00"/>
          </w:rPr>
          <w:delText>min</w:delText>
        </w:r>
        <w:r w:rsidR="007341E8" w:rsidDel="00F217D2">
          <w:delText>(x1, y1)] g</w:delText>
        </w:r>
        <w:r w:rsidR="007341E8" w:rsidDel="00F217D2">
          <w:rPr>
            <w:color w:val="666666"/>
          </w:rPr>
          <w:delText>.</w:delText>
        </w:r>
        <w:r w:rsidR="007341E8" w:rsidDel="00F217D2">
          <w:delText>ax_joint</w:delText>
        </w:r>
        <w:r w:rsidR="007341E8" w:rsidDel="00F217D2">
          <w:rPr>
            <w:color w:val="666666"/>
          </w:rPr>
          <w:delText>.</w:delText>
        </w:r>
        <w:r w:rsidR="007341E8" w:rsidDel="00F217D2">
          <w:delText xml:space="preserve">plot(lims, lims, </w:delText>
        </w:r>
        <w:r w:rsidR="007341E8" w:rsidDel="00F217D2">
          <w:rPr>
            <w:color w:val="BA2121"/>
          </w:rPr>
          <w:delText>'-r'</w:delText>
        </w:r>
        <w:r w:rsidR="007341E8" w:rsidDel="00F217D2">
          <w:delText>)</w:delText>
        </w:r>
      </w:del>
    </w:p>
    <w:p w14:paraId="607A967C" w14:textId="26EC484E" w:rsidR="00CB7E31" w:rsidDel="00F217D2" w:rsidRDefault="00000000">
      <w:pPr>
        <w:ind w:left="1180" w:right="197"/>
        <w:rPr>
          <w:del w:id="7371" w:author="Jose Eduardo VIU" w:date="2023-04-02T00:32:00Z"/>
        </w:rPr>
      </w:pPr>
      <w:del w:id="7372" w:author="Jose Eduardo VIU" w:date="2023-04-02T00:32:00Z">
        <w:r w:rsidDel="00F217D2">
          <w:delText>g</w:delText>
        </w:r>
        <w:r w:rsidDel="00F217D2">
          <w:rPr>
            <w:color w:val="666666"/>
          </w:rPr>
          <w:delText>.</w:delText>
        </w:r>
        <w:r w:rsidDel="00F217D2">
          <w:delText>ax_joint</w:delText>
        </w:r>
        <w:r w:rsidDel="00F217D2">
          <w:rPr>
            <w:color w:val="666666"/>
          </w:rPr>
          <w:delText>.</w:delText>
        </w:r>
        <w:r w:rsidDel="00F217D2">
          <w:delText>scatter(x</w:delText>
        </w:r>
        <w:r w:rsidDel="00F217D2">
          <w:rPr>
            <w:color w:val="666666"/>
          </w:rPr>
          <w:delText>=</w:delText>
        </w:r>
        <w:r w:rsidDel="00F217D2">
          <w:delText>y_test, y</w:delText>
        </w:r>
        <w:r w:rsidDel="00F217D2">
          <w:rPr>
            <w:color w:val="666666"/>
          </w:rPr>
          <w:delText>=</w:delText>
        </w:r>
        <w:r w:rsidDel="00F217D2">
          <w:delText>y_pred, c</w:delText>
        </w:r>
        <w:r w:rsidDel="00F217D2">
          <w:rPr>
            <w:color w:val="666666"/>
          </w:rPr>
          <w:delText>=</w:delText>
        </w:r>
        <w:r w:rsidDel="00F217D2">
          <w:delText>diferencia</w:delText>
        </w:r>
        <w:r w:rsidDel="00F217D2">
          <w:rPr>
            <w:color w:val="666666"/>
          </w:rPr>
          <w:delText>.</w:delText>
        </w:r>
        <w:r w:rsidDel="00F217D2">
          <w:delText>values, cmap</w:delText>
        </w:r>
        <w:r w:rsidDel="00F217D2">
          <w:rPr>
            <w:color w:val="666666"/>
          </w:rPr>
          <w:delText>=</w:delText>
        </w:r>
        <w:r w:rsidDel="00F217D2">
          <w:delText>sns</w:delText>
        </w:r>
        <w:r w:rsidDel="00F217D2">
          <w:rPr>
            <w:color w:val="666666"/>
          </w:rPr>
          <w:delText>.</w:delText>
        </w:r>
      </w:del>
    </w:p>
    <w:p w14:paraId="59EC0888" w14:textId="2292BC9A" w:rsidR="00CB7E31" w:rsidDel="00F217D2" w:rsidRDefault="00000000">
      <w:pPr>
        <w:spacing w:after="255"/>
        <w:ind w:left="1170" w:right="2240" w:hanging="295"/>
        <w:rPr>
          <w:del w:id="7373" w:author="Jose Eduardo VIU" w:date="2023-04-02T00:32:00Z"/>
        </w:rPr>
      </w:pPr>
      <w:del w:id="7374" w:author="Jose Eduardo VIU" w:date="2023-04-02T00:32:00Z">
        <w:r w:rsidDel="00F217D2">
          <w:rPr>
            <w:rFonts w:ascii="Times New Roman" w:eastAsia="Times New Roman" w:hAnsi="Times New Roman" w:cs="Times New Roman"/>
            <w:color w:val="FF0000"/>
            <w:sz w:val="12"/>
          </w:rPr>
          <w:delText>↪</w:delText>
        </w:r>
        <w:r w:rsidDel="00F217D2">
          <w:delText>dark_palette(</w:delText>
        </w:r>
        <w:r w:rsidDel="00F217D2">
          <w:rPr>
            <w:color w:val="BA2121"/>
          </w:rPr>
          <w:delText>"#69d"</w:delText>
        </w:r>
        <w:r w:rsidDel="00F217D2">
          <w:delText>, reverse</w:delText>
        </w:r>
        <w:r w:rsidDel="00F217D2">
          <w:rPr>
            <w:color w:val="666666"/>
          </w:rPr>
          <w:delText>=</w:delText>
        </w:r>
        <w:r w:rsidDel="00F217D2">
          <w:rPr>
            <w:rFonts w:ascii="Courier New" w:eastAsia="Courier New" w:hAnsi="Courier New" w:cs="Courier New"/>
            <w:b/>
            <w:color w:val="007F00"/>
          </w:rPr>
          <w:delText>True</w:delText>
        </w:r>
        <w:r w:rsidDel="00F217D2">
          <w:delText>, as_cmap</w:delText>
        </w:r>
        <w:r w:rsidDel="00F217D2">
          <w:rPr>
            <w:color w:val="666666"/>
          </w:rPr>
          <w:delText>=</w:delText>
        </w:r>
        <w:r w:rsidDel="00F217D2">
          <w:rPr>
            <w:rFonts w:ascii="Courier New" w:eastAsia="Courier New" w:hAnsi="Courier New" w:cs="Courier New"/>
            <w:b/>
            <w:color w:val="007F00"/>
          </w:rPr>
          <w:delText>True</w:delText>
        </w:r>
        <w:r w:rsidDel="00F217D2">
          <w:delText>)) plt</w:delText>
        </w:r>
        <w:r w:rsidDel="00F217D2">
          <w:rPr>
            <w:color w:val="666666"/>
          </w:rPr>
          <w:delText>.</w:delText>
        </w:r>
        <w:r w:rsidDel="00F217D2">
          <w:delText>show()</w:delText>
        </w:r>
      </w:del>
    </w:p>
    <w:p w14:paraId="4F10426A" w14:textId="6F44519A" w:rsidR="00CB7E31" w:rsidDel="00F217D2" w:rsidRDefault="00000000">
      <w:pPr>
        <w:spacing w:after="207"/>
        <w:ind w:left="712" w:right="4126" w:hanging="712"/>
        <w:rPr>
          <w:del w:id="7375" w:author="Jose Eduardo VIU" w:date="2023-04-02T00:32:00Z"/>
        </w:rPr>
      </w:pPr>
      <w:del w:id="7376" w:author="Jose Eduardo VIU" w:date="2023-04-02T00:32:00Z">
        <w:r w:rsidDel="00F217D2">
          <w:rPr>
            <w:color w:val="303F9F"/>
          </w:rPr>
          <w:delText xml:space="preserve">[55]: </w:delText>
        </w:r>
        <w:r w:rsidDel="00F217D2">
          <w:rPr>
            <w:rFonts w:ascii="Courier New" w:eastAsia="Courier New" w:hAnsi="Courier New" w:cs="Courier New"/>
            <w:i/>
            <w:color w:val="3D7A7A"/>
          </w:rPr>
          <w:delText xml:space="preserve"># Graficar las diferencias </w:delText>
        </w:r>
        <w:r w:rsidDel="00F217D2">
          <w:rPr>
            <w:color w:val="007F00"/>
          </w:rPr>
          <w:delText>print</w:delText>
        </w:r>
        <w:r w:rsidDel="00F217D2">
          <w:delText>(</w:delText>
        </w:r>
        <w:r w:rsidDel="00F217D2">
          <w:rPr>
            <w:color w:val="BA2121"/>
          </w:rPr>
          <w:delText>'Score R2:'</w:delText>
        </w:r>
        <w:r w:rsidDel="00F217D2">
          <w:delText>,rf</w:delText>
        </w:r>
        <w:r w:rsidDel="00F217D2">
          <w:rPr>
            <w:color w:val="666666"/>
          </w:rPr>
          <w:delText>.</w:delText>
        </w:r>
        <w:r w:rsidDel="00F217D2">
          <w:delText>score(X_test_s, y_test)) graficoDiferencias(rf, X_test_s, y_test)</w:delText>
        </w:r>
      </w:del>
    </w:p>
    <w:p w14:paraId="3DD0C3C2" w14:textId="0A96E303" w:rsidR="00CB7E31" w:rsidDel="00F217D2" w:rsidRDefault="00000000">
      <w:pPr>
        <w:ind w:left="628" w:right="197"/>
        <w:rPr>
          <w:del w:id="7377" w:author="Jose Eduardo VIU" w:date="2023-04-02T00:32:00Z"/>
        </w:rPr>
      </w:pPr>
      <w:del w:id="7378" w:author="Jose Eduardo VIU" w:date="2023-04-02T00:32:00Z">
        <w:r w:rsidDel="00F217D2">
          <w:delText>Score R2: 0.8332896022063712</w:delText>
        </w:r>
        <w:r w:rsidDel="00F217D2">
          <w:br w:type="page"/>
        </w:r>
      </w:del>
    </w:p>
    <w:p w14:paraId="0CF2CEDC" w14:textId="4281614D" w:rsidR="00CB7E31" w:rsidDel="00F217D2" w:rsidRDefault="00000000">
      <w:pPr>
        <w:spacing w:after="956" w:line="259" w:lineRule="auto"/>
        <w:ind w:left="1115"/>
        <w:rPr>
          <w:del w:id="7379" w:author="Jose Eduardo VIU" w:date="2023-04-02T00:32:00Z"/>
        </w:rPr>
      </w:pPr>
      <w:del w:id="7380" w:author="Jose Eduardo VIU" w:date="2023-04-02T00:32:00Z">
        <w:r w:rsidDel="00F217D2">
          <w:rPr>
            <w:noProof/>
          </w:rPr>
          <w:drawing>
            <wp:inline distT="0" distB="0" distL="0" distR="0" wp14:anchorId="26965A80" wp14:editId="711AB311">
              <wp:extent cx="5330825" cy="5340350"/>
              <wp:effectExtent l="0" t="0" r="0" b="0"/>
              <wp:docPr id="108" name="Imagen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594"/>
                      <pic:cNvPicPr>
                        <a:picLocks noChangeAspect="1" noChangeArrowheads="1"/>
                      </pic:cNvPicPr>
                    </pic:nvPicPr>
                    <pic:blipFill>
                      <a:blip r:embed="rId143"/>
                      <a:stretch>
                        <a:fillRect/>
                      </a:stretch>
                    </pic:blipFill>
                    <pic:spPr bwMode="auto">
                      <a:xfrm>
                        <a:off x="0" y="0"/>
                        <a:ext cx="5330825" cy="5340350"/>
                      </a:xfrm>
                      <a:prstGeom prst="rect">
                        <a:avLst/>
                      </a:prstGeom>
                    </pic:spPr>
                  </pic:pic>
                </a:graphicData>
              </a:graphic>
            </wp:inline>
          </w:drawing>
        </w:r>
      </w:del>
    </w:p>
    <w:p w14:paraId="59F6782E" w14:textId="3297ED18" w:rsidR="00CB7E31" w:rsidDel="00F217D2" w:rsidRDefault="00000000">
      <w:pPr>
        <w:ind w:left="712" w:right="3897" w:hanging="712"/>
        <w:rPr>
          <w:del w:id="7381" w:author="Jose Eduardo VIU" w:date="2023-04-02T00:32:00Z"/>
        </w:rPr>
      </w:pPr>
      <w:del w:id="7382" w:author="Jose Eduardo VIU" w:date="2023-04-02T00:32:00Z">
        <w:r w:rsidDel="00F217D2">
          <w:rPr>
            <w:noProof/>
          </w:rPr>
          <w:pict w14:anchorId="617E72A3">
            <v:group id="Group 17566" o:spid="_x0000_s2092" style="position:absolute;left:0;text-align:left;margin-left:31.65pt;margin-top:-3pt;width:468pt;height:182pt;z-index:-503316294" coordsize="59436,23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" o:allowincell="f">
              <v:shape id="Forma libre: forma 951" o:spid="_x0000_s2093" style="position:absolute;width:59436;height:23115;visibility:visible;mso-wrap-style:square;v-text-anchor:top" coordsize="16510,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" path="m70,l16440,v39,,70,31,70,70l16510,6351v,39,-31,70,-70,70l70,6421c31,6421,,6390,,6351l,70c,31,31,,70,xe" fillcolor="#cfcfcf" stroked="f" strokeweight="0">
                <v:path arrowok="t"/>
              </v:shape>
              <v:shape id="Forma libre: forma 952" o:spid="_x0000_s2094" style="position:absolute;left:126;top:126;width:59180;height:22986;visibility:visible;mso-wrap-style:square;v-text-anchor:top" coordsize="16439,6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" path="m35,l16405,v19,,35,16,35,35l16440,6351v,19,-16,35,-35,35l35,6386c16,6386,,6370,,6351l,35c,16,16,,35,xe" fillcolor="#f7f7f7" stroked="f" strokeweight="0">
                <v:path arrowok="t"/>
              </v:shape>
            </v:group>
          </w:pict>
        </w:r>
        <w:r w:rsidR="007341E8" w:rsidDel="00F217D2">
          <w:rPr>
            <w:color w:val="303F9F"/>
          </w:rPr>
          <w:delText xml:space="preserve">[56]: </w:delText>
        </w:r>
        <w:r w:rsidR="007341E8" w:rsidDel="00F217D2">
          <w:rPr>
            <w:rFonts w:ascii="Courier New" w:eastAsia="Courier New" w:hAnsi="Courier New" w:cs="Courier New"/>
            <w:i/>
            <w:color w:val="3D7A7A"/>
          </w:rPr>
          <w:delText xml:space="preserve"># Analizamos otros errores del método </w:delText>
        </w:r>
        <w:r w:rsidR="007341E8" w:rsidDel="00F217D2">
          <w:rPr>
            <w:rFonts w:ascii="Courier New" w:eastAsia="Courier New" w:hAnsi="Courier New" w:cs="Courier New"/>
            <w:b/>
            <w:color w:val="007F00"/>
          </w:rPr>
          <w:delText xml:space="preserve">from </w:delText>
        </w:r>
        <w:r w:rsidR="007341E8" w:rsidDel="00F217D2">
          <w:rPr>
            <w:rFonts w:ascii="Courier New" w:eastAsia="Courier New" w:hAnsi="Courier New" w:cs="Courier New"/>
            <w:b/>
            <w:color w:val="0000FF"/>
          </w:rPr>
          <w:delText xml:space="preserve">sklearn.metrics </w:delText>
        </w:r>
        <w:r w:rsidR="007341E8" w:rsidDel="00F217D2">
          <w:rPr>
            <w:rFonts w:ascii="Courier New" w:eastAsia="Courier New" w:hAnsi="Courier New" w:cs="Courier New"/>
            <w:b/>
            <w:color w:val="007F00"/>
          </w:rPr>
          <w:delText xml:space="preserve">import </w:delText>
        </w:r>
        <w:r w:rsidR="007341E8" w:rsidDel="00F217D2">
          <w:delText xml:space="preserve">r2_score </w:delText>
        </w:r>
        <w:r w:rsidR="007341E8" w:rsidDel="00F217D2">
          <w:rPr>
            <w:rFonts w:ascii="Courier New" w:eastAsia="Courier New" w:hAnsi="Courier New" w:cs="Courier New"/>
            <w:b/>
            <w:color w:val="007F00"/>
          </w:rPr>
          <w:delText xml:space="preserve">from </w:delText>
        </w:r>
        <w:r w:rsidR="007341E8" w:rsidDel="00F217D2">
          <w:rPr>
            <w:rFonts w:ascii="Courier New" w:eastAsia="Courier New" w:hAnsi="Courier New" w:cs="Courier New"/>
            <w:b/>
            <w:color w:val="0000FF"/>
          </w:rPr>
          <w:delText xml:space="preserve">sklearn.metrics </w:delText>
        </w:r>
        <w:r w:rsidR="007341E8" w:rsidDel="00F217D2">
          <w:rPr>
            <w:rFonts w:ascii="Courier New" w:eastAsia="Courier New" w:hAnsi="Courier New" w:cs="Courier New"/>
            <w:b/>
            <w:color w:val="007F00"/>
          </w:rPr>
          <w:delText xml:space="preserve">import </w:delText>
        </w:r>
        <w:r w:rsidR="007341E8" w:rsidDel="00F217D2">
          <w:delText xml:space="preserve">mean_squared_error </w:delText>
        </w:r>
        <w:r w:rsidR="007341E8" w:rsidDel="00F217D2">
          <w:rPr>
            <w:rFonts w:ascii="Courier New" w:eastAsia="Courier New" w:hAnsi="Courier New" w:cs="Courier New"/>
            <w:b/>
            <w:color w:val="007F00"/>
          </w:rPr>
          <w:delText xml:space="preserve">from </w:delText>
        </w:r>
        <w:r w:rsidR="007341E8" w:rsidDel="00F217D2">
          <w:rPr>
            <w:rFonts w:ascii="Courier New" w:eastAsia="Courier New" w:hAnsi="Courier New" w:cs="Courier New"/>
            <w:b/>
            <w:color w:val="0000FF"/>
          </w:rPr>
          <w:delText xml:space="preserve">sklearn.metrics </w:delText>
        </w:r>
        <w:r w:rsidR="007341E8" w:rsidDel="00F217D2">
          <w:rPr>
            <w:rFonts w:ascii="Courier New" w:eastAsia="Courier New" w:hAnsi="Courier New" w:cs="Courier New"/>
            <w:b/>
            <w:color w:val="007F00"/>
          </w:rPr>
          <w:delText xml:space="preserve">import </w:delText>
        </w:r>
        <w:r w:rsidR="007341E8" w:rsidDel="00F217D2">
          <w:delText xml:space="preserve">mean_absolute_error </w:delText>
        </w:r>
        <w:r w:rsidR="007341E8" w:rsidDel="00F217D2">
          <w:rPr>
            <w:rFonts w:ascii="Courier New" w:eastAsia="Courier New" w:hAnsi="Courier New" w:cs="Courier New"/>
            <w:b/>
            <w:color w:val="007F00"/>
          </w:rPr>
          <w:delText xml:space="preserve">from </w:delText>
        </w:r>
        <w:r w:rsidR="007341E8" w:rsidDel="00F217D2">
          <w:rPr>
            <w:rFonts w:ascii="Courier New" w:eastAsia="Courier New" w:hAnsi="Courier New" w:cs="Courier New"/>
            <w:b/>
            <w:color w:val="0000FF"/>
          </w:rPr>
          <w:delText xml:space="preserve">sklearn.metrics </w:delText>
        </w:r>
        <w:r w:rsidR="007341E8" w:rsidDel="00F217D2">
          <w:rPr>
            <w:rFonts w:ascii="Courier New" w:eastAsia="Courier New" w:hAnsi="Courier New" w:cs="Courier New"/>
            <w:b/>
            <w:color w:val="007F00"/>
          </w:rPr>
          <w:delText xml:space="preserve">import </w:delText>
        </w:r>
        <w:r w:rsidR="007341E8" w:rsidDel="00F217D2">
          <w:delText xml:space="preserve">max_error y_pred </w:delText>
        </w:r>
        <w:r w:rsidR="007341E8" w:rsidDel="00F217D2">
          <w:rPr>
            <w:color w:val="666666"/>
          </w:rPr>
          <w:delText xml:space="preserve">= </w:delText>
        </w:r>
        <w:r w:rsidR="007341E8" w:rsidDel="00F217D2">
          <w:delText>rf</w:delText>
        </w:r>
        <w:r w:rsidR="007341E8" w:rsidDel="00F217D2">
          <w:rPr>
            <w:color w:val="666666"/>
          </w:rPr>
          <w:delText>.</w:delText>
        </w:r>
        <w:r w:rsidR="007341E8" w:rsidDel="00F217D2">
          <w:delText>predict(X_test_s)</w:delText>
        </w:r>
      </w:del>
    </w:p>
    <w:p w14:paraId="5F6D67A2" w14:textId="40D54854" w:rsidR="00CB7E31" w:rsidDel="00F217D2" w:rsidRDefault="00000000">
      <w:pPr>
        <w:spacing w:after="5" w:line="268" w:lineRule="auto"/>
        <w:ind w:left="722" w:right="3324"/>
        <w:rPr>
          <w:del w:id="7383" w:author="Jose Eduardo VIU" w:date="2023-04-02T00:32:00Z"/>
        </w:rPr>
      </w:pPr>
      <w:del w:id="7384" w:author="Jose Eduardo VIU" w:date="2023-04-02T00:32:00Z">
        <w:r w:rsidDel="00F217D2">
          <w:rPr>
            <w:rFonts w:ascii="Courier New" w:eastAsia="Courier New" w:hAnsi="Courier New" w:cs="Courier New"/>
            <w:i/>
            <w:color w:val="3D7A7A"/>
          </w:rPr>
          <w:delText xml:space="preserve"># Definimos la función con las métricas a mostrar </w:delText>
        </w:r>
        <w:r w:rsidDel="00F217D2">
          <w:rPr>
            <w:rFonts w:ascii="Courier New" w:eastAsia="Courier New" w:hAnsi="Courier New" w:cs="Courier New"/>
            <w:b/>
            <w:color w:val="007F00"/>
          </w:rPr>
          <w:delText xml:space="preserve">def </w:delText>
        </w:r>
        <w:r w:rsidDel="00F217D2">
          <w:rPr>
            <w:color w:val="0000FF"/>
          </w:rPr>
          <w:delText>mostrar_metricas</w:delText>
        </w:r>
        <w:r w:rsidDel="00F217D2">
          <w:delText>(y_test, y_pred):</w:delText>
        </w:r>
      </w:del>
    </w:p>
    <w:p w14:paraId="032D936A" w14:textId="70F549C3" w:rsidR="00CB7E31" w:rsidDel="00F217D2" w:rsidRDefault="00000000">
      <w:pPr>
        <w:spacing w:after="9"/>
        <w:ind w:left="1066" w:right="1835"/>
        <w:rPr>
          <w:del w:id="7385" w:author="Jose Eduardo VIU" w:date="2023-04-02T00:32:00Z"/>
        </w:rPr>
      </w:pPr>
      <w:del w:id="7386" w:author="Jose Eduardo VIU" w:date="2023-04-02T00:32:00Z">
        <w:r w:rsidDel="00F217D2">
          <w:rPr>
            <w:color w:val="007F00"/>
          </w:rPr>
          <w:delText>print</w:delText>
        </w:r>
        <w:r w:rsidDel="00F217D2">
          <w:delText>(</w:delText>
        </w:r>
        <w:r w:rsidDel="00F217D2">
          <w:rPr>
            <w:color w:val="BA2121"/>
          </w:rPr>
          <w:delText>"Metr.</w:delText>
        </w:r>
        <w:r w:rsidDel="00F217D2">
          <w:rPr>
            <w:rFonts w:ascii="Courier New" w:eastAsia="Courier New" w:hAnsi="Courier New" w:cs="Courier New"/>
            <w:b/>
            <w:color w:val="AB5C1F"/>
          </w:rPr>
          <w:delText xml:space="preserve">\t </w:delText>
        </w:r>
        <w:r w:rsidDel="00F217D2">
          <w:rPr>
            <w:color w:val="BA2121"/>
          </w:rPr>
          <w:delText>Valor</w:delText>
        </w:r>
        <w:r w:rsidDel="00F217D2">
          <w:rPr>
            <w:rFonts w:ascii="Courier New" w:eastAsia="Courier New" w:hAnsi="Courier New" w:cs="Courier New"/>
            <w:b/>
            <w:color w:val="AB5C1F"/>
          </w:rPr>
          <w:delText xml:space="preserve">\t\t\t </w:delText>
        </w:r>
        <w:r w:rsidDel="00F217D2">
          <w:rPr>
            <w:color w:val="BA2121"/>
          </w:rPr>
          <w:delText>Descripción"</w:delText>
        </w:r>
        <w:r w:rsidDel="00F217D2">
          <w:delText xml:space="preserve">) </w:delText>
        </w:r>
        <w:r w:rsidDel="00F217D2">
          <w:rPr>
            <w:color w:val="007F00"/>
          </w:rPr>
          <w:delText>print</w:delText>
        </w:r>
        <w:r w:rsidDel="00F217D2">
          <w:delText>(</w:delText>
        </w:r>
        <w:r w:rsidDel="00F217D2">
          <w:rPr>
            <w:color w:val="BA2121"/>
          </w:rPr>
          <w:delText xml:space="preserve">"R^2 </w:delText>
        </w:r>
        <w:r w:rsidDel="00F217D2">
          <w:rPr>
            <w:rFonts w:ascii="Courier New" w:eastAsia="Courier New" w:hAnsi="Courier New" w:cs="Courier New"/>
            <w:b/>
            <w:color w:val="AB5C1F"/>
          </w:rPr>
          <w:delText>\t</w:delText>
        </w:r>
        <w:r w:rsidDel="00F217D2">
          <w:rPr>
            <w:color w:val="BA2121"/>
          </w:rPr>
          <w:delText>"</w:delText>
        </w:r>
        <w:r w:rsidDel="00F217D2">
          <w:delText xml:space="preserve">, r2_score(y_test, y_pred), </w:delText>
        </w:r>
        <w:r w:rsidDel="00F217D2">
          <w:rPr>
            <w:color w:val="BA2121"/>
          </w:rPr>
          <w:delText>"</w:delText>
        </w:r>
        <w:r w:rsidDel="00F217D2">
          <w:rPr>
            <w:rFonts w:ascii="Courier New" w:eastAsia="Courier New" w:hAnsi="Courier New" w:cs="Courier New"/>
            <w:b/>
            <w:color w:val="AB5C1F"/>
          </w:rPr>
          <w:delText xml:space="preserve">\t </w:delText>
        </w:r>
        <w:r w:rsidDel="00F217D2">
          <w:rPr>
            <w:color w:val="BA2121"/>
          </w:rPr>
          <w:delText>(Coeficiente de</w:delText>
        </w:r>
        <w:r w:rsidDel="00F217D2">
          <w:rPr>
            <w:color w:val="FF0000"/>
          </w:rPr>
          <w:delText>␣</w:delText>
        </w:r>
      </w:del>
    </w:p>
    <w:p w14:paraId="067CE9A8" w14:textId="08945E44" w:rsidR="00CB7E31" w:rsidDel="00F217D2" w:rsidRDefault="00000000">
      <w:pPr>
        <w:spacing w:after="9"/>
        <w:ind w:left="885" w:right="216"/>
        <w:rPr>
          <w:del w:id="7387" w:author="Jose Eduardo VIU" w:date="2023-04-02T00:32:00Z"/>
        </w:rPr>
      </w:pPr>
      <w:del w:id="7388" w:author="Jose Eduardo VIU" w:date="2023-04-02T00:32:00Z">
        <w:r w:rsidDel="00F217D2">
          <w:rPr>
            <w:rFonts w:ascii="Times New Roman" w:eastAsia="Times New Roman" w:hAnsi="Times New Roman" w:cs="Times New Roman"/>
            <w:color w:val="FF0000"/>
            <w:sz w:val="12"/>
          </w:rPr>
          <w:delText>↪</w:delText>
        </w:r>
        <w:r w:rsidDel="00F217D2">
          <w:rPr>
            <w:color w:val="BA2121"/>
          </w:rPr>
          <w:delText>Determinación)"</w:delText>
        </w:r>
        <w:r w:rsidDel="00F217D2">
          <w:delText xml:space="preserve">) </w:delText>
        </w:r>
        <w:r w:rsidDel="00F217D2">
          <w:rPr>
            <w:color w:val="007F00"/>
          </w:rPr>
          <w:delText>print</w:delText>
        </w:r>
        <w:r w:rsidDel="00F217D2">
          <w:delText>(</w:delText>
        </w:r>
        <w:r w:rsidDel="00F217D2">
          <w:rPr>
            <w:color w:val="BA2121"/>
          </w:rPr>
          <w:delText>"RMSE</w:delText>
        </w:r>
        <w:r w:rsidDel="00F217D2">
          <w:rPr>
            <w:rFonts w:ascii="Courier New" w:eastAsia="Courier New" w:hAnsi="Courier New" w:cs="Courier New"/>
            <w:b/>
            <w:color w:val="AB5C1F"/>
          </w:rPr>
          <w:delText>\t</w:delText>
        </w:r>
        <w:r w:rsidDel="00F217D2">
          <w:rPr>
            <w:color w:val="BA2121"/>
          </w:rPr>
          <w:delText>"</w:delText>
        </w:r>
        <w:r w:rsidDel="00F217D2">
          <w:delText>, mean_squared_error(y_test, y_pred, squared</w:delText>
        </w:r>
        <w:r w:rsidDel="00F217D2">
          <w:rPr>
            <w:color w:val="666666"/>
          </w:rPr>
          <w:delText>=</w:delText>
        </w:r>
        <w:r w:rsidDel="00F217D2">
          <w:rPr>
            <w:rFonts w:ascii="Courier New" w:eastAsia="Courier New" w:hAnsi="Courier New" w:cs="Courier New"/>
            <w:b/>
            <w:color w:val="007F00"/>
          </w:rPr>
          <w:delText>True</w:delText>
        </w:r>
        <w:r w:rsidDel="00F217D2">
          <w:delText xml:space="preserve">), </w:delText>
        </w:r>
        <w:r w:rsidDel="00F217D2">
          <w:rPr>
            <w:color w:val="BA2121"/>
          </w:rPr>
          <w:delText>"</w:delText>
        </w:r>
        <w:r w:rsidDel="00F217D2">
          <w:rPr>
            <w:rFonts w:ascii="Courier New" w:eastAsia="Courier New" w:hAnsi="Courier New" w:cs="Courier New"/>
            <w:b/>
            <w:color w:val="AB5C1F"/>
          </w:rPr>
          <w:delText xml:space="preserve">\t </w:delText>
        </w:r>
        <w:r w:rsidDel="00F217D2">
          <w:rPr>
            <w:color w:val="BA2121"/>
          </w:rPr>
          <w:delText>(Raíz</w:delText>
        </w:r>
        <w:r w:rsidDel="00F217D2">
          <w:rPr>
            <w:color w:val="FF0000"/>
          </w:rPr>
          <w:delText xml:space="preserve">␣ </w:delText>
        </w:r>
        <w:r w:rsidDel="00F217D2">
          <w:rPr>
            <w:rFonts w:ascii="Times New Roman" w:eastAsia="Times New Roman" w:hAnsi="Times New Roman" w:cs="Times New Roman"/>
            <w:color w:val="FF0000"/>
            <w:sz w:val="12"/>
          </w:rPr>
          <w:delText>↪</w:delText>
        </w:r>
        <w:r w:rsidDel="00F217D2">
          <w:rPr>
            <w:color w:val="BA2121"/>
          </w:rPr>
          <w:delText>de error cuadrático medio)"</w:delText>
        </w:r>
        <w:r w:rsidDel="00F217D2">
          <w:delText>)</w:delText>
        </w:r>
      </w:del>
    </w:p>
    <w:p w14:paraId="011C8297" w14:textId="3AC43A14" w:rsidR="00CB7E31" w:rsidDel="00F217D2" w:rsidRDefault="00000000">
      <w:pPr>
        <w:ind w:left="1066" w:right="197"/>
        <w:rPr>
          <w:del w:id="7389" w:author="Jose Eduardo VIU" w:date="2023-04-02T00:32:00Z"/>
        </w:rPr>
      </w:pPr>
      <w:del w:id="7390" w:author="Jose Eduardo VIU" w:date="2023-04-02T00:32:00Z">
        <w:r w:rsidDel="00F217D2">
          <w:rPr>
            <w:color w:val="007F00"/>
          </w:rPr>
          <w:delText>print</w:delText>
        </w:r>
        <w:r w:rsidDel="00F217D2">
          <w:delText>(</w:delText>
        </w:r>
        <w:r w:rsidDel="00F217D2">
          <w:rPr>
            <w:color w:val="BA2121"/>
          </w:rPr>
          <w:delText xml:space="preserve">"MAE </w:delText>
        </w:r>
        <w:r w:rsidDel="00F217D2">
          <w:rPr>
            <w:rFonts w:ascii="Courier New" w:eastAsia="Courier New" w:hAnsi="Courier New" w:cs="Courier New"/>
            <w:b/>
            <w:color w:val="AB5C1F"/>
          </w:rPr>
          <w:delText>\t</w:delText>
        </w:r>
        <w:r w:rsidDel="00F217D2">
          <w:rPr>
            <w:color w:val="BA2121"/>
          </w:rPr>
          <w:delText>"</w:delText>
        </w:r>
        <w:r w:rsidDel="00F217D2">
          <w:delText xml:space="preserve">, mean_absolute_error(y_test, y_pred), </w:delText>
        </w:r>
        <w:r w:rsidDel="00F217D2">
          <w:rPr>
            <w:color w:val="BA2121"/>
          </w:rPr>
          <w:delText>"</w:delText>
        </w:r>
        <w:r w:rsidDel="00F217D2">
          <w:rPr>
            <w:rFonts w:ascii="Courier New" w:eastAsia="Courier New" w:hAnsi="Courier New" w:cs="Courier New"/>
            <w:b/>
            <w:color w:val="AB5C1F"/>
          </w:rPr>
          <w:delText xml:space="preserve">\t </w:delText>
        </w:r>
        <w:r w:rsidDel="00F217D2">
          <w:rPr>
            <w:color w:val="BA2121"/>
          </w:rPr>
          <w:delText>(Error absoluto</w:delText>
        </w:r>
        <w:r w:rsidDel="00F217D2">
          <w:rPr>
            <w:color w:val="FF0000"/>
          </w:rPr>
          <w:delText>␣</w:delText>
        </w:r>
      </w:del>
    </w:p>
    <w:p w14:paraId="3DCA99F0" w14:textId="0D1A6BBC" w:rsidR="00CB7E31" w:rsidDel="00F217D2" w:rsidRDefault="00000000">
      <w:pPr>
        <w:spacing w:after="5" w:line="268" w:lineRule="auto"/>
        <w:ind w:left="712" w:right="1721" w:firstLine="163"/>
        <w:rPr>
          <w:del w:id="7391" w:author="Jose Eduardo VIU" w:date="2023-04-02T00:32:00Z"/>
        </w:rPr>
      </w:pPr>
      <w:del w:id="7392" w:author="Jose Eduardo VIU" w:date="2023-04-02T00:32:00Z">
        <w:r w:rsidDel="00F217D2">
          <w:rPr>
            <w:noProof/>
          </w:rPr>
          <w:pict w14:anchorId="4BE8AFA3">
            <v:group id="Group 18118" o:spid="_x0000_s2089" style="position:absolute;left:0;text-align:left;margin-left:31.65pt;margin-top:-17.75pt;width:468pt;height:89.05pt;z-index:-503316293" coordsize="59436,113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" o:allowincell="f">
              <v:shape id="Forma libre: forma 954" o:spid="_x0000_s2090" style="position:absolute;width:59436;height:11307;visibility:visible;mso-wrap-style:square;v-text-anchor:top" coordsize="16510,3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" path="m70,l16440,v39,,70,31,70,70l16510,3072v,39,-31,70,-70,70l70,3142c31,3142,,3111,,3072l,70c,31,31,,70,xe" fillcolor="#cfcfcf" stroked="f" strokeweight="0">
                <v:path arrowok="t"/>
              </v:shape>
              <v:shape id="Forma libre: forma 955" o:spid="_x0000_s2091" style="position:absolute;left:126;width:59180;height:11188;visibility:visible;mso-wrap-style:square;v-text-anchor:top" coordsize="16439,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" path="m35,l16405,v19,,35,16,35,35l16440,3072v,19,-16,35,-35,35l35,3107c16,3107,,3091,,3072l,35c,16,16,,35,xe" fillcolor="#f7f7f7" stroked="f" strokeweight="0">
                <v:path arrowok="t"/>
              </v:shape>
            </v:group>
          </w:pict>
        </w:r>
        <w:r w:rsidR="007341E8" w:rsidDel="00F217D2">
          <w:rPr>
            <w:rFonts w:ascii="Times New Roman" w:eastAsia="Times New Roman" w:hAnsi="Times New Roman" w:cs="Times New Roman"/>
            <w:color w:val="FF0000"/>
            <w:sz w:val="12"/>
          </w:rPr>
          <w:delText>↪</w:delText>
        </w:r>
        <w:r w:rsidR="007341E8" w:rsidDel="00F217D2">
          <w:rPr>
            <w:color w:val="BA2121"/>
          </w:rPr>
          <w:delText>medio)"</w:delText>
        </w:r>
        <w:r w:rsidR="007341E8" w:rsidDel="00F217D2">
          <w:delText xml:space="preserve">) </w:delText>
        </w:r>
        <w:r w:rsidR="007341E8" w:rsidDel="00F217D2">
          <w:rPr>
            <w:color w:val="007F00"/>
          </w:rPr>
          <w:delText>print</w:delText>
        </w:r>
        <w:r w:rsidR="007341E8" w:rsidDel="00F217D2">
          <w:delText>(</w:delText>
        </w:r>
        <w:r w:rsidR="007341E8" w:rsidDel="00F217D2">
          <w:rPr>
            <w:color w:val="BA2121"/>
          </w:rPr>
          <w:delText xml:space="preserve">"MAX </w:delText>
        </w:r>
        <w:r w:rsidR="007341E8" w:rsidDel="00F217D2">
          <w:rPr>
            <w:rFonts w:ascii="Courier New" w:eastAsia="Courier New" w:hAnsi="Courier New" w:cs="Courier New"/>
            <w:b/>
            <w:color w:val="AB5C1F"/>
          </w:rPr>
          <w:delText>\t</w:delText>
        </w:r>
        <w:r w:rsidR="007341E8" w:rsidDel="00F217D2">
          <w:rPr>
            <w:color w:val="BA2121"/>
          </w:rPr>
          <w:delText>"</w:delText>
        </w:r>
        <w:r w:rsidR="007341E8" w:rsidDel="00F217D2">
          <w:delText xml:space="preserve">, max_error(y_test, y_pred), </w:delText>
        </w:r>
        <w:r w:rsidR="007341E8" w:rsidDel="00F217D2">
          <w:rPr>
            <w:color w:val="BA2121"/>
          </w:rPr>
          <w:delText>"</w:delText>
        </w:r>
        <w:r w:rsidR="007341E8" w:rsidDel="00F217D2">
          <w:rPr>
            <w:rFonts w:ascii="Courier New" w:eastAsia="Courier New" w:hAnsi="Courier New" w:cs="Courier New"/>
            <w:b/>
            <w:color w:val="AB5C1F"/>
          </w:rPr>
          <w:delText xml:space="preserve">\t </w:delText>
        </w:r>
        <w:r w:rsidR="007341E8" w:rsidDel="00F217D2">
          <w:rPr>
            <w:color w:val="BA2121"/>
          </w:rPr>
          <w:delText>(Error Máximo)"</w:delText>
        </w:r>
        <w:r w:rsidR="007341E8" w:rsidDel="00F217D2">
          <w:delText xml:space="preserve">) </w:delText>
        </w:r>
        <w:r w:rsidR="007341E8" w:rsidDel="00F217D2">
          <w:rPr>
            <w:rFonts w:ascii="Courier New" w:eastAsia="Courier New" w:hAnsi="Courier New" w:cs="Courier New"/>
            <w:i/>
            <w:color w:val="3D7A7A"/>
          </w:rPr>
          <w:delText># Pedimos que muestre las métricas para el modelo de RandomForest</w:delText>
        </w:r>
      </w:del>
    </w:p>
    <w:p w14:paraId="20805486" w14:textId="6675FF4E" w:rsidR="00CB7E31" w:rsidDel="00F217D2" w:rsidRDefault="00000000">
      <w:pPr>
        <w:ind w:left="722" w:right="2179"/>
        <w:rPr>
          <w:del w:id="7393" w:author="Jose Eduardo VIU" w:date="2023-04-02T00:32:00Z"/>
        </w:rPr>
      </w:pPr>
      <w:del w:id="7394" w:author="Jose Eduardo VIU" w:date="2023-04-02T00:32:00Z">
        <w:r w:rsidDel="00F217D2">
          <w:rPr>
            <w:color w:val="007F00"/>
          </w:rPr>
          <w:delText>print</w:delText>
        </w:r>
        <w:r w:rsidDel="00F217D2">
          <w:delText>(</w:delText>
        </w:r>
        <w:r w:rsidDel="00F217D2">
          <w:rPr>
            <w:color w:val="BA2121"/>
          </w:rPr>
          <w:delText>"Métricas para RandomForest v1"</w:delText>
        </w:r>
        <w:r w:rsidDel="00F217D2">
          <w:delText>) mostrar_metricas(y_test, y_pred)</w:delText>
        </w:r>
      </w:del>
    </w:p>
    <w:tbl>
      <w:tblPr>
        <w:tblStyle w:val="TableGrid"/>
        <w:tblW w:w="7445" w:type="dxa"/>
        <w:tblInd w:w="633" w:type="dxa"/>
        <w:tblLayout w:type="fixed"/>
        <w:tblLook w:val="04A0" w:firstRow="1" w:lastRow="0" w:firstColumn="1" w:lastColumn="0" w:noHBand="0" w:noVBand="1"/>
      </w:tblPr>
      <w:tblGrid>
        <w:gridCol w:w="3780"/>
        <w:gridCol w:w="3665"/>
      </w:tblGrid>
      <w:tr w:rsidR="00CB7E31" w:rsidDel="00F217D2" w14:paraId="178316F3" w14:textId="2583A6BC">
        <w:trPr>
          <w:trHeight w:val="245"/>
          <w:del w:id="7395" w:author="Jose Eduardo VIU" w:date="2023-04-02T00:32:00Z"/>
        </w:trPr>
        <w:tc>
          <w:tcPr>
            <w:tcW w:w="3779" w:type="dxa"/>
          </w:tcPr>
          <w:p w14:paraId="763769E6" w14:textId="6A3953CF" w:rsidR="00CB7E31" w:rsidDel="00F217D2" w:rsidRDefault="00000000">
            <w:pPr>
              <w:suppressAutoHyphens w:val="0"/>
              <w:spacing w:after="0" w:line="259" w:lineRule="auto"/>
              <w:rPr>
                <w:del w:id="7396" w:author="Jose Eduardo VIU" w:date="2023-04-02T00:32:00Z"/>
              </w:rPr>
            </w:pPr>
            <w:del w:id="7397" w:author="Jose Eduardo VIU" w:date="2023-04-02T00:32:00Z">
              <w:r w:rsidDel="00F217D2">
                <w:delText>Métricas para RandomForest v1</w:delText>
              </w:r>
            </w:del>
          </w:p>
        </w:tc>
        <w:tc>
          <w:tcPr>
            <w:tcW w:w="3665" w:type="dxa"/>
          </w:tcPr>
          <w:p w14:paraId="46E698DC" w14:textId="34511447" w:rsidR="00CB7E31" w:rsidDel="00F217D2" w:rsidRDefault="00CB7E31">
            <w:pPr>
              <w:suppressAutoHyphens w:val="0"/>
              <w:spacing w:after="160" w:line="259" w:lineRule="auto"/>
              <w:rPr>
                <w:del w:id="7398" w:author="Jose Eduardo VIU" w:date="2023-04-02T00:32:00Z"/>
              </w:rPr>
            </w:pPr>
          </w:p>
        </w:tc>
      </w:tr>
      <w:tr w:rsidR="00CB7E31" w:rsidDel="00F217D2" w14:paraId="1F8CE819" w14:textId="113D5C92">
        <w:trPr>
          <w:trHeight w:val="271"/>
          <w:del w:id="7399" w:author="Jose Eduardo VIU" w:date="2023-04-02T00:32:00Z"/>
        </w:trPr>
        <w:tc>
          <w:tcPr>
            <w:tcW w:w="3779" w:type="dxa"/>
          </w:tcPr>
          <w:p w14:paraId="1B1438C1" w14:textId="0D5BB053" w:rsidR="00CB7E31" w:rsidDel="00F217D2" w:rsidRDefault="00000000">
            <w:pPr>
              <w:tabs>
                <w:tab w:val="center" w:pos="1317"/>
              </w:tabs>
              <w:suppressAutoHyphens w:val="0"/>
              <w:spacing w:after="0" w:line="259" w:lineRule="auto"/>
              <w:rPr>
                <w:del w:id="7400" w:author="Jose Eduardo VIU" w:date="2023-04-02T00:32:00Z"/>
              </w:rPr>
            </w:pPr>
            <w:del w:id="7401" w:author="Jose Eduardo VIU" w:date="2023-04-02T00:32:00Z">
              <w:r w:rsidDel="00F217D2">
                <w:delText>Metr.</w:delText>
              </w:r>
              <w:r w:rsidDel="00F217D2">
                <w:tab/>
                <w:delText>Valor</w:delText>
              </w:r>
            </w:del>
          </w:p>
        </w:tc>
        <w:tc>
          <w:tcPr>
            <w:tcW w:w="3665" w:type="dxa"/>
          </w:tcPr>
          <w:p w14:paraId="71D1FABC" w14:textId="2D7F8C7D" w:rsidR="00CB7E31" w:rsidDel="00F217D2" w:rsidRDefault="00000000">
            <w:pPr>
              <w:suppressAutoHyphens w:val="0"/>
              <w:spacing w:after="0" w:line="259" w:lineRule="auto"/>
              <w:rPr>
                <w:del w:id="7402" w:author="Jose Eduardo VIU" w:date="2023-04-02T00:32:00Z"/>
              </w:rPr>
            </w:pPr>
            <w:del w:id="7403" w:author="Jose Eduardo VIU" w:date="2023-04-02T00:32:00Z">
              <w:r w:rsidDel="00F217D2">
                <w:delText>Descripción</w:delText>
              </w:r>
            </w:del>
          </w:p>
        </w:tc>
      </w:tr>
      <w:tr w:rsidR="00CB7E31" w:rsidDel="00F217D2" w14:paraId="042087A0" w14:textId="0BEF14F9">
        <w:trPr>
          <w:trHeight w:val="271"/>
          <w:del w:id="7404" w:author="Jose Eduardo VIU" w:date="2023-04-02T00:32:00Z"/>
        </w:trPr>
        <w:tc>
          <w:tcPr>
            <w:tcW w:w="3779" w:type="dxa"/>
          </w:tcPr>
          <w:p w14:paraId="7BB0CCD6" w14:textId="16848E4E" w:rsidR="00CB7E31" w:rsidDel="00F217D2" w:rsidRDefault="00000000">
            <w:pPr>
              <w:tabs>
                <w:tab w:val="center" w:pos="2062"/>
              </w:tabs>
              <w:suppressAutoHyphens w:val="0"/>
              <w:spacing w:after="0" w:line="259" w:lineRule="auto"/>
              <w:rPr>
                <w:del w:id="7405" w:author="Jose Eduardo VIU" w:date="2023-04-02T00:32:00Z"/>
              </w:rPr>
            </w:pPr>
            <w:del w:id="7406" w:author="Jose Eduardo VIU" w:date="2023-04-02T00:32:00Z">
              <w:r w:rsidDel="00F217D2">
                <w:delText>R^2</w:delText>
              </w:r>
              <w:r w:rsidDel="00F217D2">
                <w:tab/>
                <w:delText>0.8332896022063712</w:delText>
              </w:r>
            </w:del>
          </w:p>
        </w:tc>
        <w:tc>
          <w:tcPr>
            <w:tcW w:w="3665" w:type="dxa"/>
          </w:tcPr>
          <w:p w14:paraId="48AF3211" w14:textId="0EA931FB" w:rsidR="00CB7E31" w:rsidDel="00F217D2" w:rsidRDefault="00000000">
            <w:pPr>
              <w:suppressAutoHyphens w:val="0"/>
              <w:spacing w:after="0" w:line="259" w:lineRule="auto"/>
              <w:rPr>
                <w:del w:id="7407" w:author="Jose Eduardo VIU" w:date="2023-04-02T00:32:00Z"/>
              </w:rPr>
            </w:pPr>
            <w:del w:id="7408" w:author="Jose Eduardo VIU" w:date="2023-04-02T00:32:00Z">
              <w:r w:rsidDel="00F217D2">
                <w:delText>(Coeficiente de Determinación)</w:delText>
              </w:r>
            </w:del>
          </w:p>
        </w:tc>
      </w:tr>
      <w:tr w:rsidR="00CB7E31" w:rsidDel="00F217D2" w14:paraId="4D3C150B" w14:textId="35509F35">
        <w:trPr>
          <w:trHeight w:val="271"/>
          <w:del w:id="7409" w:author="Jose Eduardo VIU" w:date="2023-04-02T00:32:00Z"/>
        </w:trPr>
        <w:tc>
          <w:tcPr>
            <w:tcW w:w="3779" w:type="dxa"/>
          </w:tcPr>
          <w:p w14:paraId="6EFFC99B" w14:textId="33A7A040" w:rsidR="00CB7E31" w:rsidDel="00F217D2" w:rsidRDefault="00000000">
            <w:pPr>
              <w:tabs>
                <w:tab w:val="center" w:pos="2234"/>
              </w:tabs>
              <w:suppressAutoHyphens w:val="0"/>
              <w:spacing w:after="0" w:line="259" w:lineRule="auto"/>
              <w:rPr>
                <w:del w:id="7410" w:author="Jose Eduardo VIU" w:date="2023-04-02T00:32:00Z"/>
              </w:rPr>
            </w:pPr>
            <w:del w:id="7411" w:author="Jose Eduardo VIU" w:date="2023-04-02T00:32:00Z">
              <w:r w:rsidDel="00F217D2">
                <w:delText>RMSE</w:delText>
              </w:r>
              <w:r w:rsidDel="00F217D2">
                <w:tab/>
                <w:delText>0.0011945882025570303</w:delText>
              </w:r>
            </w:del>
          </w:p>
        </w:tc>
        <w:tc>
          <w:tcPr>
            <w:tcW w:w="3665" w:type="dxa"/>
          </w:tcPr>
          <w:p w14:paraId="65E64042" w14:textId="743BCDBC" w:rsidR="00CB7E31" w:rsidDel="00F217D2" w:rsidRDefault="00000000">
            <w:pPr>
              <w:suppressAutoHyphens w:val="0"/>
              <w:spacing w:after="0" w:line="259" w:lineRule="auto"/>
              <w:rPr>
                <w:del w:id="7412" w:author="Jose Eduardo VIU" w:date="2023-04-02T00:32:00Z"/>
              </w:rPr>
            </w:pPr>
            <w:del w:id="7413" w:author="Jose Eduardo VIU" w:date="2023-04-02T00:32:00Z">
              <w:r w:rsidDel="00F217D2">
                <w:delText>(Raíz de error cuadrático medio)</w:delText>
              </w:r>
            </w:del>
          </w:p>
        </w:tc>
      </w:tr>
      <w:tr w:rsidR="00CB7E31" w:rsidDel="00F217D2" w14:paraId="3450978A" w14:textId="4EDB0815">
        <w:trPr>
          <w:trHeight w:val="271"/>
          <w:del w:id="7414" w:author="Jose Eduardo VIU" w:date="2023-04-02T00:32:00Z"/>
        </w:trPr>
        <w:tc>
          <w:tcPr>
            <w:tcW w:w="3779" w:type="dxa"/>
          </w:tcPr>
          <w:p w14:paraId="15002482" w14:textId="07BE1F6F" w:rsidR="00CB7E31" w:rsidDel="00F217D2" w:rsidRDefault="00000000">
            <w:pPr>
              <w:tabs>
                <w:tab w:val="center" w:pos="2176"/>
              </w:tabs>
              <w:suppressAutoHyphens w:val="0"/>
              <w:spacing w:after="0" w:line="259" w:lineRule="auto"/>
              <w:rPr>
                <w:del w:id="7415" w:author="Jose Eduardo VIU" w:date="2023-04-02T00:32:00Z"/>
              </w:rPr>
            </w:pPr>
            <w:del w:id="7416" w:author="Jose Eduardo VIU" w:date="2023-04-02T00:32:00Z">
              <w:r w:rsidDel="00F217D2">
                <w:delText>MAE</w:delText>
              </w:r>
              <w:r w:rsidDel="00F217D2">
                <w:tab/>
                <w:delText>0.026452136729027687</w:delText>
              </w:r>
            </w:del>
          </w:p>
        </w:tc>
        <w:tc>
          <w:tcPr>
            <w:tcW w:w="3665" w:type="dxa"/>
          </w:tcPr>
          <w:p w14:paraId="41855D14" w14:textId="112EE384" w:rsidR="00CB7E31" w:rsidDel="00F217D2" w:rsidRDefault="00000000">
            <w:pPr>
              <w:suppressAutoHyphens w:val="0"/>
              <w:spacing w:after="0" w:line="259" w:lineRule="auto"/>
              <w:rPr>
                <w:del w:id="7417" w:author="Jose Eduardo VIU" w:date="2023-04-02T00:32:00Z"/>
              </w:rPr>
            </w:pPr>
            <w:del w:id="7418" w:author="Jose Eduardo VIU" w:date="2023-04-02T00:32:00Z">
              <w:r w:rsidDel="00F217D2">
                <w:delText>(Error absoluto medio)</w:delText>
              </w:r>
            </w:del>
          </w:p>
        </w:tc>
      </w:tr>
      <w:tr w:rsidR="00CB7E31" w:rsidDel="00F217D2" w14:paraId="699E5189" w14:textId="184CB4CE">
        <w:trPr>
          <w:trHeight w:val="245"/>
          <w:del w:id="7419" w:author="Jose Eduardo VIU" w:date="2023-04-02T00:32:00Z"/>
        </w:trPr>
        <w:tc>
          <w:tcPr>
            <w:tcW w:w="3779" w:type="dxa"/>
          </w:tcPr>
          <w:p w14:paraId="12D269B8" w14:textId="6847A5A4" w:rsidR="00CB7E31" w:rsidDel="00F217D2" w:rsidRDefault="00000000">
            <w:pPr>
              <w:tabs>
                <w:tab w:val="center" w:pos="2062"/>
              </w:tabs>
              <w:suppressAutoHyphens w:val="0"/>
              <w:spacing w:after="0" w:line="259" w:lineRule="auto"/>
              <w:rPr>
                <w:del w:id="7420" w:author="Jose Eduardo VIU" w:date="2023-04-02T00:32:00Z"/>
              </w:rPr>
            </w:pPr>
            <w:del w:id="7421" w:author="Jose Eduardo VIU" w:date="2023-04-02T00:32:00Z">
              <w:r w:rsidDel="00F217D2">
                <w:delText>MAX</w:delText>
              </w:r>
              <w:r w:rsidDel="00F217D2">
                <w:tab/>
                <w:delText>0.1832065150160347</w:delText>
              </w:r>
            </w:del>
          </w:p>
        </w:tc>
        <w:tc>
          <w:tcPr>
            <w:tcW w:w="3665" w:type="dxa"/>
          </w:tcPr>
          <w:p w14:paraId="2D2E707E" w14:textId="68F19E24" w:rsidR="00CB7E31" w:rsidDel="00F217D2" w:rsidRDefault="00000000">
            <w:pPr>
              <w:suppressAutoHyphens w:val="0"/>
              <w:spacing w:after="0" w:line="259" w:lineRule="auto"/>
              <w:rPr>
                <w:del w:id="7422" w:author="Jose Eduardo VIU" w:date="2023-04-02T00:32:00Z"/>
              </w:rPr>
            </w:pPr>
            <w:del w:id="7423" w:author="Jose Eduardo VIU" w:date="2023-04-02T00:32:00Z">
              <w:r w:rsidDel="00F217D2">
                <w:delText>(Error Máximo)</w:delText>
              </w:r>
            </w:del>
          </w:p>
        </w:tc>
      </w:tr>
    </w:tbl>
    <w:p w14:paraId="79AAE4B6" w14:textId="74683934" w:rsidR="00CB7E31" w:rsidDel="00F217D2" w:rsidRDefault="00000000">
      <w:pPr>
        <w:pStyle w:val="Ttulo4"/>
        <w:rPr>
          <w:del w:id="7424" w:author="Jose Eduardo VIU" w:date="2023-04-02T00:32:00Z"/>
        </w:rPr>
      </w:pPr>
      <w:del w:id="7425" w:author="Jose Eduardo VIU" w:date="2023-04-02T00:32:00Z">
        <w:r w:rsidDel="00F217D2">
          <w:delText>Variables más importantes según modelo</w:delText>
        </w:r>
      </w:del>
    </w:p>
    <w:p w14:paraId="2C150232" w14:textId="6A0EEF5D" w:rsidR="00CB7E31" w:rsidDel="00F217D2" w:rsidRDefault="00000000">
      <w:pPr>
        <w:ind w:left="712" w:right="3439" w:hanging="712"/>
        <w:rPr>
          <w:del w:id="7426" w:author="Jose Eduardo VIU" w:date="2023-04-02T00:32:00Z"/>
        </w:rPr>
      </w:pPr>
      <w:del w:id="7427" w:author="Jose Eduardo VIU" w:date="2023-04-02T00:32:00Z">
        <w:r w:rsidDel="00F217D2">
          <w:rPr>
            <w:noProof/>
          </w:rPr>
          <w:pict w14:anchorId="23CBCABA">
            <v:group id="Group 18119" o:spid="_x0000_s2086" style="position:absolute;left:0;text-align:left;margin-left:31.65pt;margin-top:-3pt;width:468pt;height:169.6pt;z-index:-503316292" coordsize="59436,215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" o:allowincell="f">
              <v:shape id="Forma libre: forma 957" o:spid="_x0000_s2087" style="position:absolute;width:59436;height:21538;visibility:visible;mso-wrap-style:square;v-text-anchor:top" coordsize="16510,5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" path="m70,l16440,v39,,70,31,70,70l16510,5914v,39,-31,70,-70,70l70,5984c31,5984,,5953,,5914l,70c,31,31,,70,xe" fillcolor="#cfcfcf" stroked="f" strokeweight="0">
                <v:path arrowok="t"/>
              </v:shape>
              <v:shape id="Forma libre: forma 958" o:spid="_x0000_s2088" style="position:absolute;left:126;top:126;width:59180;height:21290;visibility:visible;mso-wrap-style:square;v-text-anchor:top" coordsize="16439,5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" path="m35,l16405,v19,,35,16,35,35l16440,5879v,19,-16,35,-35,35l35,5914c16,5914,,5898,,5879l,35c,16,16,,35,xe" fillcolor="#f7f7f7" stroked="f" strokeweight="0">
                <v:path arrowok="t"/>
              </v:shape>
            </v:group>
          </w:pict>
        </w:r>
        <w:r w:rsidR="007341E8" w:rsidDel="00F217D2">
          <w:rPr>
            <w:color w:val="303F9F"/>
          </w:rPr>
          <w:delText xml:space="preserve">[57]: </w:delText>
        </w:r>
        <w:r w:rsidR="007341E8" w:rsidDel="00F217D2">
          <w:rPr>
            <w:rFonts w:ascii="Courier New" w:eastAsia="Courier New" w:hAnsi="Courier New" w:cs="Courier New"/>
            <w:i/>
            <w:color w:val="3D7A7A"/>
          </w:rPr>
          <w:delText xml:space="preserve"># Mostrar las variables más importantes </w:delText>
        </w:r>
        <w:r w:rsidR="007341E8" w:rsidDel="00F217D2">
          <w:delText xml:space="preserve">important_features_dict </w:delText>
        </w:r>
        <w:r w:rsidR="007341E8" w:rsidDel="00F217D2">
          <w:rPr>
            <w:color w:val="666666"/>
          </w:rPr>
          <w:delText xml:space="preserve">= </w:delText>
        </w:r>
        <w:r w:rsidR="007341E8" w:rsidDel="00F217D2">
          <w:delText xml:space="preserve">{} </w:delText>
        </w:r>
        <w:r w:rsidR="007341E8" w:rsidDel="00F217D2">
          <w:rPr>
            <w:rFonts w:ascii="Courier New" w:eastAsia="Courier New" w:hAnsi="Courier New" w:cs="Courier New"/>
            <w:b/>
            <w:color w:val="007F00"/>
          </w:rPr>
          <w:delText xml:space="preserve">for </w:delText>
        </w:r>
        <w:r w:rsidR="007341E8" w:rsidDel="00F217D2">
          <w:delText xml:space="preserve">idx, val </w:delText>
        </w:r>
        <w:r w:rsidR="007341E8" w:rsidDel="00F217D2">
          <w:rPr>
            <w:rFonts w:ascii="Courier New" w:eastAsia="Courier New" w:hAnsi="Courier New" w:cs="Courier New"/>
            <w:b/>
            <w:color w:val="AB21FF"/>
          </w:rPr>
          <w:delText xml:space="preserve">in </w:delText>
        </w:r>
        <w:r w:rsidR="007341E8" w:rsidDel="00F217D2">
          <w:rPr>
            <w:color w:val="007F00"/>
          </w:rPr>
          <w:delText>enumerate</w:delText>
        </w:r>
        <w:r w:rsidR="007341E8" w:rsidDel="00F217D2">
          <w:delText>(rf</w:delText>
        </w:r>
        <w:r w:rsidR="007341E8" w:rsidDel="00F217D2">
          <w:rPr>
            <w:color w:val="666666"/>
          </w:rPr>
          <w:delText>.</w:delText>
        </w:r>
        <w:r w:rsidR="007341E8" w:rsidDel="00F217D2">
          <w:delText>feature_importances_):</w:delText>
        </w:r>
      </w:del>
    </w:p>
    <w:p w14:paraId="3D01F72E" w14:textId="5999FF80" w:rsidR="00CB7E31" w:rsidDel="00F217D2" w:rsidRDefault="00000000">
      <w:pPr>
        <w:spacing w:after="277"/>
        <w:ind w:left="1180" w:right="197"/>
        <w:rPr>
          <w:del w:id="7428" w:author="Jose Eduardo VIU" w:date="2023-04-02T00:32:00Z"/>
        </w:rPr>
      </w:pPr>
      <w:del w:id="7429" w:author="Jose Eduardo VIU" w:date="2023-04-02T00:32:00Z">
        <w:r w:rsidDel="00F217D2">
          <w:delText xml:space="preserve">important_features_dict[idx] </w:delText>
        </w:r>
        <w:r w:rsidDel="00F217D2">
          <w:rPr>
            <w:color w:val="666666"/>
          </w:rPr>
          <w:delText xml:space="preserve">= </w:delText>
        </w:r>
        <w:r w:rsidDel="00F217D2">
          <w:delText>val</w:delText>
        </w:r>
      </w:del>
    </w:p>
    <w:p w14:paraId="0F747056" w14:textId="09F13F61" w:rsidR="00CB7E31" w:rsidDel="00F217D2" w:rsidRDefault="00000000">
      <w:pPr>
        <w:ind w:left="722" w:right="197"/>
        <w:rPr>
          <w:del w:id="7430" w:author="Jose Eduardo VIU" w:date="2023-04-02T00:32:00Z"/>
        </w:rPr>
      </w:pPr>
      <w:del w:id="7431" w:author="Jose Eduardo VIU" w:date="2023-04-02T00:32:00Z">
        <w:r w:rsidDel="00F217D2">
          <w:delText xml:space="preserve">important_features_list </w:delText>
        </w:r>
        <w:r w:rsidDel="00F217D2">
          <w:rPr>
            <w:color w:val="666666"/>
          </w:rPr>
          <w:delText xml:space="preserve">= </w:delText>
        </w:r>
        <w:r w:rsidDel="00F217D2">
          <w:rPr>
            <w:color w:val="007F00"/>
          </w:rPr>
          <w:delText>sorted</w:delText>
        </w:r>
        <w:r w:rsidDel="00F217D2">
          <w:delText>(important_features_dict,</w:delText>
        </w:r>
        <w:r w:rsidDel="00F217D2">
          <w:rPr>
            <w:color w:val="FF0000"/>
          </w:rPr>
          <w:delText>␣</w:delText>
        </w:r>
      </w:del>
    </w:p>
    <w:p w14:paraId="010657CE" w14:textId="368B96D6" w:rsidR="00CB7E31" w:rsidDel="00F217D2" w:rsidRDefault="00000000">
      <w:pPr>
        <w:spacing w:after="9"/>
        <w:ind w:left="712" w:right="1262" w:firstLine="163"/>
        <w:rPr>
          <w:del w:id="7432" w:author="Jose Eduardo VIU" w:date="2023-04-02T00:32:00Z"/>
        </w:rPr>
      </w:pPr>
      <w:del w:id="7433" w:author="Jose Eduardo VIU" w:date="2023-04-02T00:32:00Z">
        <w:r w:rsidDel="00F217D2">
          <w:rPr>
            <w:rFonts w:ascii="Times New Roman" w:eastAsia="Times New Roman" w:hAnsi="Times New Roman" w:cs="Times New Roman"/>
            <w:color w:val="FF0000"/>
            <w:sz w:val="12"/>
          </w:rPr>
          <w:delText>↪</w:delText>
        </w:r>
        <w:r w:rsidDel="00F217D2">
          <w:delText>key</w:delText>
        </w:r>
        <w:r w:rsidDel="00F217D2">
          <w:rPr>
            <w:color w:val="666666"/>
          </w:rPr>
          <w:delText>=</w:delText>
        </w:r>
        <w:r w:rsidDel="00F217D2">
          <w:delText>important_features_dict</w:delText>
        </w:r>
        <w:r w:rsidDel="00F217D2">
          <w:rPr>
            <w:color w:val="666666"/>
          </w:rPr>
          <w:delText>.</w:delText>
        </w:r>
        <w:r w:rsidDel="00F217D2">
          <w:delText>get, reverse</w:delText>
        </w:r>
        <w:r w:rsidDel="00F217D2">
          <w:rPr>
            <w:color w:val="666666"/>
          </w:rPr>
          <w:delText>=</w:delText>
        </w:r>
        <w:r w:rsidDel="00F217D2">
          <w:rPr>
            <w:rFonts w:ascii="Courier New" w:eastAsia="Courier New" w:hAnsi="Courier New" w:cs="Courier New"/>
            <w:b/>
            <w:color w:val="007F00"/>
          </w:rPr>
          <w:delText>True</w:delText>
        </w:r>
        <w:r w:rsidDel="00F217D2">
          <w:delText xml:space="preserve">) </w:delText>
        </w:r>
        <w:r w:rsidDel="00F217D2">
          <w:rPr>
            <w:color w:val="007F00"/>
          </w:rPr>
          <w:delText>print</w:delText>
        </w:r>
        <w:r w:rsidDel="00F217D2">
          <w:delText>(</w:delText>
        </w:r>
        <w:r w:rsidDel="00F217D2">
          <w:rPr>
            <w:color w:val="BA2121"/>
          </w:rPr>
          <w:delText>f'Las 10 características más relevantes para la regresión son:'</w:delText>
        </w:r>
        <w:r w:rsidDel="00F217D2">
          <w:delText>)</w:delText>
        </w:r>
      </w:del>
    </w:p>
    <w:p w14:paraId="6B633507" w14:textId="2D43AFE1" w:rsidR="00CB7E31" w:rsidDel="00F217D2" w:rsidRDefault="00000000">
      <w:pPr>
        <w:spacing w:after="9"/>
        <w:ind w:left="722" w:right="3782"/>
        <w:rPr>
          <w:del w:id="7434" w:author="Jose Eduardo VIU" w:date="2023-04-02T00:32:00Z"/>
        </w:rPr>
      </w:pPr>
      <w:del w:id="7435" w:author="Jose Eduardo VIU" w:date="2023-04-02T00:32:00Z">
        <w:r w:rsidDel="00F217D2">
          <w:rPr>
            <w:color w:val="007F00"/>
          </w:rPr>
          <w:delText>print</w:delText>
        </w:r>
        <w:r w:rsidDel="00F217D2">
          <w:delText>(</w:delText>
        </w:r>
        <w:r w:rsidDel="00F217D2">
          <w:rPr>
            <w:color w:val="BA2121"/>
          </w:rPr>
          <w:delText>'</w:delText>
        </w:r>
        <w:r w:rsidDel="00F217D2">
          <w:rPr>
            <w:rFonts w:ascii="Courier New" w:eastAsia="Courier New" w:hAnsi="Courier New" w:cs="Courier New"/>
            <w:b/>
            <w:color w:val="AB5C1F"/>
          </w:rPr>
          <w:delText>\t</w:delText>
        </w:r>
        <w:r w:rsidDel="00F217D2">
          <w:rPr>
            <w:color w:val="BA2121"/>
          </w:rPr>
          <w:delText>Orden</w:delText>
        </w:r>
        <w:r w:rsidDel="00F217D2">
          <w:rPr>
            <w:rFonts w:ascii="Courier New" w:eastAsia="Courier New" w:hAnsi="Courier New" w:cs="Courier New"/>
            <w:b/>
            <w:color w:val="AB5C1F"/>
          </w:rPr>
          <w:delText>\t</w:delText>
        </w:r>
        <w:r w:rsidDel="00F217D2">
          <w:rPr>
            <w:color w:val="BA2121"/>
          </w:rPr>
          <w:delText>Característica</w:delText>
        </w:r>
        <w:r w:rsidDel="00F217D2">
          <w:rPr>
            <w:rFonts w:ascii="Courier New" w:eastAsia="Courier New" w:hAnsi="Courier New" w:cs="Courier New"/>
            <w:b/>
            <w:color w:val="AB5C1F"/>
          </w:rPr>
          <w:delText>\t</w:delText>
        </w:r>
        <w:r w:rsidDel="00F217D2">
          <w:rPr>
            <w:color w:val="BA2121"/>
          </w:rPr>
          <w:delText>Importancia'</w:delText>
        </w:r>
        <w:r w:rsidDel="00F217D2">
          <w:delText xml:space="preserve">) </w:delText>
        </w:r>
        <w:r w:rsidDel="00F217D2">
          <w:rPr>
            <w:rFonts w:ascii="Courier New" w:eastAsia="Courier New" w:hAnsi="Courier New" w:cs="Courier New"/>
            <w:b/>
            <w:color w:val="007F00"/>
          </w:rPr>
          <w:delText xml:space="preserve">for </w:delText>
        </w:r>
        <w:r w:rsidDel="00F217D2">
          <w:delText xml:space="preserve">i </w:delText>
        </w:r>
        <w:r w:rsidDel="00F217D2">
          <w:rPr>
            <w:rFonts w:ascii="Courier New" w:eastAsia="Courier New" w:hAnsi="Courier New" w:cs="Courier New"/>
            <w:b/>
            <w:color w:val="AB21FF"/>
          </w:rPr>
          <w:delText xml:space="preserve">in </w:delText>
        </w:r>
        <w:r w:rsidDel="00F217D2">
          <w:rPr>
            <w:color w:val="007F00"/>
          </w:rPr>
          <w:delText>range</w:delText>
        </w:r>
        <w:r w:rsidDel="00F217D2">
          <w:delText>(</w:delText>
        </w:r>
        <w:r w:rsidDel="00F217D2">
          <w:rPr>
            <w:color w:val="666666"/>
          </w:rPr>
          <w:delText>10</w:delText>
        </w:r>
        <w:r w:rsidDel="00F217D2">
          <w:delText>):</w:delText>
        </w:r>
      </w:del>
    </w:p>
    <w:p w14:paraId="57F63A6A" w14:textId="42A84967" w:rsidR="00CB7E31" w:rsidDel="00F217D2" w:rsidRDefault="00000000">
      <w:pPr>
        <w:ind w:left="1180" w:right="197"/>
        <w:rPr>
          <w:del w:id="7436" w:author="Jose Eduardo VIU" w:date="2023-04-02T00:32:00Z"/>
        </w:rPr>
      </w:pPr>
      <w:del w:id="7437" w:author="Jose Eduardo VIU" w:date="2023-04-02T00:32:00Z">
        <w:r w:rsidDel="00F217D2">
          <w:rPr>
            <w:color w:val="007F00"/>
          </w:rPr>
          <w:delText>print</w:delText>
        </w:r>
        <w:r w:rsidDel="00F217D2">
          <w:delText>(</w:delText>
        </w:r>
        <w:r w:rsidDel="00F217D2">
          <w:rPr>
            <w:color w:val="BA2121"/>
          </w:rPr>
          <w:delText>'</w:delText>
        </w:r>
        <w:r w:rsidDel="00F217D2">
          <w:rPr>
            <w:rFonts w:ascii="Courier New" w:eastAsia="Courier New" w:hAnsi="Courier New" w:cs="Courier New"/>
            <w:b/>
            <w:color w:val="AB5C1F"/>
          </w:rPr>
          <w:delText>\t</w:delText>
        </w:r>
        <w:r w:rsidDel="00F217D2">
          <w:rPr>
            <w:color w:val="BA2121"/>
          </w:rPr>
          <w:delText>'</w:delText>
        </w:r>
        <w:r w:rsidDel="00F217D2">
          <w:delText>, i</w:delText>
        </w:r>
        <w:r w:rsidDel="00F217D2">
          <w:rPr>
            <w:color w:val="666666"/>
          </w:rPr>
          <w:delText>+1</w:delText>
        </w:r>
        <w:r w:rsidDel="00F217D2">
          <w:delText xml:space="preserve">, </w:delText>
        </w:r>
        <w:r w:rsidDel="00F217D2">
          <w:rPr>
            <w:color w:val="BA2121"/>
          </w:rPr>
          <w:delText>'</w:delText>
        </w:r>
        <w:r w:rsidDel="00F217D2">
          <w:rPr>
            <w:rFonts w:ascii="Courier New" w:eastAsia="Courier New" w:hAnsi="Courier New" w:cs="Courier New"/>
            <w:b/>
            <w:color w:val="AB5C1F"/>
          </w:rPr>
          <w:delText>\t</w:delText>
        </w:r>
        <w:r w:rsidDel="00F217D2">
          <w:rPr>
            <w:color w:val="BA2121"/>
          </w:rPr>
          <w:delText>'</w:delText>
        </w:r>
        <w:r w:rsidDel="00F217D2">
          <w:delText>, x1</w:delText>
        </w:r>
        <w:r w:rsidDel="00F217D2">
          <w:rPr>
            <w:color w:val="666666"/>
          </w:rPr>
          <w:delText>.</w:delText>
        </w:r>
        <w:r w:rsidDel="00F217D2">
          <w:delText xml:space="preserve">columns[important_features_list[i]], </w:delText>
        </w:r>
        <w:r w:rsidDel="00F217D2">
          <w:rPr>
            <w:color w:val="BA2121"/>
          </w:rPr>
          <w:delText>'</w:delText>
        </w:r>
        <w:r w:rsidDel="00F217D2">
          <w:rPr>
            <w:rFonts w:ascii="Courier New" w:eastAsia="Courier New" w:hAnsi="Courier New" w:cs="Courier New"/>
            <w:b/>
            <w:color w:val="AB5C1F"/>
          </w:rPr>
          <w:delText>\t</w:delText>
        </w:r>
        <w:r w:rsidDel="00F217D2">
          <w:rPr>
            <w:color w:val="BA2121"/>
          </w:rPr>
          <w:delText>'</w:delText>
        </w:r>
        <w:r w:rsidDel="00F217D2">
          <w:delText>,</w:delText>
        </w:r>
        <w:r w:rsidDel="00F217D2">
          <w:rPr>
            <w:color w:val="FF0000"/>
          </w:rPr>
          <w:delText>␣</w:delText>
        </w:r>
      </w:del>
    </w:p>
    <w:p w14:paraId="1C2BD70B" w14:textId="1E1F0344" w:rsidR="00CB7E31" w:rsidDel="00F217D2" w:rsidRDefault="00000000">
      <w:pPr>
        <w:spacing w:after="208"/>
        <w:ind w:left="885" w:right="197"/>
        <w:rPr>
          <w:del w:id="7438" w:author="Jose Eduardo VIU" w:date="2023-04-02T00:32:00Z"/>
        </w:rPr>
      </w:pPr>
      <w:del w:id="7439" w:author="Jose Eduardo VIU" w:date="2023-04-02T00:32:00Z">
        <w:r w:rsidDel="00F217D2">
          <w:rPr>
            <w:rFonts w:ascii="Times New Roman" w:eastAsia="Times New Roman" w:hAnsi="Times New Roman" w:cs="Times New Roman"/>
            <w:color w:val="FF0000"/>
            <w:sz w:val="12"/>
          </w:rPr>
          <w:delText>↪</w:delText>
        </w:r>
        <w:r w:rsidDel="00F217D2">
          <w:delText>important_features_dict</w:delText>
        </w:r>
        <w:r w:rsidDel="00F217D2">
          <w:rPr>
            <w:color w:val="666666"/>
          </w:rPr>
          <w:delText>.</w:delText>
        </w:r>
        <w:r w:rsidDel="00F217D2">
          <w:delText>get(important_features_list[i]))</w:delText>
        </w:r>
      </w:del>
    </w:p>
    <w:p w14:paraId="58E56F00" w14:textId="632678C0" w:rsidR="00CB7E31" w:rsidDel="00F217D2" w:rsidRDefault="00000000">
      <w:pPr>
        <w:ind w:left="628" w:right="197"/>
        <w:rPr>
          <w:del w:id="7440" w:author="Jose Eduardo VIU" w:date="2023-04-02T00:32:00Z"/>
        </w:rPr>
      </w:pPr>
      <w:del w:id="7441" w:author="Jose Eduardo VIU" w:date="2023-04-02T00:32:00Z">
        <w:r w:rsidDel="00F217D2">
          <w:delText>Las 10 características más relevantes para la regresión son:</w:delText>
        </w:r>
      </w:del>
    </w:p>
    <w:tbl>
      <w:tblPr>
        <w:tblStyle w:val="TableGrid"/>
        <w:tblW w:w="5155" w:type="dxa"/>
        <w:tblInd w:w="1549" w:type="dxa"/>
        <w:tblLayout w:type="fixed"/>
        <w:tblLook w:val="04A0" w:firstRow="1" w:lastRow="0" w:firstColumn="1" w:lastColumn="0" w:noHBand="0" w:noVBand="1"/>
      </w:tblPr>
      <w:tblGrid>
        <w:gridCol w:w="854"/>
        <w:gridCol w:w="1799"/>
        <w:gridCol w:w="2502"/>
      </w:tblGrid>
      <w:tr w:rsidR="00CB7E31" w:rsidDel="00F217D2" w14:paraId="4547AA8C" w14:textId="5C6DBB11">
        <w:trPr>
          <w:trHeight w:val="245"/>
          <w:del w:id="7442" w:author="Jose Eduardo VIU" w:date="2023-04-02T00:32:00Z"/>
        </w:trPr>
        <w:tc>
          <w:tcPr>
            <w:tcW w:w="854" w:type="dxa"/>
          </w:tcPr>
          <w:p w14:paraId="74E04111" w14:textId="727CA16D" w:rsidR="00CB7E31" w:rsidDel="00F217D2" w:rsidRDefault="00000000">
            <w:pPr>
              <w:suppressAutoHyphens w:val="0"/>
              <w:spacing w:after="0" w:line="259" w:lineRule="auto"/>
              <w:rPr>
                <w:del w:id="7443" w:author="Jose Eduardo VIU" w:date="2023-04-02T00:32:00Z"/>
              </w:rPr>
            </w:pPr>
            <w:del w:id="7444" w:author="Jose Eduardo VIU" w:date="2023-04-02T00:32:00Z">
              <w:r w:rsidDel="00F217D2">
                <w:delText>Orden</w:delText>
              </w:r>
            </w:del>
          </w:p>
        </w:tc>
        <w:tc>
          <w:tcPr>
            <w:tcW w:w="1799" w:type="dxa"/>
          </w:tcPr>
          <w:p w14:paraId="5A2D22DC" w14:textId="51771ED8" w:rsidR="00CB7E31" w:rsidDel="00F217D2" w:rsidRDefault="00000000">
            <w:pPr>
              <w:suppressAutoHyphens w:val="0"/>
              <w:spacing w:after="0" w:line="259" w:lineRule="auto"/>
              <w:rPr>
                <w:del w:id="7445" w:author="Jose Eduardo VIU" w:date="2023-04-02T00:32:00Z"/>
              </w:rPr>
            </w:pPr>
            <w:del w:id="7446" w:author="Jose Eduardo VIU" w:date="2023-04-02T00:32:00Z">
              <w:r w:rsidDel="00F217D2">
                <w:delText>Característica</w:delText>
              </w:r>
            </w:del>
          </w:p>
        </w:tc>
        <w:tc>
          <w:tcPr>
            <w:tcW w:w="2502" w:type="dxa"/>
          </w:tcPr>
          <w:p w14:paraId="109F2B2A" w14:textId="78BF42AC" w:rsidR="00CB7E31" w:rsidDel="00F217D2" w:rsidRDefault="00000000">
            <w:pPr>
              <w:suppressAutoHyphens w:val="0"/>
              <w:spacing w:after="0" w:line="259" w:lineRule="auto"/>
              <w:rPr>
                <w:del w:id="7447" w:author="Jose Eduardo VIU" w:date="2023-04-02T00:32:00Z"/>
              </w:rPr>
            </w:pPr>
            <w:del w:id="7448" w:author="Jose Eduardo VIU" w:date="2023-04-02T00:32:00Z">
              <w:r w:rsidDel="00F217D2">
                <w:delText>Importancia</w:delText>
              </w:r>
            </w:del>
          </w:p>
        </w:tc>
      </w:tr>
      <w:tr w:rsidR="00CB7E31" w:rsidDel="00F217D2" w14:paraId="23329548" w14:textId="419E2521">
        <w:trPr>
          <w:trHeight w:val="271"/>
          <w:del w:id="7449" w:author="Jose Eduardo VIU" w:date="2023-04-02T00:32:00Z"/>
        </w:trPr>
        <w:tc>
          <w:tcPr>
            <w:tcW w:w="854" w:type="dxa"/>
          </w:tcPr>
          <w:p w14:paraId="696690DA" w14:textId="53F1C143" w:rsidR="00CB7E31" w:rsidDel="00F217D2" w:rsidRDefault="00000000">
            <w:pPr>
              <w:suppressAutoHyphens w:val="0"/>
              <w:spacing w:after="0" w:line="259" w:lineRule="auto"/>
              <w:ind w:left="115"/>
              <w:rPr>
                <w:del w:id="7450" w:author="Jose Eduardo VIU" w:date="2023-04-02T00:32:00Z"/>
              </w:rPr>
            </w:pPr>
            <w:del w:id="7451" w:author="Jose Eduardo VIU" w:date="2023-04-02T00:32:00Z">
              <w:r w:rsidDel="00F217D2">
                <w:delText>1</w:delText>
              </w:r>
            </w:del>
          </w:p>
        </w:tc>
        <w:tc>
          <w:tcPr>
            <w:tcW w:w="1799" w:type="dxa"/>
          </w:tcPr>
          <w:p w14:paraId="1ECFECCA" w14:textId="3B5C1574" w:rsidR="00CB7E31" w:rsidDel="00F217D2" w:rsidRDefault="00000000">
            <w:pPr>
              <w:suppressAutoHyphens w:val="0"/>
              <w:spacing w:after="0" w:line="259" w:lineRule="auto"/>
              <w:ind w:left="115"/>
              <w:rPr>
                <w:del w:id="7452" w:author="Jose Eduardo VIU" w:date="2023-04-02T00:32:00Z"/>
              </w:rPr>
            </w:pPr>
            <w:del w:id="7453" w:author="Jose Eduardo VIU" w:date="2023-04-02T00:32:00Z">
              <w:r w:rsidDel="00F217D2">
                <w:delText>PesoRecMedio</w:delText>
              </w:r>
            </w:del>
          </w:p>
        </w:tc>
        <w:tc>
          <w:tcPr>
            <w:tcW w:w="2502" w:type="dxa"/>
          </w:tcPr>
          <w:p w14:paraId="29BBC2F2" w14:textId="3213EDFF" w:rsidR="00CB7E31" w:rsidDel="00F217D2" w:rsidRDefault="00000000">
            <w:pPr>
              <w:suppressAutoHyphens w:val="0"/>
              <w:spacing w:after="0" w:line="259" w:lineRule="auto"/>
              <w:ind w:left="114"/>
              <w:rPr>
                <w:del w:id="7454" w:author="Jose Eduardo VIU" w:date="2023-04-02T00:32:00Z"/>
              </w:rPr>
            </w:pPr>
            <w:del w:id="7455" w:author="Jose Eduardo VIU" w:date="2023-04-02T00:32:00Z">
              <w:r w:rsidDel="00F217D2">
                <w:delText>0.22822026064823203</w:delText>
              </w:r>
            </w:del>
          </w:p>
        </w:tc>
      </w:tr>
      <w:tr w:rsidR="00CB7E31" w:rsidDel="00F217D2" w14:paraId="4D951716" w14:textId="5A163485">
        <w:trPr>
          <w:trHeight w:val="271"/>
          <w:del w:id="7456" w:author="Jose Eduardo VIU" w:date="2023-04-02T00:32:00Z"/>
        </w:trPr>
        <w:tc>
          <w:tcPr>
            <w:tcW w:w="854" w:type="dxa"/>
          </w:tcPr>
          <w:p w14:paraId="6695BD0D" w14:textId="77B43200" w:rsidR="00CB7E31" w:rsidDel="00F217D2" w:rsidRDefault="00000000">
            <w:pPr>
              <w:suppressAutoHyphens w:val="0"/>
              <w:spacing w:after="0" w:line="259" w:lineRule="auto"/>
              <w:ind w:left="115"/>
              <w:rPr>
                <w:del w:id="7457" w:author="Jose Eduardo VIU" w:date="2023-04-02T00:32:00Z"/>
              </w:rPr>
            </w:pPr>
            <w:del w:id="7458" w:author="Jose Eduardo VIU" w:date="2023-04-02T00:32:00Z">
              <w:r w:rsidDel="00F217D2">
                <w:delText>2</w:delText>
              </w:r>
            </w:del>
          </w:p>
        </w:tc>
        <w:tc>
          <w:tcPr>
            <w:tcW w:w="1799" w:type="dxa"/>
          </w:tcPr>
          <w:p w14:paraId="19828A05" w14:textId="30F655D8" w:rsidR="00CB7E31" w:rsidDel="00F217D2" w:rsidRDefault="00000000">
            <w:pPr>
              <w:suppressAutoHyphens w:val="0"/>
              <w:spacing w:after="0" w:line="259" w:lineRule="auto"/>
              <w:ind w:left="115"/>
              <w:rPr>
                <w:del w:id="7459" w:author="Jose Eduardo VIU" w:date="2023-04-02T00:32:00Z"/>
              </w:rPr>
            </w:pPr>
            <w:del w:id="7460" w:author="Jose Eduardo VIU" w:date="2023-04-02T00:32:00Z">
              <w:r w:rsidDel="00F217D2">
                <w:delText>ct_raza_69</w:delText>
              </w:r>
            </w:del>
          </w:p>
        </w:tc>
        <w:tc>
          <w:tcPr>
            <w:tcW w:w="2502" w:type="dxa"/>
          </w:tcPr>
          <w:p w14:paraId="3FF5A3AE" w14:textId="6939664B" w:rsidR="00CB7E31" w:rsidDel="00F217D2" w:rsidRDefault="00000000">
            <w:pPr>
              <w:suppressAutoHyphens w:val="0"/>
              <w:spacing w:after="0" w:line="259" w:lineRule="auto"/>
              <w:ind w:left="115"/>
              <w:rPr>
                <w:del w:id="7461" w:author="Jose Eduardo VIU" w:date="2023-04-02T00:32:00Z"/>
              </w:rPr>
            </w:pPr>
            <w:del w:id="7462" w:author="Jose Eduardo VIU" w:date="2023-04-02T00:32:00Z">
              <w:r w:rsidDel="00F217D2">
                <w:delText>0.1153962404420927</w:delText>
              </w:r>
            </w:del>
          </w:p>
        </w:tc>
      </w:tr>
      <w:tr w:rsidR="00CB7E31" w:rsidDel="00F217D2" w14:paraId="3E066D8D" w14:textId="0AD02860">
        <w:trPr>
          <w:trHeight w:val="271"/>
          <w:del w:id="7463" w:author="Jose Eduardo VIU" w:date="2023-04-02T00:32:00Z"/>
        </w:trPr>
        <w:tc>
          <w:tcPr>
            <w:tcW w:w="854" w:type="dxa"/>
          </w:tcPr>
          <w:p w14:paraId="6BA38EC4" w14:textId="40AC1EA0" w:rsidR="00CB7E31" w:rsidDel="00F217D2" w:rsidRDefault="00000000">
            <w:pPr>
              <w:suppressAutoHyphens w:val="0"/>
              <w:spacing w:after="0" w:line="259" w:lineRule="auto"/>
              <w:ind w:left="115"/>
              <w:rPr>
                <w:del w:id="7464" w:author="Jose Eduardo VIU" w:date="2023-04-02T00:32:00Z"/>
              </w:rPr>
            </w:pPr>
            <w:del w:id="7465" w:author="Jose Eduardo VIU" w:date="2023-04-02T00:32:00Z">
              <w:r w:rsidDel="00F217D2">
                <w:delText>3</w:delText>
              </w:r>
            </w:del>
          </w:p>
        </w:tc>
        <w:tc>
          <w:tcPr>
            <w:tcW w:w="1799" w:type="dxa"/>
          </w:tcPr>
          <w:p w14:paraId="7CA8E4FE" w14:textId="2881BDAC" w:rsidR="00CB7E31" w:rsidDel="00F217D2" w:rsidRDefault="00000000">
            <w:pPr>
              <w:suppressAutoHyphens w:val="0"/>
              <w:spacing w:after="0" w:line="259" w:lineRule="auto"/>
              <w:ind w:left="115"/>
              <w:rPr>
                <w:del w:id="7466" w:author="Jose Eduardo VIU" w:date="2023-04-02T00:32:00Z"/>
              </w:rPr>
            </w:pPr>
            <w:del w:id="7467" w:author="Jose Eduardo VIU" w:date="2023-04-02T00:32:00Z">
              <w:r w:rsidDel="00F217D2">
                <w:delText>ct_tipo</w:delText>
              </w:r>
            </w:del>
          </w:p>
        </w:tc>
        <w:tc>
          <w:tcPr>
            <w:tcW w:w="2502" w:type="dxa"/>
          </w:tcPr>
          <w:p w14:paraId="7665E4C6" w14:textId="4D3F2736" w:rsidR="00CB7E31" w:rsidDel="00F217D2" w:rsidRDefault="00000000">
            <w:pPr>
              <w:suppressAutoHyphens w:val="0"/>
              <w:spacing w:after="0" w:line="259" w:lineRule="auto"/>
              <w:ind w:left="115"/>
              <w:rPr>
                <w:del w:id="7468" w:author="Jose Eduardo VIU" w:date="2023-04-02T00:32:00Z"/>
              </w:rPr>
            </w:pPr>
            <w:del w:id="7469" w:author="Jose Eduardo VIU" w:date="2023-04-02T00:32:00Z">
              <w:r w:rsidDel="00F217D2">
                <w:delText>0.11438670034793824</w:delText>
              </w:r>
            </w:del>
          </w:p>
        </w:tc>
      </w:tr>
      <w:tr w:rsidR="00CB7E31" w:rsidDel="00F217D2" w14:paraId="3DEC4526" w14:textId="0F5354FC">
        <w:trPr>
          <w:trHeight w:val="271"/>
          <w:del w:id="7470" w:author="Jose Eduardo VIU" w:date="2023-04-02T00:32:00Z"/>
        </w:trPr>
        <w:tc>
          <w:tcPr>
            <w:tcW w:w="854" w:type="dxa"/>
          </w:tcPr>
          <w:p w14:paraId="17A58A2D" w14:textId="7A440A59" w:rsidR="00CB7E31" w:rsidDel="00F217D2" w:rsidRDefault="00000000">
            <w:pPr>
              <w:suppressAutoHyphens w:val="0"/>
              <w:spacing w:after="0" w:line="259" w:lineRule="auto"/>
              <w:ind w:left="115"/>
              <w:rPr>
                <w:del w:id="7471" w:author="Jose Eduardo VIU" w:date="2023-04-02T00:32:00Z"/>
              </w:rPr>
            </w:pPr>
            <w:del w:id="7472" w:author="Jose Eduardo VIU" w:date="2023-04-02T00:32:00Z">
              <w:r w:rsidDel="00F217D2">
                <w:delText>4</w:delText>
              </w:r>
            </w:del>
          </w:p>
        </w:tc>
        <w:tc>
          <w:tcPr>
            <w:tcW w:w="1799" w:type="dxa"/>
          </w:tcPr>
          <w:p w14:paraId="44B28C8E" w14:textId="0EB460F7" w:rsidR="00CB7E31" w:rsidDel="00F217D2" w:rsidRDefault="00000000">
            <w:pPr>
              <w:suppressAutoHyphens w:val="0"/>
              <w:spacing w:after="0" w:line="259" w:lineRule="auto"/>
              <w:ind w:left="115"/>
              <w:rPr>
                <w:del w:id="7473" w:author="Jose Eduardo VIU" w:date="2023-04-02T00:32:00Z"/>
              </w:rPr>
            </w:pPr>
            <w:del w:id="7474" w:author="Jose Eduardo VIU" w:date="2023-04-02T00:32:00Z">
              <w:r w:rsidDel="00F217D2">
                <w:delText>PesoEntMedio</w:delText>
              </w:r>
            </w:del>
          </w:p>
        </w:tc>
        <w:tc>
          <w:tcPr>
            <w:tcW w:w="2502" w:type="dxa"/>
          </w:tcPr>
          <w:p w14:paraId="10C703DF" w14:textId="3637A21F" w:rsidR="00CB7E31" w:rsidDel="00F217D2" w:rsidRDefault="00000000">
            <w:pPr>
              <w:suppressAutoHyphens w:val="0"/>
              <w:spacing w:after="0" w:line="259" w:lineRule="auto"/>
              <w:ind w:left="114"/>
              <w:rPr>
                <w:del w:id="7475" w:author="Jose Eduardo VIU" w:date="2023-04-02T00:32:00Z"/>
              </w:rPr>
            </w:pPr>
            <w:del w:id="7476" w:author="Jose Eduardo VIU" w:date="2023-04-02T00:32:00Z">
              <w:r w:rsidDel="00F217D2">
                <w:delText>0.08694802628728203</w:delText>
              </w:r>
            </w:del>
          </w:p>
        </w:tc>
      </w:tr>
      <w:tr w:rsidR="00CB7E31" w:rsidDel="00F217D2" w14:paraId="472118DE" w14:textId="6AE75BC4">
        <w:trPr>
          <w:trHeight w:val="271"/>
          <w:del w:id="7477" w:author="Jose Eduardo VIU" w:date="2023-04-02T00:32:00Z"/>
        </w:trPr>
        <w:tc>
          <w:tcPr>
            <w:tcW w:w="854" w:type="dxa"/>
          </w:tcPr>
          <w:p w14:paraId="2C25930E" w14:textId="3252F44D" w:rsidR="00CB7E31" w:rsidDel="00F217D2" w:rsidRDefault="00000000">
            <w:pPr>
              <w:suppressAutoHyphens w:val="0"/>
              <w:spacing w:after="0" w:line="259" w:lineRule="auto"/>
              <w:ind w:left="115"/>
              <w:rPr>
                <w:del w:id="7478" w:author="Jose Eduardo VIU" w:date="2023-04-02T00:32:00Z"/>
              </w:rPr>
            </w:pPr>
            <w:del w:id="7479" w:author="Jose Eduardo VIU" w:date="2023-04-02T00:32:00Z">
              <w:r w:rsidDel="00F217D2">
                <w:delText>5</w:delText>
              </w:r>
            </w:del>
          </w:p>
        </w:tc>
        <w:tc>
          <w:tcPr>
            <w:tcW w:w="1799" w:type="dxa"/>
          </w:tcPr>
          <w:p w14:paraId="3887482B" w14:textId="5FEB3DA1" w:rsidR="00CB7E31" w:rsidDel="00F217D2" w:rsidRDefault="00000000">
            <w:pPr>
              <w:suppressAutoHyphens w:val="0"/>
              <w:spacing w:after="0" w:line="259" w:lineRule="auto"/>
              <w:ind w:left="115"/>
              <w:rPr>
                <w:del w:id="7480" w:author="Jose Eduardo VIU" w:date="2023-04-02T00:32:00Z"/>
              </w:rPr>
            </w:pPr>
            <w:del w:id="7481" w:author="Jose Eduardo VIU" w:date="2023-04-02T00:32:00Z">
              <w:r w:rsidDel="00F217D2">
                <w:delText>IncPeso</w:delText>
              </w:r>
            </w:del>
          </w:p>
        </w:tc>
        <w:tc>
          <w:tcPr>
            <w:tcW w:w="2502" w:type="dxa"/>
          </w:tcPr>
          <w:p w14:paraId="38E8696C" w14:textId="74689349" w:rsidR="00CB7E31" w:rsidDel="00F217D2" w:rsidRDefault="00000000">
            <w:pPr>
              <w:suppressAutoHyphens w:val="0"/>
              <w:spacing w:after="0" w:line="259" w:lineRule="auto"/>
              <w:ind w:left="115"/>
              <w:rPr>
                <w:del w:id="7482" w:author="Jose Eduardo VIU" w:date="2023-04-02T00:32:00Z"/>
              </w:rPr>
            </w:pPr>
            <w:del w:id="7483" w:author="Jose Eduardo VIU" w:date="2023-04-02T00:32:00Z">
              <w:r w:rsidDel="00F217D2">
                <w:delText>0.07274022404653528</w:delText>
              </w:r>
            </w:del>
          </w:p>
        </w:tc>
      </w:tr>
      <w:tr w:rsidR="00CB7E31" w:rsidDel="00F217D2" w14:paraId="4C067BC9" w14:textId="194BB33C">
        <w:trPr>
          <w:trHeight w:val="271"/>
          <w:del w:id="7484" w:author="Jose Eduardo VIU" w:date="2023-04-02T00:32:00Z"/>
        </w:trPr>
        <w:tc>
          <w:tcPr>
            <w:tcW w:w="854" w:type="dxa"/>
          </w:tcPr>
          <w:p w14:paraId="5BC3E52C" w14:textId="6420382B" w:rsidR="00CB7E31" w:rsidDel="00F217D2" w:rsidRDefault="00000000">
            <w:pPr>
              <w:suppressAutoHyphens w:val="0"/>
              <w:spacing w:after="0" w:line="259" w:lineRule="auto"/>
              <w:ind w:left="115"/>
              <w:rPr>
                <w:del w:id="7485" w:author="Jose Eduardo VIU" w:date="2023-04-02T00:32:00Z"/>
              </w:rPr>
            </w:pPr>
            <w:del w:id="7486" w:author="Jose Eduardo VIU" w:date="2023-04-02T00:32:00Z">
              <w:r w:rsidDel="00F217D2">
                <w:delText>6</w:delText>
              </w:r>
            </w:del>
          </w:p>
        </w:tc>
        <w:tc>
          <w:tcPr>
            <w:tcW w:w="1799" w:type="dxa"/>
          </w:tcPr>
          <w:p w14:paraId="053BB1BD" w14:textId="7E9E83C0" w:rsidR="00CB7E31" w:rsidDel="00F217D2" w:rsidRDefault="00000000">
            <w:pPr>
              <w:suppressAutoHyphens w:val="0"/>
              <w:spacing w:after="0" w:line="259" w:lineRule="auto"/>
              <w:ind w:left="115"/>
              <w:rPr>
                <w:del w:id="7487" w:author="Jose Eduardo VIU" w:date="2023-04-02T00:32:00Z"/>
              </w:rPr>
            </w:pPr>
            <w:del w:id="7488" w:author="Jose Eduardo VIU" w:date="2023-04-02T00:32:00Z">
              <w:r w:rsidDel="00F217D2">
                <w:delText>PorcHembras</w:delText>
              </w:r>
            </w:del>
          </w:p>
        </w:tc>
        <w:tc>
          <w:tcPr>
            <w:tcW w:w="2502" w:type="dxa"/>
          </w:tcPr>
          <w:p w14:paraId="5E1E5096" w14:textId="58358C14" w:rsidR="00CB7E31" w:rsidDel="00F217D2" w:rsidRDefault="00000000">
            <w:pPr>
              <w:suppressAutoHyphens w:val="0"/>
              <w:spacing w:after="0" w:line="259" w:lineRule="auto"/>
              <w:ind w:left="114"/>
              <w:rPr>
                <w:del w:id="7489" w:author="Jose Eduardo VIU" w:date="2023-04-02T00:32:00Z"/>
              </w:rPr>
            </w:pPr>
            <w:del w:id="7490" w:author="Jose Eduardo VIU" w:date="2023-04-02T00:32:00Z">
              <w:r w:rsidDel="00F217D2">
                <w:delText>0.06325723671377499</w:delText>
              </w:r>
            </w:del>
          </w:p>
        </w:tc>
      </w:tr>
      <w:tr w:rsidR="00CB7E31" w:rsidDel="00F217D2" w14:paraId="0BB1BD97" w14:textId="594DCABF">
        <w:trPr>
          <w:trHeight w:val="271"/>
          <w:del w:id="7491" w:author="Jose Eduardo VIU" w:date="2023-04-02T00:32:00Z"/>
        </w:trPr>
        <w:tc>
          <w:tcPr>
            <w:tcW w:w="854" w:type="dxa"/>
          </w:tcPr>
          <w:p w14:paraId="2FC79A13" w14:textId="783F56CE" w:rsidR="00CB7E31" w:rsidDel="00F217D2" w:rsidRDefault="00000000">
            <w:pPr>
              <w:suppressAutoHyphens w:val="0"/>
              <w:spacing w:after="0" w:line="259" w:lineRule="auto"/>
              <w:ind w:left="115"/>
              <w:rPr>
                <w:del w:id="7492" w:author="Jose Eduardo VIU" w:date="2023-04-02T00:32:00Z"/>
              </w:rPr>
            </w:pPr>
            <w:del w:id="7493" w:author="Jose Eduardo VIU" w:date="2023-04-02T00:32:00Z">
              <w:r w:rsidDel="00F217D2">
                <w:delText>7</w:delText>
              </w:r>
            </w:del>
          </w:p>
        </w:tc>
        <w:tc>
          <w:tcPr>
            <w:tcW w:w="1799" w:type="dxa"/>
          </w:tcPr>
          <w:p w14:paraId="176E8C64" w14:textId="502BFE97" w:rsidR="00CB7E31" w:rsidDel="00F217D2" w:rsidRDefault="00000000">
            <w:pPr>
              <w:suppressAutoHyphens w:val="0"/>
              <w:spacing w:after="0" w:line="259" w:lineRule="auto"/>
              <w:ind w:left="115"/>
              <w:rPr>
                <w:del w:id="7494" w:author="Jose Eduardo VIU" w:date="2023-04-02T00:32:00Z"/>
              </w:rPr>
            </w:pPr>
            <w:del w:id="7495" w:author="Jose Eduardo VIU" w:date="2023-04-02T00:32:00Z">
              <w:r w:rsidDel="00F217D2">
                <w:delText>semanaEntrada</w:delText>
              </w:r>
            </w:del>
          </w:p>
        </w:tc>
        <w:tc>
          <w:tcPr>
            <w:tcW w:w="2502" w:type="dxa"/>
          </w:tcPr>
          <w:p w14:paraId="070CA8BB" w14:textId="2BA44DEA" w:rsidR="00CB7E31" w:rsidDel="00F217D2" w:rsidRDefault="00000000">
            <w:pPr>
              <w:suppressAutoHyphens w:val="0"/>
              <w:spacing w:after="0" w:line="259" w:lineRule="auto"/>
              <w:ind w:left="114"/>
              <w:rPr>
                <w:del w:id="7496" w:author="Jose Eduardo VIU" w:date="2023-04-02T00:32:00Z"/>
              </w:rPr>
            </w:pPr>
            <w:del w:id="7497" w:author="Jose Eduardo VIU" w:date="2023-04-02T00:32:00Z">
              <w:r w:rsidDel="00F217D2">
                <w:delText>0.05678781772447855</w:delText>
              </w:r>
            </w:del>
          </w:p>
        </w:tc>
      </w:tr>
      <w:tr w:rsidR="00CB7E31" w:rsidDel="00F217D2" w14:paraId="18D98C9B" w14:textId="2AA36BEA">
        <w:trPr>
          <w:trHeight w:val="271"/>
          <w:del w:id="7498" w:author="Jose Eduardo VIU" w:date="2023-04-02T00:32:00Z"/>
        </w:trPr>
        <w:tc>
          <w:tcPr>
            <w:tcW w:w="854" w:type="dxa"/>
          </w:tcPr>
          <w:p w14:paraId="3CC3116A" w14:textId="62F615E1" w:rsidR="00CB7E31" w:rsidDel="00F217D2" w:rsidRDefault="00000000">
            <w:pPr>
              <w:suppressAutoHyphens w:val="0"/>
              <w:spacing w:after="0" w:line="259" w:lineRule="auto"/>
              <w:ind w:left="115"/>
              <w:rPr>
                <w:del w:id="7499" w:author="Jose Eduardo VIU" w:date="2023-04-02T00:32:00Z"/>
              </w:rPr>
            </w:pPr>
            <w:del w:id="7500" w:author="Jose Eduardo VIU" w:date="2023-04-02T00:32:00Z">
              <w:r w:rsidDel="00F217D2">
                <w:delText>8</w:delText>
              </w:r>
            </w:del>
          </w:p>
        </w:tc>
        <w:tc>
          <w:tcPr>
            <w:tcW w:w="1799" w:type="dxa"/>
          </w:tcPr>
          <w:p w14:paraId="227FD4E5" w14:textId="72BDCD3E" w:rsidR="00CB7E31" w:rsidDel="00F217D2" w:rsidRDefault="00000000">
            <w:pPr>
              <w:suppressAutoHyphens w:val="0"/>
              <w:spacing w:after="0" w:line="259" w:lineRule="auto"/>
              <w:ind w:left="115"/>
              <w:rPr>
                <w:del w:id="7501" w:author="Jose Eduardo VIU" w:date="2023-04-02T00:32:00Z"/>
              </w:rPr>
            </w:pPr>
            <w:del w:id="7502" w:author="Jose Eduardo VIU" w:date="2023-04-02T00:32:00Z">
              <w:r w:rsidDel="00F217D2">
                <w:delText>NumAnimales</w:delText>
              </w:r>
            </w:del>
          </w:p>
        </w:tc>
        <w:tc>
          <w:tcPr>
            <w:tcW w:w="2502" w:type="dxa"/>
          </w:tcPr>
          <w:p w14:paraId="1D171050" w14:textId="692424C4" w:rsidR="00CB7E31" w:rsidDel="00F217D2" w:rsidRDefault="00000000">
            <w:pPr>
              <w:suppressAutoHyphens w:val="0"/>
              <w:spacing w:after="0" w:line="259" w:lineRule="auto"/>
              <w:ind w:left="114"/>
              <w:rPr>
                <w:del w:id="7503" w:author="Jose Eduardo VIU" w:date="2023-04-02T00:32:00Z"/>
              </w:rPr>
            </w:pPr>
            <w:del w:id="7504" w:author="Jose Eduardo VIU" w:date="2023-04-02T00:32:00Z">
              <w:r w:rsidDel="00F217D2">
                <w:delText>0.04124358743077506</w:delText>
              </w:r>
            </w:del>
          </w:p>
        </w:tc>
      </w:tr>
      <w:tr w:rsidR="00CB7E31" w:rsidDel="00F217D2" w14:paraId="5E0AF783" w14:textId="53DBF071">
        <w:trPr>
          <w:trHeight w:val="245"/>
          <w:del w:id="7505" w:author="Jose Eduardo VIU" w:date="2023-04-02T00:32:00Z"/>
        </w:trPr>
        <w:tc>
          <w:tcPr>
            <w:tcW w:w="854" w:type="dxa"/>
          </w:tcPr>
          <w:p w14:paraId="6CF3CAFB" w14:textId="0B749478" w:rsidR="00CB7E31" w:rsidDel="00F217D2" w:rsidRDefault="00000000">
            <w:pPr>
              <w:suppressAutoHyphens w:val="0"/>
              <w:spacing w:after="0" w:line="259" w:lineRule="auto"/>
              <w:ind w:left="115"/>
              <w:rPr>
                <w:del w:id="7506" w:author="Jose Eduardo VIU" w:date="2023-04-02T00:32:00Z"/>
              </w:rPr>
            </w:pPr>
            <w:del w:id="7507" w:author="Jose Eduardo VIU" w:date="2023-04-02T00:32:00Z">
              <w:r w:rsidDel="00F217D2">
                <w:delText>9</w:delText>
              </w:r>
            </w:del>
          </w:p>
        </w:tc>
        <w:tc>
          <w:tcPr>
            <w:tcW w:w="1799" w:type="dxa"/>
          </w:tcPr>
          <w:p w14:paraId="5FBEF39F" w14:textId="7D603DB3" w:rsidR="00CB7E31" w:rsidDel="00F217D2" w:rsidRDefault="00000000">
            <w:pPr>
              <w:suppressAutoHyphens w:val="0"/>
              <w:spacing w:after="0" w:line="259" w:lineRule="auto"/>
              <w:ind w:left="115"/>
              <w:rPr>
                <w:del w:id="7508" w:author="Jose Eduardo VIU" w:date="2023-04-02T00:32:00Z"/>
              </w:rPr>
            </w:pPr>
            <w:del w:id="7509" w:author="Jose Eduardo VIU" w:date="2023-04-02T00:32:00Z">
              <w:r w:rsidDel="00F217D2">
                <w:delText>ct_raza_93</w:delText>
              </w:r>
            </w:del>
          </w:p>
        </w:tc>
        <w:tc>
          <w:tcPr>
            <w:tcW w:w="2502" w:type="dxa"/>
          </w:tcPr>
          <w:p w14:paraId="3B94FF17" w14:textId="647ABE1B" w:rsidR="00CB7E31" w:rsidDel="00F217D2" w:rsidRDefault="00000000">
            <w:pPr>
              <w:suppressAutoHyphens w:val="0"/>
              <w:spacing w:after="0" w:line="259" w:lineRule="auto"/>
              <w:ind w:left="115"/>
              <w:rPr>
                <w:del w:id="7510" w:author="Jose Eduardo VIU" w:date="2023-04-02T00:32:00Z"/>
              </w:rPr>
            </w:pPr>
            <w:del w:id="7511" w:author="Jose Eduardo VIU" w:date="2023-04-02T00:32:00Z">
              <w:r w:rsidDel="00F217D2">
                <w:delText>0.040755746297112934</w:delText>
              </w:r>
            </w:del>
          </w:p>
        </w:tc>
      </w:tr>
    </w:tbl>
    <w:p w14:paraId="65C6347B" w14:textId="1E7892D2" w:rsidR="00CB7E31" w:rsidDel="00F217D2" w:rsidRDefault="00000000">
      <w:pPr>
        <w:tabs>
          <w:tab w:val="center" w:pos="1778"/>
          <w:tab w:val="center" w:pos="2866"/>
          <w:tab w:val="center" w:pos="4584"/>
        </w:tabs>
        <w:spacing w:after="313"/>
        <w:rPr>
          <w:del w:id="7512" w:author="Jose Eduardo VIU" w:date="2023-04-02T00:32:00Z"/>
        </w:rPr>
      </w:pPr>
      <w:del w:id="7513" w:author="Jose Eduardo VIU" w:date="2023-04-02T00:32:00Z">
        <w:r w:rsidDel="00F217D2">
          <w:rPr>
            <w:rFonts w:ascii="Calibri" w:eastAsia="Calibri" w:hAnsi="Calibri" w:cs="Calibri"/>
          </w:rPr>
          <w:tab/>
        </w:r>
        <w:r w:rsidDel="00F217D2">
          <w:delText>10</w:delText>
        </w:r>
        <w:r w:rsidDel="00F217D2">
          <w:tab/>
          <w:delText>bajas</w:delText>
        </w:r>
        <w:r w:rsidDel="00F217D2">
          <w:tab/>
          <w:delText>0.04064345282866445</w:delText>
        </w:r>
      </w:del>
    </w:p>
    <w:p w14:paraId="7FD82EFE" w14:textId="67381484" w:rsidR="00CB7E31" w:rsidDel="00F217D2" w:rsidRDefault="00000000">
      <w:pPr>
        <w:pStyle w:val="Ttulo3"/>
        <w:rPr>
          <w:del w:id="7514" w:author="Jose Eduardo VIU" w:date="2023-04-02T00:32:00Z"/>
        </w:rPr>
      </w:pPr>
      <w:del w:id="7515" w:author="Jose Eduardo VIU" w:date="2023-04-02T00:32:00Z">
        <w:r w:rsidDel="00F217D2">
          <w:delText>Optimización de Hiperparámetros</w:delText>
        </w:r>
      </w:del>
    </w:p>
    <w:p w14:paraId="238FBE16" w14:textId="2FAB40E6" w:rsidR="00CB7E31" w:rsidDel="00F217D2" w:rsidRDefault="00000000">
      <w:pPr>
        <w:spacing w:after="184" w:line="256" w:lineRule="auto"/>
        <w:ind w:left="628"/>
        <w:rPr>
          <w:del w:id="7516" w:author="Jose Eduardo VIU" w:date="2023-04-02T00:32:00Z"/>
        </w:rPr>
      </w:pPr>
      <w:del w:id="7517" w:author="Jose Eduardo VIU" w:date="2023-04-02T00:32:00Z">
        <w:r w:rsidDel="00F217D2">
          <w:rPr>
            <w:rFonts w:ascii="Times New Roman" w:eastAsia="Times New Roman" w:hAnsi="Times New Roman" w:cs="Times New Roman"/>
          </w:rPr>
          <w:delText>Intentamos ver hasta dónde se pueden optimizar los hiperparámetros haciendo uso de una búsqueda aleatoria entre una gran variadead de valores de esos hiperparámetros.</w:delText>
        </w:r>
      </w:del>
    </w:p>
    <w:p w14:paraId="5C7C168D" w14:textId="185057AF" w:rsidR="00CB7E31" w:rsidDel="00F217D2" w:rsidRDefault="00000000">
      <w:pPr>
        <w:pStyle w:val="Ttulo4"/>
        <w:rPr>
          <w:del w:id="7518" w:author="Jose Eduardo VIU" w:date="2023-04-02T00:32:00Z"/>
        </w:rPr>
      </w:pPr>
      <w:del w:id="7519" w:author="Jose Eduardo VIU" w:date="2023-04-02T00:32:00Z">
        <w:r w:rsidDel="00F217D2">
          <w:delText>Definir hiperparámetros a optimizar y con qué posibles valores</w:delText>
        </w:r>
      </w:del>
    </w:p>
    <w:p w14:paraId="1F7A00C8" w14:textId="010FCD07" w:rsidR="00CB7E31" w:rsidDel="00F217D2" w:rsidRDefault="00000000">
      <w:pPr>
        <w:spacing w:after="5" w:line="268" w:lineRule="auto"/>
        <w:ind w:left="697" w:right="1835" w:hanging="712"/>
        <w:rPr>
          <w:del w:id="7520" w:author="Jose Eduardo VIU" w:date="2023-04-02T00:32:00Z"/>
        </w:rPr>
      </w:pPr>
      <w:del w:id="7521" w:author="Jose Eduardo VIU" w:date="2023-04-02T00:32:00Z">
        <w:r w:rsidDel="00F217D2">
          <w:rPr>
            <w:noProof/>
          </w:rPr>
          <w:pict w14:anchorId="3C8696E3">
            <v:group id="Group 19941" o:spid="_x0000_s2083" style="position:absolute;left:0;text-align:left;margin-left:31.65pt;margin-top:-3pt;width:468pt;height:128.95pt;z-index:-503316291" coordsize="59436,16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" o:allowincell="f">
              <v:shape id="Forma libre: forma 960" o:spid="_x0000_s2084" style="position:absolute;width:59436;height:16376;visibility:visible;mso-wrap-style:square;v-text-anchor:top" coordsize="16510,4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" path="m70,l16440,v39,,70,31,70,70l16510,4480v,39,-31,70,-70,70l70,4550c31,4550,,4519,,4480l,70c,31,31,,70,xe" fillcolor="#cfcfcf" stroked="f" strokeweight="0">
                <v:path arrowok="t"/>
              </v:shape>
              <v:shape id="Forma libre: forma 961" o:spid="_x0000_s2085" style="position:absolute;left:126;top:126;width:59180;height:16128;visibility:visible;mso-wrap-style:square;v-text-anchor:top" coordsize="16439,4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" path="m35,l16405,v19,,35,16,35,35l16440,4445v,19,-16,35,-35,35l35,4480c16,4480,,4464,,4445l,35c,16,16,,35,xe" fillcolor="#f7f7f7" stroked="f" strokeweight="0">
                <v:path arrowok="t"/>
              </v:shape>
            </v:group>
          </w:pict>
        </w:r>
        <w:r w:rsidR="007341E8" w:rsidDel="00F217D2">
          <w:rPr>
            <w:color w:val="303F9F"/>
          </w:rPr>
          <w:delText xml:space="preserve">[58]: </w:delText>
        </w:r>
        <w:r w:rsidR="007341E8" w:rsidDel="00F217D2">
          <w:rPr>
            <w:rFonts w:ascii="Courier New" w:eastAsia="Courier New" w:hAnsi="Courier New" w:cs="Courier New"/>
            <w:i/>
            <w:color w:val="3D7A7A"/>
          </w:rPr>
          <w:delText xml:space="preserve"># Hago una optimización de los hiperparámetros para RandomForest </w:delText>
        </w:r>
        <w:r w:rsidR="007341E8" w:rsidDel="00F217D2">
          <w:rPr>
            <w:rFonts w:ascii="Courier New" w:eastAsia="Courier New" w:hAnsi="Courier New" w:cs="Courier New"/>
            <w:b/>
            <w:color w:val="007F00"/>
          </w:rPr>
          <w:delText xml:space="preserve">from </w:delText>
        </w:r>
        <w:r w:rsidR="007341E8" w:rsidDel="00F217D2">
          <w:rPr>
            <w:rFonts w:ascii="Courier New" w:eastAsia="Courier New" w:hAnsi="Courier New" w:cs="Courier New"/>
            <w:b/>
            <w:color w:val="0000FF"/>
          </w:rPr>
          <w:delText xml:space="preserve">sklearn.model_selection </w:delText>
        </w:r>
        <w:r w:rsidR="007341E8" w:rsidDel="00F217D2">
          <w:rPr>
            <w:rFonts w:ascii="Courier New" w:eastAsia="Courier New" w:hAnsi="Courier New" w:cs="Courier New"/>
            <w:b/>
            <w:color w:val="007F00"/>
          </w:rPr>
          <w:delText xml:space="preserve">import </w:delText>
        </w:r>
        <w:r w:rsidR="007341E8" w:rsidDel="00F217D2">
          <w:delText xml:space="preserve">RandomizedSearchCV random_grid </w:delText>
        </w:r>
        <w:r w:rsidR="007341E8" w:rsidDel="00F217D2">
          <w:rPr>
            <w:color w:val="666666"/>
          </w:rPr>
          <w:delText xml:space="preserve">= </w:delText>
        </w:r>
        <w:r w:rsidR="007341E8" w:rsidDel="00F217D2">
          <w:delText>{</w:delText>
        </w:r>
        <w:r w:rsidR="007341E8" w:rsidDel="00F217D2">
          <w:rPr>
            <w:color w:val="BA2121"/>
          </w:rPr>
          <w:delText>'bootstrap'</w:delText>
        </w:r>
        <w:r w:rsidR="007341E8" w:rsidDel="00F217D2">
          <w:delText>: [</w:delText>
        </w:r>
        <w:r w:rsidR="007341E8" w:rsidDel="00F217D2">
          <w:rPr>
            <w:rFonts w:ascii="Courier New" w:eastAsia="Courier New" w:hAnsi="Courier New" w:cs="Courier New"/>
            <w:b/>
            <w:color w:val="007F00"/>
          </w:rPr>
          <w:delText>True</w:delText>
        </w:r>
        <w:r w:rsidR="007341E8" w:rsidDel="00F217D2">
          <w:delText xml:space="preserve">, </w:delText>
        </w:r>
        <w:r w:rsidR="007341E8" w:rsidDel="00F217D2">
          <w:rPr>
            <w:rFonts w:ascii="Courier New" w:eastAsia="Courier New" w:hAnsi="Courier New" w:cs="Courier New"/>
            <w:b/>
            <w:color w:val="007F00"/>
          </w:rPr>
          <w:delText>False</w:delText>
        </w:r>
        <w:r w:rsidR="007341E8" w:rsidDel="00F217D2">
          <w:delText>],</w:delText>
        </w:r>
      </w:del>
    </w:p>
    <w:p w14:paraId="267CBF2A" w14:textId="5E6A6C57" w:rsidR="00CB7E31" w:rsidDel="00F217D2" w:rsidRDefault="00000000">
      <w:pPr>
        <w:spacing w:after="32" w:line="264" w:lineRule="auto"/>
        <w:ind w:left="2440"/>
        <w:rPr>
          <w:del w:id="7522" w:author="Jose Eduardo VIU" w:date="2023-04-02T00:32:00Z"/>
        </w:rPr>
      </w:pPr>
      <w:del w:id="7523" w:author="Jose Eduardo VIU" w:date="2023-04-02T00:32:00Z">
        <w:r w:rsidDel="00F217D2">
          <w:rPr>
            <w:color w:val="BA2121"/>
          </w:rPr>
          <w:delText>'max_depth'</w:delText>
        </w:r>
        <w:r w:rsidDel="00F217D2">
          <w:delText>: [</w:delText>
        </w:r>
        <w:r w:rsidDel="00F217D2">
          <w:rPr>
            <w:color w:val="666666"/>
          </w:rPr>
          <w:delText>10</w:delText>
        </w:r>
        <w:r w:rsidDel="00F217D2">
          <w:delText xml:space="preserve">, </w:delText>
        </w:r>
        <w:r w:rsidDel="00F217D2">
          <w:rPr>
            <w:color w:val="666666"/>
          </w:rPr>
          <w:delText>20</w:delText>
        </w:r>
        <w:r w:rsidDel="00F217D2">
          <w:delText xml:space="preserve">, </w:delText>
        </w:r>
        <w:r w:rsidDel="00F217D2">
          <w:rPr>
            <w:color w:val="666666"/>
          </w:rPr>
          <w:delText>30</w:delText>
        </w:r>
        <w:r w:rsidDel="00F217D2">
          <w:delText xml:space="preserve">, </w:delText>
        </w:r>
        <w:r w:rsidDel="00F217D2">
          <w:rPr>
            <w:color w:val="666666"/>
          </w:rPr>
          <w:delText>40</w:delText>
        </w:r>
        <w:r w:rsidDel="00F217D2">
          <w:delText xml:space="preserve">, </w:delText>
        </w:r>
        <w:r w:rsidDel="00F217D2">
          <w:rPr>
            <w:color w:val="666666"/>
          </w:rPr>
          <w:delText>50</w:delText>
        </w:r>
        <w:r w:rsidDel="00F217D2">
          <w:delText xml:space="preserve">, </w:delText>
        </w:r>
        <w:r w:rsidDel="00F217D2">
          <w:rPr>
            <w:color w:val="666666"/>
          </w:rPr>
          <w:delText>60</w:delText>
        </w:r>
        <w:r w:rsidDel="00F217D2">
          <w:delText xml:space="preserve">, </w:delText>
        </w:r>
        <w:r w:rsidDel="00F217D2">
          <w:rPr>
            <w:color w:val="666666"/>
          </w:rPr>
          <w:delText>70</w:delText>
        </w:r>
        <w:r w:rsidDel="00F217D2">
          <w:delText xml:space="preserve">, </w:delText>
        </w:r>
        <w:r w:rsidDel="00F217D2">
          <w:rPr>
            <w:color w:val="666666"/>
          </w:rPr>
          <w:delText>80</w:delText>
        </w:r>
        <w:r w:rsidDel="00F217D2">
          <w:delText xml:space="preserve">, </w:delText>
        </w:r>
        <w:r w:rsidDel="00F217D2">
          <w:rPr>
            <w:color w:val="666666"/>
          </w:rPr>
          <w:delText>90</w:delText>
        </w:r>
        <w:r w:rsidDel="00F217D2">
          <w:delText xml:space="preserve">, </w:delText>
        </w:r>
        <w:r w:rsidDel="00F217D2">
          <w:rPr>
            <w:color w:val="666666"/>
          </w:rPr>
          <w:delText>100</w:delText>
        </w:r>
        <w:r w:rsidDel="00F217D2">
          <w:delText xml:space="preserve">, </w:delText>
        </w:r>
        <w:r w:rsidDel="00F217D2">
          <w:rPr>
            <w:color w:val="666666"/>
          </w:rPr>
          <w:delText>110</w:delText>
        </w:r>
        <w:r w:rsidDel="00F217D2">
          <w:delText>,</w:delText>
        </w:r>
        <w:r w:rsidDel="00F217D2">
          <w:rPr>
            <w:color w:val="FF0000"/>
          </w:rPr>
          <w:delText>␣</w:delText>
        </w:r>
      </w:del>
    </w:p>
    <w:p w14:paraId="1ABE852D" w14:textId="79E1A26D" w:rsidR="00CB7E31" w:rsidDel="00F217D2" w:rsidRDefault="00000000">
      <w:pPr>
        <w:spacing w:after="36" w:line="259" w:lineRule="auto"/>
        <w:ind w:left="875"/>
        <w:rPr>
          <w:del w:id="7524" w:author="Jose Eduardo VIU" w:date="2023-04-02T00:32:00Z"/>
        </w:rPr>
      </w:pPr>
      <w:del w:id="7525" w:author="Jose Eduardo VIU" w:date="2023-04-02T00:32:00Z">
        <w:r w:rsidDel="00F217D2">
          <w:rPr>
            <w:rFonts w:ascii="Times New Roman" w:eastAsia="Times New Roman" w:hAnsi="Times New Roman" w:cs="Times New Roman"/>
            <w:color w:val="FF0000"/>
            <w:sz w:val="12"/>
          </w:rPr>
          <w:delText>↪</w:delText>
        </w:r>
        <w:r w:rsidDel="00F217D2">
          <w:rPr>
            <w:rFonts w:ascii="Courier New" w:eastAsia="Courier New" w:hAnsi="Courier New" w:cs="Courier New"/>
            <w:b/>
            <w:color w:val="007F00"/>
          </w:rPr>
          <w:delText>None</w:delText>
        </w:r>
        <w:r w:rsidDel="00F217D2">
          <w:delText>],</w:delText>
        </w:r>
      </w:del>
    </w:p>
    <w:p w14:paraId="1A07DDCD" w14:textId="2A42CEF7" w:rsidR="00CB7E31" w:rsidDel="00F217D2" w:rsidRDefault="00000000">
      <w:pPr>
        <w:spacing w:after="9"/>
        <w:ind w:left="2425" w:right="216"/>
        <w:rPr>
          <w:del w:id="7526" w:author="Jose Eduardo VIU" w:date="2023-04-02T00:32:00Z"/>
        </w:rPr>
      </w:pPr>
      <w:del w:id="7527" w:author="Jose Eduardo VIU" w:date="2023-04-02T00:32:00Z">
        <w:r w:rsidDel="00F217D2">
          <w:rPr>
            <w:color w:val="BA2121"/>
          </w:rPr>
          <w:delText>'max_features'</w:delText>
        </w:r>
        <w:r w:rsidDel="00F217D2">
          <w:delText>: [</w:delText>
        </w:r>
        <w:r w:rsidDel="00F217D2">
          <w:rPr>
            <w:color w:val="666666"/>
          </w:rPr>
          <w:delText>1.0</w:delText>
        </w:r>
        <w:r w:rsidDel="00F217D2">
          <w:delText xml:space="preserve">, </w:delText>
        </w:r>
        <w:r w:rsidDel="00F217D2">
          <w:rPr>
            <w:color w:val="BA2121"/>
          </w:rPr>
          <w:delText>'sqrt'</w:delText>
        </w:r>
        <w:r w:rsidDel="00F217D2">
          <w:delText xml:space="preserve">, </w:delText>
        </w:r>
        <w:r w:rsidDel="00F217D2">
          <w:rPr>
            <w:color w:val="666666"/>
          </w:rPr>
          <w:delText>2</w:delText>
        </w:r>
        <w:r w:rsidDel="00F217D2">
          <w:delText xml:space="preserve">, </w:delText>
        </w:r>
        <w:r w:rsidDel="00F217D2">
          <w:rPr>
            <w:color w:val="666666"/>
          </w:rPr>
          <w:delText>5</w:delText>
        </w:r>
        <w:r w:rsidDel="00F217D2">
          <w:delText xml:space="preserve">, </w:delText>
        </w:r>
        <w:r w:rsidDel="00F217D2">
          <w:rPr>
            <w:color w:val="666666"/>
          </w:rPr>
          <w:delText>10</w:delText>
        </w:r>
        <w:r w:rsidDel="00F217D2">
          <w:delText xml:space="preserve">, </w:delText>
        </w:r>
        <w:r w:rsidDel="00F217D2">
          <w:rPr>
            <w:color w:val="666666"/>
          </w:rPr>
          <w:delText>20</w:delText>
        </w:r>
        <w:r w:rsidDel="00F217D2">
          <w:delText>],</w:delText>
        </w:r>
      </w:del>
    </w:p>
    <w:p w14:paraId="3AD4BBC4" w14:textId="0EDFD453" w:rsidR="00CB7E31" w:rsidDel="00F217D2" w:rsidRDefault="00000000">
      <w:pPr>
        <w:spacing w:after="9"/>
        <w:ind w:left="2425" w:right="216"/>
        <w:rPr>
          <w:del w:id="7528" w:author="Jose Eduardo VIU" w:date="2023-04-02T00:32:00Z"/>
        </w:rPr>
      </w:pPr>
      <w:del w:id="7529" w:author="Jose Eduardo VIU" w:date="2023-04-02T00:32:00Z">
        <w:r w:rsidDel="00F217D2">
          <w:rPr>
            <w:color w:val="BA2121"/>
          </w:rPr>
          <w:delText>'min_samples_leaf'</w:delText>
        </w:r>
        <w:r w:rsidDel="00F217D2">
          <w:delText>: [</w:delText>
        </w:r>
        <w:r w:rsidDel="00F217D2">
          <w:rPr>
            <w:color w:val="666666"/>
          </w:rPr>
          <w:delText>1</w:delText>
        </w:r>
        <w:r w:rsidDel="00F217D2">
          <w:delText xml:space="preserve">, </w:delText>
        </w:r>
        <w:r w:rsidDel="00F217D2">
          <w:rPr>
            <w:color w:val="666666"/>
          </w:rPr>
          <w:delText>2</w:delText>
        </w:r>
        <w:r w:rsidDel="00F217D2">
          <w:delText xml:space="preserve">, </w:delText>
        </w:r>
        <w:r w:rsidDel="00F217D2">
          <w:rPr>
            <w:color w:val="666666"/>
          </w:rPr>
          <w:delText>4</w:delText>
        </w:r>
        <w:r w:rsidDel="00F217D2">
          <w:delText xml:space="preserve">, </w:delText>
        </w:r>
        <w:r w:rsidDel="00F217D2">
          <w:rPr>
            <w:color w:val="666666"/>
          </w:rPr>
          <w:delText>10</w:delText>
        </w:r>
        <w:r w:rsidDel="00F217D2">
          <w:delText>],</w:delText>
        </w:r>
      </w:del>
    </w:p>
    <w:p w14:paraId="0E34342F" w14:textId="27D37B17" w:rsidR="00CB7E31" w:rsidDel="00F217D2" w:rsidRDefault="00000000">
      <w:pPr>
        <w:spacing w:after="9"/>
        <w:ind w:left="2425" w:right="216"/>
        <w:rPr>
          <w:del w:id="7530" w:author="Jose Eduardo VIU" w:date="2023-04-02T00:32:00Z"/>
        </w:rPr>
      </w:pPr>
      <w:del w:id="7531" w:author="Jose Eduardo VIU" w:date="2023-04-02T00:32:00Z">
        <w:r w:rsidDel="00F217D2">
          <w:rPr>
            <w:color w:val="BA2121"/>
          </w:rPr>
          <w:delText>'min_samples_split'</w:delText>
        </w:r>
        <w:r w:rsidDel="00F217D2">
          <w:delText>: [</w:delText>
        </w:r>
        <w:r w:rsidDel="00F217D2">
          <w:rPr>
            <w:color w:val="666666"/>
          </w:rPr>
          <w:delText>2</w:delText>
        </w:r>
        <w:r w:rsidDel="00F217D2">
          <w:delText xml:space="preserve">, </w:delText>
        </w:r>
        <w:r w:rsidDel="00F217D2">
          <w:rPr>
            <w:color w:val="666666"/>
          </w:rPr>
          <w:delText>5</w:delText>
        </w:r>
        <w:r w:rsidDel="00F217D2">
          <w:delText xml:space="preserve">, </w:delText>
        </w:r>
        <w:r w:rsidDel="00F217D2">
          <w:rPr>
            <w:color w:val="666666"/>
          </w:rPr>
          <w:delText>10</w:delText>
        </w:r>
        <w:r w:rsidDel="00F217D2">
          <w:delText xml:space="preserve">, </w:delText>
        </w:r>
        <w:r w:rsidDel="00F217D2">
          <w:rPr>
            <w:color w:val="666666"/>
          </w:rPr>
          <w:delText>20</w:delText>
        </w:r>
        <w:r w:rsidDel="00F217D2">
          <w:delText>],</w:delText>
        </w:r>
      </w:del>
    </w:p>
    <w:p w14:paraId="03C2AAB9" w14:textId="6F97A201" w:rsidR="00CB7E31" w:rsidDel="00F217D2" w:rsidRDefault="00000000">
      <w:pPr>
        <w:spacing w:after="390" w:line="264" w:lineRule="auto"/>
        <w:ind w:left="2440"/>
        <w:rPr>
          <w:del w:id="7532" w:author="Jose Eduardo VIU" w:date="2023-04-02T00:32:00Z"/>
        </w:rPr>
      </w:pPr>
      <w:del w:id="7533" w:author="Jose Eduardo VIU" w:date="2023-04-02T00:32:00Z">
        <w:r w:rsidDel="00F217D2">
          <w:rPr>
            <w:color w:val="BA2121"/>
          </w:rPr>
          <w:delText>'n_estimators'</w:delText>
        </w:r>
        <w:r w:rsidDel="00F217D2">
          <w:delText>: [</w:delText>
        </w:r>
        <w:r w:rsidDel="00F217D2">
          <w:rPr>
            <w:color w:val="666666"/>
          </w:rPr>
          <w:delText>20</w:delText>
        </w:r>
        <w:r w:rsidDel="00F217D2">
          <w:delText xml:space="preserve">, </w:delText>
        </w:r>
        <w:r w:rsidDel="00F217D2">
          <w:rPr>
            <w:color w:val="666666"/>
          </w:rPr>
          <w:delText>50</w:delText>
        </w:r>
        <w:r w:rsidDel="00F217D2">
          <w:delText xml:space="preserve">, </w:delText>
        </w:r>
        <w:r w:rsidDel="00F217D2">
          <w:rPr>
            <w:color w:val="666666"/>
          </w:rPr>
          <w:delText>75</w:delText>
        </w:r>
        <w:r w:rsidDel="00F217D2">
          <w:delText xml:space="preserve">, </w:delText>
        </w:r>
        <w:r w:rsidDel="00F217D2">
          <w:rPr>
            <w:color w:val="666666"/>
          </w:rPr>
          <w:delText>100</w:delText>
        </w:r>
        <w:r w:rsidDel="00F217D2">
          <w:delText xml:space="preserve">, </w:delText>
        </w:r>
        <w:r w:rsidDel="00F217D2">
          <w:rPr>
            <w:color w:val="666666"/>
          </w:rPr>
          <w:delText>150</w:delText>
        </w:r>
        <w:r w:rsidDel="00F217D2">
          <w:delText xml:space="preserve">, </w:delText>
        </w:r>
        <w:r w:rsidDel="00F217D2">
          <w:rPr>
            <w:color w:val="666666"/>
          </w:rPr>
          <w:delText>250</w:delText>
        </w:r>
        <w:r w:rsidDel="00F217D2">
          <w:delText xml:space="preserve">, </w:delText>
        </w:r>
        <w:r w:rsidDel="00F217D2">
          <w:rPr>
            <w:color w:val="666666"/>
          </w:rPr>
          <w:delText>500</w:delText>
        </w:r>
        <w:r w:rsidDel="00F217D2">
          <w:delText xml:space="preserve">, </w:delText>
        </w:r>
        <w:r w:rsidDel="00F217D2">
          <w:rPr>
            <w:color w:val="666666"/>
          </w:rPr>
          <w:delText>750</w:delText>
        </w:r>
        <w:r w:rsidDel="00F217D2">
          <w:delText>]}</w:delText>
        </w:r>
      </w:del>
    </w:p>
    <w:p w14:paraId="5E1C1ECC" w14:textId="50E2303F" w:rsidR="00CB7E31" w:rsidDel="00F217D2" w:rsidRDefault="00000000">
      <w:pPr>
        <w:pStyle w:val="Ttulo4"/>
        <w:rPr>
          <w:del w:id="7534" w:author="Jose Eduardo VIU" w:date="2023-04-02T00:32:00Z"/>
        </w:rPr>
      </w:pPr>
      <w:del w:id="7535" w:author="Jose Eduardo VIU" w:date="2023-04-02T00:32:00Z">
        <w:r w:rsidDel="00F217D2">
          <w:delText>Lanzar búsqueda de mejores parámetros</w:delText>
        </w:r>
      </w:del>
    </w:p>
    <w:p w14:paraId="77D65CA9" w14:textId="0232558B" w:rsidR="00CB7E31" w:rsidDel="00F217D2" w:rsidRDefault="00000000">
      <w:pPr>
        <w:ind w:left="4263" w:right="2" w:hanging="4263"/>
        <w:rPr>
          <w:del w:id="7536" w:author="Jose Eduardo VIU" w:date="2023-04-02T00:32:00Z"/>
        </w:rPr>
      </w:pPr>
      <w:del w:id="7537" w:author="Jose Eduardo VIU" w:date="2023-04-02T00:32:00Z">
        <w:r w:rsidDel="00F217D2">
          <w:rPr>
            <w:noProof/>
          </w:rPr>
          <w:pict w14:anchorId="03168620">
            <v:group id="Group 19942" o:spid="_x0000_s2080" style="position:absolute;left:0;text-align:left;margin-left:31.65pt;margin-top:-3pt;width:468pt;height:60.2pt;z-index:-503316290" coordsize="59436,7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" o:allowincell="f">
              <v:shape id="Forma libre: forma 963" o:spid="_x0000_s2081" style="position:absolute;width:59436;height:7646;visibility:visible;mso-wrap-style:square;v-text-anchor:top" coordsize="16510,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" path="m70,l16440,v39,,70,31,70,70l16510,2054v,39,-31,70,-70,70l70,2124c31,2124,,2093,,2054l,70c,31,31,,70,xe" fillcolor="#cfcfcf" stroked="f" strokeweight="0">
                <v:path arrowok="t"/>
              </v:shape>
              <v:shape id="Forma libre: forma 964" o:spid="_x0000_s2082" style="position:absolute;left:126;top:126;width:59180;height:7390;visibility:visible;mso-wrap-style:square;v-text-anchor:top" coordsize="16439,2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" path="m35,l16405,v19,,35,16,35,35l16440,2019v,19,-16,35,-35,35l35,2054c16,2054,,2038,,2019l,35c,16,16,,35,xe" fillcolor="#f7f7f7" stroked="f" strokeweight="0">
                <v:path arrowok="t"/>
              </v:shape>
            </v:group>
          </w:pict>
        </w:r>
        <w:r w:rsidR="007341E8" w:rsidDel="00F217D2">
          <w:rPr>
            <w:color w:val="303F9F"/>
          </w:rPr>
          <w:delText xml:space="preserve">[59]: </w:delText>
        </w:r>
        <w:r w:rsidR="007341E8" w:rsidDel="00F217D2">
          <w:delText xml:space="preserve">rf_random </w:delText>
        </w:r>
        <w:r w:rsidR="007341E8" w:rsidDel="00F217D2">
          <w:rPr>
            <w:color w:val="666666"/>
          </w:rPr>
          <w:delText xml:space="preserve">= </w:delText>
        </w:r>
        <w:r w:rsidR="007341E8" w:rsidDel="00F217D2">
          <w:delText>RandomizedSearchCV(scoring</w:delText>
        </w:r>
        <w:r w:rsidR="007341E8" w:rsidDel="00F217D2">
          <w:rPr>
            <w:color w:val="666666"/>
          </w:rPr>
          <w:delText>=</w:delText>
        </w:r>
        <w:r w:rsidR="007341E8" w:rsidDel="00F217D2">
          <w:rPr>
            <w:color w:val="BA2121"/>
          </w:rPr>
          <w:delText>"neg_mean_squared_error"</w:delText>
        </w:r>
        <w:r w:rsidR="007341E8" w:rsidDel="00F217D2">
          <w:delText xml:space="preserve">, estimator </w:delText>
        </w:r>
        <w:r w:rsidR="007341E8" w:rsidDel="00F217D2">
          <w:rPr>
            <w:color w:val="666666"/>
          </w:rPr>
          <w:delText xml:space="preserve">= </w:delText>
        </w:r>
        <w:r w:rsidR="007341E8" w:rsidDel="00F217D2">
          <w:delText xml:space="preserve">rf, param_distributions </w:delText>
        </w:r>
        <w:r w:rsidR="007341E8" w:rsidDel="00F217D2">
          <w:rPr>
            <w:color w:val="666666"/>
          </w:rPr>
          <w:delText xml:space="preserve">= </w:delText>
        </w:r>
        <w:r w:rsidR="007341E8" w:rsidDel="00F217D2">
          <w:delText xml:space="preserve">random_grid, n_iter </w:delText>
        </w:r>
        <w:r w:rsidR="007341E8" w:rsidDel="00F217D2">
          <w:rPr>
            <w:color w:val="666666"/>
          </w:rPr>
          <w:delText>= 300</w:delText>
        </w:r>
        <w:r w:rsidR="007341E8" w:rsidDel="00F217D2">
          <w:delText xml:space="preserve">, cv </w:delText>
        </w:r>
        <w:r w:rsidR="007341E8" w:rsidDel="00F217D2">
          <w:rPr>
            <w:color w:val="666666"/>
          </w:rPr>
          <w:delText>= 3</w:delText>
        </w:r>
        <w:r w:rsidR="007341E8" w:rsidDel="00F217D2">
          <w:delText>, verbose</w:delText>
        </w:r>
        <w:r w:rsidR="007341E8" w:rsidDel="00F217D2">
          <w:rPr>
            <w:color w:val="666666"/>
          </w:rPr>
          <w:delText>=1</w:delText>
        </w:r>
        <w:r w:rsidR="007341E8" w:rsidDel="00F217D2">
          <w:delText>, random_state</w:delText>
        </w:r>
        <w:r w:rsidR="007341E8" w:rsidDel="00F217D2">
          <w:rPr>
            <w:color w:val="666666"/>
          </w:rPr>
          <w:delText>=123</w:delText>
        </w:r>
        <w:r w:rsidR="007341E8" w:rsidDel="00F217D2">
          <w:delText xml:space="preserve">, n_jobs </w:delText>
        </w:r>
        <w:r w:rsidR="007341E8" w:rsidDel="00F217D2">
          <w:rPr>
            <w:color w:val="666666"/>
          </w:rPr>
          <w:delText>= -1</w:delText>
        </w:r>
        <w:r w:rsidR="007341E8" w:rsidDel="00F217D2">
          <w:delText>)</w:delText>
        </w:r>
      </w:del>
    </w:p>
    <w:p w14:paraId="75ADB674" w14:textId="25667BC4" w:rsidR="00CB7E31" w:rsidDel="00F217D2" w:rsidRDefault="00000000">
      <w:pPr>
        <w:spacing w:after="208"/>
        <w:ind w:left="722" w:right="197"/>
        <w:rPr>
          <w:del w:id="7538" w:author="Jose Eduardo VIU" w:date="2023-04-02T00:32:00Z"/>
        </w:rPr>
      </w:pPr>
      <w:del w:id="7539" w:author="Jose Eduardo VIU" w:date="2023-04-02T00:32:00Z">
        <w:r w:rsidDel="00F217D2">
          <w:delText>rf_random</w:delText>
        </w:r>
        <w:r w:rsidDel="00F217D2">
          <w:rPr>
            <w:color w:val="666666"/>
          </w:rPr>
          <w:delText>.</w:delText>
        </w:r>
        <w:r w:rsidDel="00F217D2">
          <w:delText>fit(X_train_s, y_train)</w:delText>
        </w:r>
      </w:del>
    </w:p>
    <w:p w14:paraId="243D721C" w14:textId="07DECE28" w:rsidR="00CB7E31" w:rsidDel="00F217D2" w:rsidRDefault="00000000">
      <w:pPr>
        <w:spacing w:after="168"/>
        <w:ind w:left="628" w:right="197"/>
        <w:rPr>
          <w:del w:id="7540" w:author="Jose Eduardo VIU" w:date="2023-04-02T00:32:00Z"/>
        </w:rPr>
      </w:pPr>
      <w:del w:id="7541" w:author="Jose Eduardo VIU" w:date="2023-04-02T00:32:00Z">
        <w:r w:rsidDel="00F217D2">
          <w:delText>Fitting 3 folds for each of 300 candidates, totalling 900 fits</w:delText>
        </w:r>
      </w:del>
    </w:p>
    <w:p w14:paraId="644F5A49" w14:textId="3B0595AB" w:rsidR="00CB7E31" w:rsidDel="00F217D2" w:rsidRDefault="00000000">
      <w:pPr>
        <w:ind w:left="10" w:right="197"/>
        <w:rPr>
          <w:del w:id="7542" w:author="Jose Eduardo VIU" w:date="2023-04-02T00:32:00Z"/>
        </w:rPr>
      </w:pPr>
      <w:del w:id="7543" w:author="Jose Eduardo VIU" w:date="2023-04-02T00:32:00Z">
        <w:r w:rsidDel="00F217D2">
          <w:rPr>
            <w:color w:val="D84315"/>
          </w:rPr>
          <w:delText xml:space="preserve">[59]: </w:delText>
        </w:r>
        <w:r w:rsidDel="00F217D2">
          <w:delText>RandomizedSearchCV(cv=3,</w:delText>
        </w:r>
      </w:del>
    </w:p>
    <w:p w14:paraId="5347929D" w14:textId="4DE0F3EC" w:rsidR="00CB7E31" w:rsidDel="00F217D2" w:rsidRDefault="00000000">
      <w:pPr>
        <w:ind w:left="2889" w:right="197"/>
        <w:rPr>
          <w:del w:id="7544" w:author="Jose Eduardo VIU" w:date="2023-04-02T00:32:00Z"/>
        </w:rPr>
      </w:pPr>
      <w:del w:id="7545" w:author="Jose Eduardo VIU" w:date="2023-04-02T00:32:00Z">
        <w:r w:rsidDel="00F217D2">
          <w:delText>estimator=RandomForestRegressor(max_features='sqrt',</w:delText>
        </w:r>
      </w:del>
    </w:p>
    <w:p w14:paraId="7BD060AE" w14:textId="27F3B4CD" w:rsidR="00CB7E31" w:rsidDel="00F217D2" w:rsidRDefault="00000000">
      <w:pPr>
        <w:ind w:left="6554" w:right="197"/>
        <w:rPr>
          <w:del w:id="7546" w:author="Jose Eduardo VIU" w:date="2023-04-02T00:32:00Z"/>
        </w:rPr>
      </w:pPr>
      <w:del w:id="7547" w:author="Jose Eduardo VIU" w:date="2023-04-02T00:32:00Z">
        <w:r w:rsidDel="00F217D2">
          <w:delText>n_jobs=-1, random_state=123),</w:delText>
        </w:r>
      </w:del>
    </w:p>
    <w:p w14:paraId="0419F6A4" w14:textId="0808EA69" w:rsidR="00CB7E31" w:rsidDel="00F217D2" w:rsidRDefault="00000000">
      <w:pPr>
        <w:ind w:left="2889" w:right="197"/>
        <w:rPr>
          <w:del w:id="7548" w:author="Jose Eduardo VIU" w:date="2023-04-02T00:32:00Z"/>
        </w:rPr>
      </w:pPr>
      <w:del w:id="7549" w:author="Jose Eduardo VIU" w:date="2023-04-02T00:32:00Z">
        <w:r w:rsidDel="00F217D2">
          <w:delText>n_iter=300, n_jobs=-1,</w:delText>
        </w:r>
      </w:del>
    </w:p>
    <w:p w14:paraId="731795C4" w14:textId="27052ED0" w:rsidR="00CB7E31" w:rsidDel="00F217D2" w:rsidRDefault="00000000">
      <w:pPr>
        <w:ind w:left="2889" w:right="197"/>
        <w:rPr>
          <w:del w:id="7550" w:author="Jose Eduardo VIU" w:date="2023-04-02T00:32:00Z"/>
        </w:rPr>
      </w:pPr>
      <w:del w:id="7551" w:author="Jose Eduardo VIU" w:date="2023-04-02T00:32:00Z">
        <w:r w:rsidDel="00F217D2">
          <w:delText>param_distributions={'bootstrap': [True, False],</w:delText>
        </w:r>
      </w:del>
    </w:p>
    <w:p w14:paraId="6AD97623" w14:textId="4AC27162" w:rsidR="00CB7E31" w:rsidDel="00F217D2" w:rsidRDefault="00000000">
      <w:pPr>
        <w:ind w:left="5294" w:right="197"/>
        <w:rPr>
          <w:del w:id="7552" w:author="Jose Eduardo VIU" w:date="2023-04-02T00:32:00Z"/>
        </w:rPr>
      </w:pPr>
      <w:del w:id="7553" w:author="Jose Eduardo VIU" w:date="2023-04-02T00:32:00Z">
        <w:r w:rsidDel="00F217D2">
          <w:delText>'max_depth': [10, 20, 30, 40, 50, 60,</w:delText>
        </w:r>
      </w:del>
    </w:p>
    <w:p w14:paraId="33961952" w14:textId="19E83A96" w:rsidR="00CB7E31" w:rsidDel="00F217D2" w:rsidRDefault="00000000">
      <w:pPr>
        <w:ind w:left="6898" w:right="197"/>
        <w:rPr>
          <w:del w:id="7554" w:author="Jose Eduardo VIU" w:date="2023-04-02T00:32:00Z"/>
        </w:rPr>
      </w:pPr>
      <w:del w:id="7555" w:author="Jose Eduardo VIU" w:date="2023-04-02T00:32:00Z">
        <w:r w:rsidDel="00F217D2">
          <w:delText>70, 80, 90, 100, 110, None],</w:delText>
        </w:r>
      </w:del>
    </w:p>
    <w:p w14:paraId="20563B54" w14:textId="77D583C2" w:rsidR="00CB7E31" w:rsidDel="00F217D2" w:rsidRDefault="00000000">
      <w:pPr>
        <w:ind w:left="5294" w:right="197"/>
        <w:rPr>
          <w:del w:id="7556" w:author="Jose Eduardo VIU" w:date="2023-04-02T00:32:00Z"/>
        </w:rPr>
      </w:pPr>
      <w:del w:id="7557" w:author="Jose Eduardo VIU" w:date="2023-04-02T00:32:00Z">
        <w:r w:rsidDel="00F217D2">
          <w:delText>'max_features': [1.0, 'sqrt', 2, 5, 10,</w:delText>
        </w:r>
      </w:del>
    </w:p>
    <w:p w14:paraId="272EC582" w14:textId="2A4E8E60" w:rsidR="00CB7E31" w:rsidDel="00F217D2" w:rsidRDefault="00000000">
      <w:pPr>
        <w:spacing w:after="2" w:line="259" w:lineRule="auto"/>
        <w:ind w:left="4938"/>
        <w:jc w:val="center"/>
        <w:rPr>
          <w:del w:id="7558" w:author="Jose Eduardo VIU" w:date="2023-04-02T00:32:00Z"/>
        </w:rPr>
      </w:pPr>
      <w:del w:id="7559" w:author="Jose Eduardo VIU" w:date="2023-04-02T00:32:00Z">
        <w:r w:rsidDel="00F217D2">
          <w:delText>20],</w:delText>
        </w:r>
      </w:del>
    </w:p>
    <w:p w14:paraId="485BC459" w14:textId="24CF46CE" w:rsidR="00CB7E31" w:rsidDel="00F217D2" w:rsidRDefault="00000000">
      <w:pPr>
        <w:ind w:left="5294" w:right="197"/>
        <w:rPr>
          <w:del w:id="7560" w:author="Jose Eduardo VIU" w:date="2023-04-02T00:32:00Z"/>
        </w:rPr>
      </w:pPr>
      <w:del w:id="7561" w:author="Jose Eduardo VIU" w:date="2023-04-02T00:32:00Z">
        <w:r w:rsidDel="00F217D2">
          <w:delText>'min_samples_leaf': [1, 2, 4, 10],</w:delText>
        </w:r>
      </w:del>
    </w:p>
    <w:p w14:paraId="0388660C" w14:textId="1B97111F" w:rsidR="00CB7E31" w:rsidDel="00F217D2" w:rsidRDefault="00000000">
      <w:pPr>
        <w:ind w:left="5294" w:right="197"/>
        <w:rPr>
          <w:del w:id="7562" w:author="Jose Eduardo VIU" w:date="2023-04-02T00:32:00Z"/>
        </w:rPr>
      </w:pPr>
      <w:del w:id="7563" w:author="Jose Eduardo VIU" w:date="2023-04-02T00:32:00Z">
        <w:r w:rsidDel="00F217D2">
          <w:delText>'min_samples_split': [2, 5, 10, 20],</w:delText>
        </w:r>
      </w:del>
    </w:p>
    <w:p w14:paraId="22BF9A6D" w14:textId="65EB7B98" w:rsidR="00CB7E31" w:rsidDel="00F217D2" w:rsidRDefault="00000000">
      <w:pPr>
        <w:ind w:left="5294" w:right="197"/>
        <w:rPr>
          <w:del w:id="7564" w:author="Jose Eduardo VIU" w:date="2023-04-02T00:32:00Z"/>
        </w:rPr>
      </w:pPr>
      <w:del w:id="7565" w:author="Jose Eduardo VIU" w:date="2023-04-02T00:32:00Z">
        <w:r w:rsidDel="00F217D2">
          <w:delText>'n_estimators': [20, 50, 75, 100, 150,</w:delText>
        </w:r>
      </w:del>
    </w:p>
    <w:p w14:paraId="2B9406B0" w14:textId="691CD8A4" w:rsidR="00CB7E31" w:rsidDel="00F217D2" w:rsidRDefault="00000000">
      <w:pPr>
        <w:spacing w:line="259" w:lineRule="auto"/>
        <w:ind w:left="10" w:right="929"/>
        <w:jc w:val="right"/>
        <w:rPr>
          <w:del w:id="7566" w:author="Jose Eduardo VIU" w:date="2023-04-02T00:32:00Z"/>
        </w:rPr>
      </w:pPr>
      <w:del w:id="7567" w:author="Jose Eduardo VIU" w:date="2023-04-02T00:32:00Z">
        <w:r w:rsidDel="00F217D2">
          <w:delText>250, 500, 750]},</w:delText>
        </w:r>
      </w:del>
    </w:p>
    <w:p w14:paraId="68D16587" w14:textId="031A935D" w:rsidR="00CB7E31" w:rsidDel="00F217D2" w:rsidRDefault="00000000">
      <w:pPr>
        <w:spacing w:after="370"/>
        <w:ind w:left="2889" w:right="197"/>
        <w:rPr>
          <w:del w:id="7568" w:author="Jose Eduardo VIU" w:date="2023-04-02T00:32:00Z"/>
        </w:rPr>
      </w:pPr>
      <w:del w:id="7569" w:author="Jose Eduardo VIU" w:date="2023-04-02T00:32:00Z">
        <w:r w:rsidDel="00F217D2">
          <w:delText>random_state=123, scoring='neg_mean_squared_error', verbose=1)</w:delText>
        </w:r>
      </w:del>
    </w:p>
    <w:p w14:paraId="4430D2D8" w14:textId="699A110E" w:rsidR="00CB7E31" w:rsidDel="00F217D2" w:rsidRDefault="00000000">
      <w:pPr>
        <w:pStyle w:val="Ttulo4"/>
        <w:rPr>
          <w:del w:id="7570" w:author="Jose Eduardo VIU" w:date="2023-04-02T00:32:00Z"/>
        </w:rPr>
      </w:pPr>
      <w:del w:id="7571" w:author="Jose Eduardo VIU" w:date="2023-04-02T00:32:00Z">
        <w:r w:rsidDel="00F217D2">
          <w:delText>Analizar mejor modelo y su error</w:delText>
        </w:r>
      </w:del>
    </w:p>
    <w:p w14:paraId="20158A67" w14:textId="368F1D17" w:rsidR="00CB7E31" w:rsidDel="00F217D2" w:rsidRDefault="00000000">
      <w:pPr>
        <w:spacing w:after="187" w:line="259" w:lineRule="auto"/>
        <w:rPr>
          <w:del w:id="7572" w:author="Jose Eduardo VIU" w:date="2023-04-02T00:32:00Z"/>
        </w:rPr>
      </w:pPr>
      <w:del w:id="7573" w:author="Jose Eduardo VIU" w:date="2023-04-02T00:32:00Z">
        <w:r w:rsidDel="00F217D2">
          <w:pict w14:anchorId="614125A4">
            <v:group id="Group 19943" o:spid="_x0000_s2073" style="width:499.65pt;height:19.6pt;mso-position-horizontal-relative:char;mso-position-vertical-relative:line" coordsize="63457,2487">
              <v:shape id="Forma libre: forma 966" o:spid="_x0000_s2074" style="position:absolute;left:4021;width:59436;height:2487;visibility:visible;mso-wrap-style:square;v-text-anchor:top" coordsize="16510,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" path="m69,-1r16371,c16479,-1,16510,30,16510,69r,551c16510,659,16479,690,16440,690l69,690c30,690,-1,659,-1,620l-1,69c-1,30,30,-1,69,-1xe" fillcolor="#cfcfcf" stroked="f" strokeweight="0">
                <v:path arrowok="t"/>
              </v:shape>
              <v:shape id="Forma libre: forma 967" o:spid="_x0000_s2075" style="position:absolute;left:4147;top:126;width:59180;height:2235;visibility:visible;mso-wrap-style:square;v-text-anchor:top" coordsize="16439,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" path="m34,-1r16371,c16424,-1,16440,15,16440,34r,551c16440,604,16424,620,16405,620l34,620c15,620,-1,604,-1,585l-1,34c-1,15,15,-1,34,-1xe" fillcolor="#f7f7f7" stroked="f" strokeweight="0">
                <v:path arrowok="t"/>
              </v:shape>
              <v:shape id="Cuadro de texto 968" o:spid="_x0000_s2076" type="#_x0000_t202" style="position:absolute;top:388;width:483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" filled="f" stroked="f" strokeweight="0">
                <v:textbox inset="0,0,0,0">
                  <w:txbxContent>
                    <w:p w14:paraId="5CFF4E02" w14:textId="77777777" w:rsidR="00CB7E31" w:rsidRDefault="00000000">
                      <w:pPr>
                        <w:overflowPunct w:val="0"/>
                        <w:spacing w:after="0" w:line="240" w:lineRule="auto"/>
                      </w:pPr>
                      <w:r>
                        <w:rPr>
                          <w:rFonts w:cstheme="minorBidi"/>
                          <w:color w:val="303F9F"/>
                        </w:rPr>
                        <w:t>[60]:</w:t>
                      </w:r>
                    </w:p>
                  </w:txbxContent>
                </v:textbox>
              </v:shape>
              <v:shape id="Cuadro de texto 969" o:spid="_x0000_s2077" type="#_x0000_t202" style="position:absolute;left:4521;top:388;width:870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" filled="f" stroked="f" strokeweight="0">
                <v:textbox inset="0,0,0,0">
                  <w:txbxContent>
                    <w:p w14:paraId="19EA468F" w14:textId="77777777" w:rsidR="00CB7E31" w:rsidRDefault="00000000">
                      <w:pPr>
                        <w:overflowPunct w:val="0"/>
                        <w:spacing w:after="0" w:line="240" w:lineRule="auto"/>
                      </w:pPr>
                      <w:r>
                        <w:rPr>
                          <w:rFonts w:cstheme="minorBidi"/>
                        </w:rPr>
                        <w:t>rf_random</w:t>
                      </w:r>
                    </w:p>
                  </w:txbxContent>
                </v:textbox>
              </v:shape>
              <v:shape id="Cuadro de texto 970" o:spid="_x0000_s2078" type="#_x0000_t202" style="position:absolute;left:11066;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" filled="f" stroked="f" strokeweight="0">
                <v:textbox inset="0,0,0,0">
                  <w:txbxContent>
                    <w:p w14:paraId="13A89080" w14:textId="77777777" w:rsidR="00CB7E31" w:rsidRDefault="00000000">
                      <w:pPr>
                        <w:overflowPunct w:val="0"/>
                        <w:spacing w:after="0" w:line="240" w:lineRule="auto"/>
                      </w:pPr>
                      <w:r>
                        <w:rPr>
                          <w:rFonts w:cstheme="minorBidi"/>
                          <w:color w:val="666666"/>
                        </w:rPr>
                        <w:t>.</w:t>
                      </w:r>
                    </w:p>
                  </w:txbxContent>
                </v:textbox>
              </v:shape>
              <v:shape id="Cuadro de texto 971" o:spid="_x0000_s2079" type="#_x0000_t202" style="position:absolute;left:11797;top:388;width:116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" filled="f" stroked="f" strokeweight="0">
                <v:textbox inset="0,0,0,0">
                  <w:txbxContent>
                    <w:p w14:paraId="0482623A" w14:textId="77777777" w:rsidR="00CB7E31" w:rsidRDefault="00000000">
                      <w:pPr>
                        <w:overflowPunct w:val="0"/>
                        <w:spacing w:after="0" w:line="240" w:lineRule="auto"/>
                      </w:pPr>
                      <w:r>
                        <w:rPr>
                          <w:rFonts w:cstheme="minorBidi"/>
                        </w:rPr>
                        <w:t>best_params_</w:t>
                      </w:r>
                    </w:p>
                  </w:txbxContent>
                </v:textbox>
              </v:shape>
              <w10:anchorlock/>
            </v:group>
          </w:pict>
        </w:r>
      </w:del>
    </w:p>
    <w:p w14:paraId="756B5467" w14:textId="57A5968B" w:rsidR="00CB7E31" w:rsidDel="00F217D2" w:rsidRDefault="00000000">
      <w:pPr>
        <w:ind w:left="10" w:right="197"/>
        <w:rPr>
          <w:del w:id="7574" w:author="Jose Eduardo VIU" w:date="2023-04-02T00:32:00Z"/>
        </w:rPr>
      </w:pPr>
      <w:del w:id="7575" w:author="Jose Eduardo VIU" w:date="2023-04-02T00:32:00Z">
        <w:r w:rsidDel="00F217D2">
          <w:rPr>
            <w:color w:val="D84315"/>
          </w:rPr>
          <w:delText xml:space="preserve">[60]: </w:delText>
        </w:r>
        <w:r w:rsidDel="00F217D2">
          <w:delText>{'n_estimators': 750,</w:delText>
        </w:r>
      </w:del>
    </w:p>
    <w:p w14:paraId="3191DC18" w14:textId="71522C41" w:rsidR="00CB7E31" w:rsidDel="00F217D2" w:rsidRDefault="00000000">
      <w:pPr>
        <w:ind w:left="827" w:right="197"/>
        <w:rPr>
          <w:del w:id="7576" w:author="Jose Eduardo VIU" w:date="2023-04-02T00:32:00Z"/>
        </w:rPr>
      </w:pPr>
      <w:del w:id="7577" w:author="Jose Eduardo VIU" w:date="2023-04-02T00:32:00Z">
        <w:r w:rsidDel="00F217D2">
          <w:delText>'min_samples_split': 2,</w:delText>
        </w:r>
      </w:del>
    </w:p>
    <w:p w14:paraId="43B5551E" w14:textId="4B2F90A7" w:rsidR="00CB7E31" w:rsidDel="00F217D2" w:rsidRDefault="00000000">
      <w:pPr>
        <w:ind w:left="827" w:right="197"/>
        <w:rPr>
          <w:del w:id="7578" w:author="Jose Eduardo VIU" w:date="2023-04-02T00:32:00Z"/>
        </w:rPr>
      </w:pPr>
      <w:del w:id="7579" w:author="Jose Eduardo VIU" w:date="2023-04-02T00:32:00Z">
        <w:r w:rsidDel="00F217D2">
          <w:delText>'min_samples_leaf': 1,</w:delText>
        </w:r>
      </w:del>
    </w:p>
    <w:p w14:paraId="1E8F35EB" w14:textId="2FBBDB04" w:rsidR="00CB7E31" w:rsidDel="00F217D2" w:rsidRDefault="00000000">
      <w:pPr>
        <w:ind w:left="827" w:right="197"/>
        <w:rPr>
          <w:del w:id="7580" w:author="Jose Eduardo VIU" w:date="2023-04-02T00:32:00Z"/>
        </w:rPr>
      </w:pPr>
      <w:del w:id="7581" w:author="Jose Eduardo VIU" w:date="2023-04-02T00:32:00Z">
        <w:r w:rsidDel="00F217D2">
          <w:delText>'max_features': 5,</w:delText>
        </w:r>
      </w:del>
    </w:p>
    <w:p w14:paraId="77143FED" w14:textId="7D54D343" w:rsidR="00CB7E31" w:rsidDel="00F217D2" w:rsidRDefault="00000000">
      <w:pPr>
        <w:ind w:left="827" w:right="197"/>
        <w:rPr>
          <w:del w:id="7582" w:author="Jose Eduardo VIU" w:date="2023-04-02T00:32:00Z"/>
        </w:rPr>
      </w:pPr>
      <w:del w:id="7583" w:author="Jose Eduardo VIU" w:date="2023-04-02T00:32:00Z">
        <w:r w:rsidDel="00F217D2">
          <w:delText>'max_depth': 60,</w:delText>
        </w:r>
      </w:del>
    </w:p>
    <w:p w14:paraId="5EE552D8" w14:textId="4FF5CEEB" w:rsidR="00CB7E31" w:rsidDel="00F217D2" w:rsidRDefault="00000000">
      <w:pPr>
        <w:spacing w:after="198"/>
        <w:ind w:left="827" w:right="197"/>
        <w:rPr>
          <w:del w:id="7584" w:author="Jose Eduardo VIU" w:date="2023-04-02T00:32:00Z"/>
        </w:rPr>
      </w:pPr>
      <w:del w:id="7585" w:author="Jose Eduardo VIU" w:date="2023-04-02T00:32:00Z">
        <w:r w:rsidDel="00F217D2">
          <w:delText>'bootstrap': False}</w:delText>
        </w:r>
      </w:del>
    </w:p>
    <w:p w14:paraId="1EA80A1A" w14:textId="1BC65015" w:rsidR="00CB7E31" w:rsidDel="00F217D2" w:rsidRDefault="00000000">
      <w:pPr>
        <w:spacing w:after="184" w:line="256" w:lineRule="auto"/>
        <w:ind w:left="628"/>
        <w:rPr>
          <w:del w:id="7586" w:author="Jose Eduardo VIU" w:date="2023-04-02T00:32:00Z"/>
        </w:rPr>
      </w:pPr>
      <w:del w:id="7587" w:author="Jose Eduardo VIU" w:date="2023-04-02T00:32:00Z">
        <w:r w:rsidDel="00F217D2">
          <w:rPr>
            <w:rFonts w:ascii="Times New Roman" w:eastAsia="Times New Roman" w:hAnsi="Times New Roman" w:cs="Times New Roman"/>
          </w:rPr>
          <w:delText>Tras probar aleatoreamente entre 300 combinaciones del rango de hiperparámetros propuesto la mejor solución para optimizar el error cuadrático medio ha sido la que se muestra. La búsqueda de los mejores hiperparámetros tardó en Google Colab 31 minutos, probando las 300 combinaciones para 3 particiones de los datos cada una, usando Cross Validation.</w:delText>
        </w:r>
      </w:del>
    </w:p>
    <w:p w14:paraId="2F9854EC" w14:textId="388D859C" w:rsidR="00CB7E31" w:rsidDel="00F217D2" w:rsidRDefault="00000000">
      <w:pPr>
        <w:spacing w:after="5" w:line="268" w:lineRule="auto"/>
        <w:ind w:left="-5" w:right="102"/>
        <w:rPr>
          <w:del w:id="7588" w:author="Jose Eduardo VIU" w:date="2023-04-02T00:32:00Z"/>
        </w:rPr>
      </w:pPr>
      <w:del w:id="7589" w:author="Jose Eduardo VIU" w:date="2023-04-02T00:32:00Z">
        <w:r w:rsidDel="00F217D2">
          <w:rPr>
            <w:color w:val="303F9F"/>
          </w:rPr>
          <w:delText xml:space="preserve">[61]: </w:delText>
        </w:r>
        <w:r w:rsidDel="00F217D2">
          <w:rPr>
            <w:rFonts w:ascii="Courier New" w:eastAsia="Courier New" w:hAnsi="Courier New" w:cs="Courier New"/>
            <w:i/>
            <w:color w:val="3D7A7A"/>
          </w:rPr>
          <w:delText># Medimos las diferencias de la predicción para los valores de test (no usados</w:delText>
        </w:r>
        <w:r w:rsidDel="00F217D2">
          <w:rPr>
            <w:color w:val="FF0000"/>
          </w:rPr>
          <w:delText>␣</w:delText>
        </w:r>
      </w:del>
    </w:p>
    <w:p w14:paraId="01FEB489" w14:textId="1DFE5CC7" w:rsidR="00CB7E31" w:rsidDel="00F217D2" w:rsidRDefault="00000000">
      <w:pPr>
        <w:ind w:left="712" w:right="3324" w:firstLine="163"/>
        <w:rPr>
          <w:del w:id="7590" w:author="Jose Eduardo VIU" w:date="2023-04-02T00:32:00Z"/>
        </w:rPr>
      </w:pPr>
      <w:del w:id="7591" w:author="Jose Eduardo VIU" w:date="2023-04-02T00:32:00Z">
        <w:r w:rsidDel="00F217D2">
          <w:rPr>
            <w:noProof/>
          </w:rPr>
          <w:pict w14:anchorId="0CFDA670">
            <v:group id="Group 19402" o:spid="_x0000_s2070" style="position:absolute;left:0;text-align:left;margin-left:31.65pt;margin-top:-16.8pt;width:468pt;height:61.25pt;z-index:-503316288" coordsize="59436,77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" o:allowincell="f">
              <v:shape id="Forma libre: forma 973" o:spid="_x0000_s2071" style="position:absolute;width:59436;height:7779;visibility:visible;mso-wrap-style:square;v-text-anchor:top" coordsize="16510,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" path="m70,1r16370,c16479,1,16510,32,16510,71r,2020c16510,2130,16479,2161,16440,2161l70,2161c31,2161,,2130,,2091l,71c,32,31,1,70,1xe" fillcolor="#cfcfcf" stroked="f" strokeweight="0">
                <v:path arrowok="t"/>
              </v:shape>
              <v:shape id="Forma libre: forma 974" o:spid="_x0000_s2072" style="position:absolute;left:126;top:126;width:59180;height:7524;visibility:visible;mso-wrap-style:square;v-text-anchor:top" coordsize="16439,2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" path="m35,l16405,v19,,35,16,35,35l16440,2055v,19,-16,35,-35,35l35,2090c16,2090,,2074,,2055l,35c,16,16,,35,xe" fillcolor="#f7f7f7" stroked="f" strokeweight="0">
                <v:path arrowok="t"/>
              </v:shape>
            </v:group>
          </w:pict>
        </w:r>
        <w:r w:rsidR="007341E8" w:rsidDel="00F217D2">
          <w:rPr>
            <w:rFonts w:ascii="Times New Roman" w:eastAsia="Times New Roman" w:hAnsi="Times New Roman" w:cs="Times New Roman"/>
            <w:color w:val="FF0000"/>
            <w:sz w:val="12"/>
          </w:rPr>
          <w:delText>↪</w:delText>
        </w:r>
        <w:r w:rsidR="007341E8" w:rsidDel="00F217D2">
          <w:rPr>
            <w:rFonts w:ascii="Courier New" w:eastAsia="Courier New" w:hAnsi="Courier New" w:cs="Courier New"/>
            <w:i/>
            <w:color w:val="3D7A7A"/>
          </w:rPr>
          <w:delText xml:space="preserve">en entrenamiento) </w:delText>
        </w:r>
        <w:r w:rsidR="007341E8" w:rsidDel="00F217D2">
          <w:delText xml:space="preserve">y_pred </w:delText>
        </w:r>
        <w:r w:rsidR="007341E8" w:rsidDel="00F217D2">
          <w:rPr>
            <w:color w:val="666666"/>
          </w:rPr>
          <w:delText xml:space="preserve">= </w:delText>
        </w:r>
        <w:r w:rsidR="007341E8" w:rsidDel="00F217D2">
          <w:delText>rf_random</w:delText>
        </w:r>
        <w:r w:rsidR="007341E8" w:rsidDel="00F217D2">
          <w:rPr>
            <w:color w:val="666666"/>
          </w:rPr>
          <w:delText>.</w:delText>
        </w:r>
        <w:r w:rsidR="007341E8" w:rsidDel="00F217D2">
          <w:delText>best_estimator_</w:delText>
        </w:r>
        <w:r w:rsidR="007341E8" w:rsidDel="00F217D2">
          <w:rPr>
            <w:color w:val="666666"/>
          </w:rPr>
          <w:delText>.</w:delText>
        </w:r>
        <w:r w:rsidR="007341E8" w:rsidDel="00F217D2">
          <w:delText>predict(X_test_s) mostrar_metricas(y_test, y_pred)</w:delText>
        </w:r>
      </w:del>
    </w:p>
    <w:tbl>
      <w:tblPr>
        <w:tblStyle w:val="TableGrid"/>
        <w:tblW w:w="7445" w:type="dxa"/>
        <w:tblInd w:w="633" w:type="dxa"/>
        <w:tblLayout w:type="fixed"/>
        <w:tblLook w:val="04A0" w:firstRow="1" w:lastRow="0" w:firstColumn="1" w:lastColumn="0" w:noHBand="0" w:noVBand="1"/>
      </w:tblPr>
      <w:tblGrid>
        <w:gridCol w:w="1031"/>
        <w:gridCol w:w="2748"/>
        <w:gridCol w:w="3666"/>
      </w:tblGrid>
      <w:tr w:rsidR="00CB7E31" w:rsidDel="00F217D2" w14:paraId="5706FA52" w14:textId="36E37D4A">
        <w:trPr>
          <w:trHeight w:val="245"/>
          <w:del w:id="7592" w:author="Jose Eduardo VIU" w:date="2023-04-02T00:32:00Z"/>
        </w:trPr>
        <w:tc>
          <w:tcPr>
            <w:tcW w:w="1031" w:type="dxa"/>
          </w:tcPr>
          <w:p w14:paraId="2360943C" w14:textId="44A0BCDE" w:rsidR="00CB7E31" w:rsidDel="00F217D2" w:rsidRDefault="00000000">
            <w:pPr>
              <w:suppressAutoHyphens w:val="0"/>
              <w:spacing w:after="0" w:line="259" w:lineRule="auto"/>
              <w:rPr>
                <w:del w:id="7593" w:author="Jose Eduardo VIU" w:date="2023-04-02T00:32:00Z"/>
              </w:rPr>
            </w:pPr>
            <w:del w:id="7594" w:author="Jose Eduardo VIU" w:date="2023-04-02T00:32:00Z">
              <w:r w:rsidDel="00F217D2">
                <w:delText>Metr.</w:delText>
              </w:r>
            </w:del>
          </w:p>
        </w:tc>
        <w:tc>
          <w:tcPr>
            <w:tcW w:w="2748" w:type="dxa"/>
          </w:tcPr>
          <w:p w14:paraId="4B237892" w14:textId="238DB802" w:rsidR="00CB7E31" w:rsidDel="00F217D2" w:rsidRDefault="00000000">
            <w:pPr>
              <w:suppressAutoHyphens w:val="0"/>
              <w:spacing w:after="0" w:line="259" w:lineRule="auto"/>
              <w:rPr>
                <w:del w:id="7595" w:author="Jose Eduardo VIU" w:date="2023-04-02T00:32:00Z"/>
              </w:rPr>
            </w:pPr>
            <w:del w:id="7596" w:author="Jose Eduardo VIU" w:date="2023-04-02T00:32:00Z">
              <w:r w:rsidDel="00F217D2">
                <w:delText>Valor</w:delText>
              </w:r>
            </w:del>
          </w:p>
        </w:tc>
        <w:tc>
          <w:tcPr>
            <w:tcW w:w="3666" w:type="dxa"/>
          </w:tcPr>
          <w:p w14:paraId="2AD5616A" w14:textId="32385A0D" w:rsidR="00CB7E31" w:rsidDel="00F217D2" w:rsidRDefault="00000000">
            <w:pPr>
              <w:suppressAutoHyphens w:val="0"/>
              <w:spacing w:after="0" w:line="259" w:lineRule="auto"/>
              <w:rPr>
                <w:del w:id="7597" w:author="Jose Eduardo VIU" w:date="2023-04-02T00:32:00Z"/>
              </w:rPr>
            </w:pPr>
            <w:del w:id="7598" w:author="Jose Eduardo VIU" w:date="2023-04-02T00:32:00Z">
              <w:r w:rsidDel="00F217D2">
                <w:delText>Descripción</w:delText>
              </w:r>
            </w:del>
          </w:p>
        </w:tc>
      </w:tr>
      <w:tr w:rsidR="00CB7E31" w:rsidDel="00F217D2" w14:paraId="01239F29" w14:textId="472A574F">
        <w:trPr>
          <w:trHeight w:val="271"/>
          <w:del w:id="7599" w:author="Jose Eduardo VIU" w:date="2023-04-02T00:32:00Z"/>
        </w:trPr>
        <w:tc>
          <w:tcPr>
            <w:tcW w:w="1031" w:type="dxa"/>
          </w:tcPr>
          <w:p w14:paraId="41BDFB53" w14:textId="4DA633CB" w:rsidR="00CB7E31" w:rsidDel="00F217D2" w:rsidRDefault="00000000">
            <w:pPr>
              <w:suppressAutoHyphens w:val="0"/>
              <w:spacing w:after="0" w:line="259" w:lineRule="auto"/>
              <w:rPr>
                <w:del w:id="7600" w:author="Jose Eduardo VIU" w:date="2023-04-02T00:32:00Z"/>
              </w:rPr>
            </w:pPr>
            <w:del w:id="7601" w:author="Jose Eduardo VIU" w:date="2023-04-02T00:32:00Z">
              <w:r w:rsidDel="00F217D2">
                <w:delText>R^2</w:delText>
              </w:r>
            </w:del>
          </w:p>
        </w:tc>
        <w:tc>
          <w:tcPr>
            <w:tcW w:w="2748" w:type="dxa"/>
          </w:tcPr>
          <w:p w14:paraId="305F6955" w14:textId="214C44FD" w:rsidR="00CB7E31" w:rsidDel="00F217D2" w:rsidRDefault="00000000">
            <w:pPr>
              <w:suppressAutoHyphens w:val="0"/>
              <w:spacing w:after="0" w:line="259" w:lineRule="auto"/>
              <w:rPr>
                <w:del w:id="7602" w:author="Jose Eduardo VIU" w:date="2023-04-02T00:32:00Z"/>
              </w:rPr>
            </w:pPr>
            <w:del w:id="7603" w:author="Jose Eduardo VIU" w:date="2023-04-02T00:32:00Z">
              <w:r w:rsidDel="00F217D2">
                <w:delText>0.8412042580961172</w:delText>
              </w:r>
            </w:del>
          </w:p>
        </w:tc>
        <w:tc>
          <w:tcPr>
            <w:tcW w:w="3666" w:type="dxa"/>
          </w:tcPr>
          <w:p w14:paraId="5758B4F9" w14:textId="3354616D" w:rsidR="00CB7E31" w:rsidDel="00F217D2" w:rsidRDefault="00000000">
            <w:pPr>
              <w:suppressAutoHyphens w:val="0"/>
              <w:spacing w:after="0" w:line="259" w:lineRule="auto"/>
              <w:rPr>
                <w:del w:id="7604" w:author="Jose Eduardo VIU" w:date="2023-04-02T00:32:00Z"/>
              </w:rPr>
            </w:pPr>
            <w:del w:id="7605" w:author="Jose Eduardo VIU" w:date="2023-04-02T00:32:00Z">
              <w:r w:rsidDel="00F217D2">
                <w:delText>(Coeficiente de Determinación)</w:delText>
              </w:r>
            </w:del>
          </w:p>
        </w:tc>
      </w:tr>
      <w:tr w:rsidR="00CB7E31" w:rsidDel="00F217D2" w14:paraId="413124FB" w14:textId="409D2647">
        <w:trPr>
          <w:trHeight w:val="271"/>
          <w:del w:id="7606" w:author="Jose Eduardo VIU" w:date="2023-04-02T00:32:00Z"/>
        </w:trPr>
        <w:tc>
          <w:tcPr>
            <w:tcW w:w="1031" w:type="dxa"/>
          </w:tcPr>
          <w:p w14:paraId="4E9D8E2F" w14:textId="2631BBA5" w:rsidR="00CB7E31" w:rsidDel="00F217D2" w:rsidRDefault="00000000">
            <w:pPr>
              <w:suppressAutoHyphens w:val="0"/>
              <w:spacing w:after="0" w:line="259" w:lineRule="auto"/>
              <w:rPr>
                <w:del w:id="7607" w:author="Jose Eduardo VIU" w:date="2023-04-02T00:32:00Z"/>
              </w:rPr>
            </w:pPr>
            <w:del w:id="7608" w:author="Jose Eduardo VIU" w:date="2023-04-02T00:32:00Z">
              <w:r w:rsidDel="00F217D2">
                <w:delText>RMSE</w:delText>
              </w:r>
            </w:del>
          </w:p>
        </w:tc>
        <w:tc>
          <w:tcPr>
            <w:tcW w:w="2748" w:type="dxa"/>
          </w:tcPr>
          <w:p w14:paraId="0D6473F3" w14:textId="446AA814" w:rsidR="00CB7E31" w:rsidDel="00F217D2" w:rsidRDefault="00000000">
            <w:pPr>
              <w:suppressAutoHyphens w:val="0"/>
              <w:spacing w:after="0" w:line="259" w:lineRule="auto"/>
              <w:rPr>
                <w:del w:id="7609" w:author="Jose Eduardo VIU" w:date="2023-04-02T00:32:00Z"/>
              </w:rPr>
            </w:pPr>
            <w:del w:id="7610" w:author="Jose Eduardo VIU" w:date="2023-04-02T00:32:00Z">
              <w:r w:rsidDel="00F217D2">
                <w:delText>0.0011378745561479255</w:delText>
              </w:r>
            </w:del>
          </w:p>
        </w:tc>
        <w:tc>
          <w:tcPr>
            <w:tcW w:w="3666" w:type="dxa"/>
          </w:tcPr>
          <w:p w14:paraId="61C0EC2B" w14:textId="1866F3A1" w:rsidR="00CB7E31" w:rsidDel="00F217D2" w:rsidRDefault="00000000">
            <w:pPr>
              <w:suppressAutoHyphens w:val="0"/>
              <w:spacing w:after="0" w:line="259" w:lineRule="auto"/>
              <w:rPr>
                <w:del w:id="7611" w:author="Jose Eduardo VIU" w:date="2023-04-02T00:32:00Z"/>
              </w:rPr>
            </w:pPr>
            <w:del w:id="7612" w:author="Jose Eduardo VIU" w:date="2023-04-02T00:32:00Z">
              <w:r w:rsidDel="00F217D2">
                <w:delText>(Raíz de error cuadrático medio)</w:delText>
              </w:r>
            </w:del>
          </w:p>
        </w:tc>
      </w:tr>
      <w:tr w:rsidR="00CB7E31" w:rsidDel="00F217D2" w14:paraId="00A7576C" w14:textId="72E4B30E">
        <w:trPr>
          <w:trHeight w:val="271"/>
          <w:del w:id="7613" w:author="Jose Eduardo VIU" w:date="2023-04-02T00:32:00Z"/>
        </w:trPr>
        <w:tc>
          <w:tcPr>
            <w:tcW w:w="1031" w:type="dxa"/>
          </w:tcPr>
          <w:p w14:paraId="15649896" w14:textId="0AE8894D" w:rsidR="00CB7E31" w:rsidDel="00F217D2" w:rsidRDefault="00000000">
            <w:pPr>
              <w:suppressAutoHyphens w:val="0"/>
              <w:spacing w:after="0" w:line="259" w:lineRule="auto"/>
              <w:rPr>
                <w:del w:id="7614" w:author="Jose Eduardo VIU" w:date="2023-04-02T00:32:00Z"/>
              </w:rPr>
            </w:pPr>
            <w:del w:id="7615" w:author="Jose Eduardo VIU" w:date="2023-04-02T00:32:00Z">
              <w:r w:rsidDel="00F217D2">
                <w:delText>MAE</w:delText>
              </w:r>
            </w:del>
          </w:p>
        </w:tc>
        <w:tc>
          <w:tcPr>
            <w:tcW w:w="2748" w:type="dxa"/>
          </w:tcPr>
          <w:p w14:paraId="4F3E7F71" w14:textId="01AFBC13" w:rsidR="00CB7E31" w:rsidDel="00F217D2" w:rsidRDefault="00000000">
            <w:pPr>
              <w:suppressAutoHyphens w:val="0"/>
              <w:spacing w:after="0" w:line="259" w:lineRule="auto"/>
              <w:rPr>
                <w:del w:id="7616" w:author="Jose Eduardo VIU" w:date="2023-04-02T00:32:00Z"/>
              </w:rPr>
            </w:pPr>
            <w:del w:id="7617" w:author="Jose Eduardo VIU" w:date="2023-04-02T00:32:00Z">
              <w:r w:rsidDel="00F217D2">
                <w:delText>0.025939472844693622</w:delText>
              </w:r>
            </w:del>
          </w:p>
        </w:tc>
        <w:tc>
          <w:tcPr>
            <w:tcW w:w="3666" w:type="dxa"/>
          </w:tcPr>
          <w:p w14:paraId="2BAC00CC" w14:textId="10A3B1B2" w:rsidR="00CB7E31" w:rsidDel="00F217D2" w:rsidRDefault="00000000">
            <w:pPr>
              <w:suppressAutoHyphens w:val="0"/>
              <w:spacing w:after="0" w:line="259" w:lineRule="auto"/>
              <w:rPr>
                <w:del w:id="7618" w:author="Jose Eduardo VIU" w:date="2023-04-02T00:32:00Z"/>
              </w:rPr>
            </w:pPr>
            <w:del w:id="7619" w:author="Jose Eduardo VIU" w:date="2023-04-02T00:32:00Z">
              <w:r w:rsidDel="00F217D2">
                <w:delText>(Error absoluto medio)</w:delText>
              </w:r>
            </w:del>
          </w:p>
        </w:tc>
      </w:tr>
      <w:tr w:rsidR="00CB7E31" w:rsidDel="00F217D2" w14:paraId="2EE4EE18" w14:textId="2062DCEF">
        <w:trPr>
          <w:trHeight w:val="245"/>
          <w:del w:id="7620" w:author="Jose Eduardo VIU" w:date="2023-04-02T00:32:00Z"/>
        </w:trPr>
        <w:tc>
          <w:tcPr>
            <w:tcW w:w="1031" w:type="dxa"/>
          </w:tcPr>
          <w:p w14:paraId="2ED17E63" w14:textId="48CABF94" w:rsidR="00CB7E31" w:rsidDel="00F217D2" w:rsidRDefault="00000000">
            <w:pPr>
              <w:suppressAutoHyphens w:val="0"/>
              <w:spacing w:after="0" w:line="259" w:lineRule="auto"/>
              <w:rPr>
                <w:del w:id="7621" w:author="Jose Eduardo VIU" w:date="2023-04-02T00:32:00Z"/>
              </w:rPr>
            </w:pPr>
            <w:del w:id="7622" w:author="Jose Eduardo VIU" w:date="2023-04-02T00:32:00Z">
              <w:r w:rsidDel="00F217D2">
                <w:delText>MAX</w:delText>
              </w:r>
            </w:del>
          </w:p>
        </w:tc>
        <w:tc>
          <w:tcPr>
            <w:tcW w:w="2748" w:type="dxa"/>
          </w:tcPr>
          <w:p w14:paraId="35EA5FA1" w14:textId="7F180520" w:rsidR="00CB7E31" w:rsidDel="00F217D2" w:rsidRDefault="00000000">
            <w:pPr>
              <w:suppressAutoHyphens w:val="0"/>
              <w:spacing w:after="0" w:line="259" w:lineRule="auto"/>
              <w:rPr>
                <w:del w:id="7623" w:author="Jose Eduardo VIU" w:date="2023-04-02T00:32:00Z"/>
              </w:rPr>
            </w:pPr>
            <w:del w:id="7624" w:author="Jose Eduardo VIU" w:date="2023-04-02T00:32:00Z">
              <w:r w:rsidDel="00F217D2">
                <w:delText>0.17919904826057953</w:delText>
              </w:r>
            </w:del>
          </w:p>
        </w:tc>
        <w:tc>
          <w:tcPr>
            <w:tcW w:w="3666" w:type="dxa"/>
          </w:tcPr>
          <w:p w14:paraId="7B636349" w14:textId="5691547B" w:rsidR="00CB7E31" w:rsidDel="00F217D2" w:rsidRDefault="00000000">
            <w:pPr>
              <w:suppressAutoHyphens w:val="0"/>
              <w:spacing w:after="0" w:line="259" w:lineRule="auto"/>
              <w:rPr>
                <w:del w:id="7625" w:author="Jose Eduardo VIU" w:date="2023-04-02T00:32:00Z"/>
              </w:rPr>
            </w:pPr>
            <w:del w:id="7626" w:author="Jose Eduardo VIU" w:date="2023-04-02T00:32:00Z">
              <w:r w:rsidDel="00F217D2">
                <w:delText>(Error Máximo)</w:delText>
              </w:r>
            </w:del>
          </w:p>
        </w:tc>
      </w:tr>
    </w:tbl>
    <w:p w14:paraId="1F8ECAE3" w14:textId="409CA624" w:rsidR="00CB7E31" w:rsidDel="00F217D2" w:rsidRDefault="00000000">
      <w:pPr>
        <w:spacing w:after="184" w:line="256" w:lineRule="auto"/>
        <w:ind w:left="628"/>
        <w:rPr>
          <w:del w:id="7627" w:author="Jose Eduardo VIU" w:date="2023-04-02T00:32:00Z"/>
        </w:rPr>
      </w:pPr>
      <w:del w:id="7628" w:author="Jose Eduardo VIU" w:date="2023-04-02T00:32:00Z">
        <w:r w:rsidDel="00F217D2">
          <w:rPr>
            <w:rFonts w:ascii="Times New Roman" w:eastAsia="Times New Roman" w:hAnsi="Times New Roman" w:cs="Times New Roman"/>
          </w:rPr>
          <w:delText>El error obtenido es de tan sólo -0.001137…</w:delText>
        </w:r>
      </w:del>
    </w:p>
    <w:p w14:paraId="440A3AD6" w14:textId="765E0089" w:rsidR="00CB7E31" w:rsidDel="00F217D2" w:rsidRDefault="00000000">
      <w:pPr>
        <w:spacing w:after="207"/>
        <w:ind w:left="712" w:right="197" w:hanging="712"/>
        <w:rPr>
          <w:del w:id="7629" w:author="Jose Eduardo VIU" w:date="2023-04-02T00:32:00Z"/>
        </w:rPr>
      </w:pPr>
      <w:del w:id="7630" w:author="Jose Eduardo VIU" w:date="2023-04-02T00:32:00Z">
        <w:r w:rsidDel="00F217D2">
          <w:rPr>
            <w:noProof/>
          </w:rPr>
          <w:pict w14:anchorId="6505B4F2">
            <v:group id="Group 19403" o:spid="_x0000_s2067" style="position:absolute;left:0;text-align:left;margin-left:31.65pt;margin-top:-3pt;width:468pt;height:33.1pt;z-index:-503316287" coordsize="59436,4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" o:allowincell="f">
              <v:shape id="Forma libre: forma 976" o:spid="_x0000_s2068" style="position:absolute;width:59436;height:4204;visibility:visible;mso-wrap-style:square;v-text-anchor:top" coordsize="16510,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" path="m70,l16440,v39,,70,31,70,70l16510,1098v,39,-31,70,-70,70l70,1168c31,1168,,1137,,1098l,70c,31,31,,70,xe" fillcolor="#cfcfcf" stroked="f" strokeweight="0">
                <v:path arrowok="t"/>
              </v:shape>
              <v:shape id="Forma libre: forma 977" o:spid="_x0000_s2069" style="position:absolute;left:126;top:126;width:59180;height:3949;visibility:visible;mso-wrap-style:square;v-text-anchor:top" coordsize="16439,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" path="m35,l16405,v19,,35,16,35,35l16440,1063v,19,-16,35,-35,35l35,1098c16,1098,,1082,,1063l,35c,16,16,,35,xe" fillcolor="#f7f7f7" stroked="f" strokeweight="0">
                <v:path arrowok="t"/>
              </v:shape>
            </v:group>
          </w:pict>
        </w:r>
        <w:r w:rsidR="007341E8" w:rsidDel="00F217D2">
          <w:rPr>
            <w:color w:val="303F9F"/>
          </w:rPr>
          <w:delText xml:space="preserve">[62]: </w:delText>
        </w:r>
        <w:r w:rsidR="007341E8" w:rsidDel="00F217D2">
          <w:rPr>
            <w:color w:val="007F00"/>
          </w:rPr>
          <w:delText>print</w:delText>
        </w:r>
        <w:r w:rsidR="007341E8" w:rsidDel="00F217D2">
          <w:delText>(</w:delText>
        </w:r>
        <w:r w:rsidR="007341E8" w:rsidDel="00F217D2">
          <w:rPr>
            <w:color w:val="BA2121"/>
          </w:rPr>
          <w:delText>'Score R2:'</w:delText>
        </w:r>
        <w:r w:rsidR="007341E8" w:rsidDel="00F217D2">
          <w:delText>,rf_random</w:delText>
        </w:r>
        <w:r w:rsidR="007341E8" w:rsidDel="00F217D2">
          <w:rPr>
            <w:color w:val="666666"/>
          </w:rPr>
          <w:delText>.</w:delText>
        </w:r>
        <w:r w:rsidR="007341E8" w:rsidDel="00F217D2">
          <w:delText>best_estimator_</w:delText>
        </w:r>
        <w:r w:rsidR="007341E8" w:rsidDel="00F217D2">
          <w:rPr>
            <w:color w:val="666666"/>
          </w:rPr>
          <w:delText>.</w:delText>
        </w:r>
        <w:r w:rsidR="007341E8" w:rsidDel="00F217D2">
          <w:delText>score(X_test_s, y_test)) graficoDiferencias(rf_random</w:delText>
        </w:r>
        <w:r w:rsidR="007341E8" w:rsidDel="00F217D2">
          <w:rPr>
            <w:color w:val="666666"/>
          </w:rPr>
          <w:delText>.</w:delText>
        </w:r>
        <w:r w:rsidR="007341E8" w:rsidDel="00F217D2">
          <w:delText>best_estimator_, X_test_s, y_test)</w:delText>
        </w:r>
      </w:del>
    </w:p>
    <w:p w14:paraId="577FEB73" w14:textId="4266D92D" w:rsidR="00CB7E31" w:rsidDel="00F217D2" w:rsidRDefault="00000000">
      <w:pPr>
        <w:ind w:left="628" w:right="197"/>
        <w:rPr>
          <w:del w:id="7631" w:author="Jose Eduardo VIU" w:date="2023-04-02T00:32:00Z"/>
        </w:rPr>
      </w:pPr>
      <w:del w:id="7632" w:author="Jose Eduardo VIU" w:date="2023-04-02T00:32:00Z">
        <w:r w:rsidDel="00F217D2">
          <w:delText>Score R2: 0.8412042580961172</w:delText>
        </w:r>
        <w:r w:rsidDel="00F217D2">
          <w:br w:type="page"/>
        </w:r>
      </w:del>
    </w:p>
    <w:p w14:paraId="61786E19" w14:textId="47A1B10D" w:rsidR="00CB7E31" w:rsidDel="00F217D2" w:rsidRDefault="00000000">
      <w:pPr>
        <w:spacing w:after="908" w:line="259" w:lineRule="auto"/>
        <w:ind w:left="1115"/>
        <w:rPr>
          <w:del w:id="7633" w:author="Jose Eduardo VIU" w:date="2023-04-02T00:32:00Z"/>
        </w:rPr>
      </w:pPr>
      <w:del w:id="7634" w:author="Jose Eduardo VIU" w:date="2023-04-02T00:32:00Z">
        <w:r w:rsidDel="00F217D2">
          <w:rPr>
            <w:noProof/>
          </w:rPr>
          <w:drawing>
            <wp:inline distT="0" distB="0" distL="0" distR="0" wp14:anchorId="37E9C84E" wp14:editId="1EB62FEE">
              <wp:extent cx="5330825" cy="5340350"/>
              <wp:effectExtent l="0" t="0" r="0" b="0"/>
              <wp:docPr id="117" name="Picture 1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938"/>
                      <pic:cNvPicPr>
                        <a:picLocks noChangeAspect="1" noChangeArrowheads="1"/>
                      </pic:cNvPicPr>
                    </pic:nvPicPr>
                    <pic:blipFill>
                      <a:blip r:embed="rId144"/>
                      <a:stretch>
                        <a:fillRect/>
                      </a:stretch>
                    </pic:blipFill>
                    <pic:spPr bwMode="auto">
                      <a:xfrm>
                        <a:off x="0" y="0"/>
                        <a:ext cx="5330825" cy="5340350"/>
                      </a:xfrm>
                      <a:prstGeom prst="rect">
                        <a:avLst/>
                      </a:prstGeom>
                    </pic:spPr>
                  </pic:pic>
                </a:graphicData>
              </a:graphic>
            </wp:inline>
          </w:drawing>
        </w:r>
      </w:del>
    </w:p>
    <w:p w14:paraId="64248E52" w14:textId="68896B65" w:rsidR="00CB7E31" w:rsidDel="00F217D2" w:rsidRDefault="00000000">
      <w:pPr>
        <w:spacing w:after="135" w:line="256" w:lineRule="auto"/>
        <w:ind w:left="628"/>
        <w:rPr>
          <w:del w:id="7635" w:author="Jose Eduardo VIU" w:date="2023-04-02T00:32:00Z"/>
        </w:rPr>
      </w:pPr>
      <w:del w:id="7636" w:author="Jose Eduardo VIU" w:date="2023-04-02T00:32:00Z">
        <w:r w:rsidDel="00F217D2">
          <w:rPr>
            <w:rFonts w:ascii="Times New Roman" w:eastAsia="Times New Roman" w:hAnsi="Times New Roman" w:cs="Times New Roman"/>
          </w:rPr>
          <w:delText>Hemos obtenido un coeficiente de determinación de 84,12%, mejorando el de los parámetros iniciales en un 0,8%.</w:delText>
        </w:r>
      </w:del>
    </w:p>
    <w:p w14:paraId="6974C670" w14:textId="6C74DBE2" w:rsidR="00CB7E31" w:rsidDel="00F217D2" w:rsidRDefault="00000000">
      <w:pPr>
        <w:spacing w:after="419" w:line="256" w:lineRule="auto"/>
        <w:ind w:left="628"/>
        <w:rPr>
          <w:del w:id="7637" w:author="Jose Eduardo VIU" w:date="2023-04-02T00:32:00Z"/>
        </w:rPr>
      </w:pPr>
      <w:del w:id="7638" w:author="Jose Eduardo VIU" w:date="2023-04-02T00:32:00Z">
        <w:r w:rsidDel="00F217D2">
          <w:rPr>
            <w:rFonts w:ascii="Times New Roman" w:eastAsia="Times New Roman" w:hAnsi="Times New Roman" w:cs="Times New Roman"/>
          </w:rPr>
          <w:delText>Si medimos las diferencias sobre el conjunto de datos de test (no usado en el entrenamiento), el error se mantiene similar al obtenido en la validación cruzada del modelo, por lo que parece que no está sobreajustado y generaliza correctamente.</w:delText>
        </w:r>
      </w:del>
    </w:p>
    <w:p w14:paraId="3FEDB10C" w14:textId="39BCF47C" w:rsidR="00CB7E31" w:rsidDel="00F217D2" w:rsidRDefault="00000000">
      <w:pPr>
        <w:pStyle w:val="Ttulo3"/>
        <w:rPr>
          <w:del w:id="7639" w:author="Jose Eduardo VIU" w:date="2023-04-02T00:32:00Z"/>
        </w:rPr>
      </w:pPr>
      <w:del w:id="7640" w:author="Jose Eduardo VIU" w:date="2023-04-02T00:32:00Z">
        <w:r w:rsidDel="00F217D2">
          <w:delText>Estimar mejores modelos con LazzyPredict</w:delText>
        </w:r>
      </w:del>
    </w:p>
    <w:p w14:paraId="1CADE497" w14:textId="799748CC" w:rsidR="00CB7E31" w:rsidDel="00F217D2" w:rsidRDefault="00000000">
      <w:pPr>
        <w:spacing w:after="0" w:line="256" w:lineRule="auto"/>
        <w:ind w:left="628"/>
        <w:rPr>
          <w:del w:id="7641" w:author="Jose Eduardo VIU" w:date="2023-04-02T00:32:00Z"/>
        </w:rPr>
      </w:pPr>
      <w:del w:id="7642" w:author="Jose Eduardo VIU" w:date="2023-04-02T00:32:00Z">
        <w:r w:rsidDel="00F217D2">
          <w:rPr>
            <w:rFonts w:ascii="Times New Roman" w:eastAsia="Times New Roman" w:hAnsi="Times New Roman" w:cs="Times New Roman"/>
          </w:rPr>
          <w:delText>La librería lazzypredict permite estimar los modelos que mejor representan nuestro modelo según una métrica dada, probando en más de 40 modelos y ofreciendo un ranking de los resultados. No ofrecen los mejores hiperparámetros para cada uno de esos modelos, pero es un buen punto de partida, para seleccionar los modelos más prometedores y realizar sobre ellos la optimización de hiperparámetros, con la que encontrar más rápidamente un buen modelo que se aproxime a la mejor solución disponible con los métodos y variables actuales.</w:delText>
        </w:r>
      </w:del>
    </w:p>
    <w:p w14:paraId="5627366B" w14:textId="49281DD5" w:rsidR="00CB7E31" w:rsidDel="00F217D2" w:rsidRDefault="00000000">
      <w:pPr>
        <w:spacing w:after="155" w:line="259" w:lineRule="auto"/>
        <w:rPr>
          <w:del w:id="7643" w:author="Jose Eduardo VIU" w:date="2023-04-02T00:32:00Z"/>
        </w:rPr>
      </w:pPr>
      <w:del w:id="7644" w:author="Jose Eduardo VIU" w:date="2023-04-02T00:32:00Z">
        <w:r w:rsidDel="00F217D2">
          <w:pict w14:anchorId="79D76070">
            <v:group id="Group 22455" o:spid="_x0000_s2060" style="width:499.65pt;height:19.6pt;mso-position-horizontal-relative:char;mso-position-vertical-relative:line" coordsize="63457,2487">
              <v:shape id="Forma libre: forma 979" o:spid="_x0000_s2061" style="position:absolute;left:4021;width:59436;height:2487;visibility:visible;mso-wrap-style:square;v-text-anchor:top" coordsize="16510,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" path="m69,l16440,v39,,70,31,70,70l16510,621v,39,-31,70,-70,70l69,691c30,691,-1,660,-1,621l-1,70c-1,31,30,,69,xe" fillcolor="#cfcfcf" stroked="f" strokeweight="0">
                <v:path arrowok="t"/>
              </v:shape>
              <v:shape id="Forma libre: forma 980" o:spid="_x0000_s2062" style="position:absolute;left:4147;top:126;width:59180;height:2235;visibility:visible;mso-wrap-style:square;v-text-anchor:top" coordsize="16439,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" path="m34,l16405,v19,,35,16,35,35l16440,586v,19,-16,35,-35,35l34,621c15,621,-1,605,-1,586l-1,35c-1,16,15,,34,xe" fillcolor="#f7f7f7" stroked="f" strokeweight="0">
                <v:path arrowok="t"/>
              </v:shape>
              <v:shape id="Cuadro de texto 981" o:spid="_x0000_s2063" type="#_x0000_t202" style="position:absolute;top:388;width:483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" filled="f" stroked="f" strokeweight="0">
                <v:textbox inset="0,0,0,0">
                  <w:txbxContent>
                    <w:p w14:paraId="095E33B3" w14:textId="77777777" w:rsidR="00CB7E31" w:rsidRDefault="00000000">
                      <w:pPr>
                        <w:overflowPunct w:val="0"/>
                        <w:spacing w:after="0" w:line="240" w:lineRule="auto"/>
                      </w:pPr>
                      <w:r>
                        <w:rPr>
                          <w:rFonts w:cstheme="minorBidi"/>
                          <w:color w:val="303F9F"/>
                        </w:rPr>
                        <w:t>[63]:</w:t>
                      </w:r>
                    </w:p>
                  </w:txbxContent>
                </v:textbox>
              </v:shape>
              <v:line id="Conector recto 982" o:spid="_x0000_s2064" style="position:absolute;flip:y;visibility:visible;mso-wrap-style:square" from="4881,309" to="4881,1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" strokecolor="#f9f9f9" strokeweight="1.75mm">
                <v:stroke joinstyle="miter"/>
              </v:line>
              <v:shape id="Cuadro de texto 983" o:spid="_x0000_s2065" type="#_x0000_t202" style="position:absolute;left:4521;top:388;width:9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" filled="f" stroked="f" strokeweight="0">
                <v:textbox inset="0,0,0,0">
                  <w:txbxContent>
                    <w:p w14:paraId="49BAC282" w14:textId="77777777" w:rsidR="00CB7E31" w:rsidRDefault="00000000">
                      <w:pPr>
                        <w:overflowPunct w:val="0"/>
                        <w:spacing w:after="0" w:line="240" w:lineRule="auto"/>
                      </w:pPr>
                      <w:r>
                        <w:rPr>
                          <w:rFonts w:cstheme="minorBidi"/>
                        </w:rPr>
                        <w:t>!</w:t>
                      </w:r>
                    </w:p>
                  </w:txbxContent>
                </v:textbox>
              </v:shape>
              <v:shape id="Cuadro de texto 984" o:spid="_x0000_s2066" type="#_x0000_t202" style="position:absolute;left:5252;top:388;width:2225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" filled="f" stroked="f" strokeweight="0">
                <v:textbox inset="0,0,0,0">
                  <w:txbxContent>
                    <w:p w14:paraId="47EEF254" w14:textId="77777777" w:rsidR="00CB7E31" w:rsidRDefault="00000000">
                      <w:pPr>
                        <w:overflowPunct w:val="0"/>
                        <w:spacing w:after="0" w:line="240" w:lineRule="auto"/>
                      </w:pPr>
                      <w:r>
                        <w:rPr>
                          <w:rFonts w:cstheme="minorBidi"/>
                        </w:rPr>
                        <w:t>pip</w:t>
                      </w:r>
                      <w:r>
                        <w:rPr>
                          <w:rFonts w:cstheme="minorBidi"/>
                          <w:spacing w:val="-16"/>
                        </w:rPr>
                        <w:t xml:space="preserve"> </w:t>
                      </w:r>
                      <w:r>
                        <w:rPr>
                          <w:rFonts w:cstheme="minorBidi"/>
                        </w:rPr>
                        <w:t>install</w:t>
                      </w:r>
                      <w:r>
                        <w:rPr>
                          <w:rFonts w:cstheme="minorBidi"/>
                          <w:spacing w:val="-16"/>
                        </w:rPr>
                        <w:t xml:space="preserve"> </w:t>
                      </w:r>
                      <w:r>
                        <w:rPr>
                          <w:rFonts w:cstheme="minorBidi"/>
                        </w:rPr>
                        <w:t>lazypredict</w:t>
                      </w:r>
                    </w:p>
                  </w:txbxContent>
                </v:textbox>
              </v:shape>
              <w10:anchorlock/>
            </v:group>
          </w:pict>
        </w:r>
      </w:del>
    </w:p>
    <w:p w14:paraId="395F7E3D" w14:textId="4F453A1D" w:rsidR="00CB7E31" w:rsidDel="00F217D2" w:rsidRDefault="00000000">
      <w:pPr>
        <w:ind w:left="628" w:right="540"/>
        <w:rPr>
          <w:del w:id="7645" w:author="Jose Eduardo VIU" w:date="2023-04-02T00:32:00Z"/>
        </w:rPr>
      </w:pPr>
      <w:del w:id="7646" w:author="Jose Eduardo VIU" w:date="2023-04-02T00:32:00Z">
        <w:r w:rsidDel="00F217D2">
          <w:delText>Looking in indexes: https://pypi.org/simple, https://us-python.pkg.dev/colabwheels/public/simple/ Collecting lazypredict</w:delText>
        </w:r>
      </w:del>
    </w:p>
    <w:p w14:paraId="1F7ABC0F" w14:textId="692DFF32" w:rsidR="00CB7E31" w:rsidDel="00F217D2" w:rsidRDefault="00000000">
      <w:pPr>
        <w:ind w:left="872" w:right="197"/>
        <w:rPr>
          <w:del w:id="7647" w:author="Jose Eduardo VIU" w:date="2023-04-02T00:32:00Z"/>
        </w:rPr>
      </w:pPr>
      <w:del w:id="7648" w:author="Jose Eduardo VIU" w:date="2023-04-02T00:32:00Z">
        <w:r w:rsidDel="00F217D2">
          <w:delText>Downloading lazypredict-0.2.12-py2.py3-none-any.whl (12 kB)</w:delText>
        </w:r>
      </w:del>
    </w:p>
    <w:p w14:paraId="428D5361" w14:textId="42EF5AE1" w:rsidR="00CB7E31" w:rsidDel="00F217D2" w:rsidRDefault="00000000">
      <w:pPr>
        <w:ind w:left="628" w:right="197"/>
        <w:rPr>
          <w:del w:id="7649" w:author="Jose Eduardo VIU" w:date="2023-04-02T00:32:00Z"/>
        </w:rPr>
      </w:pPr>
      <w:del w:id="7650" w:author="Jose Eduardo VIU" w:date="2023-04-02T00:32:00Z">
        <w:r w:rsidDel="00F217D2">
          <w:delText>Requirement already satisfied: pandas in /usr/local/lib/python3.9/dist-packages (from lazypredict) (1.4.4)</w:delText>
        </w:r>
      </w:del>
    </w:p>
    <w:p w14:paraId="42C49877" w14:textId="4D525DAE" w:rsidR="00CB7E31" w:rsidDel="00F217D2" w:rsidRDefault="00000000">
      <w:pPr>
        <w:ind w:left="628" w:right="197"/>
        <w:rPr>
          <w:del w:id="7651" w:author="Jose Eduardo VIU" w:date="2023-04-02T00:32:00Z"/>
        </w:rPr>
      </w:pPr>
      <w:del w:id="7652" w:author="Jose Eduardo VIU" w:date="2023-04-02T00:32:00Z">
        <w:r w:rsidDel="00F217D2">
          <w:delText>Requirement already satisfied: xgboost in /usr/local/lib/python3.9/dist-packages (from lazypredict) (1.7.4)</w:delText>
        </w:r>
      </w:del>
    </w:p>
    <w:p w14:paraId="0B19DA1C" w14:textId="3D77BDCB" w:rsidR="00CB7E31" w:rsidDel="00F217D2" w:rsidRDefault="00000000">
      <w:pPr>
        <w:ind w:left="628" w:right="197"/>
        <w:rPr>
          <w:del w:id="7653" w:author="Jose Eduardo VIU" w:date="2023-04-02T00:32:00Z"/>
        </w:rPr>
      </w:pPr>
      <w:del w:id="7654" w:author="Jose Eduardo VIU" w:date="2023-04-02T00:32:00Z">
        <w:r w:rsidDel="00F217D2">
          <w:delText>Requirement already satisfied: tqdm in /usr/local/lib/python3.9/dist-packages</w:delText>
        </w:r>
      </w:del>
    </w:p>
    <w:p w14:paraId="79D12595" w14:textId="13385B92" w:rsidR="00CB7E31" w:rsidDel="00F217D2" w:rsidRDefault="00000000">
      <w:pPr>
        <w:ind w:left="628" w:right="197"/>
        <w:rPr>
          <w:del w:id="7655" w:author="Jose Eduardo VIU" w:date="2023-04-02T00:32:00Z"/>
        </w:rPr>
      </w:pPr>
      <w:del w:id="7656" w:author="Jose Eduardo VIU" w:date="2023-04-02T00:32:00Z">
        <w:r w:rsidDel="00F217D2">
          <w:delText>(from lazypredict) (4.65.0)</w:delText>
        </w:r>
      </w:del>
    </w:p>
    <w:p w14:paraId="679BB4EB" w14:textId="33050EDF" w:rsidR="00CB7E31" w:rsidDel="00F217D2" w:rsidRDefault="00000000">
      <w:pPr>
        <w:ind w:left="628" w:right="197"/>
        <w:rPr>
          <w:del w:id="7657" w:author="Jose Eduardo VIU" w:date="2023-04-02T00:32:00Z"/>
        </w:rPr>
      </w:pPr>
      <w:del w:id="7658" w:author="Jose Eduardo VIU" w:date="2023-04-02T00:32:00Z">
        <w:r w:rsidDel="00F217D2">
          <w:delText>Requirement already satisfied: lightgbm in /usr/local/lib/python3.9/distpackages (from lazypredict) (3.3.5)</w:delText>
        </w:r>
      </w:del>
    </w:p>
    <w:p w14:paraId="5B789BDF" w14:textId="1C12E6AA" w:rsidR="00CB7E31" w:rsidDel="00F217D2" w:rsidRDefault="00000000">
      <w:pPr>
        <w:ind w:left="628" w:right="197"/>
        <w:rPr>
          <w:del w:id="7659" w:author="Jose Eduardo VIU" w:date="2023-04-02T00:32:00Z"/>
        </w:rPr>
      </w:pPr>
      <w:del w:id="7660" w:author="Jose Eduardo VIU" w:date="2023-04-02T00:32:00Z">
        <w:r w:rsidDel="00F217D2">
          <w:delText>Requirement already satisfied: scikit-learn in /usr/local/lib/python3.9/distpackages (from lazypredict) (1.2.2)</w:delText>
        </w:r>
      </w:del>
    </w:p>
    <w:p w14:paraId="3D00A78F" w14:textId="3DEFFFD2" w:rsidR="00CB7E31" w:rsidDel="00F217D2" w:rsidRDefault="00000000">
      <w:pPr>
        <w:ind w:left="628" w:right="197"/>
        <w:rPr>
          <w:del w:id="7661" w:author="Jose Eduardo VIU" w:date="2023-04-02T00:32:00Z"/>
        </w:rPr>
      </w:pPr>
      <w:del w:id="7662" w:author="Jose Eduardo VIU" w:date="2023-04-02T00:32:00Z">
        <w:r w:rsidDel="00F217D2">
          <w:delText>Requirement already satisfied: joblib in /usr/local/lib/python3.9/dist-packages (from lazypredict) (1.1.1)</w:delText>
        </w:r>
      </w:del>
    </w:p>
    <w:p w14:paraId="5D28E1DA" w14:textId="1D5503D5" w:rsidR="00CB7E31" w:rsidDel="00F217D2" w:rsidRDefault="00000000">
      <w:pPr>
        <w:ind w:left="628" w:right="197"/>
        <w:rPr>
          <w:del w:id="7663" w:author="Jose Eduardo VIU" w:date="2023-04-02T00:32:00Z"/>
        </w:rPr>
      </w:pPr>
      <w:del w:id="7664" w:author="Jose Eduardo VIU" w:date="2023-04-02T00:32:00Z">
        <w:r w:rsidDel="00F217D2">
          <w:delText>Requirement already satisfied: click in /usr/local/lib/python3.9/dist-packages</w:delText>
        </w:r>
      </w:del>
    </w:p>
    <w:p w14:paraId="046D5E49" w14:textId="3C36F5B6" w:rsidR="00CB7E31" w:rsidDel="00F217D2" w:rsidRDefault="00000000">
      <w:pPr>
        <w:ind w:left="628" w:right="197"/>
        <w:rPr>
          <w:del w:id="7665" w:author="Jose Eduardo VIU" w:date="2023-04-02T00:32:00Z"/>
        </w:rPr>
      </w:pPr>
      <w:del w:id="7666" w:author="Jose Eduardo VIU" w:date="2023-04-02T00:32:00Z">
        <w:r w:rsidDel="00F217D2">
          <w:delText>(from lazypredict) (8.1.3)</w:delText>
        </w:r>
      </w:del>
    </w:p>
    <w:p w14:paraId="72C6D42F" w14:textId="12DEE33F" w:rsidR="00CB7E31" w:rsidDel="00F217D2" w:rsidRDefault="00000000">
      <w:pPr>
        <w:ind w:left="628" w:right="197"/>
        <w:rPr>
          <w:del w:id="7667" w:author="Jose Eduardo VIU" w:date="2023-04-02T00:32:00Z"/>
        </w:rPr>
      </w:pPr>
      <w:del w:id="7668" w:author="Jose Eduardo VIU" w:date="2023-04-02T00:32:00Z">
        <w:r w:rsidDel="00F217D2">
          <w:delText>Requirement already satisfied: wheel in /usr/local/lib/python3.9/dist-packages</w:delText>
        </w:r>
      </w:del>
    </w:p>
    <w:p w14:paraId="50C6FBB8" w14:textId="79D270E6" w:rsidR="00CB7E31" w:rsidDel="00F217D2" w:rsidRDefault="00000000">
      <w:pPr>
        <w:ind w:left="628" w:right="197"/>
        <w:rPr>
          <w:del w:id="7669" w:author="Jose Eduardo VIU" w:date="2023-04-02T00:32:00Z"/>
        </w:rPr>
      </w:pPr>
      <w:del w:id="7670" w:author="Jose Eduardo VIU" w:date="2023-04-02T00:32:00Z">
        <w:r w:rsidDel="00F217D2">
          <w:delText>(from lightgbm-&gt;lazypredict) (0.40.0)</w:delText>
        </w:r>
      </w:del>
    </w:p>
    <w:p w14:paraId="7CB3AA5E" w14:textId="18B45DF8" w:rsidR="00CB7E31" w:rsidDel="00F217D2" w:rsidRDefault="00000000">
      <w:pPr>
        <w:ind w:left="628" w:right="197"/>
        <w:rPr>
          <w:del w:id="7671" w:author="Jose Eduardo VIU" w:date="2023-04-02T00:32:00Z"/>
        </w:rPr>
      </w:pPr>
      <w:del w:id="7672" w:author="Jose Eduardo VIU" w:date="2023-04-02T00:32:00Z">
        <w:r w:rsidDel="00F217D2">
          <w:delText>Requirement already satisfied: scipy in /usr/local/lib/python3.9/dist-packages</w:delText>
        </w:r>
      </w:del>
    </w:p>
    <w:p w14:paraId="139BC0E7" w14:textId="76423A37" w:rsidR="00CB7E31" w:rsidDel="00F217D2" w:rsidRDefault="00000000">
      <w:pPr>
        <w:ind w:left="628" w:right="197"/>
        <w:rPr>
          <w:del w:id="7673" w:author="Jose Eduardo VIU" w:date="2023-04-02T00:32:00Z"/>
        </w:rPr>
      </w:pPr>
      <w:del w:id="7674" w:author="Jose Eduardo VIU" w:date="2023-04-02T00:32:00Z">
        <w:r w:rsidDel="00F217D2">
          <w:delText>(from lightgbm-&gt;lazypredict) (1.10.1)</w:delText>
        </w:r>
      </w:del>
    </w:p>
    <w:p w14:paraId="59440EFF" w14:textId="1C893B91" w:rsidR="00CB7E31" w:rsidDel="00F217D2" w:rsidRDefault="00000000">
      <w:pPr>
        <w:ind w:left="628" w:right="197"/>
        <w:rPr>
          <w:del w:id="7675" w:author="Jose Eduardo VIU" w:date="2023-04-02T00:32:00Z"/>
        </w:rPr>
      </w:pPr>
      <w:del w:id="7676" w:author="Jose Eduardo VIU" w:date="2023-04-02T00:32:00Z">
        <w:r w:rsidDel="00F217D2">
          <w:delText>Requirement already satisfied: numpy in /usr/local/lib/python3.9/dist-packages</w:delText>
        </w:r>
      </w:del>
    </w:p>
    <w:p w14:paraId="23002581" w14:textId="529B374B" w:rsidR="00CB7E31" w:rsidDel="00F217D2" w:rsidRDefault="00000000">
      <w:pPr>
        <w:ind w:left="628" w:right="197"/>
        <w:rPr>
          <w:del w:id="7677" w:author="Jose Eduardo VIU" w:date="2023-04-02T00:32:00Z"/>
        </w:rPr>
      </w:pPr>
      <w:del w:id="7678" w:author="Jose Eduardo VIU" w:date="2023-04-02T00:32:00Z">
        <w:r w:rsidDel="00F217D2">
          <w:delText>(from lightgbm-&gt;lazypredict) (1.22.4)</w:delText>
        </w:r>
      </w:del>
    </w:p>
    <w:p w14:paraId="57AB89AC" w14:textId="0351C08E" w:rsidR="00CB7E31" w:rsidDel="00F217D2" w:rsidRDefault="00000000">
      <w:pPr>
        <w:ind w:left="628" w:right="197"/>
        <w:rPr>
          <w:del w:id="7679" w:author="Jose Eduardo VIU" w:date="2023-04-02T00:32:00Z"/>
        </w:rPr>
      </w:pPr>
      <w:del w:id="7680" w:author="Jose Eduardo VIU" w:date="2023-04-02T00:32:00Z">
        <w:r w:rsidDel="00F217D2">
          <w:delText>Requirement already satisfied: threadpoolctl&gt;=2.0.0 in</w:delText>
        </w:r>
      </w:del>
    </w:p>
    <w:p w14:paraId="6ACD7415" w14:textId="32AD48F5" w:rsidR="00CB7E31" w:rsidDel="00F217D2" w:rsidRDefault="00000000">
      <w:pPr>
        <w:ind w:left="628" w:right="197"/>
        <w:rPr>
          <w:del w:id="7681" w:author="Jose Eduardo VIU" w:date="2023-04-02T00:32:00Z"/>
        </w:rPr>
      </w:pPr>
      <w:del w:id="7682" w:author="Jose Eduardo VIU" w:date="2023-04-02T00:32:00Z">
        <w:r w:rsidDel="00F217D2">
          <w:delText>/usr/local/lib/python3.9/dist-packages (from scikit-learn-&gt;lazypredict) (3.1.0) Requirement already satisfied: pytz&gt;=2020.1 in /usr/local/lib/python3.9/distpackages (from pandas-&gt;lazypredict) (2022.7.1)</w:delText>
        </w:r>
      </w:del>
    </w:p>
    <w:p w14:paraId="66EB3958" w14:textId="46F7F153" w:rsidR="00CB7E31" w:rsidDel="00F217D2" w:rsidRDefault="00000000">
      <w:pPr>
        <w:ind w:left="628" w:right="197"/>
        <w:rPr>
          <w:del w:id="7683" w:author="Jose Eduardo VIU" w:date="2023-04-02T00:32:00Z"/>
        </w:rPr>
      </w:pPr>
      <w:del w:id="7684" w:author="Jose Eduardo VIU" w:date="2023-04-02T00:32:00Z">
        <w:r w:rsidDel="00F217D2">
          <w:delText>Requirement already satisfied: python-dateutil&gt;=2.8.1 in</w:delText>
        </w:r>
      </w:del>
    </w:p>
    <w:p w14:paraId="6903DE93" w14:textId="50C263D8" w:rsidR="00CB7E31" w:rsidDel="00F217D2" w:rsidRDefault="00000000">
      <w:pPr>
        <w:ind w:left="628" w:right="197"/>
        <w:rPr>
          <w:del w:id="7685" w:author="Jose Eduardo VIU" w:date="2023-04-02T00:32:00Z"/>
        </w:rPr>
      </w:pPr>
      <w:del w:id="7686" w:author="Jose Eduardo VIU" w:date="2023-04-02T00:32:00Z">
        <w:r w:rsidDel="00F217D2">
          <w:delText>/usr/local/lib/python3.9/dist-packages (from pandas-&gt;lazypredict) (2.8.2) Requirement already satisfied: six&gt;=1.5 in /usr/local/lib/python3.9/distpackages (from python-dateutil&gt;=2.8.1-&gt;pandas-&gt;lazypredict) (1.16.0)</w:delText>
        </w:r>
      </w:del>
    </w:p>
    <w:p w14:paraId="547EA609" w14:textId="783F4A5F" w:rsidR="00CB7E31" w:rsidDel="00F217D2" w:rsidRDefault="00000000">
      <w:pPr>
        <w:spacing w:after="177"/>
        <w:ind w:left="628" w:right="3175"/>
        <w:rPr>
          <w:del w:id="7687" w:author="Jose Eduardo VIU" w:date="2023-04-02T00:32:00Z"/>
        </w:rPr>
      </w:pPr>
      <w:del w:id="7688" w:author="Jose Eduardo VIU" w:date="2023-04-02T00:32:00Z">
        <w:r w:rsidDel="00F217D2">
          <w:delText>Installing collected packages: lazypredict Successfully installed lazypredict-0.2.12</w:delText>
        </w:r>
      </w:del>
    </w:p>
    <w:p w14:paraId="19B4920C" w14:textId="0E03430B" w:rsidR="00CB7E31" w:rsidDel="00F217D2" w:rsidRDefault="00000000">
      <w:pPr>
        <w:spacing w:after="0" w:line="273" w:lineRule="auto"/>
        <w:ind w:left="712" w:right="3782" w:hanging="712"/>
        <w:rPr>
          <w:del w:id="7689" w:author="Jose Eduardo VIU" w:date="2023-04-02T00:32:00Z"/>
        </w:rPr>
      </w:pPr>
      <w:del w:id="7690" w:author="Jose Eduardo VIU" w:date="2023-04-02T00:32:00Z">
        <w:r w:rsidDel="00F217D2">
          <w:rPr>
            <w:color w:val="303F9F"/>
          </w:rPr>
          <w:delText xml:space="preserve">[64]: </w:delText>
        </w:r>
        <w:r w:rsidDel="00F217D2">
          <w:rPr>
            <w:rFonts w:ascii="Courier New" w:eastAsia="Courier New" w:hAnsi="Courier New" w:cs="Courier New"/>
            <w:b/>
            <w:color w:val="007F00"/>
          </w:rPr>
          <w:delText xml:space="preserve">import </w:delText>
        </w:r>
        <w:r w:rsidDel="00F217D2">
          <w:rPr>
            <w:rFonts w:ascii="Courier New" w:eastAsia="Courier New" w:hAnsi="Courier New" w:cs="Courier New"/>
            <w:b/>
            <w:color w:val="0000FF"/>
          </w:rPr>
          <w:delText xml:space="preserve">lazypredict </w:delText>
        </w:r>
        <w:r w:rsidDel="00F217D2">
          <w:rPr>
            <w:rFonts w:ascii="Courier New" w:eastAsia="Courier New" w:hAnsi="Courier New" w:cs="Courier New"/>
            <w:b/>
            <w:color w:val="007F00"/>
          </w:rPr>
          <w:delText xml:space="preserve">from </w:delText>
        </w:r>
        <w:r w:rsidDel="00F217D2">
          <w:rPr>
            <w:rFonts w:ascii="Courier New" w:eastAsia="Courier New" w:hAnsi="Courier New" w:cs="Courier New"/>
            <w:b/>
            <w:color w:val="0000FF"/>
          </w:rPr>
          <w:delText xml:space="preserve">lazypredict.Supervised </w:delText>
        </w:r>
        <w:r w:rsidDel="00F217D2">
          <w:rPr>
            <w:rFonts w:ascii="Courier New" w:eastAsia="Courier New" w:hAnsi="Courier New" w:cs="Courier New"/>
            <w:b/>
            <w:color w:val="007F00"/>
          </w:rPr>
          <w:delText xml:space="preserve">import </w:delText>
        </w:r>
        <w:r w:rsidDel="00F217D2">
          <w:delText>LazyRegressor</w:delText>
        </w:r>
      </w:del>
    </w:p>
    <w:p w14:paraId="3F53839E" w14:textId="55EF4775" w:rsidR="00CB7E31" w:rsidDel="00F217D2" w:rsidRDefault="00000000">
      <w:pPr>
        <w:spacing w:after="5" w:line="268" w:lineRule="auto"/>
        <w:ind w:left="722" w:right="346"/>
        <w:rPr>
          <w:del w:id="7691" w:author="Jose Eduardo VIU" w:date="2023-04-02T00:32:00Z"/>
        </w:rPr>
      </w:pPr>
      <w:del w:id="7692" w:author="Jose Eduardo VIU" w:date="2023-04-02T00:32:00Z">
        <w:r w:rsidDel="00F217D2">
          <w:rPr>
            <w:rFonts w:ascii="Courier New" w:eastAsia="Courier New" w:hAnsi="Courier New" w:cs="Courier New"/>
            <w:i/>
            <w:color w:val="3D7A7A"/>
          </w:rPr>
          <w:delText xml:space="preserve"># Borramos el modelo que tarda mucho </w:delText>
        </w:r>
        <w:r w:rsidDel="00F217D2">
          <w:rPr>
            <w:rFonts w:ascii="Courier New" w:eastAsia="Courier New" w:hAnsi="Courier New" w:cs="Courier New"/>
            <w:b/>
            <w:color w:val="007F00"/>
          </w:rPr>
          <w:delText xml:space="preserve">del </w:delText>
        </w:r>
        <w:r w:rsidDel="00F217D2">
          <w:delText>lazypredict</w:delText>
        </w:r>
        <w:r w:rsidDel="00F217D2">
          <w:rPr>
            <w:color w:val="666666"/>
          </w:rPr>
          <w:delText>.</w:delText>
        </w:r>
        <w:r w:rsidDel="00F217D2">
          <w:delText>Supervised</w:delText>
        </w:r>
        <w:r w:rsidDel="00F217D2">
          <w:rPr>
            <w:color w:val="666666"/>
          </w:rPr>
          <w:delText>.</w:delText>
        </w:r>
        <w:r w:rsidDel="00F217D2">
          <w:delText>REGRESSORS[</w:delText>
        </w:r>
        <w:r w:rsidDel="00F217D2">
          <w:rPr>
            <w:color w:val="666666"/>
          </w:rPr>
          <w:delText>29</w:delText>
        </w:r>
        <w:r w:rsidDel="00F217D2">
          <w:delText>:</w:delText>
        </w:r>
        <w:r w:rsidDel="00F217D2">
          <w:rPr>
            <w:color w:val="666666"/>
          </w:rPr>
          <w:delText>32</w:delText>
        </w:r>
        <w:r w:rsidDel="00F217D2">
          <w:delText>]</w:delText>
        </w:r>
        <w:r w:rsidDel="00F217D2">
          <w:tab/>
        </w:r>
        <w:r w:rsidDel="00F217D2">
          <w:rPr>
            <w:rFonts w:ascii="Courier New" w:eastAsia="Courier New" w:hAnsi="Courier New" w:cs="Courier New"/>
            <w:i/>
            <w:color w:val="3D7A7A"/>
          </w:rPr>
          <w:delText># PassiveAggressiveRegressor,</w:delText>
        </w:r>
        <w:r w:rsidDel="00F217D2">
          <w:rPr>
            <w:color w:val="FF0000"/>
          </w:rPr>
          <w:delText>␣</w:delText>
        </w:r>
      </w:del>
    </w:p>
    <w:p w14:paraId="01ED1327" w14:textId="1A12313B" w:rsidR="00CB7E31" w:rsidDel="00F217D2" w:rsidRDefault="00000000">
      <w:pPr>
        <w:ind w:left="712" w:right="919" w:firstLine="163"/>
        <w:rPr>
          <w:del w:id="7693" w:author="Jose Eduardo VIU" w:date="2023-04-02T00:32:00Z"/>
        </w:rPr>
      </w:pPr>
      <w:del w:id="7694" w:author="Jose Eduardo VIU" w:date="2023-04-02T00:32:00Z">
        <w:r w:rsidDel="00F217D2">
          <w:rPr>
            <w:noProof/>
          </w:rPr>
          <w:pict w14:anchorId="1D7D7911">
            <v:group id="Group 22456" o:spid="_x0000_s2057" style="position:absolute;left:0;text-align:left;margin-left:31.65pt;margin-top:-57.3pt;width:468pt;height:114.3pt;z-index:-503316285" coordsize="59436,14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" o:allowincell="f">
              <v:shape id="Forma libre: forma 986" o:spid="_x0000_s2058" style="position:absolute;width:59436;height:14515;visibility:visible;mso-wrap-style:square;v-text-anchor:top" coordsize="16510,4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" path="m70,l16440,v39,,70,31,70,70l16510,3961v,39,-31,70,-70,70l70,4031c31,4031,,4000,,3961l,70c,31,31,,70,xe" fillcolor="#cfcfcf" stroked="f" strokeweight="0">
                <v:path arrowok="t"/>
              </v:shape>
              <v:shape id="Forma libre: forma 987" o:spid="_x0000_s2059" style="position:absolute;left:126;top:126;width:59180;height:14389;visibility:visible;mso-wrap-style:square;v-text-anchor:top" coordsize="16439,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" path="m35,l16405,v19,,35,16,35,35l16440,3961v,19,-16,35,-35,35l35,3996c16,3996,,3980,,3961l,35c,16,16,,35,xe" fillcolor="#f7f7f7" stroked="f" strokeweight="0">
                <v:path arrowok="t"/>
              </v:shape>
            </v:group>
          </w:pict>
        </w:r>
        <w:r w:rsidR="007341E8" w:rsidDel="00F217D2">
          <w:rPr>
            <w:rFonts w:ascii="Times New Roman" w:eastAsia="Times New Roman" w:hAnsi="Times New Roman" w:cs="Times New Roman"/>
            <w:color w:val="FF0000"/>
            <w:sz w:val="12"/>
          </w:rPr>
          <w:delText>↪</w:delText>
        </w:r>
        <w:r w:rsidR="007341E8" w:rsidDel="00F217D2">
          <w:rPr>
            <w:rFonts w:ascii="Courier New" w:eastAsia="Courier New" w:hAnsi="Courier New" w:cs="Courier New"/>
            <w:i/>
            <w:color w:val="3D7A7A"/>
          </w:rPr>
          <w:delText xml:space="preserve">PoissonRegressor, QuantileRegressor </w:delText>
        </w:r>
        <w:r w:rsidR="007341E8" w:rsidDel="00F217D2">
          <w:delText xml:space="preserve">reg </w:delText>
        </w:r>
        <w:r w:rsidR="007341E8" w:rsidDel="00F217D2">
          <w:rPr>
            <w:color w:val="666666"/>
          </w:rPr>
          <w:delText xml:space="preserve">= </w:delText>
        </w:r>
        <w:r w:rsidR="007341E8" w:rsidDel="00F217D2">
          <w:delText>LazyRegressor(verbose</w:delText>
        </w:r>
        <w:r w:rsidR="007341E8" w:rsidDel="00F217D2">
          <w:rPr>
            <w:color w:val="666666"/>
          </w:rPr>
          <w:delText>=1</w:delText>
        </w:r>
        <w:r w:rsidR="007341E8" w:rsidDel="00F217D2">
          <w:delText>, ignore_warnings</w:delText>
        </w:r>
        <w:r w:rsidR="007341E8" w:rsidDel="00F217D2">
          <w:rPr>
            <w:color w:val="666666"/>
          </w:rPr>
          <w:delText>=</w:delText>
        </w:r>
        <w:r w:rsidR="007341E8" w:rsidDel="00F217D2">
          <w:rPr>
            <w:rFonts w:ascii="Courier New" w:eastAsia="Courier New" w:hAnsi="Courier New" w:cs="Courier New"/>
            <w:b/>
            <w:color w:val="007F00"/>
          </w:rPr>
          <w:delText>False</w:delText>
        </w:r>
        <w:r w:rsidR="007341E8" w:rsidDel="00F217D2">
          <w:delText>, custom_metric</w:delText>
        </w:r>
        <w:r w:rsidR="007341E8" w:rsidDel="00F217D2">
          <w:rPr>
            <w:color w:val="666666"/>
          </w:rPr>
          <w:delText>=</w:delText>
        </w:r>
        <w:r w:rsidR="007341E8" w:rsidDel="00F217D2">
          <w:rPr>
            <w:rFonts w:ascii="Courier New" w:eastAsia="Courier New" w:hAnsi="Courier New" w:cs="Courier New"/>
            <w:b/>
            <w:color w:val="007F00"/>
          </w:rPr>
          <w:delText>None</w:delText>
        </w:r>
        <w:r w:rsidR="007341E8" w:rsidDel="00F217D2">
          <w:delText xml:space="preserve">) models, predictions </w:delText>
        </w:r>
        <w:r w:rsidR="007341E8" w:rsidDel="00F217D2">
          <w:rPr>
            <w:color w:val="666666"/>
          </w:rPr>
          <w:delText xml:space="preserve">= </w:delText>
        </w:r>
        <w:r w:rsidR="007341E8" w:rsidDel="00F217D2">
          <w:delText>reg</w:delText>
        </w:r>
        <w:r w:rsidR="007341E8" w:rsidDel="00F217D2">
          <w:rPr>
            <w:color w:val="666666"/>
          </w:rPr>
          <w:delText>.</w:delText>
        </w:r>
        <w:r w:rsidR="007341E8" w:rsidDel="00F217D2">
          <w:delText>fit(X_train_s, X_test_s, y_train, y_test)</w:delText>
        </w:r>
      </w:del>
    </w:p>
    <w:p w14:paraId="7F046EF8" w14:textId="19E9C900" w:rsidR="00CB7E31" w:rsidDel="00F217D2" w:rsidRDefault="00000000">
      <w:pPr>
        <w:spacing w:after="155" w:line="259" w:lineRule="auto"/>
        <w:ind w:left="633"/>
        <w:rPr>
          <w:del w:id="7695" w:author="Jose Eduardo VIU" w:date="2023-04-02T00:32:00Z"/>
        </w:rPr>
      </w:pPr>
      <w:del w:id="7696" w:author="Jose Eduardo VIU" w:date="2023-04-02T00:32:00Z">
        <w:r w:rsidDel="00F217D2">
          <w:pict w14:anchorId="2A1AF62C">
            <v:group id="Group 20069" o:spid="_x0000_s2050" style="width:468pt;height:20.35pt;mso-position-horizontal-relative:char;mso-position-vertical-relative:line" coordsize="59436,2584">
              <v:shape id="Forma libre: forma 989" o:spid="_x0000_s2051" style="position:absolute;width:59436;height:2584;visibility:visible;mso-wrap-style:square;v-text-anchor:top" coordsize="16510,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" path="m70,l16440,v39,,70,31,70,70l16510,648v,39,-31,70,-70,70l70,718c31,718,,687,,648l,70c,31,31,,70,xe" fillcolor="#cfcfcf" stroked="f" strokeweight="0">
                <v:path arrowok="t"/>
              </v:shape>
              <v:shape id="Forma libre: forma 990" o:spid="_x0000_s2052" style="position:absolute;left:126;width:59180;height:2458;visibility:visible;mso-wrap-style:square;v-text-anchor:top" coordsize="16439,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" path="m35,l16405,v19,,35,16,35,35l16440,648v,19,-16,35,-35,35l35,683c16,683,,667,,648l,35c,16,16,,35,xe" fillcolor="#f7f7f7" stroked="f" strokeweight="0">
                <v:path arrowok="t"/>
              </v:shape>
              <v:shape id="Cuadro de texto 991" o:spid="_x0000_s2053" type="#_x0000_t202" style="position:absolute;left:507;top:489;width:483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" filled="f" stroked="f" strokeweight="0">
                <v:textbox inset="0,0,0,0">
                  <w:txbxContent>
                    <w:p w14:paraId="29277EC9" w14:textId="77777777" w:rsidR="00CB7E31" w:rsidRDefault="00000000">
                      <w:pPr>
                        <w:overflowPunct w:val="0"/>
                        <w:spacing w:after="0" w:line="240" w:lineRule="auto"/>
                      </w:pPr>
                      <w:r>
                        <w:rPr>
                          <w:rFonts w:cstheme="minorBidi"/>
                          <w:color w:val="007F00"/>
                        </w:rPr>
                        <w:t>print</w:t>
                      </w:r>
                    </w:p>
                  </w:txbxContent>
                </v:textbox>
              </v:shape>
              <v:shape id="Cuadro de texto 992" o:spid="_x0000_s2054" type="#_x0000_t202" style="position:absolute;left:4147;top:48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" filled="f" stroked="f" strokeweight="0">
                <v:textbox inset="0,0,0,0">
                  <w:txbxContent>
                    <w:p w14:paraId="5473D1A9" w14:textId="77777777" w:rsidR="00CB7E31" w:rsidRDefault="00000000">
                      <w:pPr>
                        <w:overflowPunct w:val="0"/>
                        <w:spacing w:after="0" w:line="240" w:lineRule="auto"/>
                      </w:pPr>
                      <w:r>
                        <w:rPr>
                          <w:rFonts w:cstheme="minorBidi"/>
                        </w:rPr>
                        <w:t>(</w:t>
                      </w:r>
                    </w:p>
                  </w:txbxContent>
                </v:textbox>
              </v:shape>
              <v:shape id="Cuadro de texto 993" o:spid="_x0000_s2055" type="#_x0000_t202" style="position:absolute;left:4870;top:489;width:5804;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" filled="f" stroked="f" strokeweight="0">
                <v:textbox inset="0,0,0,0">
                  <w:txbxContent>
                    <w:p w14:paraId="65F49264" w14:textId="77777777" w:rsidR="00CB7E31" w:rsidRDefault="00000000">
                      <w:pPr>
                        <w:overflowPunct w:val="0"/>
                        <w:spacing w:after="0" w:line="240" w:lineRule="auto"/>
                      </w:pPr>
                      <w:r>
                        <w:rPr>
                          <w:rFonts w:cstheme="minorBidi"/>
                        </w:rPr>
                        <w:t>models</w:t>
                      </w:r>
                    </w:p>
                  </w:txbxContent>
                </v:textbox>
              </v:shape>
              <v:shape id="Cuadro de texto 994" o:spid="_x0000_s2056" type="#_x0000_t202" style="position:absolute;left:9234;top:489;width:97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" filled="f" stroked="f" strokeweight="0">
                <v:textbox inset="0,0,0,0">
                  <w:txbxContent>
                    <w:p w14:paraId="25E36853" w14:textId="77777777" w:rsidR="00CB7E31" w:rsidRDefault="00000000">
                      <w:pPr>
                        <w:overflowPunct w:val="0"/>
                        <w:spacing w:after="0" w:line="240" w:lineRule="auto"/>
                      </w:pPr>
                      <w:r>
                        <w:rPr>
                          <w:rFonts w:cstheme="minorBidi"/>
                        </w:rPr>
                        <w:t>)</w:t>
                      </w:r>
                    </w:p>
                  </w:txbxContent>
                </v:textbox>
              </v:shape>
              <w10:anchorlock/>
            </v:group>
          </w:pict>
        </w:r>
      </w:del>
    </w:p>
    <w:p w14:paraId="68221BF3" w14:textId="7CF5A656" w:rsidR="00CB7E31" w:rsidDel="00F217D2" w:rsidRDefault="00000000">
      <w:pPr>
        <w:tabs>
          <w:tab w:val="center" w:pos="1064"/>
          <w:tab w:val="center" w:pos="3443"/>
          <w:tab w:val="center" w:pos="5333"/>
        </w:tabs>
        <w:spacing w:after="133"/>
        <w:rPr>
          <w:del w:id="7697" w:author="Jose Eduardo VIU" w:date="2023-04-02T00:32:00Z"/>
        </w:rPr>
      </w:pPr>
      <w:del w:id="7698" w:author="Jose Eduardo VIU" w:date="2023-04-02T00:32:00Z">
        <w:r w:rsidDel="00F217D2">
          <w:rPr>
            <w:rFonts w:ascii="Calibri" w:eastAsia="Calibri" w:hAnsi="Calibri" w:cs="Calibri"/>
          </w:rPr>
          <w:tab/>
        </w:r>
        <w:r w:rsidDel="00F217D2">
          <w:delText>3%|</w:delText>
        </w:r>
        <w:r w:rsidDel="00F217D2">
          <w:tab/>
          <w:delText>| 1/39 [00:00&lt;00:17,</w:delText>
        </w:r>
        <w:r w:rsidDel="00F217D2">
          <w:tab/>
          <w:delText>2.16it/s]</w:delText>
        </w:r>
      </w:del>
    </w:p>
    <w:p w14:paraId="7F9733C8" w14:textId="1D8235B7" w:rsidR="00CB7E31" w:rsidDel="00F217D2" w:rsidRDefault="00000000">
      <w:pPr>
        <w:ind w:left="628" w:right="197"/>
        <w:rPr>
          <w:del w:id="7699" w:author="Jose Eduardo VIU" w:date="2023-04-02T00:32:00Z"/>
        </w:rPr>
      </w:pPr>
      <w:del w:id="7700" w:author="Jose Eduardo VIU" w:date="2023-04-02T00:32:00Z">
        <w:r w:rsidDel="00F217D2">
          <w:delText>{'Model': 'AdaBoostRegressor', 'R-Squared': 0.7294843224535585, 'Adjusted R-Squared': 0.7242569663657046, 'RMSE': 0.04402749602429004, 'Time taken':</w:delText>
        </w:r>
      </w:del>
    </w:p>
    <w:p w14:paraId="66AA7F2F" w14:textId="4761CA28" w:rsidR="00CB7E31" w:rsidDel="00F217D2" w:rsidRDefault="00000000">
      <w:pPr>
        <w:spacing w:after="137"/>
        <w:ind w:left="628" w:right="197"/>
        <w:rPr>
          <w:del w:id="7701" w:author="Jose Eduardo VIU" w:date="2023-04-02T00:32:00Z"/>
        </w:rPr>
      </w:pPr>
      <w:del w:id="7702" w:author="Jose Eduardo VIU" w:date="2023-04-02T00:32:00Z">
        <w:r w:rsidDel="00F217D2">
          <w:delText>0.4621419906616211}</w:delText>
        </w:r>
      </w:del>
    </w:p>
    <w:p w14:paraId="35DE0DE9" w14:textId="5A8C51BD" w:rsidR="00CB7E31" w:rsidDel="00F217D2" w:rsidRDefault="00000000">
      <w:pPr>
        <w:tabs>
          <w:tab w:val="center" w:pos="1007"/>
          <w:tab w:val="center" w:pos="3443"/>
          <w:tab w:val="center" w:pos="5333"/>
        </w:tabs>
        <w:spacing w:after="133"/>
        <w:rPr>
          <w:del w:id="7703" w:author="Jose Eduardo VIU" w:date="2023-04-02T00:32:00Z"/>
        </w:rPr>
      </w:pPr>
      <w:del w:id="7704" w:author="Jose Eduardo VIU" w:date="2023-04-02T00:32:00Z">
        <w:r w:rsidDel="00F217D2">
          <w:rPr>
            <w:rFonts w:ascii="Calibri" w:eastAsia="Calibri" w:hAnsi="Calibri" w:cs="Calibri"/>
          </w:rPr>
          <w:tab/>
        </w:r>
        <w:r w:rsidDel="00F217D2">
          <w:delText>10%|</w:delText>
        </w:r>
        <w:r w:rsidDel="00F217D2">
          <w:tab/>
          <w:delText>| 4/39 [00:00&lt;00:07,</w:delText>
        </w:r>
        <w:r w:rsidDel="00F217D2">
          <w:tab/>
          <w:delText>4.97it/s]</w:delText>
        </w:r>
      </w:del>
    </w:p>
    <w:p w14:paraId="22C86356" w14:textId="38ABE619" w:rsidR="00CB7E31" w:rsidDel="00F217D2" w:rsidRDefault="00000000">
      <w:pPr>
        <w:ind w:left="628" w:right="197"/>
        <w:rPr>
          <w:del w:id="7705" w:author="Jose Eduardo VIU" w:date="2023-04-02T00:32:00Z"/>
        </w:rPr>
      </w:pPr>
      <w:del w:id="7706" w:author="Jose Eduardo VIU" w:date="2023-04-02T00:32:00Z">
        <w:r w:rsidDel="00F217D2">
          <w:delText>{'Model': 'BaggingRegressor', 'R-Squared': 0.8087985942459139, 'Adjusted R-Squared': 0.8051038810912456, 'RMSE': 0.037014621034570525, 'Time taken':</w:delText>
        </w:r>
      </w:del>
    </w:p>
    <w:p w14:paraId="7C979CDA" w14:textId="67E644E8" w:rsidR="00CB7E31" w:rsidDel="00F217D2" w:rsidRDefault="00000000">
      <w:pPr>
        <w:ind w:left="628" w:right="197"/>
        <w:rPr>
          <w:del w:id="7707" w:author="Jose Eduardo VIU" w:date="2023-04-02T00:32:00Z"/>
        </w:rPr>
      </w:pPr>
      <w:del w:id="7708" w:author="Jose Eduardo VIU" w:date="2023-04-02T00:32:00Z">
        <w:r w:rsidDel="00F217D2">
          <w:delText>0.3705098628997803}</w:delText>
        </w:r>
      </w:del>
    </w:p>
    <w:p w14:paraId="5F694364" w14:textId="21833DF8" w:rsidR="00CB7E31" w:rsidDel="00F217D2" w:rsidRDefault="00000000">
      <w:pPr>
        <w:ind w:left="628" w:right="197"/>
        <w:rPr>
          <w:del w:id="7709" w:author="Jose Eduardo VIU" w:date="2023-04-02T00:32:00Z"/>
        </w:rPr>
      </w:pPr>
      <w:del w:id="7710" w:author="Jose Eduardo VIU" w:date="2023-04-02T00:32:00Z">
        <w:r w:rsidDel="00F217D2">
          <w:delText>{'Model': 'BayesianRidge', 'R-Squared': 0.6678693280291408, 'Adjusted R-Squared': 0.6614513440297038, 'RMSE': 0.04878454501228551, 'Time taken':</w:delText>
        </w:r>
      </w:del>
    </w:p>
    <w:p w14:paraId="644B3841" w14:textId="1EAE0C56" w:rsidR="00CB7E31" w:rsidDel="00F217D2" w:rsidRDefault="00000000">
      <w:pPr>
        <w:ind w:left="628" w:right="197"/>
        <w:rPr>
          <w:del w:id="7711" w:author="Jose Eduardo VIU" w:date="2023-04-02T00:32:00Z"/>
        </w:rPr>
      </w:pPr>
      <w:del w:id="7712" w:author="Jose Eduardo VIU" w:date="2023-04-02T00:32:00Z">
        <w:r w:rsidDel="00F217D2">
          <w:delText>0.0506894588470459}</w:delText>
        </w:r>
      </w:del>
    </w:p>
    <w:p w14:paraId="34BA0927" w14:textId="4C014E92" w:rsidR="00CB7E31" w:rsidDel="00F217D2" w:rsidRDefault="00000000">
      <w:pPr>
        <w:ind w:left="628" w:right="197"/>
        <w:rPr>
          <w:del w:id="7713" w:author="Jose Eduardo VIU" w:date="2023-04-02T00:32:00Z"/>
        </w:rPr>
      </w:pPr>
      <w:del w:id="7714" w:author="Jose Eduardo VIU" w:date="2023-04-02T00:32:00Z">
        <w:r w:rsidDel="00F217D2">
          <w:delText>{'Model': 'DecisionTreeRegressor', 'R-Squared': 0.5652880485358663, 'Adjusted R-Squared': 0.5568878175896994, 'RMSE': 0.05581212484199173, 'Time taken':</w:delText>
        </w:r>
      </w:del>
    </w:p>
    <w:p w14:paraId="5FFDFA74" w14:textId="43FD4B0F" w:rsidR="00CB7E31" w:rsidDel="00F217D2" w:rsidRDefault="00000000">
      <w:pPr>
        <w:ind w:left="628" w:right="197"/>
        <w:rPr>
          <w:del w:id="7715" w:author="Jose Eduardo VIU" w:date="2023-04-02T00:32:00Z"/>
        </w:rPr>
      </w:pPr>
      <w:del w:id="7716" w:author="Jose Eduardo VIU" w:date="2023-04-02T00:32:00Z">
        <w:r w:rsidDel="00F217D2">
          <w:delText>0.10013699531555176}</w:delText>
        </w:r>
      </w:del>
    </w:p>
    <w:p w14:paraId="2D7E1373" w14:textId="0466621C" w:rsidR="00CB7E31" w:rsidDel="00F217D2" w:rsidRDefault="00000000">
      <w:pPr>
        <w:ind w:left="628" w:right="197"/>
        <w:rPr>
          <w:del w:id="7717" w:author="Jose Eduardo VIU" w:date="2023-04-02T00:32:00Z"/>
        </w:rPr>
      </w:pPr>
      <w:del w:id="7718" w:author="Jose Eduardo VIU" w:date="2023-04-02T00:32:00Z">
        <w:r w:rsidDel="00F217D2">
          <w:delText>{'Model': 'DummyRegressor', 'R-Squared': -0.00023142543513321456, 'Adjusted R-Squared': -0.01955956892180244, 'RMSE': 0.08465995131903602, 'Time taken':</w:delText>
        </w:r>
      </w:del>
    </w:p>
    <w:p w14:paraId="58BCFE6A" w14:textId="1C9C029D" w:rsidR="00CB7E31" w:rsidDel="00F217D2" w:rsidRDefault="00000000">
      <w:pPr>
        <w:ind w:left="628" w:right="197"/>
        <w:rPr>
          <w:del w:id="7719" w:author="Jose Eduardo VIU" w:date="2023-04-02T00:32:00Z"/>
        </w:rPr>
      </w:pPr>
      <w:del w:id="7720" w:author="Jose Eduardo VIU" w:date="2023-04-02T00:32:00Z">
        <w:r w:rsidDel="00F217D2">
          <w:delText>0.015442609786987305}</w:delText>
        </w:r>
      </w:del>
    </w:p>
    <w:p w14:paraId="657907F7" w14:textId="293DC59F" w:rsidR="00CB7E31" w:rsidDel="00F217D2" w:rsidRDefault="00000000">
      <w:pPr>
        <w:ind w:left="628" w:right="197"/>
        <w:rPr>
          <w:del w:id="7721" w:author="Jose Eduardo VIU" w:date="2023-04-02T00:32:00Z"/>
        </w:rPr>
      </w:pPr>
      <w:del w:id="7722" w:author="Jose Eduardo VIU" w:date="2023-04-02T00:32:00Z">
        <w:r w:rsidDel="00F217D2">
          <w:delText>{'Model': 'ElasticNet', 'R-Squared': -0.00023142543513321456, 'Adjusted R-Squared': -0.01955956892180244, 'RMSE': 0.08465995131903602, 'Time taken':</w:delText>
        </w:r>
      </w:del>
    </w:p>
    <w:p w14:paraId="6F33784D" w14:textId="5C77D542" w:rsidR="00CB7E31" w:rsidDel="00F217D2" w:rsidRDefault="00000000">
      <w:pPr>
        <w:spacing w:after="137"/>
        <w:ind w:left="628" w:right="197"/>
        <w:rPr>
          <w:del w:id="7723" w:author="Jose Eduardo VIU" w:date="2023-04-02T00:32:00Z"/>
        </w:rPr>
      </w:pPr>
      <w:del w:id="7724" w:author="Jose Eduardo VIU" w:date="2023-04-02T00:32:00Z">
        <w:r w:rsidDel="00F217D2">
          <w:delText>0.018407106399536133}</w:delText>
        </w:r>
      </w:del>
    </w:p>
    <w:p w14:paraId="249B1F8E" w14:textId="15EB7BC3" w:rsidR="00CB7E31" w:rsidDel="00F217D2" w:rsidRDefault="00000000">
      <w:pPr>
        <w:tabs>
          <w:tab w:val="center" w:pos="1037"/>
          <w:tab w:val="center" w:pos="3389"/>
          <w:tab w:val="center" w:pos="5279"/>
        </w:tabs>
        <w:spacing w:after="133"/>
        <w:rPr>
          <w:del w:id="7725" w:author="Jose Eduardo VIU" w:date="2023-04-02T00:32:00Z"/>
        </w:rPr>
      </w:pPr>
      <w:del w:id="7726" w:author="Jose Eduardo VIU" w:date="2023-04-02T00:32:00Z">
        <w:r w:rsidDel="00F217D2">
          <w:rPr>
            <w:rFonts w:ascii="Calibri" w:eastAsia="Calibri" w:hAnsi="Calibri" w:cs="Calibri"/>
          </w:rPr>
          <w:tab/>
        </w:r>
        <w:r w:rsidDel="00F217D2">
          <w:delText>18%|</w:delText>
        </w:r>
        <w:r w:rsidDel="00F217D2">
          <w:tab/>
          <w:delText>| 7/39 [00:01&lt;00:03,</w:delText>
        </w:r>
        <w:r w:rsidDel="00F217D2">
          <w:tab/>
          <w:delText>8.00it/s]</w:delText>
        </w:r>
      </w:del>
    </w:p>
    <w:p w14:paraId="6E164E8B" w14:textId="06C66756" w:rsidR="00CB7E31" w:rsidDel="00F217D2" w:rsidRDefault="00000000">
      <w:pPr>
        <w:ind w:left="628" w:right="197"/>
        <w:rPr>
          <w:del w:id="7727" w:author="Jose Eduardo VIU" w:date="2023-04-02T00:32:00Z"/>
        </w:rPr>
      </w:pPr>
      <w:del w:id="7728" w:author="Jose Eduardo VIU" w:date="2023-04-02T00:32:00Z">
        <w:r w:rsidDel="00F217D2">
          <w:delText>{'Model': 'ElasticNetCV', 'R-Squared': 0.6681781248918917, 'Adjusted R-Squared':</w:delText>
        </w:r>
      </w:del>
    </w:p>
    <w:p w14:paraId="68D02108" w14:textId="23E2AA9B" w:rsidR="00CB7E31" w:rsidDel="00F217D2" w:rsidRDefault="00000000">
      <w:pPr>
        <w:ind w:left="628" w:right="197"/>
        <w:rPr>
          <w:del w:id="7729" w:author="Jose Eduardo VIU" w:date="2023-04-02T00:32:00Z"/>
        </w:rPr>
      </w:pPr>
      <w:del w:id="7730" w:author="Jose Eduardo VIU" w:date="2023-04-02T00:32:00Z">
        <w:r w:rsidDel="00F217D2">
          <w:delText>0.66176610798159, 'RMSE': 0.048761861142817164, 'Time taken':</w:delText>
        </w:r>
      </w:del>
    </w:p>
    <w:p w14:paraId="13901789" w14:textId="27413F4C" w:rsidR="00CB7E31" w:rsidDel="00F217D2" w:rsidRDefault="00000000">
      <w:pPr>
        <w:ind w:left="628" w:right="197"/>
        <w:rPr>
          <w:del w:id="7731" w:author="Jose Eduardo VIU" w:date="2023-04-02T00:32:00Z"/>
        </w:rPr>
      </w:pPr>
      <w:del w:id="7732" w:author="Jose Eduardo VIU" w:date="2023-04-02T00:32:00Z">
        <w:r w:rsidDel="00F217D2">
          <w:delText>0.16571950912475586}</w:delText>
        </w:r>
      </w:del>
    </w:p>
    <w:p w14:paraId="19E39E44" w14:textId="06E6596C" w:rsidR="00CB7E31" w:rsidDel="00F217D2" w:rsidRDefault="00000000">
      <w:pPr>
        <w:ind w:left="628" w:right="197"/>
        <w:rPr>
          <w:del w:id="7733" w:author="Jose Eduardo VIU" w:date="2023-04-02T00:32:00Z"/>
        </w:rPr>
      </w:pPr>
      <w:del w:id="7734" w:author="Jose Eduardo VIU" w:date="2023-04-02T00:32:00Z">
        <w:r w:rsidDel="00F217D2">
          <w:delText>{'Model': 'ExtraTreeRegressor', 'R-Squared': 0.5951761055935756, 'Adjusted R-Squared': 0.587353421643693, 'RMSE': 0.053859316296242195, 'Time taken':</w:delText>
        </w:r>
      </w:del>
    </w:p>
    <w:p w14:paraId="4C3B52B8" w14:textId="22B430E8" w:rsidR="00CB7E31" w:rsidDel="00F217D2" w:rsidRDefault="00000000">
      <w:pPr>
        <w:spacing w:after="137"/>
        <w:ind w:left="628" w:right="197"/>
        <w:rPr>
          <w:del w:id="7735" w:author="Jose Eduardo VIU" w:date="2023-04-02T00:32:00Z"/>
        </w:rPr>
      </w:pPr>
      <w:del w:id="7736" w:author="Jose Eduardo VIU" w:date="2023-04-02T00:32:00Z">
        <w:r w:rsidDel="00F217D2">
          <w:delText>0.03992414474487305}</w:delText>
        </w:r>
      </w:del>
    </w:p>
    <w:p w14:paraId="1AE149A4" w14:textId="25C869BA" w:rsidR="00CB7E31" w:rsidDel="00F217D2" w:rsidRDefault="00000000">
      <w:pPr>
        <w:tabs>
          <w:tab w:val="center" w:pos="1068"/>
          <w:tab w:val="center" w:pos="3393"/>
          <w:tab w:val="center" w:pos="5340"/>
        </w:tabs>
        <w:spacing w:after="133"/>
        <w:rPr>
          <w:del w:id="7737" w:author="Jose Eduardo VIU" w:date="2023-04-02T00:32:00Z"/>
        </w:rPr>
      </w:pPr>
      <w:del w:id="7738" w:author="Jose Eduardo VIU" w:date="2023-04-02T00:32:00Z">
        <w:r w:rsidDel="00F217D2">
          <w:rPr>
            <w:rFonts w:ascii="Calibri" w:eastAsia="Calibri" w:hAnsi="Calibri" w:cs="Calibri"/>
          </w:rPr>
          <w:tab/>
        </w:r>
        <w:r w:rsidDel="00F217D2">
          <w:delText>26%|</w:delText>
        </w:r>
        <w:r w:rsidDel="00F217D2">
          <w:tab/>
          <w:delText>| 10/39 [00:03&lt;00:11,</w:delText>
        </w:r>
        <w:r w:rsidDel="00F217D2">
          <w:tab/>
          <w:delText>2.61it/s]</w:delText>
        </w:r>
      </w:del>
    </w:p>
    <w:p w14:paraId="4FD2E887" w14:textId="79E44355" w:rsidR="00CB7E31" w:rsidDel="00F217D2" w:rsidRDefault="00000000">
      <w:pPr>
        <w:ind w:left="628" w:right="197"/>
        <w:rPr>
          <w:del w:id="7739" w:author="Jose Eduardo VIU" w:date="2023-04-02T00:32:00Z"/>
        </w:rPr>
      </w:pPr>
      <w:del w:id="7740" w:author="Jose Eduardo VIU" w:date="2023-04-02T00:32:00Z">
        <w:r w:rsidDel="00F217D2">
          <w:delText>{'Model': 'ExtraTreesRegressor', 'R-Squared': 0.8457726097022569, 'Adjusted R-Squared': 0.8427923702762135, 'RMSE': 0.0332436362606322, 'Time taken':</w:delText>
        </w:r>
      </w:del>
    </w:p>
    <w:p w14:paraId="692F559D" w14:textId="7B750364" w:rsidR="00CB7E31" w:rsidDel="00F217D2" w:rsidRDefault="00000000">
      <w:pPr>
        <w:ind w:left="628" w:right="197"/>
        <w:rPr>
          <w:del w:id="7741" w:author="Jose Eduardo VIU" w:date="2023-04-02T00:32:00Z"/>
        </w:rPr>
      </w:pPr>
      <w:del w:id="7742" w:author="Jose Eduardo VIU" w:date="2023-04-02T00:32:00Z">
        <w:r w:rsidDel="00F217D2">
          <w:delText>1.9740560054779053}</w:delText>
        </w:r>
      </w:del>
    </w:p>
    <w:p w14:paraId="57F44851" w14:textId="2C694E2B" w:rsidR="00CB7E31" w:rsidDel="00F217D2" w:rsidRDefault="00000000">
      <w:pPr>
        <w:ind w:left="628" w:right="197"/>
        <w:rPr>
          <w:del w:id="7743" w:author="Jose Eduardo VIU" w:date="2023-04-02T00:32:00Z"/>
        </w:rPr>
      </w:pPr>
      <w:del w:id="7744" w:author="Jose Eduardo VIU" w:date="2023-04-02T00:32:00Z">
        <w:r w:rsidDel="00F217D2">
          <w:delText>{'Model': 'GammaRegressor', 'R-Squared': 0.5607752921566995, 'Adjusted R-Squared': 0.552287858188713, 'RMSE': 0.05610107046939275, 'Time taken':</w:delText>
        </w:r>
      </w:del>
    </w:p>
    <w:p w14:paraId="518734ED" w14:textId="1CA6C7A1" w:rsidR="00CB7E31" w:rsidDel="00F217D2" w:rsidRDefault="00000000">
      <w:pPr>
        <w:spacing w:after="137"/>
        <w:ind w:left="628" w:right="197"/>
        <w:rPr>
          <w:del w:id="7745" w:author="Jose Eduardo VIU" w:date="2023-04-02T00:32:00Z"/>
        </w:rPr>
      </w:pPr>
      <w:del w:id="7746" w:author="Jose Eduardo VIU" w:date="2023-04-02T00:32:00Z">
        <w:r w:rsidDel="00F217D2">
          <w:delText>0.1643831729888916}</w:delText>
        </w:r>
      </w:del>
    </w:p>
    <w:p w14:paraId="4B063858" w14:textId="29F4FB41" w:rsidR="00CB7E31" w:rsidDel="00F217D2" w:rsidRDefault="00000000">
      <w:pPr>
        <w:tabs>
          <w:tab w:val="center" w:pos="1068"/>
          <w:tab w:val="center" w:pos="3393"/>
          <w:tab w:val="center" w:pos="5340"/>
        </w:tabs>
        <w:spacing w:after="133"/>
        <w:rPr>
          <w:del w:id="7747" w:author="Jose Eduardo VIU" w:date="2023-04-02T00:32:00Z"/>
        </w:rPr>
      </w:pPr>
      <w:del w:id="7748" w:author="Jose Eduardo VIU" w:date="2023-04-02T00:32:00Z">
        <w:r w:rsidDel="00F217D2">
          <w:rPr>
            <w:rFonts w:ascii="Calibri" w:eastAsia="Calibri" w:hAnsi="Calibri" w:cs="Calibri"/>
          </w:rPr>
          <w:tab/>
        </w:r>
        <w:r w:rsidDel="00F217D2">
          <w:delText>28%|</w:delText>
        </w:r>
        <w:r w:rsidDel="00F217D2">
          <w:tab/>
          <w:delText>| 11/39 [00:12&lt;01:04,</w:delText>
        </w:r>
        <w:r w:rsidDel="00F217D2">
          <w:tab/>
          <w:delText>2.31s/it]</w:delText>
        </w:r>
      </w:del>
    </w:p>
    <w:p w14:paraId="48AC766A" w14:textId="2F122616" w:rsidR="00CB7E31" w:rsidDel="00F217D2" w:rsidRDefault="00000000">
      <w:pPr>
        <w:ind w:left="628" w:right="197"/>
        <w:rPr>
          <w:del w:id="7749" w:author="Jose Eduardo VIU" w:date="2023-04-02T00:32:00Z"/>
        </w:rPr>
      </w:pPr>
      <w:del w:id="7750" w:author="Jose Eduardo VIU" w:date="2023-04-02T00:32:00Z">
        <w:r w:rsidDel="00F217D2">
          <w:delText>{'Model': 'GaussianProcessRegressor', 'R-Squared': -5.754981835711436, 'Adjusted R-Squared': -5.885512885676875, 'RMSE': 0.2200087024019368, 'Time taken':</w:delText>
        </w:r>
      </w:del>
    </w:p>
    <w:p w14:paraId="1B47904F" w14:textId="072CEE37" w:rsidR="00CB7E31" w:rsidDel="00F217D2" w:rsidRDefault="00000000">
      <w:pPr>
        <w:spacing w:after="137"/>
        <w:ind w:left="628" w:right="197"/>
        <w:rPr>
          <w:del w:id="7751" w:author="Jose Eduardo VIU" w:date="2023-04-02T00:32:00Z"/>
        </w:rPr>
      </w:pPr>
      <w:del w:id="7752" w:author="Jose Eduardo VIU" w:date="2023-04-02T00:32:00Z">
        <w:r w:rsidDel="00F217D2">
          <w:delText>8.994166851043701}</w:delText>
        </w:r>
      </w:del>
    </w:p>
    <w:p w14:paraId="2377EB56" w14:textId="1FBED04D" w:rsidR="00CB7E31" w:rsidDel="00F217D2" w:rsidRDefault="00000000">
      <w:pPr>
        <w:tabs>
          <w:tab w:val="center" w:pos="1068"/>
          <w:tab w:val="center" w:pos="3393"/>
          <w:tab w:val="center" w:pos="5340"/>
        </w:tabs>
        <w:rPr>
          <w:del w:id="7753" w:author="Jose Eduardo VIU" w:date="2023-04-02T00:32:00Z"/>
        </w:rPr>
      </w:pPr>
      <w:del w:id="7754" w:author="Jose Eduardo VIU" w:date="2023-04-02T00:32:00Z">
        <w:r w:rsidDel="00F217D2">
          <w:rPr>
            <w:rFonts w:ascii="Calibri" w:eastAsia="Calibri" w:hAnsi="Calibri" w:cs="Calibri"/>
          </w:rPr>
          <w:tab/>
        </w:r>
        <w:r w:rsidDel="00F217D2">
          <w:delText>31%|</w:delText>
        </w:r>
        <w:r w:rsidDel="00F217D2">
          <w:tab/>
          <w:delText>| 12/39 [00:14&lt;01:01,</w:delText>
        </w:r>
        <w:r w:rsidDel="00F217D2">
          <w:tab/>
          <w:delText>2.29s/it]</w:delText>
        </w:r>
      </w:del>
    </w:p>
    <w:p w14:paraId="4A8C0467" w14:textId="0E3A1DD7" w:rsidR="00CB7E31" w:rsidDel="00F217D2" w:rsidRDefault="00000000">
      <w:pPr>
        <w:spacing w:after="136"/>
        <w:ind w:left="628" w:right="197"/>
        <w:rPr>
          <w:del w:id="7755" w:author="Jose Eduardo VIU" w:date="2023-04-02T00:32:00Z"/>
        </w:rPr>
      </w:pPr>
      <w:del w:id="7756" w:author="Jose Eduardo VIU" w:date="2023-04-02T00:32:00Z">
        <w:r w:rsidDel="00F217D2">
          <w:delText>{'Model': 'GradientBoostingRegressor', 'R-Squared': 0.8165102364870722, 'Adjusted R-Squared': 0.8129645405737789, 'RMSE': 0.036260491564244754, 'Time taken': 2.229362964630127}</w:delText>
        </w:r>
      </w:del>
    </w:p>
    <w:p w14:paraId="7891CC2A" w14:textId="50B8671A" w:rsidR="00CB7E31" w:rsidDel="00F217D2" w:rsidRDefault="00000000">
      <w:pPr>
        <w:tabs>
          <w:tab w:val="center" w:pos="1098"/>
          <w:tab w:val="center" w:pos="3340"/>
          <w:tab w:val="center" w:pos="5287"/>
        </w:tabs>
        <w:spacing w:after="133"/>
        <w:rPr>
          <w:del w:id="7757" w:author="Jose Eduardo VIU" w:date="2023-04-02T00:32:00Z"/>
        </w:rPr>
      </w:pPr>
      <w:del w:id="7758" w:author="Jose Eduardo VIU" w:date="2023-04-02T00:32:00Z">
        <w:r w:rsidDel="00F217D2">
          <w:rPr>
            <w:rFonts w:ascii="Calibri" w:eastAsia="Calibri" w:hAnsi="Calibri" w:cs="Calibri"/>
          </w:rPr>
          <w:tab/>
        </w:r>
        <w:r w:rsidDel="00F217D2">
          <w:delText>33%|</w:delText>
        </w:r>
        <w:r w:rsidDel="00F217D2">
          <w:tab/>
          <w:delText>| 13/39 [00:20&lt;01:25,</w:delText>
        </w:r>
        <w:r w:rsidDel="00F217D2">
          <w:tab/>
          <w:delText>3.29s/it]</w:delText>
        </w:r>
      </w:del>
    </w:p>
    <w:p w14:paraId="0C5264EB" w14:textId="6AF45153" w:rsidR="00CB7E31" w:rsidDel="00F217D2" w:rsidRDefault="00000000">
      <w:pPr>
        <w:spacing w:after="136"/>
        <w:ind w:left="628" w:right="197"/>
        <w:rPr>
          <w:del w:id="7759" w:author="Jose Eduardo VIU" w:date="2023-04-02T00:32:00Z"/>
        </w:rPr>
      </w:pPr>
      <w:del w:id="7760" w:author="Jose Eduardo VIU" w:date="2023-04-02T00:32:00Z">
        <w:r w:rsidDel="00F217D2">
          <w:delText>{'Model': 'HistGradientBoostingRegressor', 'R-Squared': 0.8476511539323192, 'Adjusted R-Squared': 0.8447072148778711, 'RMSE': 0.033040556338584305, 'Time taken': 6.170478820800781}</w:delText>
        </w:r>
      </w:del>
    </w:p>
    <w:p w14:paraId="4FF63003" w14:textId="40AC6FE6" w:rsidR="00CB7E31" w:rsidDel="00F217D2" w:rsidRDefault="00000000">
      <w:pPr>
        <w:tabs>
          <w:tab w:val="center" w:pos="1098"/>
          <w:tab w:val="center" w:pos="3340"/>
          <w:tab w:val="center" w:pos="5287"/>
        </w:tabs>
        <w:spacing w:after="133"/>
        <w:rPr>
          <w:del w:id="7761" w:author="Jose Eduardo VIU" w:date="2023-04-02T00:32:00Z"/>
        </w:rPr>
      </w:pPr>
      <w:del w:id="7762" w:author="Jose Eduardo VIU" w:date="2023-04-02T00:32:00Z">
        <w:r w:rsidDel="00F217D2">
          <w:rPr>
            <w:rFonts w:ascii="Calibri" w:eastAsia="Calibri" w:hAnsi="Calibri" w:cs="Calibri"/>
          </w:rPr>
          <w:tab/>
        </w:r>
        <w:r w:rsidDel="00F217D2">
          <w:delText>36%|</w:delText>
        </w:r>
        <w:r w:rsidDel="00F217D2">
          <w:tab/>
          <w:delText>| 14/39 [00:21&lt;01:02,</w:delText>
        </w:r>
        <w:r w:rsidDel="00F217D2">
          <w:tab/>
          <w:delText>2.49s/it]</w:delText>
        </w:r>
      </w:del>
    </w:p>
    <w:p w14:paraId="329CB61D" w14:textId="3B04DA52" w:rsidR="00CB7E31" w:rsidDel="00F217D2" w:rsidRDefault="00000000">
      <w:pPr>
        <w:ind w:left="628" w:right="197"/>
        <w:rPr>
          <w:del w:id="7763" w:author="Jose Eduardo VIU" w:date="2023-04-02T00:32:00Z"/>
        </w:rPr>
      </w:pPr>
      <w:del w:id="7764" w:author="Jose Eduardo VIU" w:date="2023-04-02T00:32:00Z">
        <w:r w:rsidDel="00F217D2">
          <w:delText>{'Model': 'HuberRegressor', 'R-Squared': 0.6128868887288887, 'Adjusted R-Squared': 0.6054064421342779, 'RMSE': 0.05266798549079409, 'Time taken':</w:delText>
        </w:r>
      </w:del>
    </w:p>
    <w:p w14:paraId="410333E7" w14:textId="3E96260B" w:rsidR="00CB7E31" w:rsidDel="00F217D2" w:rsidRDefault="00000000">
      <w:pPr>
        <w:spacing w:after="137"/>
        <w:ind w:left="628" w:right="197"/>
        <w:rPr>
          <w:del w:id="7765" w:author="Jose Eduardo VIU" w:date="2023-04-02T00:32:00Z"/>
        </w:rPr>
      </w:pPr>
      <w:del w:id="7766" w:author="Jose Eduardo VIU" w:date="2023-04-02T00:32:00Z">
        <w:r w:rsidDel="00F217D2">
          <w:delText>0.3008115291595459}</w:delText>
        </w:r>
      </w:del>
    </w:p>
    <w:p w14:paraId="32EAF5B1" w14:textId="51AB2A44" w:rsidR="00CB7E31" w:rsidDel="00F217D2" w:rsidRDefault="00000000">
      <w:pPr>
        <w:tabs>
          <w:tab w:val="center" w:pos="1098"/>
          <w:tab w:val="center" w:pos="3340"/>
          <w:tab w:val="center" w:pos="5287"/>
        </w:tabs>
        <w:spacing w:after="133"/>
        <w:rPr>
          <w:del w:id="7767" w:author="Jose Eduardo VIU" w:date="2023-04-02T00:32:00Z"/>
        </w:rPr>
      </w:pPr>
      <w:del w:id="7768" w:author="Jose Eduardo VIU" w:date="2023-04-02T00:32:00Z">
        <w:r w:rsidDel="00F217D2">
          <w:rPr>
            <w:rFonts w:ascii="Calibri" w:eastAsia="Calibri" w:hAnsi="Calibri" w:cs="Calibri"/>
          </w:rPr>
          <w:tab/>
        </w:r>
        <w:r w:rsidDel="00F217D2">
          <w:delText>38%|</w:delText>
        </w:r>
        <w:r w:rsidDel="00F217D2">
          <w:tab/>
          <w:delText>| 15/39 [00:21&lt;00:46,</w:delText>
        </w:r>
        <w:r w:rsidDel="00F217D2">
          <w:tab/>
          <w:delText>1.93s/it]</w:delText>
        </w:r>
      </w:del>
    </w:p>
    <w:p w14:paraId="7AE059CB" w14:textId="31B87E4A" w:rsidR="00CB7E31" w:rsidDel="00F217D2" w:rsidRDefault="00000000">
      <w:pPr>
        <w:ind w:left="628" w:right="197"/>
        <w:rPr>
          <w:del w:id="7769" w:author="Jose Eduardo VIU" w:date="2023-04-02T00:32:00Z"/>
        </w:rPr>
      </w:pPr>
      <w:del w:id="7770" w:author="Jose Eduardo VIU" w:date="2023-04-02T00:32:00Z">
        <w:r w:rsidDel="00F217D2">
          <w:delText>{'Model': 'KNeighborsRegressor', 'R-Squared': 0.7774162315974172, 'Adjusted R-Squared': 0.7731150959761113, 'RMSE': 0.03993691484379072, 'Time taken':</w:delText>
        </w:r>
      </w:del>
    </w:p>
    <w:p w14:paraId="0BE1C06D" w14:textId="4002B866" w:rsidR="00CB7E31" w:rsidDel="00F217D2" w:rsidRDefault="00000000">
      <w:pPr>
        <w:spacing w:after="137"/>
        <w:ind w:left="628" w:right="197"/>
        <w:rPr>
          <w:del w:id="7771" w:author="Jose Eduardo VIU" w:date="2023-04-02T00:32:00Z"/>
        </w:rPr>
      </w:pPr>
      <w:del w:id="7772" w:author="Jose Eduardo VIU" w:date="2023-04-02T00:32:00Z">
        <w:r w:rsidDel="00F217D2">
          <w:delText>0.42801809310913086}</w:delText>
        </w:r>
      </w:del>
    </w:p>
    <w:p w14:paraId="6E9FDCDA" w14:textId="65809D80" w:rsidR="00CB7E31" w:rsidDel="00F217D2" w:rsidRDefault="00000000">
      <w:pPr>
        <w:tabs>
          <w:tab w:val="center" w:pos="1129"/>
          <w:tab w:val="center" w:pos="3286"/>
          <w:tab w:val="center" w:pos="5233"/>
        </w:tabs>
        <w:spacing w:after="133"/>
        <w:rPr>
          <w:del w:id="7773" w:author="Jose Eduardo VIU" w:date="2023-04-02T00:32:00Z"/>
        </w:rPr>
      </w:pPr>
      <w:del w:id="7774" w:author="Jose Eduardo VIU" w:date="2023-04-02T00:32:00Z">
        <w:r w:rsidDel="00F217D2">
          <w:rPr>
            <w:rFonts w:ascii="Calibri" w:eastAsia="Calibri" w:hAnsi="Calibri" w:cs="Calibri"/>
          </w:rPr>
          <w:tab/>
        </w:r>
        <w:r w:rsidDel="00F217D2">
          <w:delText>46%|</w:delText>
        </w:r>
        <w:r w:rsidDel="00F217D2">
          <w:tab/>
          <w:delText>| 18/39 [00:24&lt;00:25,</w:delText>
        </w:r>
        <w:r w:rsidDel="00F217D2">
          <w:tab/>
          <w:delText>1.24s/it]</w:delText>
        </w:r>
      </w:del>
    </w:p>
    <w:p w14:paraId="05E88D70" w14:textId="01AE32D0" w:rsidR="00CB7E31" w:rsidDel="00F217D2" w:rsidRDefault="00000000">
      <w:pPr>
        <w:ind w:left="628" w:right="197"/>
        <w:rPr>
          <w:del w:id="7775" w:author="Jose Eduardo VIU" w:date="2023-04-02T00:32:00Z"/>
        </w:rPr>
      </w:pPr>
      <w:del w:id="7776" w:author="Jose Eduardo VIU" w:date="2023-04-02T00:32:00Z">
        <w:r w:rsidDel="00F217D2">
          <w:delText>{'Model': 'KernelRidge', 'R-Squared': -91.41536249120558, 'Adjusted R-Squared':</w:delText>
        </w:r>
      </w:del>
    </w:p>
    <w:p w14:paraId="4586A714" w14:textId="38AD8BF6" w:rsidR="00CB7E31" w:rsidDel="00F217D2" w:rsidRDefault="00000000">
      <w:pPr>
        <w:ind w:left="628" w:right="197"/>
        <w:rPr>
          <w:del w:id="7777" w:author="Jose Eduardo VIU" w:date="2023-04-02T00:32:00Z"/>
        </w:rPr>
      </w:pPr>
      <w:del w:id="7778" w:author="Jose Eduardo VIU" w:date="2023-04-02T00:32:00Z">
        <w:r w:rsidDel="00F217D2">
          <w:delText>-93.20116659731585, 'RMSE': 0.8137665843939424, 'Time taken':</w:delText>
        </w:r>
      </w:del>
    </w:p>
    <w:p w14:paraId="59C4763E" w14:textId="3226C151" w:rsidR="00CB7E31" w:rsidDel="00F217D2" w:rsidRDefault="00000000">
      <w:pPr>
        <w:ind w:left="628" w:right="197"/>
        <w:rPr>
          <w:del w:id="7779" w:author="Jose Eduardo VIU" w:date="2023-04-02T00:32:00Z"/>
        </w:rPr>
      </w:pPr>
      <w:del w:id="7780" w:author="Jose Eduardo VIU" w:date="2023-04-02T00:32:00Z">
        <w:r w:rsidDel="00F217D2">
          <w:delText>2.8581631183624268}</w:delText>
        </w:r>
      </w:del>
    </w:p>
    <w:p w14:paraId="60F90967" w14:textId="0CE2C6C1" w:rsidR="00CB7E31" w:rsidDel="00F217D2" w:rsidRDefault="00000000">
      <w:pPr>
        <w:ind w:left="628" w:right="197"/>
        <w:rPr>
          <w:del w:id="7781" w:author="Jose Eduardo VIU" w:date="2023-04-02T00:32:00Z"/>
        </w:rPr>
      </w:pPr>
      <w:del w:id="7782" w:author="Jose Eduardo VIU" w:date="2023-04-02T00:32:00Z">
        <w:r w:rsidDel="00F217D2">
          <w:delText>{'Model': 'Lars', 'R-Squared': 0.6679207205257995, 'Adjusted R-Squared':</w:delText>
        </w:r>
      </w:del>
    </w:p>
    <w:p w14:paraId="4CEAAF4D" w14:textId="6C95FA53" w:rsidR="00CB7E31" w:rsidDel="00F217D2" w:rsidRDefault="00000000">
      <w:pPr>
        <w:ind w:left="628" w:right="197"/>
        <w:rPr>
          <w:del w:id="7783" w:author="Jose Eduardo VIU" w:date="2023-04-02T00:32:00Z"/>
        </w:rPr>
      </w:pPr>
      <w:del w:id="7784" w:author="Jose Eduardo VIU" w:date="2023-04-02T00:32:00Z">
        <w:r w:rsidDel="00F217D2">
          <w:delText>0.6615037296180855, 'RMSE': 0.048780770509096766, 'Time taken':</w:delText>
        </w:r>
      </w:del>
    </w:p>
    <w:p w14:paraId="6253F29D" w14:textId="39968277" w:rsidR="00CB7E31" w:rsidDel="00F217D2" w:rsidRDefault="00000000">
      <w:pPr>
        <w:ind w:left="628" w:right="197"/>
        <w:rPr>
          <w:del w:id="7785" w:author="Jose Eduardo VIU" w:date="2023-04-02T00:32:00Z"/>
        </w:rPr>
      </w:pPr>
      <w:del w:id="7786" w:author="Jose Eduardo VIU" w:date="2023-04-02T00:32:00Z">
        <w:r w:rsidDel="00F217D2">
          <w:delText>0.025605201721191406}</w:delText>
        </w:r>
      </w:del>
    </w:p>
    <w:p w14:paraId="498F627A" w14:textId="53726A72" w:rsidR="00CB7E31" w:rsidDel="00F217D2" w:rsidRDefault="00000000">
      <w:pPr>
        <w:ind w:left="628" w:right="197"/>
        <w:rPr>
          <w:del w:id="7787" w:author="Jose Eduardo VIU" w:date="2023-04-02T00:32:00Z"/>
        </w:rPr>
      </w:pPr>
      <w:del w:id="7788" w:author="Jose Eduardo VIU" w:date="2023-04-02T00:32:00Z">
        <w:r w:rsidDel="00F217D2">
          <w:delText>{'Model': 'LarsCV', 'R-Squared': 0.6681936306928815, 'Adjusted R-Squared':</w:delText>
        </w:r>
      </w:del>
    </w:p>
    <w:p w14:paraId="1CC1BC50" w14:textId="7CF454D6" w:rsidR="00CB7E31" w:rsidDel="00F217D2" w:rsidRDefault="00000000">
      <w:pPr>
        <w:ind w:left="628" w:right="197"/>
        <w:rPr>
          <w:del w:id="7789" w:author="Jose Eduardo VIU" w:date="2023-04-02T00:32:00Z"/>
        </w:rPr>
      </w:pPr>
      <w:del w:id="7790" w:author="Jose Eduardo VIU" w:date="2023-04-02T00:32:00Z">
        <w:r w:rsidDel="00F217D2">
          <w:delText>0.6617819134115845, 'RMSE': 0.04876072182590559, 'Time taken':</w:delText>
        </w:r>
      </w:del>
    </w:p>
    <w:p w14:paraId="4F62024F" w14:textId="563AC7DD" w:rsidR="00CB7E31" w:rsidDel="00F217D2" w:rsidRDefault="00000000">
      <w:pPr>
        <w:ind w:left="628" w:right="197"/>
        <w:rPr>
          <w:del w:id="7791" w:author="Jose Eduardo VIU" w:date="2023-04-02T00:32:00Z"/>
        </w:rPr>
      </w:pPr>
      <w:del w:id="7792" w:author="Jose Eduardo VIU" w:date="2023-04-02T00:32:00Z">
        <w:r w:rsidDel="00F217D2">
          <w:delText>0.07918930053710938}</w:delText>
        </w:r>
      </w:del>
    </w:p>
    <w:p w14:paraId="7DFF61D8" w14:textId="0E53771D" w:rsidR="00CB7E31" w:rsidDel="00F217D2" w:rsidRDefault="00000000">
      <w:pPr>
        <w:ind w:left="628" w:right="197"/>
        <w:rPr>
          <w:del w:id="7793" w:author="Jose Eduardo VIU" w:date="2023-04-02T00:32:00Z"/>
        </w:rPr>
      </w:pPr>
      <w:del w:id="7794" w:author="Jose Eduardo VIU" w:date="2023-04-02T00:32:00Z">
        <w:r w:rsidDel="00F217D2">
          <w:delText>{'Model': 'Lasso', 'R-Squared': -0.00023142543513321456, 'Adjusted R-Squared':</w:delText>
        </w:r>
      </w:del>
    </w:p>
    <w:p w14:paraId="495990CE" w14:textId="1D9E2475" w:rsidR="00CB7E31" w:rsidDel="00F217D2" w:rsidRDefault="00000000">
      <w:pPr>
        <w:ind w:left="628" w:right="197"/>
        <w:rPr>
          <w:del w:id="7795" w:author="Jose Eduardo VIU" w:date="2023-04-02T00:32:00Z"/>
        </w:rPr>
      </w:pPr>
      <w:del w:id="7796" w:author="Jose Eduardo VIU" w:date="2023-04-02T00:32:00Z">
        <w:r w:rsidDel="00F217D2">
          <w:delText>-0.01955956892180244, 'RMSE': 0.08465995131903602, 'Time taken':</w:delText>
        </w:r>
      </w:del>
    </w:p>
    <w:p w14:paraId="0C151A10" w14:textId="50B0D637" w:rsidR="00CB7E31" w:rsidDel="00F217D2" w:rsidRDefault="00000000">
      <w:pPr>
        <w:spacing w:after="137"/>
        <w:ind w:left="628" w:right="197"/>
        <w:rPr>
          <w:del w:id="7797" w:author="Jose Eduardo VIU" w:date="2023-04-02T00:32:00Z"/>
        </w:rPr>
      </w:pPr>
      <w:del w:id="7798" w:author="Jose Eduardo VIU" w:date="2023-04-02T00:32:00Z">
        <w:r w:rsidDel="00F217D2">
          <w:delText>0.029938936233520508}</w:delText>
        </w:r>
      </w:del>
    </w:p>
    <w:p w14:paraId="20958885" w14:textId="4D684ED3" w:rsidR="00CB7E31" w:rsidDel="00F217D2" w:rsidRDefault="00000000">
      <w:pPr>
        <w:tabs>
          <w:tab w:val="center" w:pos="1159"/>
          <w:tab w:val="center" w:pos="3233"/>
          <w:tab w:val="center" w:pos="5180"/>
        </w:tabs>
        <w:spacing w:after="133"/>
        <w:rPr>
          <w:del w:id="7799" w:author="Jose Eduardo VIU" w:date="2023-04-02T00:32:00Z"/>
        </w:rPr>
      </w:pPr>
      <w:del w:id="7800" w:author="Jose Eduardo VIU" w:date="2023-04-02T00:32:00Z">
        <w:r w:rsidDel="00F217D2">
          <w:rPr>
            <w:rFonts w:ascii="Calibri" w:eastAsia="Calibri" w:hAnsi="Calibri" w:cs="Calibri"/>
          </w:rPr>
          <w:tab/>
        </w:r>
        <w:r w:rsidDel="00F217D2">
          <w:delText>51%|</w:delText>
        </w:r>
        <w:r w:rsidDel="00F217D2">
          <w:tab/>
          <w:delText>| 20/39 [00:24&lt;00:15,</w:delText>
        </w:r>
        <w:r w:rsidDel="00F217D2">
          <w:tab/>
          <w:delText>1.22it/s]</w:delText>
        </w:r>
      </w:del>
    </w:p>
    <w:p w14:paraId="23A30C57" w14:textId="0EC4FD14" w:rsidR="00CB7E31" w:rsidDel="00F217D2" w:rsidRDefault="00000000">
      <w:pPr>
        <w:ind w:left="628" w:right="197"/>
        <w:rPr>
          <w:del w:id="7801" w:author="Jose Eduardo VIU" w:date="2023-04-02T00:32:00Z"/>
        </w:rPr>
      </w:pPr>
      <w:del w:id="7802" w:author="Jose Eduardo VIU" w:date="2023-04-02T00:32:00Z">
        <w:r w:rsidDel="00F217D2">
          <w:delText>{'Model': 'LassoCV', 'R-Squared': 0.6681910306152943, 'Adjusted R-Squared':</w:delText>
        </w:r>
      </w:del>
    </w:p>
    <w:p w14:paraId="411D3E05" w14:textId="0FD64D06" w:rsidR="00CB7E31" w:rsidDel="00F217D2" w:rsidRDefault="00000000">
      <w:pPr>
        <w:ind w:left="628" w:right="197"/>
        <w:rPr>
          <w:del w:id="7803" w:author="Jose Eduardo VIU" w:date="2023-04-02T00:32:00Z"/>
        </w:rPr>
      </w:pPr>
      <w:del w:id="7804" w:author="Jose Eduardo VIU" w:date="2023-04-02T00:32:00Z">
        <w:r w:rsidDel="00F217D2">
          <w:delText>0.661779263090952, 'RMSE': 0.048760912873189954, 'Time taken':</w:delText>
        </w:r>
      </w:del>
    </w:p>
    <w:p w14:paraId="19E12C8C" w14:textId="0F8E6A2F" w:rsidR="00CB7E31" w:rsidDel="00F217D2" w:rsidRDefault="00000000">
      <w:pPr>
        <w:ind w:left="628" w:right="197"/>
        <w:rPr>
          <w:del w:id="7805" w:author="Jose Eduardo VIU" w:date="2023-04-02T00:32:00Z"/>
        </w:rPr>
      </w:pPr>
      <w:del w:id="7806" w:author="Jose Eduardo VIU" w:date="2023-04-02T00:32:00Z">
        <w:r w:rsidDel="00F217D2">
          <w:delText>0.28230786323547363}</w:delText>
        </w:r>
      </w:del>
    </w:p>
    <w:p w14:paraId="6E76AB75" w14:textId="543E48BC" w:rsidR="00CB7E31" w:rsidDel="00F217D2" w:rsidRDefault="00000000">
      <w:pPr>
        <w:ind w:left="628" w:right="197"/>
        <w:rPr>
          <w:del w:id="7807" w:author="Jose Eduardo VIU" w:date="2023-04-02T00:32:00Z"/>
        </w:rPr>
      </w:pPr>
      <w:del w:id="7808" w:author="Jose Eduardo VIU" w:date="2023-04-02T00:32:00Z">
        <w:r w:rsidDel="00F217D2">
          <w:delText>{'Model': 'LassoLars', 'R-Squared': -0.00023142543513321456, 'Adjusted R-Squared': -0.01955956892180244, 'RMSE': 0.08465995131903602, 'Time taken':</w:delText>
        </w:r>
      </w:del>
    </w:p>
    <w:p w14:paraId="599C94F9" w14:textId="76BFFF40" w:rsidR="00CB7E31" w:rsidDel="00F217D2" w:rsidRDefault="00000000">
      <w:pPr>
        <w:spacing w:after="137"/>
        <w:ind w:left="628" w:right="197"/>
        <w:rPr>
          <w:del w:id="7809" w:author="Jose Eduardo VIU" w:date="2023-04-02T00:32:00Z"/>
        </w:rPr>
      </w:pPr>
      <w:del w:id="7810" w:author="Jose Eduardo VIU" w:date="2023-04-02T00:32:00Z">
        <w:r w:rsidDel="00F217D2">
          <w:delText>0.07087373733520508}</w:delText>
        </w:r>
      </w:del>
    </w:p>
    <w:p w14:paraId="670BFCD5" w14:textId="6E71910C" w:rsidR="00CB7E31" w:rsidDel="00F217D2" w:rsidRDefault="00000000">
      <w:pPr>
        <w:tabs>
          <w:tab w:val="center" w:pos="1190"/>
          <w:tab w:val="center" w:pos="3179"/>
          <w:tab w:val="center" w:pos="5126"/>
        </w:tabs>
        <w:spacing w:after="133"/>
        <w:rPr>
          <w:del w:id="7811" w:author="Jose Eduardo VIU" w:date="2023-04-02T00:32:00Z"/>
        </w:rPr>
      </w:pPr>
      <w:del w:id="7812" w:author="Jose Eduardo VIU" w:date="2023-04-02T00:32:00Z">
        <w:r w:rsidDel="00F217D2">
          <w:rPr>
            <w:rFonts w:ascii="Calibri" w:eastAsia="Calibri" w:hAnsi="Calibri" w:cs="Calibri"/>
          </w:rPr>
          <w:tab/>
        </w:r>
        <w:r w:rsidDel="00F217D2">
          <w:delText>62%|</w:delText>
        </w:r>
        <w:r w:rsidDel="00F217D2">
          <w:tab/>
          <w:delText>| 24/39 [00:25&lt;00:06,</w:delText>
        </w:r>
        <w:r w:rsidDel="00F217D2">
          <w:tab/>
          <w:delText>2.49it/s]</w:delText>
        </w:r>
      </w:del>
    </w:p>
    <w:p w14:paraId="51EF5231" w14:textId="60081ACD" w:rsidR="00CB7E31" w:rsidDel="00F217D2" w:rsidRDefault="00000000">
      <w:pPr>
        <w:ind w:left="628" w:right="197"/>
        <w:rPr>
          <w:del w:id="7813" w:author="Jose Eduardo VIU" w:date="2023-04-02T00:32:00Z"/>
        </w:rPr>
      </w:pPr>
      <w:del w:id="7814" w:author="Jose Eduardo VIU" w:date="2023-04-02T00:32:00Z">
        <w:r w:rsidDel="00F217D2">
          <w:delText>{'Model': 'LassoLarsCV', 'R-Squared': 0.6681936306928815, 'Adjusted R-Squared':</w:delText>
        </w:r>
      </w:del>
    </w:p>
    <w:p w14:paraId="65310155" w14:textId="38E525B6" w:rsidR="00CB7E31" w:rsidDel="00F217D2" w:rsidRDefault="00000000">
      <w:pPr>
        <w:ind w:left="628" w:right="197"/>
        <w:rPr>
          <w:del w:id="7815" w:author="Jose Eduardo VIU" w:date="2023-04-02T00:32:00Z"/>
        </w:rPr>
      </w:pPr>
      <w:del w:id="7816" w:author="Jose Eduardo VIU" w:date="2023-04-02T00:32:00Z">
        <w:r w:rsidDel="00F217D2">
          <w:delText>0.6617819134115845, 'RMSE': 0.04876072182590559, 'Time taken':</w:delText>
        </w:r>
      </w:del>
    </w:p>
    <w:p w14:paraId="240D0A6C" w14:textId="5D7D9C7F" w:rsidR="00CB7E31" w:rsidDel="00F217D2" w:rsidRDefault="00000000">
      <w:pPr>
        <w:ind w:left="628" w:right="197"/>
        <w:rPr>
          <w:del w:id="7817" w:author="Jose Eduardo VIU" w:date="2023-04-02T00:32:00Z"/>
        </w:rPr>
      </w:pPr>
      <w:del w:id="7818" w:author="Jose Eduardo VIU" w:date="2023-04-02T00:32:00Z">
        <w:r w:rsidDel="00F217D2">
          <w:delText>0.16783523559570312}</w:delText>
        </w:r>
      </w:del>
    </w:p>
    <w:p w14:paraId="2355A455" w14:textId="4F583081" w:rsidR="00CB7E31" w:rsidDel="00F217D2" w:rsidRDefault="00000000">
      <w:pPr>
        <w:ind w:left="628" w:right="197"/>
        <w:rPr>
          <w:del w:id="7819" w:author="Jose Eduardo VIU" w:date="2023-04-02T00:32:00Z"/>
        </w:rPr>
      </w:pPr>
      <w:del w:id="7820" w:author="Jose Eduardo VIU" w:date="2023-04-02T00:32:00Z">
        <w:r w:rsidDel="00F217D2">
          <w:delText>{'Model': 'LassoLarsIC', 'R-Squared': 0.6683368877931932, 'Adjusted R-Squared':</w:delText>
        </w:r>
      </w:del>
    </w:p>
    <w:p w14:paraId="278E1537" w14:textId="76C15562" w:rsidR="00CB7E31" w:rsidDel="00F217D2" w:rsidRDefault="00000000">
      <w:pPr>
        <w:ind w:left="628" w:right="197"/>
        <w:rPr>
          <w:del w:id="7821" w:author="Jose Eduardo VIU" w:date="2023-04-02T00:32:00Z"/>
        </w:rPr>
      </w:pPr>
      <w:del w:id="7822" w:author="Jose Eduardo VIU" w:date="2023-04-02T00:32:00Z">
        <w:r w:rsidDel="00F217D2">
          <w:delText>0.6619279387650423, 'RMSE': 0.04875019449068347, 'Time taken':</w:delText>
        </w:r>
      </w:del>
    </w:p>
    <w:p w14:paraId="10D0ABA3" w14:textId="74C10094" w:rsidR="00CB7E31" w:rsidDel="00F217D2" w:rsidRDefault="00000000">
      <w:pPr>
        <w:ind w:left="628" w:right="197"/>
        <w:rPr>
          <w:del w:id="7823" w:author="Jose Eduardo VIU" w:date="2023-04-02T00:32:00Z"/>
        </w:rPr>
      </w:pPr>
      <w:del w:id="7824" w:author="Jose Eduardo VIU" w:date="2023-04-02T00:32:00Z">
        <w:r w:rsidDel="00F217D2">
          <w:delText>0.07441520690917969}</w:delText>
        </w:r>
      </w:del>
    </w:p>
    <w:p w14:paraId="305538B9" w14:textId="396802D8" w:rsidR="00CB7E31" w:rsidDel="00F217D2" w:rsidRDefault="00000000">
      <w:pPr>
        <w:ind w:left="628" w:right="197"/>
        <w:rPr>
          <w:del w:id="7825" w:author="Jose Eduardo VIU" w:date="2023-04-02T00:32:00Z"/>
        </w:rPr>
      </w:pPr>
      <w:del w:id="7826" w:author="Jose Eduardo VIU" w:date="2023-04-02T00:32:00Z">
        <w:r w:rsidDel="00F217D2">
          <w:delText>{'Model': 'LinearRegression', 'R-Squared': 0.6663880702676847, 'Adjusted R-Squared': 0.6599414629298621, 'RMSE': 0.04889321021693962, 'Time taken':</w:delText>
        </w:r>
      </w:del>
    </w:p>
    <w:p w14:paraId="506DE700" w14:textId="07CEF6D8" w:rsidR="00CB7E31" w:rsidDel="00F217D2" w:rsidRDefault="00000000">
      <w:pPr>
        <w:spacing w:after="137"/>
        <w:ind w:left="628" w:right="197"/>
        <w:rPr>
          <w:del w:id="7827" w:author="Jose Eduardo VIU" w:date="2023-04-02T00:32:00Z"/>
        </w:rPr>
      </w:pPr>
      <w:del w:id="7828" w:author="Jose Eduardo VIU" w:date="2023-04-02T00:32:00Z">
        <w:r w:rsidDel="00F217D2">
          <w:delText>0.06666707992553711}</w:delText>
        </w:r>
      </w:del>
    </w:p>
    <w:p w14:paraId="2343C404" w14:textId="30DBAC23" w:rsidR="00CB7E31" w:rsidDel="00F217D2" w:rsidRDefault="00000000">
      <w:pPr>
        <w:tabs>
          <w:tab w:val="center" w:pos="1190"/>
          <w:tab w:val="center" w:pos="3179"/>
          <w:tab w:val="center" w:pos="5126"/>
        </w:tabs>
        <w:spacing w:after="133"/>
        <w:rPr>
          <w:del w:id="7829" w:author="Jose Eduardo VIU" w:date="2023-04-02T00:32:00Z"/>
        </w:rPr>
      </w:pPr>
      <w:del w:id="7830" w:author="Jose Eduardo VIU" w:date="2023-04-02T00:32:00Z">
        <w:r w:rsidDel="00F217D2">
          <w:rPr>
            <w:rFonts w:ascii="Calibri" w:eastAsia="Calibri" w:hAnsi="Calibri" w:cs="Calibri"/>
          </w:rPr>
          <w:tab/>
        </w:r>
        <w:r w:rsidDel="00F217D2">
          <w:delText>64%|</w:delText>
        </w:r>
        <w:r w:rsidDel="00F217D2">
          <w:tab/>
          <w:delText>| 25/39 [00:25&lt;00:06,</w:delText>
        </w:r>
        <w:r w:rsidDel="00F217D2">
          <w:tab/>
          <w:delText>2.29it/s]</w:delText>
        </w:r>
      </w:del>
    </w:p>
    <w:p w14:paraId="79C39F32" w14:textId="7F533666" w:rsidR="00CB7E31" w:rsidDel="00F217D2" w:rsidRDefault="00000000">
      <w:pPr>
        <w:ind w:left="628" w:right="197"/>
        <w:rPr>
          <w:del w:id="7831" w:author="Jose Eduardo VIU" w:date="2023-04-02T00:32:00Z"/>
        </w:rPr>
      </w:pPr>
      <w:del w:id="7832" w:author="Jose Eduardo VIU" w:date="2023-04-02T00:32:00Z">
        <w:r w:rsidDel="00F217D2">
          <w:delText>{'Model': 'LinearSVR', 'R-Squared': 0.5688952733890773, 'Adjusted R-Squared':</w:delText>
        </w:r>
      </w:del>
    </w:p>
    <w:p w14:paraId="60BF47E2" w14:textId="5A1B8D11" w:rsidR="00CB7E31" w:rsidDel="00F217D2" w:rsidRDefault="00000000">
      <w:pPr>
        <w:ind w:left="628" w:right="197"/>
        <w:rPr>
          <w:del w:id="7833" w:author="Jose Eduardo VIU" w:date="2023-04-02T00:32:00Z"/>
        </w:rPr>
      </w:pPr>
      <w:del w:id="7834" w:author="Jose Eduardo VIU" w:date="2023-04-02T00:32:00Z">
        <w:r w:rsidDel="00F217D2">
          <w:delText>0.5605647472709918, 'RMSE': 0.05558007891373986, 'Time taken':</w:delText>
        </w:r>
      </w:del>
    </w:p>
    <w:p w14:paraId="253599B9" w14:textId="019B589B" w:rsidR="00CB7E31" w:rsidDel="00F217D2" w:rsidRDefault="00000000">
      <w:pPr>
        <w:spacing w:after="137"/>
        <w:ind w:left="628" w:right="197"/>
        <w:rPr>
          <w:del w:id="7835" w:author="Jose Eduardo VIU" w:date="2023-04-02T00:32:00Z"/>
        </w:rPr>
      </w:pPr>
      <w:del w:id="7836" w:author="Jose Eduardo VIU" w:date="2023-04-02T00:32:00Z">
        <w:r w:rsidDel="00F217D2">
          <w:delText>0.5810821056365967}</w:delText>
        </w:r>
      </w:del>
    </w:p>
    <w:p w14:paraId="145701E9" w14:textId="212A0CB4" w:rsidR="00CB7E31" w:rsidDel="00F217D2" w:rsidRDefault="00000000">
      <w:pPr>
        <w:tabs>
          <w:tab w:val="center" w:pos="1190"/>
          <w:tab w:val="center" w:pos="3179"/>
          <w:tab w:val="center" w:pos="5126"/>
        </w:tabs>
        <w:spacing w:after="133"/>
        <w:rPr>
          <w:del w:id="7837" w:author="Jose Eduardo VIU" w:date="2023-04-02T00:32:00Z"/>
        </w:rPr>
      </w:pPr>
      <w:del w:id="7838" w:author="Jose Eduardo VIU" w:date="2023-04-02T00:32:00Z">
        <w:r w:rsidDel="00F217D2">
          <w:rPr>
            <w:rFonts w:ascii="Calibri" w:eastAsia="Calibri" w:hAnsi="Calibri" w:cs="Calibri"/>
          </w:rPr>
          <w:tab/>
        </w:r>
        <w:r w:rsidDel="00F217D2">
          <w:delText>67%|</w:delText>
        </w:r>
        <w:r w:rsidDel="00F217D2">
          <w:tab/>
          <w:delText>| 26/39 [00:28&lt;00:11,</w:delText>
        </w:r>
        <w:r w:rsidDel="00F217D2">
          <w:tab/>
          <w:delText>1.18it/s]</w:delText>
        </w:r>
      </w:del>
    </w:p>
    <w:p w14:paraId="68F107DB" w14:textId="6906EFE4" w:rsidR="00CB7E31" w:rsidDel="00F217D2" w:rsidRDefault="00000000">
      <w:pPr>
        <w:ind w:left="628" w:right="197"/>
        <w:rPr>
          <w:del w:id="7839" w:author="Jose Eduardo VIU" w:date="2023-04-02T00:32:00Z"/>
        </w:rPr>
      </w:pPr>
      <w:del w:id="7840" w:author="Jose Eduardo VIU" w:date="2023-04-02T00:32:00Z">
        <w:r w:rsidDel="00F217D2">
          <w:delText>{'Model': 'MLPRegressor', 'R-Squared': 0.6629604534566966, 'Adjusted R-Squared':</w:delText>
        </w:r>
      </w:del>
    </w:p>
    <w:p w14:paraId="01C74FF4" w14:textId="5E2750BA" w:rsidR="00CB7E31" w:rsidDel="00F217D2" w:rsidRDefault="00000000">
      <w:pPr>
        <w:spacing w:after="137"/>
        <w:ind w:left="628" w:right="197"/>
        <w:rPr>
          <w:del w:id="7841" w:author="Jose Eduardo VIU" w:date="2023-04-02T00:32:00Z"/>
        </w:rPr>
      </w:pPr>
      <w:del w:id="7842" w:author="Jose Eduardo VIU" w:date="2023-04-02T00:32:00Z">
        <w:r w:rsidDel="00F217D2">
          <w:delText>0.6564476119775989, 'RMSE': 0.0491437392191756, 'Time taken': 2.312641143798828}</w:delText>
        </w:r>
      </w:del>
    </w:p>
    <w:p w14:paraId="5652ECA0" w14:textId="12BDBD61" w:rsidR="00CB7E31" w:rsidDel="00F217D2" w:rsidRDefault="00000000">
      <w:pPr>
        <w:tabs>
          <w:tab w:val="center" w:pos="1190"/>
          <w:tab w:val="center" w:pos="3179"/>
          <w:tab w:val="center" w:pos="5126"/>
        </w:tabs>
        <w:spacing w:after="133"/>
        <w:rPr>
          <w:del w:id="7843" w:author="Jose Eduardo VIU" w:date="2023-04-02T00:32:00Z"/>
        </w:rPr>
      </w:pPr>
      <w:del w:id="7844" w:author="Jose Eduardo VIU" w:date="2023-04-02T00:32:00Z">
        <w:r w:rsidDel="00F217D2">
          <w:rPr>
            <w:rFonts w:ascii="Calibri" w:eastAsia="Calibri" w:hAnsi="Calibri" w:cs="Calibri"/>
          </w:rPr>
          <w:tab/>
        </w:r>
        <w:r w:rsidDel="00F217D2">
          <w:delText>69%|</w:delText>
        </w:r>
        <w:r w:rsidDel="00F217D2">
          <w:tab/>
          <w:delText>| 27/39 [00:31&lt;00:17,</w:delText>
        </w:r>
        <w:r w:rsidDel="00F217D2">
          <w:tab/>
          <w:delText>1.43s/it]</w:delText>
        </w:r>
      </w:del>
    </w:p>
    <w:p w14:paraId="464C9DAE" w14:textId="6E0A37BE" w:rsidR="00CB7E31" w:rsidDel="00F217D2" w:rsidRDefault="00000000">
      <w:pPr>
        <w:ind w:left="628" w:right="197"/>
        <w:rPr>
          <w:del w:id="7845" w:author="Jose Eduardo VIU" w:date="2023-04-02T00:32:00Z"/>
        </w:rPr>
      </w:pPr>
      <w:del w:id="7846" w:author="Jose Eduardo VIU" w:date="2023-04-02T00:32:00Z">
        <w:r w:rsidDel="00F217D2">
          <w:delText>{'Model': 'NuSVR', 'R-Squared': 0.8224590191486887, 'Adjusted R-Squared':</w:delText>
        </w:r>
      </w:del>
    </w:p>
    <w:p w14:paraId="0449E7BE" w14:textId="1B777E57" w:rsidR="00CB7E31" w:rsidDel="00F217D2" w:rsidRDefault="00000000">
      <w:pPr>
        <w:ind w:left="628" w:right="197"/>
        <w:rPr>
          <w:del w:id="7847" w:author="Jose Eduardo VIU" w:date="2023-04-02T00:32:00Z"/>
        </w:rPr>
      </w:pPr>
      <w:del w:id="7848" w:author="Jose Eduardo VIU" w:date="2023-04-02T00:32:00Z">
        <w:r w:rsidDel="00F217D2">
          <w:delText>0.819028275557359, 'RMSE': 0.035667861720169364, 'Time taken':</w:delText>
        </w:r>
      </w:del>
    </w:p>
    <w:p w14:paraId="224C1B19" w14:textId="10582DEA" w:rsidR="00CB7E31" w:rsidDel="00F217D2" w:rsidRDefault="00000000">
      <w:pPr>
        <w:ind w:left="628" w:right="197"/>
        <w:rPr>
          <w:del w:id="7849" w:author="Jose Eduardo VIU" w:date="2023-04-02T00:32:00Z"/>
        </w:rPr>
      </w:pPr>
      <w:del w:id="7850" w:author="Jose Eduardo VIU" w:date="2023-04-02T00:32:00Z">
        <w:r w:rsidDel="00F217D2">
          <w:delText>3.309314489364624}</w:delText>
        </w:r>
      </w:del>
    </w:p>
    <w:p w14:paraId="5CB854F6" w14:textId="26954BF4" w:rsidR="00CB7E31" w:rsidDel="00F217D2" w:rsidRDefault="00000000">
      <w:pPr>
        <w:ind w:left="628" w:right="197"/>
        <w:rPr>
          <w:del w:id="7851" w:author="Jose Eduardo VIU" w:date="2023-04-02T00:32:00Z"/>
        </w:rPr>
      </w:pPr>
      <w:del w:id="7852" w:author="Jose Eduardo VIU" w:date="2023-04-02T00:32:00Z">
        <w:r w:rsidDel="00F217D2">
          <w:delText>{'Model': 'OrthogonalMatchingPursuit', 'R-Squared': 0.5294344783992626, 'Adjusted R-Squared': 0.5203414248417604, 'RMSE': 0.05806812705734184, 'Time taken': 0.013873577117919922}</w:delText>
        </w:r>
      </w:del>
    </w:p>
    <w:p w14:paraId="26A05B21" w14:textId="338B6FE6" w:rsidR="00CB7E31" w:rsidDel="00F217D2" w:rsidRDefault="00000000">
      <w:pPr>
        <w:spacing w:after="136"/>
        <w:ind w:left="628" w:right="197"/>
        <w:rPr>
          <w:del w:id="7853" w:author="Jose Eduardo VIU" w:date="2023-04-02T00:32:00Z"/>
        </w:rPr>
      </w:pPr>
      <w:del w:id="7854" w:author="Jose Eduardo VIU" w:date="2023-04-02T00:32:00Z">
        <w:r w:rsidDel="00F217D2">
          <w:delText>{'Model': 'OrthogonalMatchingPursuitCV', 'R-Squared': 0.6209229536716963, 'Adjusted R-Squared': 0.6135977933561734, 'RMSE': 0.05211845234256676, 'Time taken': 0.022565841674804688}</w:delText>
        </w:r>
      </w:del>
    </w:p>
    <w:p w14:paraId="70D4BAD5" w14:textId="207E0878" w:rsidR="00CB7E31" w:rsidDel="00F217D2" w:rsidRDefault="00000000">
      <w:pPr>
        <w:tabs>
          <w:tab w:val="center" w:pos="1220"/>
          <w:tab w:val="center" w:pos="3126"/>
          <w:tab w:val="center" w:pos="5073"/>
        </w:tabs>
        <w:spacing w:after="133"/>
        <w:rPr>
          <w:del w:id="7855" w:author="Jose Eduardo VIU" w:date="2023-04-02T00:32:00Z"/>
        </w:rPr>
      </w:pPr>
      <w:del w:id="7856" w:author="Jose Eduardo VIU" w:date="2023-04-02T00:32:00Z">
        <w:r w:rsidDel="00F217D2">
          <w:rPr>
            <w:rFonts w:ascii="Calibri" w:eastAsia="Calibri" w:hAnsi="Calibri" w:cs="Calibri"/>
          </w:rPr>
          <w:tab/>
        </w:r>
        <w:r w:rsidDel="00F217D2">
          <w:delText>77%|</w:delText>
        </w:r>
        <w:r w:rsidDel="00F217D2">
          <w:tab/>
          <w:delText>| 30/39 [00:31&lt;00:06,</w:delText>
        </w:r>
        <w:r w:rsidDel="00F217D2">
          <w:tab/>
          <w:delText>1.34it/s]</w:delText>
        </w:r>
      </w:del>
    </w:p>
    <w:p w14:paraId="2C105FE9" w14:textId="0F07A5CB" w:rsidR="00CB7E31" w:rsidDel="00F217D2" w:rsidRDefault="00000000">
      <w:pPr>
        <w:ind w:left="628" w:right="197"/>
        <w:rPr>
          <w:del w:id="7857" w:author="Jose Eduardo VIU" w:date="2023-04-02T00:32:00Z"/>
        </w:rPr>
      </w:pPr>
      <w:del w:id="7858" w:author="Jose Eduardo VIU" w:date="2023-04-02T00:32:00Z">
        <w:r w:rsidDel="00F217D2">
          <w:delText>{'Model': 'RANSACRegressor', 'R-Squared': -5.611708736322594e+21, 'Adjusted R-Squared': -5.720147552483417e+21, 'RMSE': 6341256605.834454, 'Time taken':</w:delText>
        </w:r>
      </w:del>
    </w:p>
    <w:p w14:paraId="0B3C4218" w14:textId="6EDA58FA" w:rsidR="00CB7E31" w:rsidDel="00F217D2" w:rsidRDefault="00000000">
      <w:pPr>
        <w:spacing w:after="137"/>
        <w:ind w:left="628" w:right="197"/>
        <w:rPr>
          <w:del w:id="7859" w:author="Jose Eduardo VIU" w:date="2023-04-02T00:32:00Z"/>
        </w:rPr>
      </w:pPr>
      <w:del w:id="7860" w:author="Jose Eduardo VIU" w:date="2023-04-02T00:32:00Z">
        <w:r w:rsidDel="00F217D2">
          <w:delText>0.17681217193603516}</w:delText>
        </w:r>
      </w:del>
    </w:p>
    <w:p w14:paraId="21C03B08" w14:textId="21F473A2" w:rsidR="00CB7E31" w:rsidDel="00F217D2" w:rsidRDefault="00000000">
      <w:pPr>
        <w:tabs>
          <w:tab w:val="center" w:pos="2511"/>
          <w:tab w:val="center" w:pos="5020"/>
        </w:tabs>
        <w:spacing w:after="133"/>
        <w:rPr>
          <w:del w:id="7861" w:author="Jose Eduardo VIU" w:date="2023-04-02T00:32:00Z"/>
        </w:rPr>
      </w:pPr>
      <w:del w:id="7862" w:author="Jose Eduardo VIU" w:date="2023-04-02T00:32:00Z">
        <w:r w:rsidDel="00F217D2">
          <w:rPr>
            <w:rFonts w:ascii="Calibri" w:eastAsia="Calibri" w:hAnsi="Calibri" w:cs="Calibri"/>
          </w:rPr>
          <w:tab/>
        </w:r>
        <w:r w:rsidDel="00F217D2">
          <w:delText>90%| | 35/39 [00:35&lt;00:02,</w:delText>
        </w:r>
        <w:r w:rsidDel="00F217D2">
          <w:tab/>
          <w:delText>1.51it/s]</w:delText>
        </w:r>
      </w:del>
    </w:p>
    <w:p w14:paraId="66A5711A" w14:textId="667342EA" w:rsidR="00CB7E31" w:rsidDel="00F217D2" w:rsidRDefault="00000000">
      <w:pPr>
        <w:ind w:left="628" w:right="197"/>
        <w:rPr>
          <w:del w:id="7863" w:author="Jose Eduardo VIU" w:date="2023-04-02T00:32:00Z"/>
        </w:rPr>
      </w:pPr>
      <w:del w:id="7864" w:author="Jose Eduardo VIU" w:date="2023-04-02T00:32:00Z">
        <w:r w:rsidDel="00F217D2">
          <w:delText>{'Model': 'RandomForestRegressor', 'R-Squared': 0.8322351812395536, 'Adjusted R-Squared': 0.8289933489929749, 'RMSE': 0.03467194562106037, 'Time taken':</w:delText>
        </w:r>
      </w:del>
    </w:p>
    <w:p w14:paraId="73F0F26C" w14:textId="6189A7F9" w:rsidR="00CB7E31" w:rsidDel="00F217D2" w:rsidRDefault="00000000">
      <w:pPr>
        <w:ind w:left="628" w:right="197"/>
        <w:rPr>
          <w:del w:id="7865" w:author="Jose Eduardo VIU" w:date="2023-04-02T00:32:00Z"/>
        </w:rPr>
      </w:pPr>
      <w:del w:id="7866" w:author="Jose Eduardo VIU" w:date="2023-04-02T00:32:00Z">
        <w:r w:rsidDel="00F217D2">
          <w:delText>3.8039724826812744}</w:delText>
        </w:r>
      </w:del>
    </w:p>
    <w:p w14:paraId="7D90FC5C" w14:textId="6AC37C45" w:rsidR="00CB7E31" w:rsidDel="00F217D2" w:rsidRDefault="00000000">
      <w:pPr>
        <w:ind w:left="628" w:right="197"/>
        <w:rPr>
          <w:del w:id="7867" w:author="Jose Eduardo VIU" w:date="2023-04-02T00:32:00Z"/>
        </w:rPr>
      </w:pPr>
      <w:del w:id="7868" w:author="Jose Eduardo VIU" w:date="2023-04-02T00:32:00Z">
        <w:r w:rsidDel="00F217D2">
          <w:delText>{'Model': 'Ridge', 'R-Squared': 0.6679289247918978, 'Adjusted R-Squared':</w:delText>
        </w:r>
      </w:del>
    </w:p>
    <w:p w14:paraId="3E2E619D" w14:textId="0F25F20D" w:rsidR="00CB7E31" w:rsidDel="00F217D2" w:rsidRDefault="00000000">
      <w:pPr>
        <w:ind w:left="628" w:right="197"/>
        <w:rPr>
          <w:del w:id="7869" w:author="Jose Eduardo VIU" w:date="2023-04-02T00:32:00Z"/>
        </w:rPr>
      </w:pPr>
      <w:del w:id="7870" w:author="Jose Eduardo VIU" w:date="2023-04-02T00:32:00Z">
        <w:r w:rsidDel="00F217D2">
          <w:delText>0.6615120924207267, 'RMSE': 0.04878016792272903, 'Time taken':</w:delText>
        </w:r>
      </w:del>
    </w:p>
    <w:p w14:paraId="1463982F" w14:textId="11353513" w:rsidR="00CB7E31" w:rsidDel="00F217D2" w:rsidRDefault="00000000">
      <w:pPr>
        <w:ind w:left="628" w:right="197"/>
        <w:rPr>
          <w:del w:id="7871" w:author="Jose Eduardo VIU" w:date="2023-04-02T00:32:00Z"/>
        </w:rPr>
      </w:pPr>
      <w:del w:id="7872" w:author="Jose Eduardo VIU" w:date="2023-04-02T00:32:00Z">
        <w:r w:rsidDel="00F217D2">
          <w:delText>0.014435291290283203}</w:delText>
        </w:r>
      </w:del>
    </w:p>
    <w:p w14:paraId="4BD1F5E0" w14:textId="1667DD48" w:rsidR="00CB7E31" w:rsidDel="00F217D2" w:rsidRDefault="00000000">
      <w:pPr>
        <w:ind w:left="628" w:right="197"/>
        <w:rPr>
          <w:del w:id="7873" w:author="Jose Eduardo VIU" w:date="2023-04-02T00:32:00Z"/>
        </w:rPr>
      </w:pPr>
      <w:del w:id="7874" w:author="Jose Eduardo VIU" w:date="2023-04-02T00:32:00Z">
        <w:r w:rsidDel="00F217D2">
          <w:delText>{'Model': 'RidgeCV', 'R-Squared': 0.667928924792042, 'Adjusted R-Squared':</w:delText>
        </w:r>
      </w:del>
    </w:p>
    <w:p w14:paraId="50D2720F" w14:textId="1907D9FB" w:rsidR="00CB7E31" w:rsidDel="00F217D2" w:rsidRDefault="00000000">
      <w:pPr>
        <w:ind w:left="628" w:right="197"/>
        <w:rPr>
          <w:del w:id="7875" w:author="Jose Eduardo VIU" w:date="2023-04-02T00:32:00Z"/>
        </w:rPr>
      </w:pPr>
      <w:del w:id="7876" w:author="Jose Eduardo VIU" w:date="2023-04-02T00:32:00Z">
        <w:r w:rsidDel="00F217D2">
          <w:delText>0.6615120924208737, 'RMSE': 0.048780167922718436, 'Time taken':</w:delText>
        </w:r>
      </w:del>
    </w:p>
    <w:p w14:paraId="346E8191" w14:textId="50F0106F" w:rsidR="00CB7E31" w:rsidDel="00F217D2" w:rsidRDefault="00000000">
      <w:pPr>
        <w:ind w:left="628" w:right="197"/>
        <w:rPr>
          <w:del w:id="7877" w:author="Jose Eduardo VIU" w:date="2023-04-02T00:32:00Z"/>
        </w:rPr>
      </w:pPr>
      <w:del w:id="7878" w:author="Jose Eduardo VIU" w:date="2023-04-02T00:32:00Z">
        <w:r w:rsidDel="00F217D2">
          <w:delText>0.0195159912109375}</w:delText>
        </w:r>
      </w:del>
    </w:p>
    <w:p w14:paraId="0E6D6288" w14:textId="4AF0DD0C" w:rsidR="00CB7E31" w:rsidDel="00F217D2" w:rsidRDefault="00000000">
      <w:pPr>
        <w:ind w:left="628" w:right="197"/>
        <w:rPr>
          <w:del w:id="7879" w:author="Jose Eduardo VIU" w:date="2023-04-02T00:32:00Z"/>
        </w:rPr>
      </w:pPr>
      <w:del w:id="7880" w:author="Jose Eduardo VIU" w:date="2023-04-02T00:32:00Z">
        <w:r w:rsidDel="00F217D2">
          <w:delText>{'Model': 'SGDRegressor', 'R-Squared': 0.6680895261414477, 'Adjusted R-Squared':</w:delText>
        </w:r>
      </w:del>
    </w:p>
    <w:p w14:paraId="1569C07E" w14:textId="2B4572B3" w:rsidR="00CB7E31" w:rsidDel="00F217D2" w:rsidRDefault="00000000">
      <w:pPr>
        <w:ind w:left="628" w:right="197"/>
        <w:rPr>
          <w:del w:id="7881" w:author="Jose Eduardo VIU" w:date="2023-04-02T00:32:00Z"/>
        </w:rPr>
      </w:pPr>
      <w:del w:id="7882" w:author="Jose Eduardo VIU" w:date="2023-04-02T00:32:00Z">
        <w:r w:rsidDel="00F217D2">
          <w:delText>0.6616757971779974, 'RMSE': 0.04876837058650609, 'Time taken':</w:delText>
        </w:r>
      </w:del>
    </w:p>
    <w:p w14:paraId="150A6763" w14:textId="24C542E1" w:rsidR="00CB7E31" w:rsidDel="00F217D2" w:rsidRDefault="00000000">
      <w:pPr>
        <w:ind w:left="628" w:right="197"/>
        <w:rPr>
          <w:del w:id="7883" w:author="Jose Eduardo VIU" w:date="2023-04-02T00:32:00Z"/>
        </w:rPr>
      </w:pPr>
      <w:del w:id="7884" w:author="Jose Eduardo VIU" w:date="2023-04-02T00:32:00Z">
        <w:r w:rsidDel="00F217D2">
          <w:delText>0.020760536193847656}</w:delText>
        </w:r>
      </w:del>
    </w:p>
    <w:p w14:paraId="4B2CEAA0" w14:textId="213A54F1" w:rsidR="00CB7E31" w:rsidDel="00F217D2" w:rsidRDefault="00000000">
      <w:pPr>
        <w:ind w:left="628" w:right="197"/>
        <w:rPr>
          <w:del w:id="7885" w:author="Jose Eduardo VIU" w:date="2023-04-02T00:32:00Z"/>
        </w:rPr>
      </w:pPr>
      <w:del w:id="7886" w:author="Jose Eduardo VIU" w:date="2023-04-02T00:32:00Z">
        <w:r w:rsidDel="00F217D2">
          <w:delText>{'Model': 'SVR', 'R-Squared': 0.7056216216914125, 'Adjusted R-Squared':</w:delText>
        </w:r>
      </w:del>
    </w:p>
    <w:p w14:paraId="1531D5AB" w14:textId="2C2F6C52" w:rsidR="00CB7E31" w:rsidDel="00F217D2" w:rsidRDefault="00000000">
      <w:pPr>
        <w:ind w:left="628" w:right="197"/>
        <w:rPr>
          <w:del w:id="7887" w:author="Jose Eduardo VIU" w:date="2023-04-02T00:32:00Z"/>
        </w:rPr>
      </w:pPr>
      <w:del w:id="7888" w:author="Jose Eduardo VIU" w:date="2023-04-02T00:32:00Z">
        <w:r w:rsidDel="00F217D2">
          <w:delText>0.6999331506129857, 'RMSE': 0.04592833705970492, 'Time taken':</w:delText>
        </w:r>
      </w:del>
    </w:p>
    <w:p w14:paraId="33DEB6EC" w14:textId="76FD4ED2" w:rsidR="00CB7E31" w:rsidDel="00F217D2" w:rsidRDefault="00000000">
      <w:pPr>
        <w:ind w:left="628" w:right="197"/>
        <w:rPr>
          <w:del w:id="7889" w:author="Jose Eduardo VIU" w:date="2023-04-02T00:32:00Z"/>
        </w:rPr>
      </w:pPr>
      <w:del w:id="7890" w:author="Jose Eduardo VIU" w:date="2023-04-02T00:32:00Z">
        <w:r w:rsidDel="00F217D2">
          <w:delText>0.13870549201965332}</w:delText>
        </w:r>
      </w:del>
    </w:p>
    <w:p w14:paraId="021C3F40" w14:textId="33FA3BD5" w:rsidR="00CB7E31" w:rsidDel="00F217D2" w:rsidRDefault="00000000">
      <w:pPr>
        <w:ind w:left="628" w:right="197"/>
        <w:rPr>
          <w:del w:id="7891" w:author="Jose Eduardo VIU" w:date="2023-04-02T00:32:00Z"/>
        </w:rPr>
      </w:pPr>
      <w:del w:id="7892" w:author="Jose Eduardo VIU" w:date="2023-04-02T00:32:00Z">
        <w:r w:rsidDel="00F217D2">
          <w:delText>{'Model': 'TransformedTargetRegressor', 'R-Squared': 0.6663880702676847, 'Adjusted R-Squared': 0.6599414629298621, 'RMSE': 0.04889321021693962, 'Time taken': 0.02387833595275879}</w:delText>
        </w:r>
      </w:del>
    </w:p>
    <w:p w14:paraId="10B3209E" w14:textId="52EF00D5" w:rsidR="00CB7E31" w:rsidDel="00F217D2" w:rsidRDefault="00000000">
      <w:pPr>
        <w:ind w:left="628" w:right="197"/>
        <w:rPr>
          <w:del w:id="7893" w:author="Jose Eduardo VIU" w:date="2023-04-02T00:32:00Z"/>
        </w:rPr>
      </w:pPr>
      <w:del w:id="7894" w:author="Jose Eduardo VIU" w:date="2023-04-02T00:32:00Z">
        <w:r w:rsidDel="00F217D2">
          <w:delText>{'Model': 'TweedieRegressor', 'R-Squared': 0.5589925924906035, 'Adjusted R-Squared': 0.5504707102198905, 'RMSE': 0.05621480506031914, 'Time taken':</w:delText>
        </w:r>
      </w:del>
    </w:p>
    <w:p w14:paraId="42F700E0" w14:textId="316019F4" w:rsidR="00CB7E31" w:rsidDel="00F217D2" w:rsidRDefault="00000000">
      <w:pPr>
        <w:spacing w:after="137"/>
        <w:ind w:left="628" w:right="197"/>
        <w:rPr>
          <w:del w:id="7895" w:author="Jose Eduardo VIU" w:date="2023-04-02T00:32:00Z"/>
        </w:rPr>
      </w:pPr>
      <w:del w:id="7896" w:author="Jose Eduardo VIU" w:date="2023-04-02T00:32:00Z">
        <w:r w:rsidDel="00F217D2">
          <w:delText>0.026605606079101562}</w:delText>
        </w:r>
      </w:del>
    </w:p>
    <w:p w14:paraId="18E97A0D" w14:textId="3EF2D1AF" w:rsidR="00CB7E31" w:rsidDel="00F217D2" w:rsidRDefault="00000000">
      <w:pPr>
        <w:tabs>
          <w:tab w:val="center" w:pos="2427"/>
          <w:tab w:val="center" w:pos="4966"/>
        </w:tabs>
        <w:spacing w:after="133"/>
        <w:rPr>
          <w:del w:id="7897" w:author="Jose Eduardo VIU" w:date="2023-04-02T00:32:00Z"/>
        </w:rPr>
      </w:pPr>
      <w:del w:id="7898" w:author="Jose Eduardo VIU" w:date="2023-04-02T00:32:00Z">
        <w:r w:rsidDel="00F217D2">
          <w:rPr>
            <w:rFonts w:ascii="Calibri" w:eastAsia="Calibri" w:hAnsi="Calibri" w:cs="Calibri"/>
          </w:rPr>
          <w:tab/>
        </w:r>
        <w:r w:rsidDel="00F217D2">
          <w:delText>100%|| 39/39 [00:36&lt;00:00,</w:delText>
        </w:r>
        <w:r w:rsidDel="00F217D2">
          <w:tab/>
          <w:delText>1.06it/s]</w:delText>
        </w:r>
      </w:del>
    </w:p>
    <w:p w14:paraId="4FFC150C" w14:textId="66F6DC3B" w:rsidR="00CB7E31" w:rsidDel="00F217D2" w:rsidRDefault="00000000">
      <w:pPr>
        <w:ind w:left="628" w:right="197"/>
        <w:rPr>
          <w:del w:id="7899" w:author="Jose Eduardo VIU" w:date="2023-04-02T00:32:00Z"/>
        </w:rPr>
      </w:pPr>
      <w:del w:id="7900" w:author="Jose Eduardo VIU" w:date="2023-04-02T00:32:00Z">
        <w:r w:rsidDel="00F217D2">
          <w:delText>{'Model': 'XGBRegressor', 'R-Squared': 0.8400534872446372, 'Adjusted R-Squared':</w:delText>
        </w:r>
      </w:del>
    </w:p>
    <w:p w14:paraId="14C03C69" w14:textId="6A3A8D09" w:rsidR="00CB7E31" w:rsidDel="00F217D2" w:rsidRDefault="00000000">
      <w:pPr>
        <w:ind w:left="628" w:right="197"/>
        <w:rPr>
          <w:del w:id="7901" w:author="Jose Eduardo VIU" w:date="2023-04-02T00:32:00Z"/>
        </w:rPr>
      </w:pPr>
      <w:del w:id="7902" w:author="Jose Eduardo VIU" w:date="2023-04-02T00:32:00Z">
        <w:r w:rsidDel="00F217D2">
          <w:delText>0.8369627333749684, 'RMSE': 0.03385440261176636, 'Time taken':</w:delText>
        </w:r>
      </w:del>
    </w:p>
    <w:p w14:paraId="2DDA53D3" w14:textId="611C517D" w:rsidR="00CB7E31" w:rsidDel="00F217D2" w:rsidRDefault="00000000">
      <w:pPr>
        <w:ind w:left="628" w:right="197"/>
        <w:rPr>
          <w:del w:id="7903" w:author="Jose Eduardo VIU" w:date="2023-04-02T00:32:00Z"/>
        </w:rPr>
      </w:pPr>
      <w:del w:id="7904" w:author="Jose Eduardo VIU" w:date="2023-04-02T00:32:00Z">
        <w:r w:rsidDel="00F217D2">
          <w:delText>0.8272502422332764}</w:delText>
        </w:r>
      </w:del>
    </w:p>
    <w:p w14:paraId="2BCE8AAA" w14:textId="0C7A3785" w:rsidR="00CB7E31" w:rsidDel="00F217D2" w:rsidRDefault="00000000">
      <w:pPr>
        <w:spacing w:after="543"/>
        <w:ind w:left="628" w:right="197"/>
        <w:rPr>
          <w:del w:id="7905" w:author="Jose Eduardo VIU" w:date="2023-04-02T00:32:00Z"/>
        </w:rPr>
      </w:pPr>
      <w:del w:id="7906" w:author="Jose Eduardo VIU" w:date="2023-04-02T00:32:00Z">
        <w:r w:rsidDel="00F217D2">
          <w:delText>{'Model': 'LGBMRegressor', 'R-Squared': 0.8476133664338951, 'Adjusted R-Squared': 0.8446686971862408, 'RMSE': 0.033044653654034827, 'Time taken': 0.1853652000427246}</w:delText>
        </w:r>
      </w:del>
    </w:p>
    <w:p w14:paraId="2DAA5A66" w14:textId="4476AA2B" w:rsidR="00CB7E31" w:rsidDel="00F217D2" w:rsidRDefault="00000000">
      <w:pPr>
        <w:tabs>
          <w:tab w:val="center" w:pos="6016"/>
          <w:tab w:val="center" w:pos="7333"/>
        </w:tabs>
        <w:spacing w:after="2" w:line="259" w:lineRule="auto"/>
        <w:rPr>
          <w:del w:id="7907" w:author="Jose Eduardo VIU" w:date="2023-04-02T00:32:00Z"/>
        </w:rPr>
      </w:pPr>
      <w:del w:id="7908" w:author="Jose Eduardo VIU" w:date="2023-04-02T00:32:00Z">
        <w:r w:rsidDel="00F217D2">
          <w:rPr>
            <w:rFonts w:ascii="Calibri" w:eastAsia="Calibri" w:hAnsi="Calibri" w:cs="Calibri"/>
          </w:rPr>
          <w:tab/>
        </w:r>
        <w:r w:rsidDel="00F217D2">
          <w:delText>Adjusted R-Squared</w:delText>
        </w:r>
        <w:r w:rsidDel="00F217D2">
          <w:tab/>
          <w:delText>\</w:delText>
        </w:r>
      </w:del>
    </w:p>
    <w:tbl>
      <w:tblPr>
        <w:tblStyle w:val="TableGrid"/>
        <w:tblW w:w="6415" w:type="dxa"/>
        <w:tblInd w:w="633" w:type="dxa"/>
        <w:tblLayout w:type="fixed"/>
        <w:tblLook w:val="04A0" w:firstRow="1" w:lastRow="0" w:firstColumn="1" w:lastColumn="0" w:noHBand="0" w:noVBand="1"/>
      </w:tblPr>
      <w:tblGrid>
        <w:gridCol w:w="4354"/>
        <w:gridCol w:w="2061"/>
      </w:tblGrid>
      <w:tr w:rsidR="00CB7E31" w:rsidDel="00F217D2" w14:paraId="52465622" w14:textId="33BDC99E">
        <w:trPr>
          <w:trHeight w:val="245"/>
          <w:del w:id="7909" w:author="Jose Eduardo VIU" w:date="2023-04-02T00:32:00Z"/>
        </w:trPr>
        <w:tc>
          <w:tcPr>
            <w:tcW w:w="4353" w:type="dxa"/>
          </w:tcPr>
          <w:p w14:paraId="7B5ACF32" w14:textId="7FC2671D" w:rsidR="00CB7E31" w:rsidDel="00F217D2" w:rsidRDefault="00000000">
            <w:pPr>
              <w:suppressAutoHyphens w:val="0"/>
              <w:spacing w:after="0" w:line="259" w:lineRule="auto"/>
              <w:rPr>
                <w:del w:id="7910" w:author="Jose Eduardo VIU" w:date="2023-04-02T00:32:00Z"/>
              </w:rPr>
            </w:pPr>
            <w:del w:id="7911" w:author="Jose Eduardo VIU" w:date="2023-04-02T00:32:00Z">
              <w:r w:rsidDel="00F217D2">
                <w:delText>Model</w:delText>
              </w:r>
            </w:del>
          </w:p>
        </w:tc>
        <w:tc>
          <w:tcPr>
            <w:tcW w:w="2061" w:type="dxa"/>
          </w:tcPr>
          <w:p w14:paraId="65CBB0B1" w14:textId="5FFACE00" w:rsidR="00CB7E31" w:rsidDel="00F217D2" w:rsidRDefault="00CB7E31">
            <w:pPr>
              <w:suppressAutoHyphens w:val="0"/>
              <w:spacing w:after="160" w:line="259" w:lineRule="auto"/>
              <w:rPr>
                <w:del w:id="7912" w:author="Jose Eduardo VIU" w:date="2023-04-02T00:32:00Z"/>
              </w:rPr>
            </w:pPr>
          </w:p>
        </w:tc>
      </w:tr>
      <w:tr w:rsidR="00CB7E31" w:rsidDel="00F217D2" w14:paraId="25ADFC9A" w14:textId="75A58AEF">
        <w:trPr>
          <w:trHeight w:val="271"/>
          <w:del w:id="7913" w:author="Jose Eduardo VIU" w:date="2023-04-02T00:32:00Z"/>
        </w:trPr>
        <w:tc>
          <w:tcPr>
            <w:tcW w:w="4353" w:type="dxa"/>
          </w:tcPr>
          <w:p w14:paraId="6F633C67" w14:textId="139CA213" w:rsidR="00CB7E31" w:rsidDel="00F217D2" w:rsidRDefault="00000000">
            <w:pPr>
              <w:suppressAutoHyphens w:val="0"/>
              <w:spacing w:after="0" w:line="259" w:lineRule="auto"/>
              <w:rPr>
                <w:del w:id="7914" w:author="Jose Eduardo VIU" w:date="2023-04-02T00:32:00Z"/>
              </w:rPr>
            </w:pPr>
            <w:del w:id="7915" w:author="Jose Eduardo VIU" w:date="2023-04-02T00:32:00Z">
              <w:r w:rsidDel="00F217D2">
                <w:delText>HistGradientBoostingRegressor</w:delText>
              </w:r>
            </w:del>
          </w:p>
        </w:tc>
        <w:tc>
          <w:tcPr>
            <w:tcW w:w="2061" w:type="dxa"/>
          </w:tcPr>
          <w:p w14:paraId="4D112464" w14:textId="2671C529" w:rsidR="00CB7E31" w:rsidDel="00F217D2" w:rsidRDefault="00000000">
            <w:pPr>
              <w:suppressAutoHyphens w:val="0"/>
              <w:spacing w:after="0" w:line="259" w:lineRule="auto"/>
              <w:jc w:val="right"/>
              <w:rPr>
                <w:del w:id="7916" w:author="Jose Eduardo VIU" w:date="2023-04-02T00:32:00Z"/>
              </w:rPr>
            </w:pPr>
            <w:del w:id="7917" w:author="Jose Eduardo VIU" w:date="2023-04-02T00:32:00Z">
              <w:r w:rsidDel="00F217D2">
                <w:delText>0.84</w:delText>
              </w:r>
            </w:del>
          </w:p>
        </w:tc>
      </w:tr>
      <w:tr w:rsidR="00CB7E31" w:rsidDel="00F217D2" w14:paraId="224A7853" w14:textId="2646667D">
        <w:trPr>
          <w:trHeight w:val="271"/>
          <w:del w:id="7918" w:author="Jose Eduardo VIU" w:date="2023-04-02T00:32:00Z"/>
        </w:trPr>
        <w:tc>
          <w:tcPr>
            <w:tcW w:w="4353" w:type="dxa"/>
          </w:tcPr>
          <w:p w14:paraId="1EC0657B" w14:textId="4799BAA1" w:rsidR="00CB7E31" w:rsidDel="00F217D2" w:rsidRDefault="00000000">
            <w:pPr>
              <w:suppressAutoHyphens w:val="0"/>
              <w:spacing w:after="0" w:line="259" w:lineRule="auto"/>
              <w:rPr>
                <w:del w:id="7919" w:author="Jose Eduardo VIU" w:date="2023-04-02T00:32:00Z"/>
              </w:rPr>
            </w:pPr>
            <w:del w:id="7920" w:author="Jose Eduardo VIU" w:date="2023-04-02T00:32:00Z">
              <w:r w:rsidDel="00F217D2">
                <w:delText>LGBMRegressor</w:delText>
              </w:r>
            </w:del>
          </w:p>
        </w:tc>
        <w:tc>
          <w:tcPr>
            <w:tcW w:w="2061" w:type="dxa"/>
          </w:tcPr>
          <w:p w14:paraId="5601E8BD" w14:textId="732D2737" w:rsidR="00CB7E31" w:rsidDel="00F217D2" w:rsidRDefault="00000000">
            <w:pPr>
              <w:suppressAutoHyphens w:val="0"/>
              <w:spacing w:after="0" w:line="259" w:lineRule="auto"/>
              <w:jc w:val="right"/>
              <w:rPr>
                <w:del w:id="7921" w:author="Jose Eduardo VIU" w:date="2023-04-02T00:32:00Z"/>
              </w:rPr>
            </w:pPr>
            <w:del w:id="7922" w:author="Jose Eduardo VIU" w:date="2023-04-02T00:32:00Z">
              <w:r w:rsidDel="00F217D2">
                <w:delText>0.84</w:delText>
              </w:r>
            </w:del>
          </w:p>
        </w:tc>
      </w:tr>
      <w:tr w:rsidR="00CB7E31" w:rsidDel="00F217D2" w14:paraId="5A597C71" w14:textId="23881C30">
        <w:trPr>
          <w:trHeight w:val="271"/>
          <w:del w:id="7923" w:author="Jose Eduardo VIU" w:date="2023-04-02T00:32:00Z"/>
        </w:trPr>
        <w:tc>
          <w:tcPr>
            <w:tcW w:w="4353" w:type="dxa"/>
          </w:tcPr>
          <w:p w14:paraId="1DF6BD94" w14:textId="41F1D195" w:rsidR="00CB7E31" w:rsidDel="00F217D2" w:rsidRDefault="00000000">
            <w:pPr>
              <w:suppressAutoHyphens w:val="0"/>
              <w:spacing w:after="0" w:line="259" w:lineRule="auto"/>
              <w:rPr>
                <w:del w:id="7924" w:author="Jose Eduardo VIU" w:date="2023-04-02T00:32:00Z"/>
              </w:rPr>
            </w:pPr>
            <w:del w:id="7925" w:author="Jose Eduardo VIU" w:date="2023-04-02T00:32:00Z">
              <w:r w:rsidDel="00F217D2">
                <w:delText>ExtraTreesRegressor</w:delText>
              </w:r>
            </w:del>
          </w:p>
        </w:tc>
        <w:tc>
          <w:tcPr>
            <w:tcW w:w="2061" w:type="dxa"/>
          </w:tcPr>
          <w:p w14:paraId="1DD39DCD" w14:textId="6E35DDBA" w:rsidR="00CB7E31" w:rsidDel="00F217D2" w:rsidRDefault="00000000">
            <w:pPr>
              <w:suppressAutoHyphens w:val="0"/>
              <w:spacing w:after="0" w:line="259" w:lineRule="auto"/>
              <w:jc w:val="right"/>
              <w:rPr>
                <w:del w:id="7926" w:author="Jose Eduardo VIU" w:date="2023-04-02T00:32:00Z"/>
              </w:rPr>
            </w:pPr>
            <w:del w:id="7927" w:author="Jose Eduardo VIU" w:date="2023-04-02T00:32:00Z">
              <w:r w:rsidDel="00F217D2">
                <w:delText>0.84</w:delText>
              </w:r>
            </w:del>
          </w:p>
        </w:tc>
      </w:tr>
      <w:tr w:rsidR="00CB7E31" w:rsidDel="00F217D2" w14:paraId="0F62B0A0" w14:textId="40740B66">
        <w:trPr>
          <w:trHeight w:val="271"/>
          <w:del w:id="7928" w:author="Jose Eduardo VIU" w:date="2023-04-02T00:32:00Z"/>
        </w:trPr>
        <w:tc>
          <w:tcPr>
            <w:tcW w:w="4353" w:type="dxa"/>
          </w:tcPr>
          <w:p w14:paraId="3607D304" w14:textId="2D5E2093" w:rsidR="00CB7E31" w:rsidDel="00F217D2" w:rsidRDefault="00000000">
            <w:pPr>
              <w:suppressAutoHyphens w:val="0"/>
              <w:spacing w:after="0" w:line="259" w:lineRule="auto"/>
              <w:rPr>
                <w:del w:id="7929" w:author="Jose Eduardo VIU" w:date="2023-04-02T00:32:00Z"/>
              </w:rPr>
            </w:pPr>
            <w:del w:id="7930" w:author="Jose Eduardo VIU" w:date="2023-04-02T00:32:00Z">
              <w:r w:rsidDel="00F217D2">
                <w:delText>XGBRegressor</w:delText>
              </w:r>
            </w:del>
          </w:p>
        </w:tc>
        <w:tc>
          <w:tcPr>
            <w:tcW w:w="2061" w:type="dxa"/>
          </w:tcPr>
          <w:p w14:paraId="653723BB" w14:textId="20643C8F" w:rsidR="00CB7E31" w:rsidDel="00F217D2" w:rsidRDefault="00000000">
            <w:pPr>
              <w:suppressAutoHyphens w:val="0"/>
              <w:spacing w:after="0" w:line="259" w:lineRule="auto"/>
              <w:jc w:val="right"/>
              <w:rPr>
                <w:del w:id="7931" w:author="Jose Eduardo VIU" w:date="2023-04-02T00:32:00Z"/>
              </w:rPr>
            </w:pPr>
            <w:del w:id="7932" w:author="Jose Eduardo VIU" w:date="2023-04-02T00:32:00Z">
              <w:r w:rsidDel="00F217D2">
                <w:delText>0.84</w:delText>
              </w:r>
            </w:del>
          </w:p>
        </w:tc>
      </w:tr>
      <w:tr w:rsidR="00CB7E31" w:rsidDel="00F217D2" w14:paraId="27EEF36C" w14:textId="57E9597D">
        <w:trPr>
          <w:trHeight w:val="271"/>
          <w:del w:id="7933" w:author="Jose Eduardo VIU" w:date="2023-04-02T00:32:00Z"/>
        </w:trPr>
        <w:tc>
          <w:tcPr>
            <w:tcW w:w="4353" w:type="dxa"/>
          </w:tcPr>
          <w:p w14:paraId="581EAEFC" w14:textId="1A7BE4B9" w:rsidR="00CB7E31" w:rsidDel="00F217D2" w:rsidRDefault="00000000">
            <w:pPr>
              <w:suppressAutoHyphens w:val="0"/>
              <w:spacing w:after="0" w:line="259" w:lineRule="auto"/>
              <w:rPr>
                <w:del w:id="7934" w:author="Jose Eduardo VIU" w:date="2023-04-02T00:32:00Z"/>
              </w:rPr>
            </w:pPr>
            <w:del w:id="7935" w:author="Jose Eduardo VIU" w:date="2023-04-02T00:32:00Z">
              <w:r w:rsidDel="00F217D2">
                <w:delText>RandomForestRegressor</w:delText>
              </w:r>
            </w:del>
          </w:p>
        </w:tc>
        <w:tc>
          <w:tcPr>
            <w:tcW w:w="2061" w:type="dxa"/>
          </w:tcPr>
          <w:p w14:paraId="2C2BD09D" w14:textId="5AF08348" w:rsidR="00CB7E31" w:rsidDel="00F217D2" w:rsidRDefault="00000000">
            <w:pPr>
              <w:suppressAutoHyphens w:val="0"/>
              <w:spacing w:after="0" w:line="259" w:lineRule="auto"/>
              <w:jc w:val="right"/>
              <w:rPr>
                <w:del w:id="7936" w:author="Jose Eduardo VIU" w:date="2023-04-02T00:32:00Z"/>
              </w:rPr>
            </w:pPr>
            <w:del w:id="7937" w:author="Jose Eduardo VIU" w:date="2023-04-02T00:32:00Z">
              <w:r w:rsidDel="00F217D2">
                <w:delText>0.83</w:delText>
              </w:r>
            </w:del>
          </w:p>
        </w:tc>
      </w:tr>
      <w:tr w:rsidR="00CB7E31" w:rsidDel="00F217D2" w14:paraId="42C996DF" w14:textId="7A8135FF">
        <w:trPr>
          <w:trHeight w:val="271"/>
          <w:del w:id="7938" w:author="Jose Eduardo VIU" w:date="2023-04-02T00:32:00Z"/>
        </w:trPr>
        <w:tc>
          <w:tcPr>
            <w:tcW w:w="4353" w:type="dxa"/>
          </w:tcPr>
          <w:p w14:paraId="14FD4EA7" w14:textId="5DB57B96" w:rsidR="00CB7E31" w:rsidDel="00F217D2" w:rsidRDefault="00000000">
            <w:pPr>
              <w:suppressAutoHyphens w:val="0"/>
              <w:spacing w:after="0" w:line="259" w:lineRule="auto"/>
              <w:rPr>
                <w:del w:id="7939" w:author="Jose Eduardo VIU" w:date="2023-04-02T00:32:00Z"/>
              </w:rPr>
            </w:pPr>
            <w:del w:id="7940" w:author="Jose Eduardo VIU" w:date="2023-04-02T00:32:00Z">
              <w:r w:rsidDel="00F217D2">
                <w:delText>NuSVR</w:delText>
              </w:r>
            </w:del>
          </w:p>
        </w:tc>
        <w:tc>
          <w:tcPr>
            <w:tcW w:w="2061" w:type="dxa"/>
          </w:tcPr>
          <w:p w14:paraId="54BF1D08" w14:textId="0D907911" w:rsidR="00CB7E31" w:rsidDel="00F217D2" w:rsidRDefault="00000000">
            <w:pPr>
              <w:suppressAutoHyphens w:val="0"/>
              <w:spacing w:after="0" w:line="259" w:lineRule="auto"/>
              <w:jc w:val="right"/>
              <w:rPr>
                <w:del w:id="7941" w:author="Jose Eduardo VIU" w:date="2023-04-02T00:32:00Z"/>
              </w:rPr>
            </w:pPr>
            <w:del w:id="7942" w:author="Jose Eduardo VIU" w:date="2023-04-02T00:32:00Z">
              <w:r w:rsidDel="00F217D2">
                <w:delText>0.82</w:delText>
              </w:r>
            </w:del>
          </w:p>
        </w:tc>
      </w:tr>
      <w:tr w:rsidR="00CB7E31" w:rsidDel="00F217D2" w14:paraId="33001360" w14:textId="71570BEC">
        <w:trPr>
          <w:trHeight w:val="271"/>
          <w:del w:id="7943" w:author="Jose Eduardo VIU" w:date="2023-04-02T00:32:00Z"/>
        </w:trPr>
        <w:tc>
          <w:tcPr>
            <w:tcW w:w="4353" w:type="dxa"/>
          </w:tcPr>
          <w:p w14:paraId="4AADB01E" w14:textId="35B2A107" w:rsidR="00CB7E31" w:rsidDel="00F217D2" w:rsidRDefault="00000000">
            <w:pPr>
              <w:suppressAutoHyphens w:val="0"/>
              <w:spacing w:after="0" w:line="259" w:lineRule="auto"/>
              <w:rPr>
                <w:del w:id="7944" w:author="Jose Eduardo VIU" w:date="2023-04-02T00:32:00Z"/>
              </w:rPr>
            </w:pPr>
            <w:del w:id="7945" w:author="Jose Eduardo VIU" w:date="2023-04-02T00:32:00Z">
              <w:r w:rsidDel="00F217D2">
                <w:delText>GradientBoostingRegressor</w:delText>
              </w:r>
            </w:del>
          </w:p>
        </w:tc>
        <w:tc>
          <w:tcPr>
            <w:tcW w:w="2061" w:type="dxa"/>
          </w:tcPr>
          <w:p w14:paraId="044A5734" w14:textId="27AEA0AE" w:rsidR="00CB7E31" w:rsidDel="00F217D2" w:rsidRDefault="00000000">
            <w:pPr>
              <w:suppressAutoHyphens w:val="0"/>
              <w:spacing w:after="0" w:line="259" w:lineRule="auto"/>
              <w:jc w:val="right"/>
              <w:rPr>
                <w:del w:id="7946" w:author="Jose Eduardo VIU" w:date="2023-04-02T00:32:00Z"/>
              </w:rPr>
            </w:pPr>
            <w:del w:id="7947" w:author="Jose Eduardo VIU" w:date="2023-04-02T00:32:00Z">
              <w:r w:rsidDel="00F217D2">
                <w:delText>0.81</w:delText>
              </w:r>
            </w:del>
          </w:p>
        </w:tc>
      </w:tr>
      <w:tr w:rsidR="00CB7E31" w:rsidDel="00F217D2" w14:paraId="31A01A37" w14:textId="29ACFAA6">
        <w:trPr>
          <w:trHeight w:val="271"/>
          <w:del w:id="7948" w:author="Jose Eduardo VIU" w:date="2023-04-02T00:32:00Z"/>
        </w:trPr>
        <w:tc>
          <w:tcPr>
            <w:tcW w:w="4353" w:type="dxa"/>
          </w:tcPr>
          <w:p w14:paraId="24F4072B" w14:textId="1F6330CC" w:rsidR="00CB7E31" w:rsidDel="00F217D2" w:rsidRDefault="00000000">
            <w:pPr>
              <w:suppressAutoHyphens w:val="0"/>
              <w:spacing w:after="0" w:line="259" w:lineRule="auto"/>
              <w:rPr>
                <w:del w:id="7949" w:author="Jose Eduardo VIU" w:date="2023-04-02T00:32:00Z"/>
              </w:rPr>
            </w:pPr>
            <w:del w:id="7950" w:author="Jose Eduardo VIU" w:date="2023-04-02T00:32:00Z">
              <w:r w:rsidDel="00F217D2">
                <w:delText>BaggingRegressor</w:delText>
              </w:r>
            </w:del>
          </w:p>
        </w:tc>
        <w:tc>
          <w:tcPr>
            <w:tcW w:w="2061" w:type="dxa"/>
          </w:tcPr>
          <w:p w14:paraId="40C3C66D" w14:textId="199FFCAB" w:rsidR="00CB7E31" w:rsidDel="00F217D2" w:rsidRDefault="00000000">
            <w:pPr>
              <w:suppressAutoHyphens w:val="0"/>
              <w:spacing w:after="0" w:line="259" w:lineRule="auto"/>
              <w:jc w:val="right"/>
              <w:rPr>
                <w:del w:id="7951" w:author="Jose Eduardo VIU" w:date="2023-04-02T00:32:00Z"/>
              </w:rPr>
            </w:pPr>
            <w:del w:id="7952" w:author="Jose Eduardo VIU" w:date="2023-04-02T00:32:00Z">
              <w:r w:rsidDel="00F217D2">
                <w:delText>0.81</w:delText>
              </w:r>
            </w:del>
          </w:p>
        </w:tc>
      </w:tr>
      <w:tr w:rsidR="00CB7E31" w:rsidDel="00F217D2" w14:paraId="5ACBD611" w14:textId="2E5A8A1F">
        <w:trPr>
          <w:trHeight w:val="271"/>
          <w:del w:id="7953" w:author="Jose Eduardo VIU" w:date="2023-04-02T00:32:00Z"/>
        </w:trPr>
        <w:tc>
          <w:tcPr>
            <w:tcW w:w="4353" w:type="dxa"/>
          </w:tcPr>
          <w:p w14:paraId="661A88EB" w14:textId="01166389" w:rsidR="00CB7E31" w:rsidDel="00F217D2" w:rsidRDefault="00000000">
            <w:pPr>
              <w:suppressAutoHyphens w:val="0"/>
              <w:spacing w:after="0" w:line="259" w:lineRule="auto"/>
              <w:rPr>
                <w:del w:id="7954" w:author="Jose Eduardo VIU" w:date="2023-04-02T00:32:00Z"/>
              </w:rPr>
            </w:pPr>
            <w:del w:id="7955" w:author="Jose Eduardo VIU" w:date="2023-04-02T00:32:00Z">
              <w:r w:rsidDel="00F217D2">
                <w:delText>KNeighborsRegressor</w:delText>
              </w:r>
            </w:del>
          </w:p>
        </w:tc>
        <w:tc>
          <w:tcPr>
            <w:tcW w:w="2061" w:type="dxa"/>
          </w:tcPr>
          <w:p w14:paraId="23039084" w14:textId="24E2DD8F" w:rsidR="00CB7E31" w:rsidDel="00F217D2" w:rsidRDefault="00000000">
            <w:pPr>
              <w:suppressAutoHyphens w:val="0"/>
              <w:spacing w:after="0" w:line="259" w:lineRule="auto"/>
              <w:jc w:val="right"/>
              <w:rPr>
                <w:del w:id="7956" w:author="Jose Eduardo VIU" w:date="2023-04-02T00:32:00Z"/>
              </w:rPr>
            </w:pPr>
            <w:del w:id="7957" w:author="Jose Eduardo VIU" w:date="2023-04-02T00:32:00Z">
              <w:r w:rsidDel="00F217D2">
                <w:delText>0.77</w:delText>
              </w:r>
            </w:del>
          </w:p>
        </w:tc>
      </w:tr>
      <w:tr w:rsidR="00CB7E31" w:rsidDel="00F217D2" w14:paraId="7B14A18A" w14:textId="51471557">
        <w:trPr>
          <w:trHeight w:val="271"/>
          <w:del w:id="7958" w:author="Jose Eduardo VIU" w:date="2023-04-02T00:32:00Z"/>
        </w:trPr>
        <w:tc>
          <w:tcPr>
            <w:tcW w:w="4353" w:type="dxa"/>
          </w:tcPr>
          <w:p w14:paraId="58E03A44" w14:textId="3A108D35" w:rsidR="00CB7E31" w:rsidDel="00F217D2" w:rsidRDefault="00000000">
            <w:pPr>
              <w:suppressAutoHyphens w:val="0"/>
              <w:spacing w:after="0" w:line="259" w:lineRule="auto"/>
              <w:rPr>
                <w:del w:id="7959" w:author="Jose Eduardo VIU" w:date="2023-04-02T00:32:00Z"/>
              </w:rPr>
            </w:pPr>
            <w:del w:id="7960" w:author="Jose Eduardo VIU" w:date="2023-04-02T00:32:00Z">
              <w:r w:rsidDel="00F217D2">
                <w:delText>AdaBoostRegressor</w:delText>
              </w:r>
            </w:del>
          </w:p>
        </w:tc>
        <w:tc>
          <w:tcPr>
            <w:tcW w:w="2061" w:type="dxa"/>
          </w:tcPr>
          <w:p w14:paraId="2D2838B7" w14:textId="08DAE9C6" w:rsidR="00CB7E31" w:rsidDel="00F217D2" w:rsidRDefault="00000000">
            <w:pPr>
              <w:suppressAutoHyphens w:val="0"/>
              <w:spacing w:after="0" w:line="259" w:lineRule="auto"/>
              <w:jc w:val="right"/>
              <w:rPr>
                <w:del w:id="7961" w:author="Jose Eduardo VIU" w:date="2023-04-02T00:32:00Z"/>
              </w:rPr>
            </w:pPr>
            <w:del w:id="7962" w:author="Jose Eduardo VIU" w:date="2023-04-02T00:32:00Z">
              <w:r w:rsidDel="00F217D2">
                <w:delText>0.72</w:delText>
              </w:r>
            </w:del>
          </w:p>
        </w:tc>
      </w:tr>
      <w:tr w:rsidR="00CB7E31" w:rsidDel="00F217D2" w14:paraId="3CAEBBCB" w14:textId="144E7A25">
        <w:trPr>
          <w:trHeight w:val="271"/>
          <w:del w:id="7963" w:author="Jose Eduardo VIU" w:date="2023-04-02T00:32:00Z"/>
        </w:trPr>
        <w:tc>
          <w:tcPr>
            <w:tcW w:w="4353" w:type="dxa"/>
          </w:tcPr>
          <w:p w14:paraId="61861BE6" w14:textId="409945D2" w:rsidR="00CB7E31" w:rsidDel="00F217D2" w:rsidRDefault="00000000">
            <w:pPr>
              <w:suppressAutoHyphens w:val="0"/>
              <w:spacing w:after="0" w:line="259" w:lineRule="auto"/>
              <w:rPr>
                <w:del w:id="7964" w:author="Jose Eduardo VIU" w:date="2023-04-02T00:32:00Z"/>
              </w:rPr>
            </w:pPr>
            <w:del w:id="7965" w:author="Jose Eduardo VIU" w:date="2023-04-02T00:32:00Z">
              <w:r w:rsidDel="00F217D2">
                <w:delText>SVR</w:delText>
              </w:r>
            </w:del>
          </w:p>
        </w:tc>
        <w:tc>
          <w:tcPr>
            <w:tcW w:w="2061" w:type="dxa"/>
          </w:tcPr>
          <w:p w14:paraId="70E92EA1" w14:textId="6912E0FF" w:rsidR="00CB7E31" w:rsidDel="00F217D2" w:rsidRDefault="00000000">
            <w:pPr>
              <w:suppressAutoHyphens w:val="0"/>
              <w:spacing w:after="0" w:line="259" w:lineRule="auto"/>
              <w:jc w:val="right"/>
              <w:rPr>
                <w:del w:id="7966" w:author="Jose Eduardo VIU" w:date="2023-04-02T00:32:00Z"/>
              </w:rPr>
            </w:pPr>
            <w:del w:id="7967" w:author="Jose Eduardo VIU" w:date="2023-04-02T00:32:00Z">
              <w:r w:rsidDel="00F217D2">
                <w:delText>0.70</w:delText>
              </w:r>
            </w:del>
          </w:p>
        </w:tc>
      </w:tr>
      <w:tr w:rsidR="00CB7E31" w:rsidDel="00F217D2" w14:paraId="3D303C44" w14:textId="2D0764E2">
        <w:trPr>
          <w:trHeight w:val="271"/>
          <w:del w:id="7968" w:author="Jose Eduardo VIU" w:date="2023-04-02T00:32:00Z"/>
        </w:trPr>
        <w:tc>
          <w:tcPr>
            <w:tcW w:w="4353" w:type="dxa"/>
          </w:tcPr>
          <w:p w14:paraId="16672467" w14:textId="0EF64A90" w:rsidR="00CB7E31" w:rsidDel="00F217D2" w:rsidRDefault="00000000">
            <w:pPr>
              <w:suppressAutoHyphens w:val="0"/>
              <w:spacing w:after="0" w:line="259" w:lineRule="auto"/>
              <w:rPr>
                <w:del w:id="7969" w:author="Jose Eduardo VIU" w:date="2023-04-02T00:32:00Z"/>
              </w:rPr>
            </w:pPr>
            <w:del w:id="7970" w:author="Jose Eduardo VIU" w:date="2023-04-02T00:32:00Z">
              <w:r w:rsidDel="00F217D2">
                <w:delText>LassoLarsIC</w:delText>
              </w:r>
            </w:del>
          </w:p>
        </w:tc>
        <w:tc>
          <w:tcPr>
            <w:tcW w:w="2061" w:type="dxa"/>
          </w:tcPr>
          <w:p w14:paraId="0DEC4C1A" w14:textId="56EBBEE6" w:rsidR="00CB7E31" w:rsidDel="00F217D2" w:rsidRDefault="00000000">
            <w:pPr>
              <w:suppressAutoHyphens w:val="0"/>
              <w:spacing w:after="0" w:line="259" w:lineRule="auto"/>
              <w:jc w:val="right"/>
              <w:rPr>
                <w:del w:id="7971" w:author="Jose Eduardo VIU" w:date="2023-04-02T00:32:00Z"/>
              </w:rPr>
            </w:pPr>
            <w:del w:id="7972" w:author="Jose Eduardo VIU" w:date="2023-04-02T00:32:00Z">
              <w:r w:rsidDel="00F217D2">
                <w:delText>0.66</w:delText>
              </w:r>
            </w:del>
          </w:p>
        </w:tc>
      </w:tr>
      <w:tr w:rsidR="00CB7E31" w:rsidDel="00F217D2" w14:paraId="23315828" w14:textId="64E314AA">
        <w:trPr>
          <w:trHeight w:val="271"/>
          <w:del w:id="7973" w:author="Jose Eduardo VIU" w:date="2023-04-02T00:32:00Z"/>
        </w:trPr>
        <w:tc>
          <w:tcPr>
            <w:tcW w:w="4353" w:type="dxa"/>
          </w:tcPr>
          <w:p w14:paraId="7E84C6BB" w14:textId="52FB307E" w:rsidR="00CB7E31" w:rsidDel="00F217D2" w:rsidRDefault="00000000">
            <w:pPr>
              <w:suppressAutoHyphens w:val="0"/>
              <w:spacing w:after="0" w:line="259" w:lineRule="auto"/>
              <w:rPr>
                <w:del w:id="7974" w:author="Jose Eduardo VIU" w:date="2023-04-02T00:32:00Z"/>
              </w:rPr>
            </w:pPr>
            <w:del w:id="7975" w:author="Jose Eduardo VIU" w:date="2023-04-02T00:32:00Z">
              <w:r w:rsidDel="00F217D2">
                <w:delText>LassoLarsCV</w:delText>
              </w:r>
            </w:del>
          </w:p>
        </w:tc>
        <w:tc>
          <w:tcPr>
            <w:tcW w:w="2061" w:type="dxa"/>
          </w:tcPr>
          <w:p w14:paraId="46C8DF75" w14:textId="17B3B994" w:rsidR="00CB7E31" w:rsidDel="00F217D2" w:rsidRDefault="00000000">
            <w:pPr>
              <w:suppressAutoHyphens w:val="0"/>
              <w:spacing w:after="0" w:line="259" w:lineRule="auto"/>
              <w:jc w:val="right"/>
              <w:rPr>
                <w:del w:id="7976" w:author="Jose Eduardo VIU" w:date="2023-04-02T00:32:00Z"/>
              </w:rPr>
            </w:pPr>
            <w:del w:id="7977" w:author="Jose Eduardo VIU" w:date="2023-04-02T00:32:00Z">
              <w:r w:rsidDel="00F217D2">
                <w:delText>0.66</w:delText>
              </w:r>
            </w:del>
          </w:p>
        </w:tc>
      </w:tr>
      <w:tr w:rsidR="00CB7E31" w:rsidDel="00F217D2" w14:paraId="0061D2A3" w14:textId="73B0773C">
        <w:trPr>
          <w:trHeight w:val="271"/>
          <w:del w:id="7978" w:author="Jose Eduardo VIU" w:date="2023-04-02T00:32:00Z"/>
        </w:trPr>
        <w:tc>
          <w:tcPr>
            <w:tcW w:w="4353" w:type="dxa"/>
          </w:tcPr>
          <w:p w14:paraId="370FC967" w14:textId="760819D9" w:rsidR="00CB7E31" w:rsidDel="00F217D2" w:rsidRDefault="00000000">
            <w:pPr>
              <w:suppressAutoHyphens w:val="0"/>
              <w:spacing w:after="0" w:line="259" w:lineRule="auto"/>
              <w:rPr>
                <w:del w:id="7979" w:author="Jose Eduardo VIU" w:date="2023-04-02T00:32:00Z"/>
              </w:rPr>
            </w:pPr>
            <w:del w:id="7980" w:author="Jose Eduardo VIU" w:date="2023-04-02T00:32:00Z">
              <w:r w:rsidDel="00F217D2">
                <w:delText>LarsCV</w:delText>
              </w:r>
            </w:del>
          </w:p>
        </w:tc>
        <w:tc>
          <w:tcPr>
            <w:tcW w:w="2061" w:type="dxa"/>
          </w:tcPr>
          <w:p w14:paraId="73AE4A35" w14:textId="073ABEA5" w:rsidR="00CB7E31" w:rsidDel="00F217D2" w:rsidRDefault="00000000">
            <w:pPr>
              <w:suppressAutoHyphens w:val="0"/>
              <w:spacing w:after="0" w:line="259" w:lineRule="auto"/>
              <w:jc w:val="right"/>
              <w:rPr>
                <w:del w:id="7981" w:author="Jose Eduardo VIU" w:date="2023-04-02T00:32:00Z"/>
              </w:rPr>
            </w:pPr>
            <w:del w:id="7982" w:author="Jose Eduardo VIU" w:date="2023-04-02T00:32:00Z">
              <w:r w:rsidDel="00F217D2">
                <w:delText>0.66</w:delText>
              </w:r>
            </w:del>
          </w:p>
        </w:tc>
      </w:tr>
      <w:tr w:rsidR="00CB7E31" w:rsidDel="00F217D2" w14:paraId="6671610A" w14:textId="19DF077F">
        <w:trPr>
          <w:trHeight w:val="271"/>
          <w:del w:id="7983" w:author="Jose Eduardo VIU" w:date="2023-04-02T00:32:00Z"/>
        </w:trPr>
        <w:tc>
          <w:tcPr>
            <w:tcW w:w="4353" w:type="dxa"/>
          </w:tcPr>
          <w:p w14:paraId="43DA6299" w14:textId="1C714363" w:rsidR="00CB7E31" w:rsidDel="00F217D2" w:rsidRDefault="00000000">
            <w:pPr>
              <w:suppressAutoHyphens w:val="0"/>
              <w:spacing w:after="0" w:line="259" w:lineRule="auto"/>
              <w:rPr>
                <w:del w:id="7984" w:author="Jose Eduardo VIU" w:date="2023-04-02T00:32:00Z"/>
              </w:rPr>
            </w:pPr>
            <w:del w:id="7985" w:author="Jose Eduardo VIU" w:date="2023-04-02T00:32:00Z">
              <w:r w:rsidDel="00F217D2">
                <w:delText>LassoCV</w:delText>
              </w:r>
            </w:del>
          </w:p>
        </w:tc>
        <w:tc>
          <w:tcPr>
            <w:tcW w:w="2061" w:type="dxa"/>
          </w:tcPr>
          <w:p w14:paraId="2C0567F1" w14:textId="7D03E7C2" w:rsidR="00CB7E31" w:rsidDel="00F217D2" w:rsidRDefault="00000000">
            <w:pPr>
              <w:suppressAutoHyphens w:val="0"/>
              <w:spacing w:after="0" w:line="259" w:lineRule="auto"/>
              <w:jc w:val="right"/>
              <w:rPr>
                <w:del w:id="7986" w:author="Jose Eduardo VIU" w:date="2023-04-02T00:32:00Z"/>
              </w:rPr>
            </w:pPr>
            <w:del w:id="7987" w:author="Jose Eduardo VIU" w:date="2023-04-02T00:32:00Z">
              <w:r w:rsidDel="00F217D2">
                <w:delText>0.66</w:delText>
              </w:r>
            </w:del>
          </w:p>
        </w:tc>
      </w:tr>
      <w:tr w:rsidR="00CB7E31" w:rsidDel="00F217D2" w14:paraId="7850A3E6" w14:textId="46F28292">
        <w:trPr>
          <w:trHeight w:val="271"/>
          <w:del w:id="7988" w:author="Jose Eduardo VIU" w:date="2023-04-02T00:32:00Z"/>
        </w:trPr>
        <w:tc>
          <w:tcPr>
            <w:tcW w:w="4353" w:type="dxa"/>
          </w:tcPr>
          <w:p w14:paraId="26A4AA54" w14:textId="60131FE8" w:rsidR="00CB7E31" w:rsidDel="00F217D2" w:rsidRDefault="00000000">
            <w:pPr>
              <w:suppressAutoHyphens w:val="0"/>
              <w:spacing w:after="0" w:line="259" w:lineRule="auto"/>
              <w:rPr>
                <w:del w:id="7989" w:author="Jose Eduardo VIU" w:date="2023-04-02T00:32:00Z"/>
              </w:rPr>
            </w:pPr>
            <w:del w:id="7990" w:author="Jose Eduardo VIU" w:date="2023-04-02T00:32:00Z">
              <w:r w:rsidDel="00F217D2">
                <w:delText>ElasticNetCV</w:delText>
              </w:r>
            </w:del>
          </w:p>
        </w:tc>
        <w:tc>
          <w:tcPr>
            <w:tcW w:w="2061" w:type="dxa"/>
          </w:tcPr>
          <w:p w14:paraId="16272F5C" w14:textId="3F19417F" w:rsidR="00CB7E31" w:rsidDel="00F217D2" w:rsidRDefault="00000000">
            <w:pPr>
              <w:suppressAutoHyphens w:val="0"/>
              <w:spacing w:after="0" w:line="259" w:lineRule="auto"/>
              <w:jc w:val="right"/>
              <w:rPr>
                <w:del w:id="7991" w:author="Jose Eduardo VIU" w:date="2023-04-02T00:32:00Z"/>
              </w:rPr>
            </w:pPr>
            <w:del w:id="7992" w:author="Jose Eduardo VIU" w:date="2023-04-02T00:32:00Z">
              <w:r w:rsidDel="00F217D2">
                <w:delText>0.66</w:delText>
              </w:r>
            </w:del>
          </w:p>
        </w:tc>
      </w:tr>
      <w:tr w:rsidR="00CB7E31" w:rsidDel="00F217D2" w14:paraId="73584119" w14:textId="7C33A5F5">
        <w:trPr>
          <w:trHeight w:val="271"/>
          <w:del w:id="7993" w:author="Jose Eduardo VIU" w:date="2023-04-02T00:32:00Z"/>
        </w:trPr>
        <w:tc>
          <w:tcPr>
            <w:tcW w:w="4353" w:type="dxa"/>
          </w:tcPr>
          <w:p w14:paraId="48ACB9B2" w14:textId="5DB2ABEA" w:rsidR="00CB7E31" w:rsidDel="00F217D2" w:rsidRDefault="00000000">
            <w:pPr>
              <w:suppressAutoHyphens w:val="0"/>
              <w:spacing w:after="0" w:line="259" w:lineRule="auto"/>
              <w:rPr>
                <w:del w:id="7994" w:author="Jose Eduardo VIU" w:date="2023-04-02T00:32:00Z"/>
              </w:rPr>
            </w:pPr>
            <w:del w:id="7995" w:author="Jose Eduardo VIU" w:date="2023-04-02T00:32:00Z">
              <w:r w:rsidDel="00F217D2">
                <w:delText>SGDRegressor</w:delText>
              </w:r>
            </w:del>
          </w:p>
        </w:tc>
        <w:tc>
          <w:tcPr>
            <w:tcW w:w="2061" w:type="dxa"/>
          </w:tcPr>
          <w:p w14:paraId="255CC758" w14:textId="27CCF083" w:rsidR="00CB7E31" w:rsidDel="00F217D2" w:rsidRDefault="00000000">
            <w:pPr>
              <w:suppressAutoHyphens w:val="0"/>
              <w:spacing w:after="0" w:line="259" w:lineRule="auto"/>
              <w:jc w:val="right"/>
              <w:rPr>
                <w:del w:id="7996" w:author="Jose Eduardo VIU" w:date="2023-04-02T00:32:00Z"/>
              </w:rPr>
            </w:pPr>
            <w:del w:id="7997" w:author="Jose Eduardo VIU" w:date="2023-04-02T00:32:00Z">
              <w:r w:rsidDel="00F217D2">
                <w:delText>0.66</w:delText>
              </w:r>
            </w:del>
          </w:p>
        </w:tc>
      </w:tr>
      <w:tr w:rsidR="00CB7E31" w:rsidDel="00F217D2" w14:paraId="5062162F" w14:textId="1BFDADE0">
        <w:trPr>
          <w:trHeight w:val="271"/>
          <w:del w:id="7998" w:author="Jose Eduardo VIU" w:date="2023-04-02T00:32:00Z"/>
        </w:trPr>
        <w:tc>
          <w:tcPr>
            <w:tcW w:w="4353" w:type="dxa"/>
          </w:tcPr>
          <w:p w14:paraId="1BC65CE3" w14:textId="1AF42A4D" w:rsidR="00CB7E31" w:rsidDel="00F217D2" w:rsidRDefault="00000000">
            <w:pPr>
              <w:suppressAutoHyphens w:val="0"/>
              <w:spacing w:after="0" w:line="259" w:lineRule="auto"/>
              <w:rPr>
                <w:del w:id="7999" w:author="Jose Eduardo VIU" w:date="2023-04-02T00:32:00Z"/>
              </w:rPr>
            </w:pPr>
            <w:del w:id="8000" w:author="Jose Eduardo VIU" w:date="2023-04-02T00:32:00Z">
              <w:r w:rsidDel="00F217D2">
                <w:delText>RidgeCV</w:delText>
              </w:r>
            </w:del>
          </w:p>
        </w:tc>
        <w:tc>
          <w:tcPr>
            <w:tcW w:w="2061" w:type="dxa"/>
          </w:tcPr>
          <w:p w14:paraId="23E62D3C" w14:textId="4FA58575" w:rsidR="00CB7E31" w:rsidDel="00F217D2" w:rsidRDefault="00000000">
            <w:pPr>
              <w:suppressAutoHyphens w:val="0"/>
              <w:spacing w:after="0" w:line="259" w:lineRule="auto"/>
              <w:jc w:val="right"/>
              <w:rPr>
                <w:del w:id="8001" w:author="Jose Eduardo VIU" w:date="2023-04-02T00:32:00Z"/>
              </w:rPr>
            </w:pPr>
            <w:del w:id="8002" w:author="Jose Eduardo VIU" w:date="2023-04-02T00:32:00Z">
              <w:r w:rsidDel="00F217D2">
                <w:delText>0.66</w:delText>
              </w:r>
            </w:del>
          </w:p>
        </w:tc>
      </w:tr>
      <w:tr w:rsidR="00CB7E31" w:rsidDel="00F217D2" w14:paraId="4C35EF35" w14:textId="2F96894E">
        <w:trPr>
          <w:trHeight w:val="271"/>
          <w:del w:id="8003" w:author="Jose Eduardo VIU" w:date="2023-04-02T00:32:00Z"/>
        </w:trPr>
        <w:tc>
          <w:tcPr>
            <w:tcW w:w="4353" w:type="dxa"/>
          </w:tcPr>
          <w:p w14:paraId="5DF9FC8A" w14:textId="320222F3" w:rsidR="00CB7E31" w:rsidDel="00F217D2" w:rsidRDefault="00000000">
            <w:pPr>
              <w:suppressAutoHyphens w:val="0"/>
              <w:spacing w:after="0" w:line="259" w:lineRule="auto"/>
              <w:rPr>
                <w:del w:id="8004" w:author="Jose Eduardo VIU" w:date="2023-04-02T00:32:00Z"/>
              </w:rPr>
            </w:pPr>
            <w:del w:id="8005" w:author="Jose Eduardo VIU" w:date="2023-04-02T00:32:00Z">
              <w:r w:rsidDel="00F217D2">
                <w:delText>Ridge</w:delText>
              </w:r>
            </w:del>
          </w:p>
        </w:tc>
        <w:tc>
          <w:tcPr>
            <w:tcW w:w="2061" w:type="dxa"/>
          </w:tcPr>
          <w:p w14:paraId="5A5A1073" w14:textId="00BEB79C" w:rsidR="00CB7E31" w:rsidDel="00F217D2" w:rsidRDefault="00000000">
            <w:pPr>
              <w:suppressAutoHyphens w:val="0"/>
              <w:spacing w:after="0" w:line="259" w:lineRule="auto"/>
              <w:jc w:val="right"/>
              <w:rPr>
                <w:del w:id="8006" w:author="Jose Eduardo VIU" w:date="2023-04-02T00:32:00Z"/>
              </w:rPr>
            </w:pPr>
            <w:del w:id="8007" w:author="Jose Eduardo VIU" w:date="2023-04-02T00:32:00Z">
              <w:r w:rsidDel="00F217D2">
                <w:delText>0.66</w:delText>
              </w:r>
            </w:del>
          </w:p>
        </w:tc>
      </w:tr>
      <w:tr w:rsidR="00CB7E31" w:rsidDel="00F217D2" w14:paraId="3E0041A4" w14:textId="50EF4C8D">
        <w:trPr>
          <w:trHeight w:val="271"/>
          <w:del w:id="8008" w:author="Jose Eduardo VIU" w:date="2023-04-02T00:32:00Z"/>
        </w:trPr>
        <w:tc>
          <w:tcPr>
            <w:tcW w:w="4353" w:type="dxa"/>
          </w:tcPr>
          <w:p w14:paraId="4C269F84" w14:textId="4C9FC7BD" w:rsidR="00CB7E31" w:rsidDel="00F217D2" w:rsidRDefault="00000000">
            <w:pPr>
              <w:suppressAutoHyphens w:val="0"/>
              <w:spacing w:after="0" w:line="259" w:lineRule="auto"/>
              <w:rPr>
                <w:del w:id="8009" w:author="Jose Eduardo VIU" w:date="2023-04-02T00:32:00Z"/>
              </w:rPr>
            </w:pPr>
            <w:del w:id="8010" w:author="Jose Eduardo VIU" w:date="2023-04-02T00:32:00Z">
              <w:r w:rsidDel="00F217D2">
                <w:delText>Lars</w:delText>
              </w:r>
            </w:del>
          </w:p>
        </w:tc>
        <w:tc>
          <w:tcPr>
            <w:tcW w:w="2061" w:type="dxa"/>
          </w:tcPr>
          <w:p w14:paraId="00C26DF0" w14:textId="2FCFC618" w:rsidR="00CB7E31" w:rsidDel="00F217D2" w:rsidRDefault="00000000">
            <w:pPr>
              <w:suppressAutoHyphens w:val="0"/>
              <w:spacing w:after="0" w:line="259" w:lineRule="auto"/>
              <w:jc w:val="right"/>
              <w:rPr>
                <w:del w:id="8011" w:author="Jose Eduardo VIU" w:date="2023-04-02T00:32:00Z"/>
              </w:rPr>
            </w:pPr>
            <w:del w:id="8012" w:author="Jose Eduardo VIU" w:date="2023-04-02T00:32:00Z">
              <w:r w:rsidDel="00F217D2">
                <w:delText>0.66</w:delText>
              </w:r>
            </w:del>
          </w:p>
        </w:tc>
      </w:tr>
      <w:tr w:rsidR="00CB7E31" w:rsidDel="00F217D2" w14:paraId="26D4B4A9" w14:textId="036E753F">
        <w:trPr>
          <w:trHeight w:val="271"/>
          <w:del w:id="8013" w:author="Jose Eduardo VIU" w:date="2023-04-02T00:32:00Z"/>
        </w:trPr>
        <w:tc>
          <w:tcPr>
            <w:tcW w:w="4353" w:type="dxa"/>
          </w:tcPr>
          <w:p w14:paraId="2AE305ED" w14:textId="6E517F57" w:rsidR="00CB7E31" w:rsidDel="00F217D2" w:rsidRDefault="00000000">
            <w:pPr>
              <w:suppressAutoHyphens w:val="0"/>
              <w:spacing w:after="0" w:line="259" w:lineRule="auto"/>
              <w:rPr>
                <w:del w:id="8014" w:author="Jose Eduardo VIU" w:date="2023-04-02T00:32:00Z"/>
              </w:rPr>
            </w:pPr>
            <w:del w:id="8015" w:author="Jose Eduardo VIU" w:date="2023-04-02T00:32:00Z">
              <w:r w:rsidDel="00F217D2">
                <w:delText>BayesianRidge</w:delText>
              </w:r>
            </w:del>
          </w:p>
        </w:tc>
        <w:tc>
          <w:tcPr>
            <w:tcW w:w="2061" w:type="dxa"/>
          </w:tcPr>
          <w:p w14:paraId="62670FC4" w14:textId="5B3B0CFF" w:rsidR="00CB7E31" w:rsidDel="00F217D2" w:rsidRDefault="00000000">
            <w:pPr>
              <w:suppressAutoHyphens w:val="0"/>
              <w:spacing w:after="0" w:line="259" w:lineRule="auto"/>
              <w:jc w:val="right"/>
              <w:rPr>
                <w:del w:id="8016" w:author="Jose Eduardo VIU" w:date="2023-04-02T00:32:00Z"/>
              </w:rPr>
            </w:pPr>
            <w:del w:id="8017" w:author="Jose Eduardo VIU" w:date="2023-04-02T00:32:00Z">
              <w:r w:rsidDel="00F217D2">
                <w:delText>0.66</w:delText>
              </w:r>
            </w:del>
          </w:p>
        </w:tc>
      </w:tr>
      <w:tr w:rsidR="00CB7E31" w:rsidDel="00F217D2" w14:paraId="0B163723" w14:textId="6DE88E00">
        <w:trPr>
          <w:trHeight w:val="271"/>
          <w:del w:id="8018" w:author="Jose Eduardo VIU" w:date="2023-04-02T00:32:00Z"/>
        </w:trPr>
        <w:tc>
          <w:tcPr>
            <w:tcW w:w="4353" w:type="dxa"/>
          </w:tcPr>
          <w:p w14:paraId="492384CC" w14:textId="44D22FDF" w:rsidR="00CB7E31" w:rsidDel="00F217D2" w:rsidRDefault="00000000">
            <w:pPr>
              <w:suppressAutoHyphens w:val="0"/>
              <w:spacing w:after="0" w:line="259" w:lineRule="auto"/>
              <w:rPr>
                <w:del w:id="8019" w:author="Jose Eduardo VIU" w:date="2023-04-02T00:32:00Z"/>
              </w:rPr>
            </w:pPr>
            <w:del w:id="8020" w:author="Jose Eduardo VIU" w:date="2023-04-02T00:32:00Z">
              <w:r w:rsidDel="00F217D2">
                <w:delText>LinearRegression</w:delText>
              </w:r>
            </w:del>
          </w:p>
        </w:tc>
        <w:tc>
          <w:tcPr>
            <w:tcW w:w="2061" w:type="dxa"/>
          </w:tcPr>
          <w:p w14:paraId="72AA51EF" w14:textId="1EE26279" w:rsidR="00CB7E31" w:rsidDel="00F217D2" w:rsidRDefault="00000000">
            <w:pPr>
              <w:suppressAutoHyphens w:val="0"/>
              <w:spacing w:after="0" w:line="259" w:lineRule="auto"/>
              <w:jc w:val="right"/>
              <w:rPr>
                <w:del w:id="8021" w:author="Jose Eduardo VIU" w:date="2023-04-02T00:32:00Z"/>
              </w:rPr>
            </w:pPr>
            <w:del w:id="8022" w:author="Jose Eduardo VIU" w:date="2023-04-02T00:32:00Z">
              <w:r w:rsidDel="00F217D2">
                <w:delText>0.66</w:delText>
              </w:r>
            </w:del>
          </w:p>
        </w:tc>
      </w:tr>
      <w:tr w:rsidR="00CB7E31" w:rsidDel="00F217D2" w14:paraId="20B08120" w14:textId="2565E500">
        <w:trPr>
          <w:trHeight w:val="271"/>
          <w:del w:id="8023" w:author="Jose Eduardo VIU" w:date="2023-04-02T00:32:00Z"/>
        </w:trPr>
        <w:tc>
          <w:tcPr>
            <w:tcW w:w="4353" w:type="dxa"/>
          </w:tcPr>
          <w:p w14:paraId="6E4DF02F" w14:textId="4AA2C191" w:rsidR="00CB7E31" w:rsidDel="00F217D2" w:rsidRDefault="00000000">
            <w:pPr>
              <w:suppressAutoHyphens w:val="0"/>
              <w:spacing w:after="0" w:line="259" w:lineRule="auto"/>
              <w:rPr>
                <w:del w:id="8024" w:author="Jose Eduardo VIU" w:date="2023-04-02T00:32:00Z"/>
              </w:rPr>
            </w:pPr>
            <w:del w:id="8025" w:author="Jose Eduardo VIU" w:date="2023-04-02T00:32:00Z">
              <w:r w:rsidDel="00F217D2">
                <w:delText>TransformedTargetRegressor</w:delText>
              </w:r>
            </w:del>
          </w:p>
        </w:tc>
        <w:tc>
          <w:tcPr>
            <w:tcW w:w="2061" w:type="dxa"/>
          </w:tcPr>
          <w:p w14:paraId="3F043D4D" w14:textId="5A3103A6" w:rsidR="00CB7E31" w:rsidDel="00F217D2" w:rsidRDefault="00000000">
            <w:pPr>
              <w:suppressAutoHyphens w:val="0"/>
              <w:spacing w:after="0" w:line="259" w:lineRule="auto"/>
              <w:jc w:val="right"/>
              <w:rPr>
                <w:del w:id="8026" w:author="Jose Eduardo VIU" w:date="2023-04-02T00:32:00Z"/>
              </w:rPr>
            </w:pPr>
            <w:del w:id="8027" w:author="Jose Eduardo VIU" w:date="2023-04-02T00:32:00Z">
              <w:r w:rsidDel="00F217D2">
                <w:delText>0.66</w:delText>
              </w:r>
            </w:del>
          </w:p>
        </w:tc>
      </w:tr>
      <w:tr w:rsidR="00CB7E31" w:rsidDel="00F217D2" w14:paraId="34919C08" w14:textId="40370277">
        <w:trPr>
          <w:trHeight w:val="271"/>
          <w:del w:id="8028" w:author="Jose Eduardo VIU" w:date="2023-04-02T00:32:00Z"/>
        </w:trPr>
        <w:tc>
          <w:tcPr>
            <w:tcW w:w="4353" w:type="dxa"/>
          </w:tcPr>
          <w:p w14:paraId="2E566D69" w14:textId="48ACB0F3" w:rsidR="00CB7E31" w:rsidDel="00F217D2" w:rsidRDefault="00000000">
            <w:pPr>
              <w:suppressAutoHyphens w:val="0"/>
              <w:spacing w:after="0" w:line="259" w:lineRule="auto"/>
              <w:rPr>
                <w:del w:id="8029" w:author="Jose Eduardo VIU" w:date="2023-04-02T00:32:00Z"/>
              </w:rPr>
            </w:pPr>
            <w:del w:id="8030" w:author="Jose Eduardo VIU" w:date="2023-04-02T00:32:00Z">
              <w:r w:rsidDel="00F217D2">
                <w:delText>MLPRegressor</w:delText>
              </w:r>
            </w:del>
          </w:p>
        </w:tc>
        <w:tc>
          <w:tcPr>
            <w:tcW w:w="2061" w:type="dxa"/>
          </w:tcPr>
          <w:p w14:paraId="44B0253E" w14:textId="2B38E1B1" w:rsidR="00CB7E31" w:rsidDel="00F217D2" w:rsidRDefault="00000000">
            <w:pPr>
              <w:suppressAutoHyphens w:val="0"/>
              <w:spacing w:after="0" w:line="259" w:lineRule="auto"/>
              <w:jc w:val="right"/>
              <w:rPr>
                <w:del w:id="8031" w:author="Jose Eduardo VIU" w:date="2023-04-02T00:32:00Z"/>
              </w:rPr>
            </w:pPr>
            <w:del w:id="8032" w:author="Jose Eduardo VIU" w:date="2023-04-02T00:32:00Z">
              <w:r w:rsidDel="00F217D2">
                <w:delText>0.66</w:delText>
              </w:r>
            </w:del>
          </w:p>
        </w:tc>
      </w:tr>
      <w:tr w:rsidR="00CB7E31" w:rsidDel="00F217D2" w14:paraId="36E4B077" w14:textId="0E0B54A5">
        <w:trPr>
          <w:trHeight w:val="271"/>
          <w:del w:id="8033" w:author="Jose Eduardo VIU" w:date="2023-04-02T00:32:00Z"/>
        </w:trPr>
        <w:tc>
          <w:tcPr>
            <w:tcW w:w="4353" w:type="dxa"/>
          </w:tcPr>
          <w:p w14:paraId="511BB6F2" w14:textId="098EC111" w:rsidR="00CB7E31" w:rsidDel="00F217D2" w:rsidRDefault="00000000">
            <w:pPr>
              <w:suppressAutoHyphens w:val="0"/>
              <w:spacing w:after="0" w:line="259" w:lineRule="auto"/>
              <w:rPr>
                <w:del w:id="8034" w:author="Jose Eduardo VIU" w:date="2023-04-02T00:32:00Z"/>
              </w:rPr>
            </w:pPr>
            <w:del w:id="8035" w:author="Jose Eduardo VIU" w:date="2023-04-02T00:32:00Z">
              <w:r w:rsidDel="00F217D2">
                <w:delText>OrthogonalMatchingPursuitCV</w:delText>
              </w:r>
            </w:del>
          </w:p>
        </w:tc>
        <w:tc>
          <w:tcPr>
            <w:tcW w:w="2061" w:type="dxa"/>
          </w:tcPr>
          <w:p w14:paraId="2F464C2A" w14:textId="18E115BB" w:rsidR="00CB7E31" w:rsidDel="00F217D2" w:rsidRDefault="00000000">
            <w:pPr>
              <w:suppressAutoHyphens w:val="0"/>
              <w:spacing w:after="0" w:line="259" w:lineRule="auto"/>
              <w:jc w:val="right"/>
              <w:rPr>
                <w:del w:id="8036" w:author="Jose Eduardo VIU" w:date="2023-04-02T00:32:00Z"/>
              </w:rPr>
            </w:pPr>
            <w:del w:id="8037" w:author="Jose Eduardo VIU" w:date="2023-04-02T00:32:00Z">
              <w:r w:rsidDel="00F217D2">
                <w:delText>0.61</w:delText>
              </w:r>
            </w:del>
          </w:p>
        </w:tc>
      </w:tr>
      <w:tr w:rsidR="00CB7E31" w:rsidDel="00F217D2" w14:paraId="16EDFC27" w14:textId="09DFA492">
        <w:trPr>
          <w:trHeight w:val="271"/>
          <w:del w:id="8038" w:author="Jose Eduardo VIU" w:date="2023-04-02T00:32:00Z"/>
        </w:trPr>
        <w:tc>
          <w:tcPr>
            <w:tcW w:w="4353" w:type="dxa"/>
          </w:tcPr>
          <w:p w14:paraId="7E528A76" w14:textId="14A734BD" w:rsidR="00CB7E31" w:rsidDel="00F217D2" w:rsidRDefault="00000000">
            <w:pPr>
              <w:suppressAutoHyphens w:val="0"/>
              <w:spacing w:after="0" w:line="259" w:lineRule="auto"/>
              <w:rPr>
                <w:del w:id="8039" w:author="Jose Eduardo VIU" w:date="2023-04-02T00:32:00Z"/>
              </w:rPr>
            </w:pPr>
            <w:del w:id="8040" w:author="Jose Eduardo VIU" w:date="2023-04-02T00:32:00Z">
              <w:r w:rsidDel="00F217D2">
                <w:delText>HuberRegressor</w:delText>
              </w:r>
            </w:del>
          </w:p>
        </w:tc>
        <w:tc>
          <w:tcPr>
            <w:tcW w:w="2061" w:type="dxa"/>
          </w:tcPr>
          <w:p w14:paraId="3F96CAC7" w14:textId="04389603" w:rsidR="00CB7E31" w:rsidDel="00F217D2" w:rsidRDefault="00000000">
            <w:pPr>
              <w:suppressAutoHyphens w:val="0"/>
              <w:spacing w:after="0" w:line="259" w:lineRule="auto"/>
              <w:jc w:val="right"/>
              <w:rPr>
                <w:del w:id="8041" w:author="Jose Eduardo VIU" w:date="2023-04-02T00:32:00Z"/>
              </w:rPr>
            </w:pPr>
            <w:del w:id="8042" w:author="Jose Eduardo VIU" w:date="2023-04-02T00:32:00Z">
              <w:r w:rsidDel="00F217D2">
                <w:delText>0.61</w:delText>
              </w:r>
            </w:del>
          </w:p>
        </w:tc>
      </w:tr>
      <w:tr w:rsidR="00CB7E31" w:rsidDel="00F217D2" w14:paraId="6A58E199" w14:textId="69CFCB3E">
        <w:trPr>
          <w:trHeight w:val="271"/>
          <w:del w:id="8043" w:author="Jose Eduardo VIU" w:date="2023-04-02T00:32:00Z"/>
        </w:trPr>
        <w:tc>
          <w:tcPr>
            <w:tcW w:w="4353" w:type="dxa"/>
          </w:tcPr>
          <w:p w14:paraId="42EF1F10" w14:textId="501ACFB9" w:rsidR="00CB7E31" w:rsidDel="00F217D2" w:rsidRDefault="00000000">
            <w:pPr>
              <w:suppressAutoHyphens w:val="0"/>
              <w:spacing w:after="0" w:line="259" w:lineRule="auto"/>
              <w:rPr>
                <w:del w:id="8044" w:author="Jose Eduardo VIU" w:date="2023-04-02T00:32:00Z"/>
              </w:rPr>
            </w:pPr>
            <w:del w:id="8045" w:author="Jose Eduardo VIU" w:date="2023-04-02T00:32:00Z">
              <w:r w:rsidDel="00F217D2">
                <w:delText>ExtraTreeRegressor</w:delText>
              </w:r>
            </w:del>
          </w:p>
        </w:tc>
        <w:tc>
          <w:tcPr>
            <w:tcW w:w="2061" w:type="dxa"/>
          </w:tcPr>
          <w:p w14:paraId="6A8779CF" w14:textId="1DC00014" w:rsidR="00CB7E31" w:rsidDel="00F217D2" w:rsidRDefault="00000000">
            <w:pPr>
              <w:suppressAutoHyphens w:val="0"/>
              <w:spacing w:after="0" w:line="259" w:lineRule="auto"/>
              <w:jc w:val="right"/>
              <w:rPr>
                <w:del w:id="8046" w:author="Jose Eduardo VIU" w:date="2023-04-02T00:32:00Z"/>
              </w:rPr>
            </w:pPr>
            <w:del w:id="8047" w:author="Jose Eduardo VIU" w:date="2023-04-02T00:32:00Z">
              <w:r w:rsidDel="00F217D2">
                <w:delText>0.59</w:delText>
              </w:r>
            </w:del>
          </w:p>
        </w:tc>
      </w:tr>
      <w:tr w:rsidR="00CB7E31" w:rsidDel="00F217D2" w14:paraId="60C3E4A5" w14:textId="0FAB6D50">
        <w:trPr>
          <w:trHeight w:val="271"/>
          <w:del w:id="8048" w:author="Jose Eduardo VIU" w:date="2023-04-02T00:32:00Z"/>
        </w:trPr>
        <w:tc>
          <w:tcPr>
            <w:tcW w:w="4353" w:type="dxa"/>
          </w:tcPr>
          <w:p w14:paraId="6ED39DE5" w14:textId="2E916C4D" w:rsidR="00CB7E31" w:rsidDel="00F217D2" w:rsidRDefault="00000000">
            <w:pPr>
              <w:suppressAutoHyphens w:val="0"/>
              <w:spacing w:after="0" w:line="259" w:lineRule="auto"/>
              <w:rPr>
                <w:del w:id="8049" w:author="Jose Eduardo VIU" w:date="2023-04-02T00:32:00Z"/>
              </w:rPr>
            </w:pPr>
            <w:del w:id="8050" w:author="Jose Eduardo VIU" w:date="2023-04-02T00:32:00Z">
              <w:r w:rsidDel="00F217D2">
                <w:delText>LinearSVR</w:delText>
              </w:r>
            </w:del>
          </w:p>
        </w:tc>
        <w:tc>
          <w:tcPr>
            <w:tcW w:w="2061" w:type="dxa"/>
          </w:tcPr>
          <w:p w14:paraId="475D48EF" w14:textId="1202C77B" w:rsidR="00CB7E31" w:rsidDel="00F217D2" w:rsidRDefault="00000000">
            <w:pPr>
              <w:suppressAutoHyphens w:val="0"/>
              <w:spacing w:after="0" w:line="259" w:lineRule="auto"/>
              <w:jc w:val="right"/>
              <w:rPr>
                <w:del w:id="8051" w:author="Jose Eduardo VIU" w:date="2023-04-02T00:32:00Z"/>
              </w:rPr>
            </w:pPr>
            <w:del w:id="8052" w:author="Jose Eduardo VIU" w:date="2023-04-02T00:32:00Z">
              <w:r w:rsidDel="00F217D2">
                <w:delText>0.56</w:delText>
              </w:r>
            </w:del>
          </w:p>
        </w:tc>
      </w:tr>
      <w:tr w:rsidR="00CB7E31" w:rsidDel="00F217D2" w14:paraId="683E5995" w14:textId="6EE4A5D9">
        <w:trPr>
          <w:trHeight w:val="271"/>
          <w:del w:id="8053" w:author="Jose Eduardo VIU" w:date="2023-04-02T00:32:00Z"/>
        </w:trPr>
        <w:tc>
          <w:tcPr>
            <w:tcW w:w="4353" w:type="dxa"/>
          </w:tcPr>
          <w:p w14:paraId="56277664" w14:textId="4E285AD9" w:rsidR="00CB7E31" w:rsidDel="00F217D2" w:rsidRDefault="00000000">
            <w:pPr>
              <w:suppressAutoHyphens w:val="0"/>
              <w:spacing w:after="0" w:line="259" w:lineRule="auto"/>
              <w:rPr>
                <w:del w:id="8054" w:author="Jose Eduardo VIU" w:date="2023-04-02T00:32:00Z"/>
              </w:rPr>
            </w:pPr>
            <w:del w:id="8055" w:author="Jose Eduardo VIU" w:date="2023-04-02T00:32:00Z">
              <w:r w:rsidDel="00F217D2">
                <w:delText>DecisionTreeRegressor</w:delText>
              </w:r>
            </w:del>
          </w:p>
        </w:tc>
        <w:tc>
          <w:tcPr>
            <w:tcW w:w="2061" w:type="dxa"/>
          </w:tcPr>
          <w:p w14:paraId="42F5BC1C" w14:textId="03159AEA" w:rsidR="00CB7E31" w:rsidDel="00F217D2" w:rsidRDefault="00000000">
            <w:pPr>
              <w:suppressAutoHyphens w:val="0"/>
              <w:spacing w:after="0" w:line="259" w:lineRule="auto"/>
              <w:jc w:val="right"/>
              <w:rPr>
                <w:del w:id="8056" w:author="Jose Eduardo VIU" w:date="2023-04-02T00:32:00Z"/>
              </w:rPr>
            </w:pPr>
            <w:del w:id="8057" w:author="Jose Eduardo VIU" w:date="2023-04-02T00:32:00Z">
              <w:r w:rsidDel="00F217D2">
                <w:delText>0.56</w:delText>
              </w:r>
            </w:del>
          </w:p>
        </w:tc>
      </w:tr>
      <w:tr w:rsidR="00CB7E31" w:rsidDel="00F217D2" w14:paraId="07E2DFEC" w14:textId="30866F06">
        <w:trPr>
          <w:trHeight w:val="271"/>
          <w:del w:id="8058" w:author="Jose Eduardo VIU" w:date="2023-04-02T00:32:00Z"/>
        </w:trPr>
        <w:tc>
          <w:tcPr>
            <w:tcW w:w="4353" w:type="dxa"/>
          </w:tcPr>
          <w:p w14:paraId="3AFF9A0C" w14:textId="3395A396" w:rsidR="00CB7E31" w:rsidDel="00F217D2" w:rsidRDefault="00000000">
            <w:pPr>
              <w:suppressAutoHyphens w:val="0"/>
              <w:spacing w:after="0" w:line="259" w:lineRule="auto"/>
              <w:rPr>
                <w:del w:id="8059" w:author="Jose Eduardo VIU" w:date="2023-04-02T00:32:00Z"/>
              </w:rPr>
            </w:pPr>
            <w:del w:id="8060" w:author="Jose Eduardo VIU" w:date="2023-04-02T00:32:00Z">
              <w:r w:rsidDel="00F217D2">
                <w:delText>GammaRegressor</w:delText>
              </w:r>
            </w:del>
          </w:p>
        </w:tc>
        <w:tc>
          <w:tcPr>
            <w:tcW w:w="2061" w:type="dxa"/>
          </w:tcPr>
          <w:p w14:paraId="7AC58DEE" w14:textId="4935D057" w:rsidR="00CB7E31" w:rsidDel="00F217D2" w:rsidRDefault="00000000">
            <w:pPr>
              <w:suppressAutoHyphens w:val="0"/>
              <w:spacing w:after="0" w:line="259" w:lineRule="auto"/>
              <w:jc w:val="right"/>
              <w:rPr>
                <w:del w:id="8061" w:author="Jose Eduardo VIU" w:date="2023-04-02T00:32:00Z"/>
              </w:rPr>
            </w:pPr>
            <w:del w:id="8062" w:author="Jose Eduardo VIU" w:date="2023-04-02T00:32:00Z">
              <w:r w:rsidDel="00F217D2">
                <w:delText>0.55</w:delText>
              </w:r>
            </w:del>
          </w:p>
        </w:tc>
      </w:tr>
      <w:tr w:rsidR="00CB7E31" w:rsidDel="00F217D2" w14:paraId="25F53DAD" w14:textId="40872210">
        <w:trPr>
          <w:trHeight w:val="271"/>
          <w:del w:id="8063" w:author="Jose Eduardo VIU" w:date="2023-04-02T00:32:00Z"/>
        </w:trPr>
        <w:tc>
          <w:tcPr>
            <w:tcW w:w="4353" w:type="dxa"/>
          </w:tcPr>
          <w:p w14:paraId="25B508F9" w14:textId="2473F3D6" w:rsidR="00CB7E31" w:rsidDel="00F217D2" w:rsidRDefault="00000000">
            <w:pPr>
              <w:suppressAutoHyphens w:val="0"/>
              <w:spacing w:after="0" w:line="259" w:lineRule="auto"/>
              <w:rPr>
                <w:del w:id="8064" w:author="Jose Eduardo VIU" w:date="2023-04-02T00:32:00Z"/>
              </w:rPr>
            </w:pPr>
            <w:del w:id="8065" w:author="Jose Eduardo VIU" w:date="2023-04-02T00:32:00Z">
              <w:r w:rsidDel="00F217D2">
                <w:delText>TweedieRegressor</w:delText>
              </w:r>
            </w:del>
          </w:p>
        </w:tc>
        <w:tc>
          <w:tcPr>
            <w:tcW w:w="2061" w:type="dxa"/>
          </w:tcPr>
          <w:p w14:paraId="2D2600B0" w14:textId="26B9CA00" w:rsidR="00CB7E31" w:rsidDel="00F217D2" w:rsidRDefault="00000000">
            <w:pPr>
              <w:suppressAutoHyphens w:val="0"/>
              <w:spacing w:after="0" w:line="259" w:lineRule="auto"/>
              <w:jc w:val="right"/>
              <w:rPr>
                <w:del w:id="8066" w:author="Jose Eduardo VIU" w:date="2023-04-02T00:32:00Z"/>
              </w:rPr>
            </w:pPr>
            <w:del w:id="8067" w:author="Jose Eduardo VIU" w:date="2023-04-02T00:32:00Z">
              <w:r w:rsidDel="00F217D2">
                <w:delText>0.55</w:delText>
              </w:r>
            </w:del>
          </w:p>
        </w:tc>
      </w:tr>
      <w:tr w:rsidR="00CB7E31" w:rsidDel="00F217D2" w14:paraId="47A01F08" w14:textId="643862B2">
        <w:trPr>
          <w:trHeight w:val="271"/>
          <w:del w:id="8068" w:author="Jose Eduardo VIU" w:date="2023-04-02T00:32:00Z"/>
        </w:trPr>
        <w:tc>
          <w:tcPr>
            <w:tcW w:w="4353" w:type="dxa"/>
          </w:tcPr>
          <w:p w14:paraId="4C4BD23D" w14:textId="00FAF94C" w:rsidR="00CB7E31" w:rsidDel="00F217D2" w:rsidRDefault="00000000">
            <w:pPr>
              <w:suppressAutoHyphens w:val="0"/>
              <w:spacing w:after="0" w:line="259" w:lineRule="auto"/>
              <w:rPr>
                <w:del w:id="8069" w:author="Jose Eduardo VIU" w:date="2023-04-02T00:32:00Z"/>
              </w:rPr>
            </w:pPr>
            <w:del w:id="8070" w:author="Jose Eduardo VIU" w:date="2023-04-02T00:32:00Z">
              <w:r w:rsidDel="00F217D2">
                <w:delText>OrthogonalMatchingPursuit</w:delText>
              </w:r>
            </w:del>
          </w:p>
        </w:tc>
        <w:tc>
          <w:tcPr>
            <w:tcW w:w="2061" w:type="dxa"/>
          </w:tcPr>
          <w:p w14:paraId="13CD5770" w14:textId="5E0E434A" w:rsidR="00CB7E31" w:rsidDel="00F217D2" w:rsidRDefault="00000000">
            <w:pPr>
              <w:suppressAutoHyphens w:val="0"/>
              <w:spacing w:after="0" w:line="259" w:lineRule="auto"/>
              <w:jc w:val="right"/>
              <w:rPr>
                <w:del w:id="8071" w:author="Jose Eduardo VIU" w:date="2023-04-02T00:32:00Z"/>
              </w:rPr>
            </w:pPr>
            <w:del w:id="8072" w:author="Jose Eduardo VIU" w:date="2023-04-02T00:32:00Z">
              <w:r w:rsidDel="00F217D2">
                <w:delText>0.52</w:delText>
              </w:r>
            </w:del>
          </w:p>
        </w:tc>
      </w:tr>
      <w:tr w:rsidR="00CB7E31" w:rsidDel="00F217D2" w14:paraId="385164B6" w14:textId="02AE4D99">
        <w:trPr>
          <w:trHeight w:val="245"/>
          <w:del w:id="8073" w:author="Jose Eduardo VIU" w:date="2023-04-02T00:32:00Z"/>
        </w:trPr>
        <w:tc>
          <w:tcPr>
            <w:tcW w:w="4353" w:type="dxa"/>
          </w:tcPr>
          <w:p w14:paraId="64D34A59" w14:textId="46045AC4" w:rsidR="00CB7E31" w:rsidDel="00F217D2" w:rsidRDefault="00000000">
            <w:pPr>
              <w:suppressAutoHyphens w:val="0"/>
              <w:spacing w:after="0" w:line="259" w:lineRule="auto"/>
              <w:rPr>
                <w:del w:id="8074" w:author="Jose Eduardo VIU" w:date="2023-04-02T00:32:00Z"/>
              </w:rPr>
            </w:pPr>
            <w:del w:id="8075" w:author="Jose Eduardo VIU" w:date="2023-04-02T00:32:00Z">
              <w:r w:rsidDel="00F217D2">
                <w:delText>DummyRegressor</w:delText>
              </w:r>
            </w:del>
          </w:p>
        </w:tc>
        <w:tc>
          <w:tcPr>
            <w:tcW w:w="2061" w:type="dxa"/>
          </w:tcPr>
          <w:p w14:paraId="18D82D5F" w14:textId="14F12893" w:rsidR="00CB7E31" w:rsidDel="00F217D2" w:rsidRDefault="00000000">
            <w:pPr>
              <w:suppressAutoHyphens w:val="0"/>
              <w:spacing w:after="0" w:line="259" w:lineRule="auto"/>
              <w:jc w:val="right"/>
              <w:rPr>
                <w:del w:id="8076" w:author="Jose Eduardo VIU" w:date="2023-04-02T00:32:00Z"/>
              </w:rPr>
            </w:pPr>
            <w:del w:id="8077" w:author="Jose Eduardo VIU" w:date="2023-04-02T00:32:00Z">
              <w:r w:rsidDel="00F217D2">
                <w:delText>-0.02</w:delText>
              </w:r>
            </w:del>
          </w:p>
        </w:tc>
      </w:tr>
    </w:tbl>
    <w:p w14:paraId="259173BC" w14:textId="0AE83612" w:rsidR="00CB7E31" w:rsidDel="00F217D2" w:rsidRDefault="00000000">
      <w:pPr>
        <w:tabs>
          <w:tab w:val="center" w:pos="1148"/>
          <w:tab w:val="center" w:pos="6761"/>
        </w:tabs>
        <w:rPr>
          <w:del w:id="8078" w:author="Jose Eduardo VIU" w:date="2023-04-02T00:32:00Z"/>
        </w:rPr>
      </w:pPr>
      <w:del w:id="8079" w:author="Jose Eduardo VIU" w:date="2023-04-02T00:32:00Z">
        <w:r w:rsidDel="00F217D2">
          <w:rPr>
            <w:rFonts w:ascii="Calibri" w:eastAsia="Calibri" w:hAnsi="Calibri" w:cs="Calibri"/>
          </w:rPr>
          <w:tab/>
        </w:r>
        <w:r w:rsidDel="00F217D2">
          <w:delText>LassoLars</w:delText>
        </w:r>
        <w:r w:rsidDel="00F217D2">
          <w:tab/>
          <w:delText>-0.02</w:delText>
        </w:r>
      </w:del>
    </w:p>
    <w:p w14:paraId="5811B010" w14:textId="36C19EA6" w:rsidR="00CB7E31" w:rsidDel="00F217D2" w:rsidRDefault="00000000">
      <w:pPr>
        <w:tabs>
          <w:tab w:val="center" w:pos="1205"/>
          <w:tab w:val="center" w:pos="6761"/>
        </w:tabs>
        <w:rPr>
          <w:del w:id="8080" w:author="Jose Eduardo VIU" w:date="2023-04-02T00:32:00Z"/>
        </w:rPr>
      </w:pPr>
      <w:del w:id="8081" w:author="Jose Eduardo VIU" w:date="2023-04-02T00:32:00Z">
        <w:r w:rsidDel="00F217D2">
          <w:rPr>
            <w:rFonts w:ascii="Calibri" w:eastAsia="Calibri" w:hAnsi="Calibri" w:cs="Calibri"/>
          </w:rPr>
          <w:tab/>
        </w:r>
        <w:r w:rsidDel="00F217D2">
          <w:delText>ElasticNet</w:delText>
        </w:r>
        <w:r w:rsidDel="00F217D2">
          <w:tab/>
          <w:delText>-0.02</w:delText>
        </w:r>
      </w:del>
    </w:p>
    <w:p w14:paraId="399C3B91" w14:textId="7B7A3F00" w:rsidR="00CB7E31" w:rsidDel="00F217D2" w:rsidRDefault="00000000">
      <w:pPr>
        <w:tabs>
          <w:tab w:val="center" w:pos="919"/>
          <w:tab w:val="center" w:pos="6761"/>
        </w:tabs>
        <w:rPr>
          <w:del w:id="8082" w:author="Jose Eduardo VIU" w:date="2023-04-02T00:32:00Z"/>
        </w:rPr>
      </w:pPr>
      <w:del w:id="8083" w:author="Jose Eduardo VIU" w:date="2023-04-02T00:32:00Z">
        <w:r w:rsidDel="00F217D2">
          <w:rPr>
            <w:rFonts w:ascii="Calibri" w:eastAsia="Calibri" w:hAnsi="Calibri" w:cs="Calibri"/>
          </w:rPr>
          <w:tab/>
        </w:r>
        <w:r w:rsidDel="00F217D2">
          <w:delText>Lasso</w:delText>
        </w:r>
        <w:r w:rsidDel="00F217D2">
          <w:tab/>
          <w:delText>-0.02</w:delText>
        </w:r>
      </w:del>
    </w:p>
    <w:p w14:paraId="39A5F6C7" w14:textId="7DD6CBE7" w:rsidR="00CB7E31" w:rsidDel="00F217D2" w:rsidRDefault="00000000">
      <w:pPr>
        <w:tabs>
          <w:tab w:val="center" w:pos="2007"/>
          <w:tab w:val="center" w:pos="6761"/>
        </w:tabs>
        <w:rPr>
          <w:del w:id="8084" w:author="Jose Eduardo VIU" w:date="2023-04-02T00:32:00Z"/>
        </w:rPr>
      </w:pPr>
      <w:del w:id="8085" w:author="Jose Eduardo VIU" w:date="2023-04-02T00:32:00Z">
        <w:r w:rsidDel="00F217D2">
          <w:rPr>
            <w:rFonts w:ascii="Calibri" w:eastAsia="Calibri" w:hAnsi="Calibri" w:cs="Calibri"/>
          </w:rPr>
          <w:tab/>
        </w:r>
        <w:r w:rsidDel="00F217D2">
          <w:delText>GaussianProcessRegressor</w:delText>
        </w:r>
        <w:r w:rsidDel="00F217D2">
          <w:tab/>
          <w:delText>-5.89</w:delText>
        </w:r>
      </w:del>
    </w:p>
    <w:p w14:paraId="2EF9069D" w14:textId="3BC9DCC6" w:rsidR="00CB7E31" w:rsidDel="00F217D2" w:rsidRDefault="00000000">
      <w:pPr>
        <w:tabs>
          <w:tab w:val="center" w:pos="1263"/>
          <w:tab w:val="center" w:pos="6703"/>
        </w:tabs>
        <w:rPr>
          <w:del w:id="8086" w:author="Jose Eduardo VIU" w:date="2023-04-02T00:32:00Z"/>
        </w:rPr>
      </w:pPr>
      <w:del w:id="8087" w:author="Jose Eduardo VIU" w:date="2023-04-02T00:32:00Z">
        <w:r w:rsidDel="00F217D2">
          <w:rPr>
            <w:rFonts w:ascii="Calibri" w:eastAsia="Calibri" w:hAnsi="Calibri" w:cs="Calibri"/>
          </w:rPr>
          <w:tab/>
        </w:r>
        <w:r w:rsidDel="00F217D2">
          <w:delText>KernelRidge</w:delText>
        </w:r>
        <w:r w:rsidDel="00F217D2">
          <w:tab/>
          <w:delText>-93.20</w:delText>
        </w:r>
      </w:del>
    </w:p>
    <w:p w14:paraId="227F721B" w14:textId="2388A2F7" w:rsidR="00CB7E31" w:rsidDel="00F217D2" w:rsidRDefault="00000000">
      <w:pPr>
        <w:tabs>
          <w:tab w:val="center" w:pos="1492"/>
          <w:tab w:val="center" w:pos="5558"/>
        </w:tabs>
        <w:spacing w:after="46"/>
        <w:rPr>
          <w:del w:id="8088" w:author="Jose Eduardo VIU" w:date="2023-04-02T00:32:00Z"/>
        </w:rPr>
      </w:pPr>
      <w:del w:id="8089" w:author="Jose Eduardo VIU" w:date="2023-04-02T00:32:00Z">
        <w:r w:rsidDel="00F217D2">
          <w:rPr>
            <w:rFonts w:ascii="Calibri" w:eastAsia="Calibri" w:hAnsi="Calibri" w:cs="Calibri"/>
          </w:rPr>
          <w:tab/>
        </w:r>
        <w:r w:rsidDel="00F217D2">
          <w:delText>RANSACRegressor</w:delText>
        </w:r>
        <w:r w:rsidDel="00F217D2">
          <w:tab/>
          <w:delText>-5720147552483417260032.00</w:delText>
        </w:r>
      </w:del>
    </w:p>
    <w:p w14:paraId="0E492AB6" w14:textId="683B627A" w:rsidR="00CB7E31" w:rsidDel="00F217D2" w:rsidRDefault="00000000">
      <w:pPr>
        <w:tabs>
          <w:tab w:val="center" w:pos="6532"/>
          <w:tab w:val="center" w:pos="8422"/>
          <w:tab w:val="center" w:pos="8937"/>
        </w:tabs>
        <w:spacing w:after="160" w:line="259" w:lineRule="auto"/>
        <w:rPr>
          <w:del w:id="8090" w:author="Jose Eduardo VIU" w:date="2023-04-02T00:32:00Z"/>
        </w:rPr>
      </w:pPr>
      <w:del w:id="8091" w:author="Jose Eduardo VIU" w:date="2023-04-02T00:32:00Z">
        <w:r w:rsidDel="00F217D2">
          <w:rPr>
            <w:rFonts w:ascii="Calibri" w:eastAsia="Calibri" w:hAnsi="Calibri" w:cs="Calibri"/>
          </w:rPr>
          <w:tab/>
        </w:r>
        <w:r w:rsidDel="00F217D2">
          <w:delText>R-Squared</w:delText>
        </w:r>
        <w:r w:rsidDel="00F217D2">
          <w:tab/>
          <w:delText>RMSE</w:delText>
        </w:r>
        <w:r w:rsidDel="00F217D2">
          <w:tab/>
          <w:delText>\</w:delText>
        </w:r>
      </w:del>
    </w:p>
    <w:p w14:paraId="27F844BC" w14:textId="6331397F" w:rsidR="00CB7E31" w:rsidDel="00F217D2" w:rsidRDefault="00000000">
      <w:pPr>
        <w:spacing w:after="160" w:line="259" w:lineRule="auto"/>
        <w:rPr>
          <w:del w:id="8092" w:author="Jose Eduardo VIU" w:date="2023-04-02T00:32:00Z"/>
        </w:rPr>
      </w:pPr>
      <w:del w:id="8093" w:author="Jose Eduardo VIU" w:date="2023-04-02T00:32:00Z">
        <w:r w:rsidDel="00F217D2">
          <w:delText>Model</w:delText>
        </w:r>
      </w:del>
    </w:p>
    <w:p w14:paraId="7A71B81C" w14:textId="14643D02" w:rsidR="00CB7E31" w:rsidDel="00F217D2" w:rsidRDefault="00000000">
      <w:pPr>
        <w:tabs>
          <w:tab w:val="center" w:pos="2293"/>
          <w:tab w:val="center" w:pos="6818"/>
          <w:tab w:val="center" w:pos="8422"/>
        </w:tabs>
        <w:spacing w:after="160" w:line="259" w:lineRule="auto"/>
        <w:rPr>
          <w:del w:id="8094" w:author="Jose Eduardo VIU" w:date="2023-04-02T00:32:00Z"/>
        </w:rPr>
      </w:pPr>
      <w:del w:id="8095" w:author="Jose Eduardo VIU" w:date="2023-04-02T00:32:00Z">
        <w:r w:rsidDel="00F217D2">
          <w:rPr>
            <w:rFonts w:ascii="Calibri" w:eastAsia="Calibri" w:hAnsi="Calibri" w:cs="Calibri"/>
          </w:rPr>
          <w:tab/>
        </w:r>
        <w:r w:rsidDel="00F217D2">
          <w:delText>HistGradientBoostingRegressor</w:delText>
        </w:r>
        <w:r w:rsidDel="00F217D2">
          <w:tab/>
          <w:delText>0.85</w:delText>
        </w:r>
        <w:r w:rsidDel="00F217D2">
          <w:tab/>
          <w:delText>0.03</w:delText>
        </w:r>
      </w:del>
    </w:p>
    <w:p w14:paraId="77B105E0" w14:textId="5135F236" w:rsidR="00CB7E31" w:rsidDel="00F217D2" w:rsidRDefault="00000000">
      <w:pPr>
        <w:tabs>
          <w:tab w:val="center" w:pos="1377"/>
          <w:tab w:val="center" w:pos="6818"/>
          <w:tab w:val="center" w:pos="8422"/>
        </w:tabs>
        <w:spacing w:after="160" w:line="259" w:lineRule="auto"/>
        <w:rPr>
          <w:del w:id="8096" w:author="Jose Eduardo VIU" w:date="2023-04-02T00:32:00Z"/>
        </w:rPr>
      </w:pPr>
      <w:del w:id="8097" w:author="Jose Eduardo VIU" w:date="2023-04-02T00:32:00Z">
        <w:r w:rsidDel="00F217D2">
          <w:rPr>
            <w:rFonts w:ascii="Calibri" w:eastAsia="Calibri" w:hAnsi="Calibri" w:cs="Calibri"/>
          </w:rPr>
          <w:tab/>
        </w:r>
        <w:r w:rsidDel="00F217D2">
          <w:delText>LGBMRegressor</w:delText>
        </w:r>
        <w:r w:rsidDel="00F217D2">
          <w:tab/>
          <w:delText>0.85</w:delText>
        </w:r>
        <w:r w:rsidDel="00F217D2">
          <w:tab/>
          <w:delText>0.03</w:delText>
        </w:r>
      </w:del>
    </w:p>
    <w:p w14:paraId="5D3B5E61" w14:textId="45B7D530" w:rsidR="00CB7E31" w:rsidDel="00F217D2" w:rsidRDefault="00000000">
      <w:pPr>
        <w:tabs>
          <w:tab w:val="center" w:pos="1721"/>
          <w:tab w:val="center" w:pos="6818"/>
          <w:tab w:val="center" w:pos="8422"/>
        </w:tabs>
        <w:spacing w:after="160" w:line="259" w:lineRule="auto"/>
        <w:rPr>
          <w:del w:id="8098" w:author="Jose Eduardo VIU" w:date="2023-04-02T00:32:00Z"/>
        </w:rPr>
      </w:pPr>
      <w:del w:id="8099" w:author="Jose Eduardo VIU" w:date="2023-04-02T00:32:00Z">
        <w:r w:rsidDel="00F217D2">
          <w:rPr>
            <w:rFonts w:ascii="Calibri" w:eastAsia="Calibri" w:hAnsi="Calibri" w:cs="Calibri"/>
          </w:rPr>
          <w:tab/>
        </w:r>
        <w:r w:rsidDel="00F217D2">
          <w:delText>ExtraTreesRegressor</w:delText>
        </w:r>
        <w:r w:rsidDel="00F217D2">
          <w:tab/>
          <w:delText>0.85</w:delText>
        </w:r>
        <w:r w:rsidDel="00F217D2">
          <w:tab/>
          <w:delText>0.03</w:delText>
        </w:r>
      </w:del>
    </w:p>
    <w:p w14:paraId="49A0A0C1" w14:textId="70EAA0D7" w:rsidR="00CB7E31" w:rsidDel="00F217D2" w:rsidRDefault="00000000">
      <w:pPr>
        <w:tabs>
          <w:tab w:val="center" w:pos="1320"/>
          <w:tab w:val="center" w:pos="6818"/>
          <w:tab w:val="center" w:pos="8422"/>
        </w:tabs>
        <w:spacing w:after="160" w:line="259" w:lineRule="auto"/>
        <w:rPr>
          <w:del w:id="8100" w:author="Jose Eduardo VIU" w:date="2023-04-02T00:32:00Z"/>
        </w:rPr>
      </w:pPr>
      <w:del w:id="8101" w:author="Jose Eduardo VIU" w:date="2023-04-02T00:32:00Z">
        <w:r w:rsidDel="00F217D2">
          <w:rPr>
            <w:rFonts w:ascii="Calibri" w:eastAsia="Calibri" w:hAnsi="Calibri" w:cs="Calibri"/>
          </w:rPr>
          <w:tab/>
        </w:r>
        <w:r w:rsidDel="00F217D2">
          <w:delText>XGBRegressor</w:delText>
        </w:r>
        <w:r w:rsidDel="00F217D2">
          <w:tab/>
          <w:delText>0.84</w:delText>
        </w:r>
        <w:r w:rsidDel="00F217D2">
          <w:tab/>
          <w:delText>0.03</w:delText>
        </w:r>
      </w:del>
    </w:p>
    <w:p w14:paraId="3243ED12" w14:textId="36424AC0" w:rsidR="00CB7E31" w:rsidDel="00F217D2" w:rsidRDefault="00000000">
      <w:pPr>
        <w:tabs>
          <w:tab w:val="center" w:pos="1835"/>
          <w:tab w:val="center" w:pos="6818"/>
          <w:tab w:val="center" w:pos="8422"/>
        </w:tabs>
        <w:spacing w:after="160" w:line="259" w:lineRule="auto"/>
        <w:rPr>
          <w:del w:id="8102" w:author="Jose Eduardo VIU" w:date="2023-04-02T00:32:00Z"/>
        </w:rPr>
      </w:pPr>
      <w:del w:id="8103" w:author="Jose Eduardo VIU" w:date="2023-04-02T00:32:00Z">
        <w:r w:rsidDel="00F217D2">
          <w:rPr>
            <w:rFonts w:ascii="Calibri" w:eastAsia="Calibri" w:hAnsi="Calibri" w:cs="Calibri"/>
          </w:rPr>
          <w:tab/>
        </w:r>
        <w:r w:rsidDel="00F217D2">
          <w:delText>RandomForestRegressor</w:delText>
        </w:r>
        <w:r w:rsidDel="00F217D2">
          <w:tab/>
          <w:delText>0.83</w:delText>
        </w:r>
        <w:r w:rsidDel="00F217D2">
          <w:tab/>
          <w:delText>0.03</w:delText>
        </w:r>
      </w:del>
    </w:p>
    <w:p w14:paraId="72EAA706" w14:textId="6167D55F" w:rsidR="00CB7E31" w:rsidDel="00F217D2" w:rsidRDefault="00000000">
      <w:pPr>
        <w:tabs>
          <w:tab w:val="center" w:pos="919"/>
          <w:tab w:val="center" w:pos="6818"/>
          <w:tab w:val="center" w:pos="8422"/>
        </w:tabs>
        <w:spacing w:after="160" w:line="259" w:lineRule="auto"/>
        <w:rPr>
          <w:del w:id="8104" w:author="Jose Eduardo VIU" w:date="2023-04-02T00:32:00Z"/>
        </w:rPr>
      </w:pPr>
      <w:del w:id="8105" w:author="Jose Eduardo VIU" w:date="2023-04-02T00:32:00Z">
        <w:r w:rsidDel="00F217D2">
          <w:rPr>
            <w:rFonts w:ascii="Calibri" w:eastAsia="Calibri" w:hAnsi="Calibri" w:cs="Calibri"/>
          </w:rPr>
          <w:tab/>
        </w:r>
        <w:r w:rsidDel="00F217D2">
          <w:delText>NuSVR</w:delText>
        </w:r>
        <w:r w:rsidDel="00F217D2">
          <w:tab/>
          <w:delText>0.82</w:delText>
        </w:r>
        <w:r w:rsidDel="00F217D2">
          <w:tab/>
          <w:delText>0.04</w:delText>
        </w:r>
      </w:del>
    </w:p>
    <w:p w14:paraId="2F168911" w14:textId="0312DD32" w:rsidR="00CB7E31" w:rsidDel="00F217D2" w:rsidRDefault="00000000">
      <w:pPr>
        <w:tabs>
          <w:tab w:val="center" w:pos="2064"/>
          <w:tab w:val="center" w:pos="6818"/>
          <w:tab w:val="center" w:pos="8422"/>
        </w:tabs>
        <w:spacing w:after="160" w:line="259" w:lineRule="auto"/>
        <w:rPr>
          <w:del w:id="8106" w:author="Jose Eduardo VIU" w:date="2023-04-02T00:32:00Z"/>
        </w:rPr>
      </w:pPr>
      <w:del w:id="8107" w:author="Jose Eduardo VIU" w:date="2023-04-02T00:32:00Z">
        <w:r w:rsidDel="00F217D2">
          <w:rPr>
            <w:rFonts w:ascii="Calibri" w:eastAsia="Calibri" w:hAnsi="Calibri" w:cs="Calibri"/>
          </w:rPr>
          <w:tab/>
        </w:r>
        <w:r w:rsidDel="00F217D2">
          <w:delText>GradientBoostingRegressor</w:delText>
        </w:r>
        <w:r w:rsidDel="00F217D2">
          <w:tab/>
          <w:delText>0.82</w:delText>
        </w:r>
        <w:r w:rsidDel="00F217D2">
          <w:tab/>
          <w:delText>0.04</w:delText>
        </w:r>
      </w:del>
    </w:p>
    <w:p w14:paraId="0E951CA2" w14:textId="300F58C9" w:rsidR="00CB7E31" w:rsidDel="00F217D2" w:rsidRDefault="00000000">
      <w:pPr>
        <w:tabs>
          <w:tab w:val="center" w:pos="1549"/>
          <w:tab w:val="center" w:pos="6818"/>
          <w:tab w:val="center" w:pos="8422"/>
        </w:tabs>
        <w:spacing w:after="160" w:line="259" w:lineRule="auto"/>
        <w:rPr>
          <w:del w:id="8108" w:author="Jose Eduardo VIU" w:date="2023-04-02T00:32:00Z"/>
        </w:rPr>
      </w:pPr>
      <w:del w:id="8109" w:author="Jose Eduardo VIU" w:date="2023-04-02T00:32:00Z">
        <w:r w:rsidDel="00F217D2">
          <w:rPr>
            <w:rFonts w:ascii="Calibri" w:eastAsia="Calibri" w:hAnsi="Calibri" w:cs="Calibri"/>
          </w:rPr>
          <w:tab/>
        </w:r>
        <w:r w:rsidDel="00F217D2">
          <w:delText>BaggingRegressor</w:delText>
        </w:r>
        <w:r w:rsidDel="00F217D2">
          <w:tab/>
          <w:delText>0.81</w:delText>
        </w:r>
        <w:r w:rsidDel="00F217D2">
          <w:tab/>
          <w:delText>0.04</w:delText>
        </w:r>
      </w:del>
    </w:p>
    <w:p w14:paraId="097822F6" w14:textId="55F5FDDC" w:rsidR="00CB7E31" w:rsidDel="00F217D2" w:rsidRDefault="00000000">
      <w:pPr>
        <w:tabs>
          <w:tab w:val="center" w:pos="1721"/>
          <w:tab w:val="center" w:pos="6818"/>
          <w:tab w:val="center" w:pos="8422"/>
        </w:tabs>
        <w:spacing w:after="160" w:line="259" w:lineRule="auto"/>
        <w:rPr>
          <w:del w:id="8110" w:author="Jose Eduardo VIU" w:date="2023-04-02T00:32:00Z"/>
        </w:rPr>
      </w:pPr>
      <w:del w:id="8111" w:author="Jose Eduardo VIU" w:date="2023-04-02T00:32:00Z">
        <w:r w:rsidDel="00F217D2">
          <w:rPr>
            <w:rFonts w:ascii="Calibri" w:eastAsia="Calibri" w:hAnsi="Calibri" w:cs="Calibri"/>
          </w:rPr>
          <w:tab/>
        </w:r>
        <w:r w:rsidDel="00F217D2">
          <w:delText>KNeighborsRegressor</w:delText>
        </w:r>
        <w:r w:rsidDel="00F217D2">
          <w:tab/>
          <w:delText>0.78</w:delText>
        </w:r>
        <w:r w:rsidDel="00F217D2">
          <w:tab/>
          <w:delText>0.04</w:delText>
        </w:r>
      </w:del>
    </w:p>
    <w:p w14:paraId="60E1DC01" w14:textId="79080AFC" w:rsidR="00CB7E31" w:rsidDel="00F217D2" w:rsidRDefault="00000000">
      <w:pPr>
        <w:tabs>
          <w:tab w:val="center" w:pos="1606"/>
          <w:tab w:val="center" w:pos="6818"/>
          <w:tab w:val="center" w:pos="8422"/>
        </w:tabs>
        <w:spacing w:after="160" w:line="259" w:lineRule="auto"/>
        <w:rPr>
          <w:del w:id="8112" w:author="Jose Eduardo VIU" w:date="2023-04-02T00:32:00Z"/>
        </w:rPr>
      </w:pPr>
      <w:del w:id="8113" w:author="Jose Eduardo VIU" w:date="2023-04-02T00:32:00Z">
        <w:r w:rsidDel="00F217D2">
          <w:rPr>
            <w:rFonts w:ascii="Calibri" w:eastAsia="Calibri" w:hAnsi="Calibri" w:cs="Calibri"/>
          </w:rPr>
          <w:tab/>
        </w:r>
        <w:r w:rsidDel="00F217D2">
          <w:delText>AdaBoostRegressor</w:delText>
        </w:r>
        <w:r w:rsidDel="00F217D2">
          <w:tab/>
          <w:delText>0.73</w:delText>
        </w:r>
        <w:r w:rsidDel="00F217D2">
          <w:tab/>
          <w:delText>0.04</w:delText>
        </w:r>
      </w:del>
    </w:p>
    <w:p w14:paraId="53C20BBF" w14:textId="5C34F794" w:rsidR="00CB7E31" w:rsidDel="00F217D2" w:rsidRDefault="00000000">
      <w:pPr>
        <w:tabs>
          <w:tab w:val="center" w:pos="804"/>
          <w:tab w:val="center" w:pos="6818"/>
          <w:tab w:val="center" w:pos="8422"/>
        </w:tabs>
        <w:spacing w:after="160" w:line="259" w:lineRule="auto"/>
        <w:rPr>
          <w:del w:id="8114" w:author="Jose Eduardo VIU" w:date="2023-04-02T00:32:00Z"/>
        </w:rPr>
      </w:pPr>
      <w:del w:id="8115" w:author="Jose Eduardo VIU" w:date="2023-04-02T00:32:00Z">
        <w:r w:rsidDel="00F217D2">
          <w:rPr>
            <w:rFonts w:ascii="Calibri" w:eastAsia="Calibri" w:hAnsi="Calibri" w:cs="Calibri"/>
          </w:rPr>
          <w:tab/>
        </w:r>
        <w:r w:rsidDel="00F217D2">
          <w:delText>SVR</w:delText>
        </w:r>
        <w:r w:rsidDel="00F217D2">
          <w:tab/>
          <w:delText>0.71</w:delText>
        </w:r>
        <w:r w:rsidDel="00F217D2">
          <w:tab/>
          <w:delText>0.05</w:delText>
        </w:r>
      </w:del>
    </w:p>
    <w:p w14:paraId="5649821E" w14:textId="186A613D" w:rsidR="00CB7E31" w:rsidDel="00F217D2" w:rsidRDefault="00000000">
      <w:pPr>
        <w:tabs>
          <w:tab w:val="center" w:pos="1263"/>
          <w:tab w:val="center" w:pos="6818"/>
          <w:tab w:val="center" w:pos="8422"/>
        </w:tabs>
        <w:spacing w:after="160" w:line="259" w:lineRule="auto"/>
        <w:rPr>
          <w:del w:id="8116" w:author="Jose Eduardo VIU" w:date="2023-04-02T00:32:00Z"/>
        </w:rPr>
      </w:pPr>
      <w:del w:id="8117" w:author="Jose Eduardo VIU" w:date="2023-04-02T00:32:00Z">
        <w:r w:rsidDel="00F217D2">
          <w:rPr>
            <w:rFonts w:ascii="Calibri" w:eastAsia="Calibri" w:hAnsi="Calibri" w:cs="Calibri"/>
          </w:rPr>
          <w:tab/>
        </w:r>
        <w:r w:rsidDel="00F217D2">
          <w:delText>LassoLarsIC</w:delText>
        </w:r>
        <w:r w:rsidDel="00F217D2">
          <w:tab/>
          <w:delText>0.67</w:delText>
        </w:r>
        <w:r w:rsidDel="00F217D2">
          <w:tab/>
          <w:delText>0.05</w:delText>
        </w:r>
      </w:del>
    </w:p>
    <w:p w14:paraId="5D1189AB" w14:textId="1B10FBDE" w:rsidR="00CB7E31" w:rsidDel="00F217D2" w:rsidRDefault="00000000">
      <w:pPr>
        <w:tabs>
          <w:tab w:val="center" w:pos="1263"/>
          <w:tab w:val="center" w:pos="6818"/>
          <w:tab w:val="center" w:pos="8422"/>
        </w:tabs>
        <w:spacing w:after="160" w:line="259" w:lineRule="auto"/>
        <w:rPr>
          <w:del w:id="8118" w:author="Jose Eduardo VIU" w:date="2023-04-02T00:32:00Z"/>
        </w:rPr>
      </w:pPr>
      <w:del w:id="8119" w:author="Jose Eduardo VIU" w:date="2023-04-02T00:32:00Z">
        <w:r w:rsidDel="00F217D2">
          <w:rPr>
            <w:rFonts w:ascii="Calibri" w:eastAsia="Calibri" w:hAnsi="Calibri" w:cs="Calibri"/>
          </w:rPr>
          <w:tab/>
        </w:r>
        <w:r w:rsidDel="00F217D2">
          <w:delText>LassoLarsCV</w:delText>
        </w:r>
        <w:r w:rsidDel="00F217D2">
          <w:tab/>
          <w:delText>0.67</w:delText>
        </w:r>
        <w:r w:rsidDel="00F217D2">
          <w:tab/>
          <w:delText>0.05</w:delText>
        </w:r>
      </w:del>
    </w:p>
    <w:p w14:paraId="04DB5DFC" w14:textId="0B30AC09" w:rsidR="00CB7E31" w:rsidDel="00F217D2" w:rsidRDefault="00000000">
      <w:pPr>
        <w:tabs>
          <w:tab w:val="center" w:pos="976"/>
          <w:tab w:val="center" w:pos="6818"/>
          <w:tab w:val="center" w:pos="8422"/>
        </w:tabs>
        <w:spacing w:after="160" w:line="259" w:lineRule="auto"/>
        <w:rPr>
          <w:del w:id="8120" w:author="Jose Eduardo VIU" w:date="2023-04-02T00:32:00Z"/>
        </w:rPr>
      </w:pPr>
      <w:del w:id="8121" w:author="Jose Eduardo VIU" w:date="2023-04-02T00:32:00Z">
        <w:r w:rsidDel="00F217D2">
          <w:rPr>
            <w:rFonts w:ascii="Calibri" w:eastAsia="Calibri" w:hAnsi="Calibri" w:cs="Calibri"/>
          </w:rPr>
          <w:tab/>
        </w:r>
        <w:r w:rsidDel="00F217D2">
          <w:delText>LarsCV</w:delText>
        </w:r>
        <w:r w:rsidDel="00F217D2">
          <w:tab/>
          <w:delText>0.67</w:delText>
        </w:r>
        <w:r w:rsidDel="00F217D2">
          <w:tab/>
          <w:delText>0.05</w:delText>
        </w:r>
      </w:del>
    </w:p>
    <w:p w14:paraId="6EB13F7F" w14:textId="7A1F6361" w:rsidR="00CB7E31" w:rsidDel="00F217D2" w:rsidRDefault="00000000">
      <w:pPr>
        <w:tabs>
          <w:tab w:val="center" w:pos="1033"/>
          <w:tab w:val="center" w:pos="6818"/>
          <w:tab w:val="center" w:pos="8422"/>
        </w:tabs>
        <w:spacing w:after="160" w:line="259" w:lineRule="auto"/>
        <w:rPr>
          <w:del w:id="8122" w:author="Jose Eduardo VIU" w:date="2023-04-02T00:32:00Z"/>
        </w:rPr>
      </w:pPr>
      <w:del w:id="8123" w:author="Jose Eduardo VIU" w:date="2023-04-02T00:32:00Z">
        <w:r w:rsidDel="00F217D2">
          <w:rPr>
            <w:rFonts w:ascii="Calibri" w:eastAsia="Calibri" w:hAnsi="Calibri" w:cs="Calibri"/>
          </w:rPr>
          <w:tab/>
        </w:r>
        <w:r w:rsidDel="00F217D2">
          <w:delText>LassoCV</w:delText>
        </w:r>
        <w:r w:rsidDel="00F217D2">
          <w:tab/>
          <w:delText>0.67</w:delText>
        </w:r>
        <w:r w:rsidDel="00F217D2">
          <w:tab/>
          <w:delText>0.05</w:delText>
        </w:r>
      </w:del>
    </w:p>
    <w:p w14:paraId="20DDD8C2" w14:textId="5F7FA927" w:rsidR="00CB7E31" w:rsidDel="00F217D2" w:rsidRDefault="00000000">
      <w:pPr>
        <w:tabs>
          <w:tab w:val="center" w:pos="1320"/>
          <w:tab w:val="center" w:pos="6818"/>
          <w:tab w:val="center" w:pos="8422"/>
        </w:tabs>
        <w:spacing w:after="160" w:line="259" w:lineRule="auto"/>
        <w:rPr>
          <w:del w:id="8124" w:author="Jose Eduardo VIU" w:date="2023-04-02T00:32:00Z"/>
        </w:rPr>
      </w:pPr>
      <w:del w:id="8125" w:author="Jose Eduardo VIU" w:date="2023-04-02T00:32:00Z">
        <w:r w:rsidDel="00F217D2">
          <w:rPr>
            <w:rFonts w:ascii="Calibri" w:eastAsia="Calibri" w:hAnsi="Calibri" w:cs="Calibri"/>
          </w:rPr>
          <w:tab/>
        </w:r>
        <w:r w:rsidDel="00F217D2">
          <w:delText>ElasticNetCV</w:delText>
        </w:r>
        <w:r w:rsidDel="00F217D2">
          <w:tab/>
          <w:delText>0.67</w:delText>
        </w:r>
        <w:r w:rsidDel="00F217D2">
          <w:tab/>
          <w:delText>0.05</w:delText>
        </w:r>
      </w:del>
    </w:p>
    <w:p w14:paraId="79D15A6C" w14:textId="6F10A7A5" w:rsidR="00CB7E31" w:rsidDel="00F217D2" w:rsidRDefault="00000000">
      <w:pPr>
        <w:tabs>
          <w:tab w:val="center" w:pos="1320"/>
          <w:tab w:val="center" w:pos="6818"/>
          <w:tab w:val="center" w:pos="8422"/>
        </w:tabs>
        <w:spacing w:after="160" w:line="259" w:lineRule="auto"/>
        <w:rPr>
          <w:del w:id="8126" w:author="Jose Eduardo VIU" w:date="2023-04-02T00:32:00Z"/>
        </w:rPr>
      </w:pPr>
      <w:del w:id="8127" w:author="Jose Eduardo VIU" w:date="2023-04-02T00:32:00Z">
        <w:r w:rsidDel="00F217D2">
          <w:rPr>
            <w:rFonts w:ascii="Calibri" w:eastAsia="Calibri" w:hAnsi="Calibri" w:cs="Calibri"/>
          </w:rPr>
          <w:tab/>
        </w:r>
        <w:r w:rsidDel="00F217D2">
          <w:delText>SGDRegressor</w:delText>
        </w:r>
        <w:r w:rsidDel="00F217D2">
          <w:tab/>
          <w:delText>0.67</w:delText>
        </w:r>
        <w:r w:rsidDel="00F217D2">
          <w:tab/>
          <w:delText>0.05</w:delText>
        </w:r>
      </w:del>
    </w:p>
    <w:p w14:paraId="6F86DA2B" w14:textId="72EEDBDF" w:rsidR="00CB7E31" w:rsidDel="00F217D2" w:rsidRDefault="00000000">
      <w:pPr>
        <w:tabs>
          <w:tab w:val="center" w:pos="1033"/>
          <w:tab w:val="center" w:pos="6818"/>
          <w:tab w:val="center" w:pos="8422"/>
        </w:tabs>
        <w:spacing w:after="160" w:line="259" w:lineRule="auto"/>
        <w:rPr>
          <w:del w:id="8128" w:author="Jose Eduardo VIU" w:date="2023-04-02T00:32:00Z"/>
        </w:rPr>
      </w:pPr>
      <w:del w:id="8129" w:author="Jose Eduardo VIU" w:date="2023-04-02T00:32:00Z">
        <w:r w:rsidDel="00F217D2">
          <w:rPr>
            <w:rFonts w:ascii="Calibri" w:eastAsia="Calibri" w:hAnsi="Calibri" w:cs="Calibri"/>
          </w:rPr>
          <w:tab/>
        </w:r>
        <w:r w:rsidDel="00F217D2">
          <w:delText>RidgeCV</w:delText>
        </w:r>
        <w:r w:rsidDel="00F217D2">
          <w:tab/>
          <w:delText>0.67</w:delText>
        </w:r>
        <w:r w:rsidDel="00F217D2">
          <w:tab/>
          <w:delText>0.05</w:delText>
        </w:r>
      </w:del>
    </w:p>
    <w:p w14:paraId="236C840E" w14:textId="73C6BB08" w:rsidR="00CB7E31" w:rsidDel="00F217D2" w:rsidRDefault="00000000">
      <w:pPr>
        <w:tabs>
          <w:tab w:val="center" w:pos="919"/>
          <w:tab w:val="center" w:pos="6818"/>
          <w:tab w:val="center" w:pos="8422"/>
        </w:tabs>
        <w:spacing w:after="160" w:line="259" w:lineRule="auto"/>
        <w:rPr>
          <w:del w:id="8130" w:author="Jose Eduardo VIU" w:date="2023-04-02T00:32:00Z"/>
        </w:rPr>
      </w:pPr>
      <w:del w:id="8131" w:author="Jose Eduardo VIU" w:date="2023-04-02T00:32:00Z">
        <w:r w:rsidDel="00F217D2">
          <w:rPr>
            <w:rFonts w:ascii="Calibri" w:eastAsia="Calibri" w:hAnsi="Calibri" w:cs="Calibri"/>
          </w:rPr>
          <w:tab/>
        </w:r>
        <w:r w:rsidDel="00F217D2">
          <w:delText>Ridge</w:delText>
        </w:r>
        <w:r w:rsidDel="00F217D2">
          <w:tab/>
          <w:delText>0.67</w:delText>
        </w:r>
        <w:r w:rsidDel="00F217D2">
          <w:tab/>
          <w:delText>0.05</w:delText>
        </w:r>
      </w:del>
    </w:p>
    <w:p w14:paraId="1512DE3C" w14:textId="28581AE4" w:rsidR="00CB7E31" w:rsidDel="00F217D2" w:rsidRDefault="00000000">
      <w:pPr>
        <w:tabs>
          <w:tab w:val="center" w:pos="862"/>
          <w:tab w:val="center" w:pos="6818"/>
          <w:tab w:val="center" w:pos="8422"/>
        </w:tabs>
        <w:spacing w:after="160" w:line="259" w:lineRule="auto"/>
        <w:rPr>
          <w:del w:id="8132" w:author="Jose Eduardo VIU" w:date="2023-04-02T00:32:00Z"/>
        </w:rPr>
      </w:pPr>
      <w:del w:id="8133" w:author="Jose Eduardo VIU" w:date="2023-04-02T00:32:00Z">
        <w:r w:rsidDel="00F217D2">
          <w:rPr>
            <w:rFonts w:ascii="Calibri" w:eastAsia="Calibri" w:hAnsi="Calibri" w:cs="Calibri"/>
          </w:rPr>
          <w:tab/>
        </w:r>
        <w:r w:rsidDel="00F217D2">
          <w:delText>Lars</w:delText>
        </w:r>
        <w:r w:rsidDel="00F217D2">
          <w:tab/>
          <w:delText>0.67</w:delText>
        </w:r>
        <w:r w:rsidDel="00F217D2">
          <w:tab/>
          <w:delText>0.05</w:delText>
        </w:r>
      </w:del>
    </w:p>
    <w:p w14:paraId="0FE472C6" w14:textId="17FE75E1" w:rsidR="00CB7E31" w:rsidDel="00F217D2" w:rsidRDefault="00000000">
      <w:pPr>
        <w:tabs>
          <w:tab w:val="center" w:pos="1377"/>
          <w:tab w:val="center" w:pos="6818"/>
          <w:tab w:val="center" w:pos="8422"/>
        </w:tabs>
        <w:spacing w:after="160" w:line="259" w:lineRule="auto"/>
        <w:rPr>
          <w:del w:id="8134" w:author="Jose Eduardo VIU" w:date="2023-04-02T00:32:00Z"/>
        </w:rPr>
      </w:pPr>
      <w:del w:id="8135" w:author="Jose Eduardo VIU" w:date="2023-04-02T00:32:00Z">
        <w:r w:rsidDel="00F217D2">
          <w:rPr>
            <w:rFonts w:ascii="Calibri" w:eastAsia="Calibri" w:hAnsi="Calibri" w:cs="Calibri"/>
          </w:rPr>
          <w:tab/>
        </w:r>
        <w:r w:rsidDel="00F217D2">
          <w:delText>BayesianRidge</w:delText>
        </w:r>
        <w:r w:rsidDel="00F217D2">
          <w:tab/>
          <w:delText>0.67</w:delText>
        </w:r>
        <w:r w:rsidDel="00F217D2">
          <w:tab/>
          <w:delText>0.05</w:delText>
        </w:r>
      </w:del>
    </w:p>
    <w:p w14:paraId="4A13DAA3" w14:textId="419E4EC3" w:rsidR="00CB7E31" w:rsidDel="00F217D2" w:rsidRDefault="00000000">
      <w:pPr>
        <w:tabs>
          <w:tab w:val="center" w:pos="1549"/>
          <w:tab w:val="center" w:pos="6818"/>
          <w:tab w:val="center" w:pos="8422"/>
        </w:tabs>
        <w:spacing w:after="160" w:line="259" w:lineRule="auto"/>
        <w:rPr>
          <w:del w:id="8136" w:author="Jose Eduardo VIU" w:date="2023-04-02T00:32:00Z"/>
        </w:rPr>
      </w:pPr>
      <w:del w:id="8137" w:author="Jose Eduardo VIU" w:date="2023-04-02T00:32:00Z">
        <w:r w:rsidDel="00F217D2">
          <w:rPr>
            <w:rFonts w:ascii="Calibri" w:eastAsia="Calibri" w:hAnsi="Calibri" w:cs="Calibri"/>
          </w:rPr>
          <w:tab/>
        </w:r>
        <w:r w:rsidDel="00F217D2">
          <w:delText>LinearRegression</w:delText>
        </w:r>
        <w:r w:rsidDel="00F217D2">
          <w:tab/>
          <w:delText>0.67</w:delText>
        </w:r>
        <w:r w:rsidDel="00F217D2">
          <w:tab/>
          <w:delText>0.05</w:delText>
        </w:r>
      </w:del>
    </w:p>
    <w:p w14:paraId="76B78EB5" w14:textId="44C084F5" w:rsidR="00CB7E31" w:rsidDel="00F217D2" w:rsidRDefault="00000000">
      <w:pPr>
        <w:tabs>
          <w:tab w:val="center" w:pos="2122"/>
          <w:tab w:val="center" w:pos="6818"/>
          <w:tab w:val="center" w:pos="8422"/>
        </w:tabs>
        <w:spacing w:after="160" w:line="259" w:lineRule="auto"/>
        <w:rPr>
          <w:del w:id="8138" w:author="Jose Eduardo VIU" w:date="2023-04-02T00:32:00Z"/>
        </w:rPr>
      </w:pPr>
      <w:del w:id="8139" w:author="Jose Eduardo VIU" w:date="2023-04-02T00:32:00Z">
        <w:r w:rsidDel="00F217D2">
          <w:rPr>
            <w:rFonts w:ascii="Calibri" w:eastAsia="Calibri" w:hAnsi="Calibri" w:cs="Calibri"/>
          </w:rPr>
          <w:tab/>
        </w:r>
        <w:r w:rsidDel="00F217D2">
          <w:delText>TransformedTargetRegressor</w:delText>
        </w:r>
        <w:r w:rsidDel="00F217D2">
          <w:tab/>
          <w:delText>0.67</w:delText>
        </w:r>
        <w:r w:rsidDel="00F217D2">
          <w:tab/>
          <w:delText>0.05</w:delText>
        </w:r>
      </w:del>
    </w:p>
    <w:p w14:paraId="7AEA9A61" w14:textId="332794C5" w:rsidR="00CB7E31" w:rsidDel="00F217D2" w:rsidRDefault="00000000">
      <w:pPr>
        <w:tabs>
          <w:tab w:val="center" w:pos="1320"/>
          <w:tab w:val="center" w:pos="6818"/>
          <w:tab w:val="center" w:pos="8422"/>
        </w:tabs>
        <w:spacing w:after="160" w:line="259" w:lineRule="auto"/>
        <w:rPr>
          <w:del w:id="8140" w:author="Jose Eduardo VIU" w:date="2023-04-02T00:32:00Z"/>
        </w:rPr>
      </w:pPr>
      <w:del w:id="8141" w:author="Jose Eduardo VIU" w:date="2023-04-02T00:32:00Z">
        <w:r w:rsidDel="00F217D2">
          <w:rPr>
            <w:rFonts w:ascii="Calibri" w:eastAsia="Calibri" w:hAnsi="Calibri" w:cs="Calibri"/>
          </w:rPr>
          <w:tab/>
        </w:r>
        <w:r w:rsidDel="00F217D2">
          <w:delText>MLPRegressor</w:delText>
        </w:r>
        <w:r w:rsidDel="00F217D2">
          <w:tab/>
          <w:delText>0.66</w:delText>
        </w:r>
        <w:r w:rsidDel="00F217D2">
          <w:tab/>
          <w:delText>0.05</w:delText>
        </w:r>
      </w:del>
    </w:p>
    <w:p w14:paraId="15317958" w14:textId="343887F7" w:rsidR="00CB7E31" w:rsidDel="00F217D2" w:rsidRDefault="00000000">
      <w:pPr>
        <w:tabs>
          <w:tab w:val="center" w:pos="2179"/>
          <w:tab w:val="center" w:pos="6818"/>
          <w:tab w:val="center" w:pos="8422"/>
        </w:tabs>
        <w:spacing w:after="160" w:line="259" w:lineRule="auto"/>
        <w:rPr>
          <w:del w:id="8142" w:author="Jose Eduardo VIU" w:date="2023-04-02T00:32:00Z"/>
        </w:rPr>
      </w:pPr>
      <w:del w:id="8143" w:author="Jose Eduardo VIU" w:date="2023-04-02T00:32:00Z">
        <w:r w:rsidDel="00F217D2">
          <w:rPr>
            <w:rFonts w:ascii="Calibri" w:eastAsia="Calibri" w:hAnsi="Calibri" w:cs="Calibri"/>
          </w:rPr>
          <w:tab/>
        </w:r>
        <w:r w:rsidDel="00F217D2">
          <w:delText>OrthogonalMatchingPursuitCV</w:delText>
        </w:r>
        <w:r w:rsidDel="00F217D2">
          <w:tab/>
          <w:delText>0.62</w:delText>
        </w:r>
        <w:r w:rsidDel="00F217D2">
          <w:tab/>
          <w:delText>0.05</w:delText>
        </w:r>
      </w:del>
    </w:p>
    <w:p w14:paraId="2608F36C" w14:textId="18B99CB7" w:rsidR="00CB7E31" w:rsidDel="00F217D2" w:rsidRDefault="00000000">
      <w:pPr>
        <w:tabs>
          <w:tab w:val="center" w:pos="1434"/>
          <w:tab w:val="center" w:pos="6818"/>
          <w:tab w:val="center" w:pos="8422"/>
        </w:tabs>
        <w:spacing w:after="160" w:line="259" w:lineRule="auto"/>
        <w:rPr>
          <w:del w:id="8144" w:author="Jose Eduardo VIU" w:date="2023-04-02T00:32:00Z"/>
        </w:rPr>
      </w:pPr>
      <w:del w:id="8145" w:author="Jose Eduardo VIU" w:date="2023-04-02T00:32:00Z">
        <w:r w:rsidDel="00F217D2">
          <w:rPr>
            <w:rFonts w:ascii="Calibri" w:eastAsia="Calibri" w:hAnsi="Calibri" w:cs="Calibri"/>
          </w:rPr>
          <w:tab/>
        </w:r>
        <w:r w:rsidDel="00F217D2">
          <w:delText>HuberRegressor</w:delText>
        </w:r>
        <w:r w:rsidDel="00F217D2">
          <w:tab/>
          <w:delText>0.61</w:delText>
        </w:r>
        <w:r w:rsidDel="00F217D2">
          <w:tab/>
          <w:delText>0.05</w:delText>
        </w:r>
      </w:del>
    </w:p>
    <w:p w14:paraId="406F3087" w14:textId="50F19BB8" w:rsidR="00CB7E31" w:rsidDel="00F217D2" w:rsidRDefault="00000000">
      <w:pPr>
        <w:tabs>
          <w:tab w:val="center" w:pos="1663"/>
          <w:tab w:val="center" w:pos="6818"/>
          <w:tab w:val="center" w:pos="8422"/>
        </w:tabs>
        <w:spacing w:after="160" w:line="259" w:lineRule="auto"/>
        <w:rPr>
          <w:del w:id="8146" w:author="Jose Eduardo VIU" w:date="2023-04-02T00:32:00Z"/>
        </w:rPr>
      </w:pPr>
      <w:del w:id="8147" w:author="Jose Eduardo VIU" w:date="2023-04-02T00:32:00Z">
        <w:r w:rsidDel="00F217D2">
          <w:rPr>
            <w:rFonts w:ascii="Calibri" w:eastAsia="Calibri" w:hAnsi="Calibri" w:cs="Calibri"/>
          </w:rPr>
          <w:tab/>
        </w:r>
        <w:r w:rsidDel="00F217D2">
          <w:delText>ExtraTreeRegressor</w:delText>
        </w:r>
        <w:r w:rsidDel="00F217D2">
          <w:tab/>
          <w:delText>0.60</w:delText>
        </w:r>
        <w:r w:rsidDel="00F217D2">
          <w:tab/>
          <w:delText>0.05</w:delText>
        </w:r>
      </w:del>
    </w:p>
    <w:p w14:paraId="04A59106" w14:textId="12FEFBA9" w:rsidR="00CB7E31" w:rsidDel="00F217D2" w:rsidRDefault="00000000">
      <w:pPr>
        <w:tabs>
          <w:tab w:val="center" w:pos="1148"/>
          <w:tab w:val="center" w:pos="6818"/>
          <w:tab w:val="center" w:pos="8422"/>
        </w:tabs>
        <w:spacing w:after="160" w:line="259" w:lineRule="auto"/>
        <w:rPr>
          <w:del w:id="8148" w:author="Jose Eduardo VIU" w:date="2023-04-02T00:32:00Z"/>
        </w:rPr>
      </w:pPr>
      <w:del w:id="8149" w:author="Jose Eduardo VIU" w:date="2023-04-02T00:32:00Z">
        <w:r w:rsidDel="00F217D2">
          <w:rPr>
            <w:rFonts w:ascii="Calibri" w:eastAsia="Calibri" w:hAnsi="Calibri" w:cs="Calibri"/>
          </w:rPr>
          <w:tab/>
        </w:r>
        <w:r w:rsidDel="00F217D2">
          <w:delText>LinearSVR</w:delText>
        </w:r>
        <w:r w:rsidDel="00F217D2">
          <w:tab/>
          <w:delText>0.57</w:delText>
        </w:r>
        <w:r w:rsidDel="00F217D2">
          <w:tab/>
          <w:delText>0.06</w:delText>
        </w:r>
      </w:del>
    </w:p>
    <w:p w14:paraId="5EB94ED2" w14:textId="38CAF3CC" w:rsidR="00CB7E31" w:rsidDel="00F217D2" w:rsidRDefault="00000000">
      <w:pPr>
        <w:tabs>
          <w:tab w:val="center" w:pos="1835"/>
          <w:tab w:val="center" w:pos="6818"/>
          <w:tab w:val="center" w:pos="8422"/>
        </w:tabs>
        <w:spacing w:after="160" w:line="259" w:lineRule="auto"/>
        <w:rPr>
          <w:del w:id="8150" w:author="Jose Eduardo VIU" w:date="2023-04-02T00:32:00Z"/>
        </w:rPr>
      </w:pPr>
      <w:del w:id="8151" w:author="Jose Eduardo VIU" w:date="2023-04-02T00:32:00Z">
        <w:r w:rsidDel="00F217D2">
          <w:rPr>
            <w:rFonts w:ascii="Calibri" w:eastAsia="Calibri" w:hAnsi="Calibri" w:cs="Calibri"/>
          </w:rPr>
          <w:tab/>
        </w:r>
        <w:r w:rsidDel="00F217D2">
          <w:delText>DecisionTreeRegressor</w:delText>
        </w:r>
        <w:r w:rsidDel="00F217D2">
          <w:tab/>
          <w:delText>0.57</w:delText>
        </w:r>
        <w:r w:rsidDel="00F217D2">
          <w:tab/>
          <w:delText>0.06</w:delText>
        </w:r>
      </w:del>
    </w:p>
    <w:p w14:paraId="0611BE9C" w14:textId="722AE6C0" w:rsidR="00CB7E31" w:rsidDel="00F217D2" w:rsidRDefault="00000000">
      <w:pPr>
        <w:tabs>
          <w:tab w:val="center" w:pos="1434"/>
          <w:tab w:val="center" w:pos="6818"/>
          <w:tab w:val="center" w:pos="8422"/>
        </w:tabs>
        <w:spacing w:after="160" w:line="259" w:lineRule="auto"/>
        <w:rPr>
          <w:del w:id="8152" w:author="Jose Eduardo VIU" w:date="2023-04-02T00:32:00Z"/>
        </w:rPr>
      </w:pPr>
      <w:del w:id="8153" w:author="Jose Eduardo VIU" w:date="2023-04-02T00:32:00Z">
        <w:r w:rsidDel="00F217D2">
          <w:rPr>
            <w:rFonts w:ascii="Calibri" w:eastAsia="Calibri" w:hAnsi="Calibri" w:cs="Calibri"/>
          </w:rPr>
          <w:tab/>
        </w:r>
        <w:r w:rsidDel="00F217D2">
          <w:delText>GammaRegressor</w:delText>
        </w:r>
        <w:r w:rsidDel="00F217D2">
          <w:tab/>
          <w:delText>0.56</w:delText>
        </w:r>
        <w:r w:rsidDel="00F217D2">
          <w:tab/>
          <w:delText>0.06</w:delText>
        </w:r>
      </w:del>
    </w:p>
    <w:p w14:paraId="71CA24DC" w14:textId="099608B0" w:rsidR="00CB7E31" w:rsidDel="00F217D2" w:rsidRDefault="00000000">
      <w:pPr>
        <w:tabs>
          <w:tab w:val="center" w:pos="1549"/>
          <w:tab w:val="center" w:pos="6818"/>
          <w:tab w:val="center" w:pos="8422"/>
        </w:tabs>
        <w:spacing w:after="160" w:line="259" w:lineRule="auto"/>
        <w:rPr>
          <w:del w:id="8154" w:author="Jose Eduardo VIU" w:date="2023-04-02T00:32:00Z"/>
        </w:rPr>
      </w:pPr>
      <w:del w:id="8155" w:author="Jose Eduardo VIU" w:date="2023-04-02T00:32:00Z">
        <w:r w:rsidDel="00F217D2">
          <w:rPr>
            <w:rFonts w:ascii="Calibri" w:eastAsia="Calibri" w:hAnsi="Calibri" w:cs="Calibri"/>
          </w:rPr>
          <w:tab/>
        </w:r>
        <w:r w:rsidDel="00F217D2">
          <w:delText>TweedieRegressor</w:delText>
        </w:r>
        <w:r w:rsidDel="00F217D2">
          <w:tab/>
          <w:delText>0.56</w:delText>
        </w:r>
        <w:r w:rsidDel="00F217D2">
          <w:tab/>
          <w:delText>0.06</w:delText>
        </w:r>
      </w:del>
    </w:p>
    <w:p w14:paraId="72F502FB" w14:textId="5F8B0307" w:rsidR="00CB7E31" w:rsidDel="00F217D2" w:rsidRDefault="00000000">
      <w:pPr>
        <w:tabs>
          <w:tab w:val="center" w:pos="2064"/>
          <w:tab w:val="center" w:pos="6818"/>
          <w:tab w:val="center" w:pos="8422"/>
        </w:tabs>
        <w:spacing w:after="160" w:line="259" w:lineRule="auto"/>
        <w:rPr>
          <w:del w:id="8156" w:author="Jose Eduardo VIU" w:date="2023-04-02T00:32:00Z"/>
        </w:rPr>
      </w:pPr>
      <w:del w:id="8157" w:author="Jose Eduardo VIU" w:date="2023-04-02T00:32:00Z">
        <w:r w:rsidDel="00F217D2">
          <w:rPr>
            <w:rFonts w:ascii="Calibri" w:eastAsia="Calibri" w:hAnsi="Calibri" w:cs="Calibri"/>
          </w:rPr>
          <w:tab/>
        </w:r>
        <w:r w:rsidDel="00F217D2">
          <w:delText>OrthogonalMatchingPursuit</w:delText>
        </w:r>
        <w:r w:rsidDel="00F217D2">
          <w:tab/>
          <w:delText>0.53</w:delText>
        </w:r>
        <w:r w:rsidDel="00F217D2">
          <w:tab/>
          <w:delText>0.06</w:delText>
        </w:r>
      </w:del>
    </w:p>
    <w:p w14:paraId="3C804926" w14:textId="5FB5F988" w:rsidR="00CB7E31" w:rsidDel="00F217D2" w:rsidRDefault="00000000">
      <w:pPr>
        <w:tabs>
          <w:tab w:val="center" w:pos="1434"/>
          <w:tab w:val="center" w:pos="6761"/>
          <w:tab w:val="center" w:pos="8422"/>
        </w:tabs>
        <w:spacing w:after="160" w:line="259" w:lineRule="auto"/>
        <w:rPr>
          <w:del w:id="8158" w:author="Jose Eduardo VIU" w:date="2023-04-02T00:32:00Z"/>
        </w:rPr>
      </w:pPr>
      <w:del w:id="8159" w:author="Jose Eduardo VIU" w:date="2023-04-02T00:32:00Z">
        <w:r w:rsidDel="00F217D2">
          <w:rPr>
            <w:rFonts w:ascii="Calibri" w:eastAsia="Calibri" w:hAnsi="Calibri" w:cs="Calibri"/>
          </w:rPr>
          <w:tab/>
        </w:r>
        <w:r w:rsidDel="00F217D2">
          <w:delText>DummyRegressor</w:delText>
        </w:r>
        <w:r w:rsidDel="00F217D2">
          <w:tab/>
          <w:delText>-0.00</w:delText>
        </w:r>
        <w:r w:rsidDel="00F217D2">
          <w:tab/>
          <w:delText>0.08</w:delText>
        </w:r>
      </w:del>
    </w:p>
    <w:p w14:paraId="20831B49" w14:textId="2ECBE6C7" w:rsidR="00CB7E31" w:rsidDel="00F217D2" w:rsidRDefault="00000000">
      <w:pPr>
        <w:tabs>
          <w:tab w:val="center" w:pos="1148"/>
          <w:tab w:val="center" w:pos="6761"/>
          <w:tab w:val="center" w:pos="8422"/>
        </w:tabs>
        <w:spacing w:after="160" w:line="259" w:lineRule="auto"/>
        <w:rPr>
          <w:del w:id="8160" w:author="Jose Eduardo VIU" w:date="2023-04-02T00:32:00Z"/>
        </w:rPr>
      </w:pPr>
      <w:del w:id="8161" w:author="Jose Eduardo VIU" w:date="2023-04-02T00:32:00Z">
        <w:r w:rsidDel="00F217D2">
          <w:rPr>
            <w:rFonts w:ascii="Calibri" w:eastAsia="Calibri" w:hAnsi="Calibri" w:cs="Calibri"/>
          </w:rPr>
          <w:tab/>
        </w:r>
        <w:r w:rsidDel="00F217D2">
          <w:delText>LassoLars</w:delText>
        </w:r>
        <w:r w:rsidDel="00F217D2">
          <w:tab/>
          <w:delText>-0.00</w:delText>
        </w:r>
        <w:r w:rsidDel="00F217D2">
          <w:tab/>
          <w:delText>0.08</w:delText>
        </w:r>
      </w:del>
    </w:p>
    <w:p w14:paraId="60BA893F" w14:textId="22BC599F" w:rsidR="00CB7E31" w:rsidDel="00F217D2" w:rsidRDefault="00000000">
      <w:pPr>
        <w:tabs>
          <w:tab w:val="center" w:pos="1205"/>
          <w:tab w:val="center" w:pos="6761"/>
          <w:tab w:val="center" w:pos="8422"/>
        </w:tabs>
        <w:spacing w:after="160" w:line="259" w:lineRule="auto"/>
        <w:rPr>
          <w:del w:id="8162" w:author="Jose Eduardo VIU" w:date="2023-04-02T00:32:00Z"/>
        </w:rPr>
      </w:pPr>
      <w:del w:id="8163" w:author="Jose Eduardo VIU" w:date="2023-04-02T00:32:00Z">
        <w:r w:rsidDel="00F217D2">
          <w:rPr>
            <w:rFonts w:ascii="Calibri" w:eastAsia="Calibri" w:hAnsi="Calibri" w:cs="Calibri"/>
          </w:rPr>
          <w:tab/>
        </w:r>
        <w:r w:rsidDel="00F217D2">
          <w:delText>ElasticNet</w:delText>
        </w:r>
        <w:r w:rsidDel="00F217D2">
          <w:tab/>
          <w:delText>-0.00</w:delText>
        </w:r>
        <w:r w:rsidDel="00F217D2">
          <w:tab/>
          <w:delText>0.08</w:delText>
        </w:r>
      </w:del>
    </w:p>
    <w:p w14:paraId="6F302BE5" w14:textId="4B28CB0A" w:rsidR="00CB7E31" w:rsidDel="00F217D2" w:rsidRDefault="00000000">
      <w:pPr>
        <w:tabs>
          <w:tab w:val="center" w:pos="919"/>
          <w:tab w:val="center" w:pos="6761"/>
          <w:tab w:val="center" w:pos="8422"/>
        </w:tabs>
        <w:spacing w:after="160" w:line="259" w:lineRule="auto"/>
        <w:rPr>
          <w:del w:id="8164" w:author="Jose Eduardo VIU" w:date="2023-04-02T00:32:00Z"/>
        </w:rPr>
      </w:pPr>
      <w:del w:id="8165" w:author="Jose Eduardo VIU" w:date="2023-04-02T00:32:00Z">
        <w:r w:rsidDel="00F217D2">
          <w:rPr>
            <w:rFonts w:ascii="Calibri" w:eastAsia="Calibri" w:hAnsi="Calibri" w:cs="Calibri"/>
          </w:rPr>
          <w:tab/>
        </w:r>
        <w:r w:rsidDel="00F217D2">
          <w:delText>Lasso</w:delText>
        </w:r>
        <w:r w:rsidDel="00F217D2">
          <w:tab/>
          <w:delText>-0.00</w:delText>
        </w:r>
        <w:r w:rsidDel="00F217D2">
          <w:tab/>
          <w:delText>0.08</w:delText>
        </w:r>
      </w:del>
    </w:p>
    <w:p w14:paraId="2610F39E" w14:textId="28C6A22A" w:rsidR="00CB7E31" w:rsidDel="00F217D2" w:rsidRDefault="00000000">
      <w:pPr>
        <w:tabs>
          <w:tab w:val="center" w:pos="2007"/>
          <w:tab w:val="center" w:pos="6761"/>
          <w:tab w:val="center" w:pos="8422"/>
        </w:tabs>
        <w:spacing w:after="160" w:line="259" w:lineRule="auto"/>
        <w:rPr>
          <w:del w:id="8166" w:author="Jose Eduardo VIU" w:date="2023-04-02T00:32:00Z"/>
        </w:rPr>
      </w:pPr>
      <w:del w:id="8167" w:author="Jose Eduardo VIU" w:date="2023-04-02T00:32:00Z">
        <w:r w:rsidDel="00F217D2">
          <w:rPr>
            <w:rFonts w:ascii="Calibri" w:eastAsia="Calibri" w:hAnsi="Calibri" w:cs="Calibri"/>
          </w:rPr>
          <w:tab/>
        </w:r>
        <w:r w:rsidDel="00F217D2">
          <w:delText>GaussianProcessRegressor</w:delText>
        </w:r>
        <w:r w:rsidDel="00F217D2">
          <w:tab/>
          <w:delText>-5.75</w:delText>
        </w:r>
        <w:r w:rsidDel="00F217D2">
          <w:tab/>
          <w:delText>0.22</w:delText>
        </w:r>
      </w:del>
    </w:p>
    <w:p w14:paraId="735EBEF3" w14:textId="26A915DB" w:rsidR="00CB7E31" w:rsidDel="00F217D2" w:rsidRDefault="00000000">
      <w:pPr>
        <w:tabs>
          <w:tab w:val="center" w:pos="1263"/>
          <w:tab w:val="center" w:pos="6703"/>
          <w:tab w:val="center" w:pos="8422"/>
        </w:tabs>
        <w:spacing w:after="160" w:line="259" w:lineRule="auto"/>
        <w:rPr>
          <w:del w:id="8168" w:author="Jose Eduardo VIU" w:date="2023-04-02T00:32:00Z"/>
        </w:rPr>
      </w:pPr>
      <w:del w:id="8169" w:author="Jose Eduardo VIU" w:date="2023-04-02T00:32:00Z">
        <w:r w:rsidDel="00F217D2">
          <w:rPr>
            <w:rFonts w:ascii="Calibri" w:eastAsia="Calibri" w:hAnsi="Calibri" w:cs="Calibri"/>
          </w:rPr>
          <w:tab/>
        </w:r>
        <w:r w:rsidDel="00F217D2">
          <w:delText>KernelRidge</w:delText>
        </w:r>
        <w:r w:rsidDel="00F217D2">
          <w:tab/>
          <w:delText>-91.42</w:delText>
        </w:r>
        <w:r w:rsidDel="00F217D2">
          <w:tab/>
          <w:delText>0.81</w:delText>
        </w:r>
      </w:del>
    </w:p>
    <w:p w14:paraId="14D06638" w14:textId="1C29B8CC" w:rsidR="00CB7E31" w:rsidDel="00F217D2" w:rsidRDefault="00000000">
      <w:pPr>
        <w:ind w:left="628" w:right="197"/>
        <w:rPr>
          <w:del w:id="8170" w:author="Jose Eduardo VIU" w:date="2023-04-02T00:32:00Z"/>
        </w:rPr>
      </w:pPr>
      <w:del w:id="8171" w:author="Jose Eduardo VIU" w:date="2023-04-02T00:32:00Z">
        <w:r w:rsidDel="00F217D2">
          <w:delText>RANSACRegressor</w:delText>
        </w:r>
        <w:r w:rsidDel="00F217D2">
          <w:tab/>
          <w:delText>-5611708736322594144256.00 6341256605.83 Time Taken</w:delText>
        </w:r>
      </w:del>
    </w:p>
    <w:p w14:paraId="19EE223A" w14:textId="1BC3665A" w:rsidR="00CB7E31" w:rsidDel="00F217D2" w:rsidRDefault="00000000">
      <w:pPr>
        <w:ind w:left="628" w:right="197"/>
        <w:rPr>
          <w:del w:id="8172" w:author="Jose Eduardo VIU" w:date="2023-04-02T00:32:00Z"/>
        </w:rPr>
      </w:pPr>
      <w:del w:id="8173" w:author="Jose Eduardo VIU" w:date="2023-04-02T00:32:00Z">
        <w:r w:rsidDel="00F217D2">
          <w:delText>Model</w:delText>
        </w:r>
      </w:del>
    </w:p>
    <w:p w14:paraId="5FA3C12B" w14:textId="6A975BBC" w:rsidR="00CB7E31" w:rsidDel="00F217D2" w:rsidRDefault="00000000">
      <w:pPr>
        <w:tabs>
          <w:tab w:val="center" w:pos="2293"/>
          <w:tab w:val="center" w:pos="5100"/>
        </w:tabs>
        <w:rPr>
          <w:del w:id="8174" w:author="Jose Eduardo VIU" w:date="2023-04-02T00:32:00Z"/>
        </w:rPr>
      </w:pPr>
      <w:del w:id="8175" w:author="Jose Eduardo VIU" w:date="2023-04-02T00:32:00Z">
        <w:r w:rsidDel="00F217D2">
          <w:rPr>
            <w:rFonts w:ascii="Calibri" w:eastAsia="Calibri" w:hAnsi="Calibri" w:cs="Calibri"/>
          </w:rPr>
          <w:tab/>
        </w:r>
        <w:r w:rsidDel="00F217D2">
          <w:delText>HistGradientBoostingRegressor</w:delText>
        </w:r>
        <w:r w:rsidDel="00F217D2">
          <w:tab/>
          <w:delText>6.17</w:delText>
        </w:r>
      </w:del>
    </w:p>
    <w:p w14:paraId="28366E02" w14:textId="47B132F3" w:rsidR="00CB7E31" w:rsidDel="00F217D2" w:rsidRDefault="00000000">
      <w:pPr>
        <w:tabs>
          <w:tab w:val="center" w:pos="1377"/>
          <w:tab w:val="center" w:pos="5100"/>
        </w:tabs>
        <w:rPr>
          <w:del w:id="8176" w:author="Jose Eduardo VIU" w:date="2023-04-02T00:32:00Z"/>
        </w:rPr>
      </w:pPr>
      <w:del w:id="8177" w:author="Jose Eduardo VIU" w:date="2023-04-02T00:32:00Z">
        <w:r w:rsidDel="00F217D2">
          <w:rPr>
            <w:rFonts w:ascii="Calibri" w:eastAsia="Calibri" w:hAnsi="Calibri" w:cs="Calibri"/>
          </w:rPr>
          <w:tab/>
        </w:r>
        <w:r w:rsidDel="00F217D2">
          <w:delText>LGBMRegressor</w:delText>
        </w:r>
        <w:r w:rsidDel="00F217D2">
          <w:tab/>
          <w:delText>0.19</w:delText>
        </w:r>
      </w:del>
    </w:p>
    <w:p w14:paraId="4B26FEF8" w14:textId="57874EEC" w:rsidR="00CB7E31" w:rsidDel="00F217D2" w:rsidRDefault="00000000">
      <w:pPr>
        <w:tabs>
          <w:tab w:val="center" w:pos="1721"/>
          <w:tab w:val="center" w:pos="5100"/>
        </w:tabs>
        <w:rPr>
          <w:del w:id="8178" w:author="Jose Eduardo VIU" w:date="2023-04-02T00:32:00Z"/>
        </w:rPr>
      </w:pPr>
      <w:del w:id="8179" w:author="Jose Eduardo VIU" w:date="2023-04-02T00:32:00Z">
        <w:r w:rsidDel="00F217D2">
          <w:rPr>
            <w:rFonts w:ascii="Calibri" w:eastAsia="Calibri" w:hAnsi="Calibri" w:cs="Calibri"/>
          </w:rPr>
          <w:tab/>
        </w:r>
        <w:r w:rsidDel="00F217D2">
          <w:delText>ExtraTreesRegressor</w:delText>
        </w:r>
        <w:r w:rsidDel="00F217D2">
          <w:tab/>
          <w:delText>1.97</w:delText>
        </w:r>
      </w:del>
    </w:p>
    <w:p w14:paraId="32104B6F" w14:textId="51DA1F42" w:rsidR="00CB7E31" w:rsidDel="00F217D2" w:rsidRDefault="00000000">
      <w:pPr>
        <w:tabs>
          <w:tab w:val="center" w:pos="1320"/>
          <w:tab w:val="center" w:pos="5100"/>
        </w:tabs>
        <w:rPr>
          <w:del w:id="8180" w:author="Jose Eduardo VIU" w:date="2023-04-02T00:32:00Z"/>
        </w:rPr>
      </w:pPr>
      <w:del w:id="8181" w:author="Jose Eduardo VIU" w:date="2023-04-02T00:32:00Z">
        <w:r w:rsidDel="00F217D2">
          <w:rPr>
            <w:rFonts w:ascii="Calibri" w:eastAsia="Calibri" w:hAnsi="Calibri" w:cs="Calibri"/>
          </w:rPr>
          <w:tab/>
        </w:r>
        <w:r w:rsidDel="00F217D2">
          <w:delText>XGBRegressor</w:delText>
        </w:r>
        <w:r w:rsidDel="00F217D2">
          <w:tab/>
          <w:delText>0.83</w:delText>
        </w:r>
      </w:del>
    </w:p>
    <w:p w14:paraId="362AA4E9" w14:textId="3D6C3D37" w:rsidR="00CB7E31" w:rsidDel="00F217D2" w:rsidRDefault="00000000">
      <w:pPr>
        <w:tabs>
          <w:tab w:val="center" w:pos="1835"/>
          <w:tab w:val="center" w:pos="5100"/>
        </w:tabs>
        <w:rPr>
          <w:del w:id="8182" w:author="Jose Eduardo VIU" w:date="2023-04-02T00:32:00Z"/>
        </w:rPr>
      </w:pPr>
      <w:del w:id="8183" w:author="Jose Eduardo VIU" w:date="2023-04-02T00:32:00Z">
        <w:r w:rsidDel="00F217D2">
          <w:rPr>
            <w:rFonts w:ascii="Calibri" w:eastAsia="Calibri" w:hAnsi="Calibri" w:cs="Calibri"/>
          </w:rPr>
          <w:tab/>
        </w:r>
        <w:r w:rsidDel="00F217D2">
          <w:delText>RandomForestRegressor</w:delText>
        </w:r>
        <w:r w:rsidDel="00F217D2">
          <w:tab/>
          <w:delText>3.80</w:delText>
        </w:r>
      </w:del>
    </w:p>
    <w:p w14:paraId="1D055258" w14:textId="68B61595" w:rsidR="00CB7E31" w:rsidDel="00F217D2" w:rsidRDefault="00000000">
      <w:pPr>
        <w:tabs>
          <w:tab w:val="center" w:pos="919"/>
          <w:tab w:val="center" w:pos="5100"/>
        </w:tabs>
        <w:rPr>
          <w:del w:id="8184" w:author="Jose Eduardo VIU" w:date="2023-04-02T00:32:00Z"/>
        </w:rPr>
      </w:pPr>
      <w:del w:id="8185" w:author="Jose Eduardo VIU" w:date="2023-04-02T00:32:00Z">
        <w:r w:rsidDel="00F217D2">
          <w:rPr>
            <w:rFonts w:ascii="Calibri" w:eastAsia="Calibri" w:hAnsi="Calibri" w:cs="Calibri"/>
          </w:rPr>
          <w:tab/>
        </w:r>
        <w:r w:rsidDel="00F217D2">
          <w:delText>NuSVR</w:delText>
        </w:r>
        <w:r w:rsidDel="00F217D2">
          <w:tab/>
          <w:delText>3.31</w:delText>
        </w:r>
      </w:del>
    </w:p>
    <w:p w14:paraId="7034A952" w14:textId="7DCF50A3" w:rsidR="00CB7E31" w:rsidDel="00F217D2" w:rsidRDefault="00000000">
      <w:pPr>
        <w:tabs>
          <w:tab w:val="center" w:pos="2064"/>
          <w:tab w:val="center" w:pos="5100"/>
        </w:tabs>
        <w:rPr>
          <w:del w:id="8186" w:author="Jose Eduardo VIU" w:date="2023-04-02T00:32:00Z"/>
        </w:rPr>
      </w:pPr>
      <w:del w:id="8187" w:author="Jose Eduardo VIU" w:date="2023-04-02T00:32:00Z">
        <w:r w:rsidDel="00F217D2">
          <w:rPr>
            <w:rFonts w:ascii="Calibri" w:eastAsia="Calibri" w:hAnsi="Calibri" w:cs="Calibri"/>
          </w:rPr>
          <w:tab/>
        </w:r>
        <w:r w:rsidDel="00F217D2">
          <w:delText>GradientBoostingRegressor</w:delText>
        </w:r>
        <w:r w:rsidDel="00F217D2">
          <w:tab/>
          <w:delText>2.23</w:delText>
        </w:r>
      </w:del>
    </w:p>
    <w:p w14:paraId="2F50A733" w14:textId="3FE39EF1" w:rsidR="00CB7E31" w:rsidDel="00F217D2" w:rsidRDefault="00000000">
      <w:pPr>
        <w:tabs>
          <w:tab w:val="center" w:pos="1549"/>
          <w:tab w:val="center" w:pos="5100"/>
        </w:tabs>
        <w:rPr>
          <w:del w:id="8188" w:author="Jose Eduardo VIU" w:date="2023-04-02T00:32:00Z"/>
        </w:rPr>
      </w:pPr>
      <w:del w:id="8189" w:author="Jose Eduardo VIU" w:date="2023-04-02T00:32:00Z">
        <w:r w:rsidDel="00F217D2">
          <w:rPr>
            <w:rFonts w:ascii="Calibri" w:eastAsia="Calibri" w:hAnsi="Calibri" w:cs="Calibri"/>
          </w:rPr>
          <w:tab/>
        </w:r>
        <w:r w:rsidDel="00F217D2">
          <w:delText>BaggingRegressor</w:delText>
        </w:r>
        <w:r w:rsidDel="00F217D2">
          <w:tab/>
          <w:delText>0.37</w:delText>
        </w:r>
      </w:del>
    </w:p>
    <w:p w14:paraId="442B2578" w14:textId="2DF9424E" w:rsidR="00CB7E31" w:rsidDel="00F217D2" w:rsidRDefault="00000000">
      <w:pPr>
        <w:tabs>
          <w:tab w:val="center" w:pos="1721"/>
          <w:tab w:val="center" w:pos="5100"/>
        </w:tabs>
        <w:rPr>
          <w:del w:id="8190" w:author="Jose Eduardo VIU" w:date="2023-04-02T00:32:00Z"/>
        </w:rPr>
      </w:pPr>
      <w:del w:id="8191" w:author="Jose Eduardo VIU" w:date="2023-04-02T00:32:00Z">
        <w:r w:rsidDel="00F217D2">
          <w:rPr>
            <w:rFonts w:ascii="Calibri" w:eastAsia="Calibri" w:hAnsi="Calibri" w:cs="Calibri"/>
          </w:rPr>
          <w:tab/>
        </w:r>
        <w:r w:rsidDel="00F217D2">
          <w:delText>KNeighborsRegressor</w:delText>
        </w:r>
        <w:r w:rsidDel="00F217D2">
          <w:tab/>
          <w:delText>0.43</w:delText>
        </w:r>
      </w:del>
    </w:p>
    <w:p w14:paraId="4649538C" w14:textId="6DA1A5AE" w:rsidR="00CB7E31" w:rsidDel="00F217D2" w:rsidRDefault="00000000">
      <w:pPr>
        <w:tabs>
          <w:tab w:val="center" w:pos="1606"/>
          <w:tab w:val="center" w:pos="5100"/>
        </w:tabs>
        <w:rPr>
          <w:del w:id="8192" w:author="Jose Eduardo VIU" w:date="2023-04-02T00:32:00Z"/>
        </w:rPr>
      </w:pPr>
      <w:del w:id="8193" w:author="Jose Eduardo VIU" w:date="2023-04-02T00:32:00Z">
        <w:r w:rsidDel="00F217D2">
          <w:rPr>
            <w:rFonts w:ascii="Calibri" w:eastAsia="Calibri" w:hAnsi="Calibri" w:cs="Calibri"/>
          </w:rPr>
          <w:tab/>
        </w:r>
        <w:r w:rsidDel="00F217D2">
          <w:delText>AdaBoostRegressor</w:delText>
        </w:r>
        <w:r w:rsidDel="00F217D2">
          <w:tab/>
          <w:delText>0.46</w:delText>
        </w:r>
      </w:del>
    </w:p>
    <w:p w14:paraId="0616EB5E" w14:textId="519B136C" w:rsidR="00CB7E31" w:rsidDel="00F217D2" w:rsidRDefault="00000000">
      <w:pPr>
        <w:tabs>
          <w:tab w:val="center" w:pos="804"/>
          <w:tab w:val="center" w:pos="5100"/>
        </w:tabs>
        <w:rPr>
          <w:del w:id="8194" w:author="Jose Eduardo VIU" w:date="2023-04-02T00:32:00Z"/>
        </w:rPr>
      </w:pPr>
      <w:del w:id="8195" w:author="Jose Eduardo VIU" w:date="2023-04-02T00:32:00Z">
        <w:r w:rsidDel="00F217D2">
          <w:rPr>
            <w:rFonts w:ascii="Calibri" w:eastAsia="Calibri" w:hAnsi="Calibri" w:cs="Calibri"/>
          </w:rPr>
          <w:tab/>
        </w:r>
        <w:r w:rsidDel="00F217D2">
          <w:delText>SVR</w:delText>
        </w:r>
        <w:r w:rsidDel="00F217D2">
          <w:tab/>
          <w:delText>0.14</w:delText>
        </w:r>
      </w:del>
    </w:p>
    <w:p w14:paraId="38502FE5" w14:textId="66335076" w:rsidR="00CB7E31" w:rsidDel="00F217D2" w:rsidRDefault="00000000">
      <w:pPr>
        <w:tabs>
          <w:tab w:val="center" w:pos="1263"/>
          <w:tab w:val="center" w:pos="5100"/>
        </w:tabs>
        <w:rPr>
          <w:del w:id="8196" w:author="Jose Eduardo VIU" w:date="2023-04-02T00:32:00Z"/>
        </w:rPr>
      </w:pPr>
      <w:del w:id="8197" w:author="Jose Eduardo VIU" w:date="2023-04-02T00:32:00Z">
        <w:r w:rsidDel="00F217D2">
          <w:rPr>
            <w:rFonts w:ascii="Calibri" w:eastAsia="Calibri" w:hAnsi="Calibri" w:cs="Calibri"/>
          </w:rPr>
          <w:tab/>
        </w:r>
        <w:r w:rsidDel="00F217D2">
          <w:delText>LassoLarsIC</w:delText>
        </w:r>
        <w:r w:rsidDel="00F217D2">
          <w:tab/>
          <w:delText>0.07</w:delText>
        </w:r>
      </w:del>
    </w:p>
    <w:p w14:paraId="774A2740" w14:textId="7950BF86" w:rsidR="00CB7E31" w:rsidDel="00F217D2" w:rsidRDefault="00000000">
      <w:pPr>
        <w:tabs>
          <w:tab w:val="center" w:pos="1263"/>
          <w:tab w:val="center" w:pos="5100"/>
        </w:tabs>
        <w:rPr>
          <w:del w:id="8198" w:author="Jose Eduardo VIU" w:date="2023-04-02T00:32:00Z"/>
        </w:rPr>
      </w:pPr>
      <w:del w:id="8199" w:author="Jose Eduardo VIU" w:date="2023-04-02T00:32:00Z">
        <w:r w:rsidDel="00F217D2">
          <w:rPr>
            <w:rFonts w:ascii="Calibri" w:eastAsia="Calibri" w:hAnsi="Calibri" w:cs="Calibri"/>
          </w:rPr>
          <w:tab/>
        </w:r>
        <w:r w:rsidDel="00F217D2">
          <w:delText>LassoLarsCV</w:delText>
        </w:r>
        <w:r w:rsidDel="00F217D2">
          <w:tab/>
          <w:delText>0.17</w:delText>
        </w:r>
      </w:del>
    </w:p>
    <w:p w14:paraId="72D0B1E4" w14:textId="2BCB1118" w:rsidR="00CB7E31" w:rsidDel="00F217D2" w:rsidRDefault="00000000">
      <w:pPr>
        <w:tabs>
          <w:tab w:val="center" w:pos="976"/>
          <w:tab w:val="center" w:pos="5100"/>
        </w:tabs>
        <w:rPr>
          <w:del w:id="8200" w:author="Jose Eduardo VIU" w:date="2023-04-02T00:32:00Z"/>
        </w:rPr>
      </w:pPr>
      <w:del w:id="8201" w:author="Jose Eduardo VIU" w:date="2023-04-02T00:32:00Z">
        <w:r w:rsidDel="00F217D2">
          <w:rPr>
            <w:rFonts w:ascii="Calibri" w:eastAsia="Calibri" w:hAnsi="Calibri" w:cs="Calibri"/>
          </w:rPr>
          <w:tab/>
        </w:r>
        <w:r w:rsidDel="00F217D2">
          <w:delText>LarsCV</w:delText>
        </w:r>
        <w:r w:rsidDel="00F217D2">
          <w:tab/>
          <w:delText>0.08</w:delText>
        </w:r>
      </w:del>
    </w:p>
    <w:p w14:paraId="4B456A8B" w14:textId="4A0FA3A7" w:rsidR="00CB7E31" w:rsidDel="00F217D2" w:rsidRDefault="00000000">
      <w:pPr>
        <w:tabs>
          <w:tab w:val="center" w:pos="1033"/>
          <w:tab w:val="center" w:pos="5100"/>
        </w:tabs>
        <w:rPr>
          <w:del w:id="8202" w:author="Jose Eduardo VIU" w:date="2023-04-02T00:32:00Z"/>
        </w:rPr>
      </w:pPr>
      <w:del w:id="8203" w:author="Jose Eduardo VIU" w:date="2023-04-02T00:32:00Z">
        <w:r w:rsidDel="00F217D2">
          <w:rPr>
            <w:rFonts w:ascii="Calibri" w:eastAsia="Calibri" w:hAnsi="Calibri" w:cs="Calibri"/>
          </w:rPr>
          <w:tab/>
        </w:r>
        <w:r w:rsidDel="00F217D2">
          <w:delText>LassoCV</w:delText>
        </w:r>
        <w:r w:rsidDel="00F217D2">
          <w:tab/>
          <w:delText>0.28</w:delText>
        </w:r>
      </w:del>
    </w:p>
    <w:p w14:paraId="411533EF" w14:textId="52560D66" w:rsidR="00CB7E31" w:rsidDel="00F217D2" w:rsidRDefault="00000000">
      <w:pPr>
        <w:tabs>
          <w:tab w:val="center" w:pos="1320"/>
          <w:tab w:val="center" w:pos="5100"/>
        </w:tabs>
        <w:rPr>
          <w:del w:id="8204" w:author="Jose Eduardo VIU" w:date="2023-04-02T00:32:00Z"/>
        </w:rPr>
      </w:pPr>
      <w:del w:id="8205" w:author="Jose Eduardo VIU" w:date="2023-04-02T00:32:00Z">
        <w:r w:rsidDel="00F217D2">
          <w:rPr>
            <w:rFonts w:ascii="Calibri" w:eastAsia="Calibri" w:hAnsi="Calibri" w:cs="Calibri"/>
          </w:rPr>
          <w:tab/>
        </w:r>
        <w:r w:rsidDel="00F217D2">
          <w:delText>ElasticNetCV</w:delText>
        </w:r>
        <w:r w:rsidDel="00F217D2">
          <w:tab/>
          <w:delText>0.17</w:delText>
        </w:r>
      </w:del>
    </w:p>
    <w:p w14:paraId="65761EB4" w14:textId="739E7EE3" w:rsidR="00CB7E31" w:rsidDel="00F217D2" w:rsidRDefault="00000000">
      <w:pPr>
        <w:tabs>
          <w:tab w:val="center" w:pos="1320"/>
          <w:tab w:val="center" w:pos="5100"/>
        </w:tabs>
        <w:rPr>
          <w:del w:id="8206" w:author="Jose Eduardo VIU" w:date="2023-04-02T00:32:00Z"/>
        </w:rPr>
      </w:pPr>
      <w:del w:id="8207" w:author="Jose Eduardo VIU" w:date="2023-04-02T00:32:00Z">
        <w:r w:rsidDel="00F217D2">
          <w:rPr>
            <w:rFonts w:ascii="Calibri" w:eastAsia="Calibri" w:hAnsi="Calibri" w:cs="Calibri"/>
          </w:rPr>
          <w:tab/>
        </w:r>
        <w:r w:rsidDel="00F217D2">
          <w:delText>SGDRegressor</w:delText>
        </w:r>
        <w:r w:rsidDel="00F217D2">
          <w:tab/>
          <w:delText>0.02</w:delText>
        </w:r>
      </w:del>
    </w:p>
    <w:p w14:paraId="7F84D925" w14:textId="70DFA157" w:rsidR="00CB7E31" w:rsidDel="00F217D2" w:rsidRDefault="00000000">
      <w:pPr>
        <w:tabs>
          <w:tab w:val="center" w:pos="1033"/>
          <w:tab w:val="center" w:pos="5100"/>
        </w:tabs>
        <w:rPr>
          <w:del w:id="8208" w:author="Jose Eduardo VIU" w:date="2023-04-02T00:32:00Z"/>
        </w:rPr>
      </w:pPr>
      <w:del w:id="8209" w:author="Jose Eduardo VIU" w:date="2023-04-02T00:32:00Z">
        <w:r w:rsidDel="00F217D2">
          <w:rPr>
            <w:rFonts w:ascii="Calibri" w:eastAsia="Calibri" w:hAnsi="Calibri" w:cs="Calibri"/>
          </w:rPr>
          <w:tab/>
        </w:r>
        <w:r w:rsidDel="00F217D2">
          <w:delText>RidgeCV</w:delText>
        </w:r>
        <w:r w:rsidDel="00F217D2">
          <w:tab/>
          <w:delText>0.02</w:delText>
        </w:r>
      </w:del>
    </w:p>
    <w:p w14:paraId="268B6704" w14:textId="48FEFC72" w:rsidR="00CB7E31" w:rsidDel="00F217D2" w:rsidRDefault="00000000">
      <w:pPr>
        <w:tabs>
          <w:tab w:val="center" w:pos="919"/>
          <w:tab w:val="center" w:pos="5100"/>
        </w:tabs>
        <w:rPr>
          <w:del w:id="8210" w:author="Jose Eduardo VIU" w:date="2023-04-02T00:32:00Z"/>
        </w:rPr>
      </w:pPr>
      <w:del w:id="8211" w:author="Jose Eduardo VIU" w:date="2023-04-02T00:32:00Z">
        <w:r w:rsidDel="00F217D2">
          <w:rPr>
            <w:rFonts w:ascii="Calibri" w:eastAsia="Calibri" w:hAnsi="Calibri" w:cs="Calibri"/>
          </w:rPr>
          <w:tab/>
        </w:r>
        <w:r w:rsidDel="00F217D2">
          <w:delText>Ridge</w:delText>
        </w:r>
        <w:r w:rsidDel="00F217D2">
          <w:tab/>
          <w:delText>0.01</w:delText>
        </w:r>
      </w:del>
    </w:p>
    <w:p w14:paraId="4CFBC09F" w14:textId="704307CE" w:rsidR="00CB7E31" w:rsidDel="00F217D2" w:rsidRDefault="00000000">
      <w:pPr>
        <w:tabs>
          <w:tab w:val="center" w:pos="862"/>
          <w:tab w:val="center" w:pos="5100"/>
        </w:tabs>
        <w:rPr>
          <w:del w:id="8212" w:author="Jose Eduardo VIU" w:date="2023-04-02T00:32:00Z"/>
        </w:rPr>
      </w:pPr>
      <w:del w:id="8213" w:author="Jose Eduardo VIU" w:date="2023-04-02T00:32:00Z">
        <w:r w:rsidDel="00F217D2">
          <w:rPr>
            <w:rFonts w:ascii="Calibri" w:eastAsia="Calibri" w:hAnsi="Calibri" w:cs="Calibri"/>
          </w:rPr>
          <w:tab/>
        </w:r>
        <w:r w:rsidDel="00F217D2">
          <w:delText>Lars</w:delText>
        </w:r>
        <w:r w:rsidDel="00F217D2">
          <w:tab/>
          <w:delText>0.03</w:delText>
        </w:r>
      </w:del>
    </w:p>
    <w:p w14:paraId="71196821" w14:textId="423084F8" w:rsidR="00CB7E31" w:rsidDel="00F217D2" w:rsidRDefault="00000000">
      <w:pPr>
        <w:tabs>
          <w:tab w:val="center" w:pos="1377"/>
          <w:tab w:val="center" w:pos="5100"/>
        </w:tabs>
        <w:rPr>
          <w:del w:id="8214" w:author="Jose Eduardo VIU" w:date="2023-04-02T00:32:00Z"/>
        </w:rPr>
      </w:pPr>
      <w:del w:id="8215" w:author="Jose Eduardo VIU" w:date="2023-04-02T00:32:00Z">
        <w:r w:rsidDel="00F217D2">
          <w:rPr>
            <w:rFonts w:ascii="Calibri" w:eastAsia="Calibri" w:hAnsi="Calibri" w:cs="Calibri"/>
          </w:rPr>
          <w:tab/>
        </w:r>
        <w:r w:rsidDel="00F217D2">
          <w:delText>BayesianRidge</w:delText>
        </w:r>
        <w:r w:rsidDel="00F217D2">
          <w:tab/>
          <w:delText>0.05</w:delText>
        </w:r>
      </w:del>
    </w:p>
    <w:p w14:paraId="76BCA80E" w14:textId="2572DB60" w:rsidR="00CB7E31" w:rsidDel="00F217D2" w:rsidRDefault="00000000">
      <w:pPr>
        <w:tabs>
          <w:tab w:val="center" w:pos="1549"/>
          <w:tab w:val="center" w:pos="5100"/>
        </w:tabs>
        <w:rPr>
          <w:del w:id="8216" w:author="Jose Eduardo VIU" w:date="2023-04-02T00:32:00Z"/>
        </w:rPr>
      </w:pPr>
      <w:del w:id="8217" w:author="Jose Eduardo VIU" w:date="2023-04-02T00:32:00Z">
        <w:r w:rsidDel="00F217D2">
          <w:rPr>
            <w:rFonts w:ascii="Calibri" w:eastAsia="Calibri" w:hAnsi="Calibri" w:cs="Calibri"/>
          </w:rPr>
          <w:tab/>
        </w:r>
        <w:r w:rsidDel="00F217D2">
          <w:delText>LinearRegression</w:delText>
        </w:r>
        <w:r w:rsidDel="00F217D2">
          <w:tab/>
          <w:delText>0.07</w:delText>
        </w:r>
      </w:del>
    </w:p>
    <w:p w14:paraId="3E881AD8" w14:textId="6FBAA9B9" w:rsidR="00CB7E31" w:rsidDel="00F217D2" w:rsidRDefault="00000000">
      <w:pPr>
        <w:tabs>
          <w:tab w:val="center" w:pos="2122"/>
          <w:tab w:val="center" w:pos="5100"/>
        </w:tabs>
        <w:rPr>
          <w:del w:id="8218" w:author="Jose Eduardo VIU" w:date="2023-04-02T00:32:00Z"/>
        </w:rPr>
      </w:pPr>
      <w:del w:id="8219" w:author="Jose Eduardo VIU" w:date="2023-04-02T00:32:00Z">
        <w:r w:rsidDel="00F217D2">
          <w:rPr>
            <w:rFonts w:ascii="Calibri" w:eastAsia="Calibri" w:hAnsi="Calibri" w:cs="Calibri"/>
          </w:rPr>
          <w:tab/>
        </w:r>
        <w:r w:rsidDel="00F217D2">
          <w:delText>TransformedTargetRegressor</w:delText>
        </w:r>
        <w:r w:rsidDel="00F217D2">
          <w:tab/>
          <w:delText>0.02</w:delText>
        </w:r>
      </w:del>
    </w:p>
    <w:p w14:paraId="067AB0C1" w14:textId="0BFEC8FC" w:rsidR="00CB7E31" w:rsidDel="00F217D2" w:rsidRDefault="00000000">
      <w:pPr>
        <w:tabs>
          <w:tab w:val="center" w:pos="1320"/>
          <w:tab w:val="center" w:pos="5100"/>
        </w:tabs>
        <w:rPr>
          <w:del w:id="8220" w:author="Jose Eduardo VIU" w:date="2023-04-02T00:32:00Z"/>
        </w:rPr>
      </w:pPr>
      <w:del w:id="8221" w:author="Jose Eduardo VIU" w:date="2023-04-02T00:32:00Z">
        <w:r w:rsidDel="00F217D2">
          <w:rPr>
            <w:rFonts w:ascii="Calibri" w:eastAsia="Calibri" w:hAnsi="Calibri" w:cs="Calibri"/>
          </w:rPr>
          <w:tab/>
        </w:r>
        <w:r w:rsidDel="00F217D2">
          <w:delText>MLPRegressor</w:delText>
        </w:r>
        <w:r w:rsidDel="00F217D2">
          <w:tab/>
          <w:delText>2.31</w:delText>
        </w:r>
      </w:del>
    </w:p>
    <w:p w14:paraId="2BDB9F40" w14:textId="73CA339F" w:rsidR="00CB7E31" w:rsidDel="00F217D2" w:rsidRDefault="00000000">
      <w:pPr>
        <w:tabs>
          <w:tab w:val="center" w:pos="2179"/>
          <w:tab w:val="center" w:pos="5100"/>
        </w:tabs>
        <w:rPr>
          <w:del w:id="8222" w:author="Jose Eduardo VIU" w:date="2023-04-02T00:32:00Z"/>
        </w:rPr>
      </w:pPr>
      <w:del w:id="8223" w:author="Jose Eduardo VIU" w:date="2023-04-02T00:32:00Z">
        <w:r w:rsidDel="00F217D2">
          <w:rPr>
            <w:rFonts w:ascii="Calibri" w:eastAsia="Calibri" w:hAnsi="Calibri" w:cs="Calibri"/>
          </w:rPr>
          <w:tab/>
        </w:r>
        <w:r w:rsidDel="00F217D2">
          <w:delText>OrthogonalMatchingPursuitCV</w:delText>
        </w:r>
        <w:r w:rsidDel="00F217D2">
          <w:tab/>
          <w:delText>0.02</w:delText>
        </w:r>
      </w:del>
    </w:p>
    <w:p w14:paraId="23792A80" w14:textId="00DAB7A8" w:rsidR="00CB7E31" w:rsidDel="00F217D2" w:rsidRDefault="00000000">
      <w:pPr>
        <w:tabs>
          <w:tab w:val="center" w:pos="1434"/>
          <w:tab w:val="center" w:pos="5100"/>
        </w:tabs>
        <w:rPr>
          <w:del w:id="8224" w:author="Jose Eduardo VIU" w:date="2023-04-02T00:32:00Z"/>
        </w:rPr>
      </w:pPr>
      <w:del w:id="8225" w:author="Jose Eduardo VIU" w:date="2023-04-02T00:32:00Z">
        <w:r w:rsidDel="00F217D2">
          <w:rPr>
            <w:rFonts w:ascii="Calibri" w:eastAsia="Calibri" w:hAnsi="Calibri" w:cs="Calibri"/>
          </w:rPr>
          <w:tab/>
        </w:r>
        <w:r w:rsidDel="00F217D2">
          <w:delText>HuberRegressor</w:delText>
        </w:r>
        <w:r w:rsidDel="00F217D2">
          <w:tab/>
          <w:delText>0.30</w:delText>
        </w:r>
      </w:del>
    </w:p>
    <w:p w14:paraId="7A603894" w14:textId="7BE892F1" w:rsidR="00CB7E31" w:rsidDel="00F217D2" w:rsidRDefault="00000000">
      <w:pPr>
        <w:tabs>
          <w:tab w:val="center" w:pos="1663"/>
          <w:tab w:val="center" w:pos="5100"/>
        </w:tabs>
        <w:rPr>
          <w:del w:id="8226" w:author="Jose Eduardo VIU" w:date="2023-04-02T00:32:00Z"/>
        </w:rPr>
      </w:pPr>
      <w:del w:id="8227" w:author="Jose Eduardo VIU" w:date="2023-04-02T00:32:00Z">
        <w:r w:rsidDel="00F217D2">
          <w:rPr>
            <w:rFonts w:ascii="Calibri" w:eastAsia="Calibri" w:hAnsi="Calibri" w:cs="Calibri"/>
          </w:rPr>
          <w:tab/>
        </w:r>
        <w:r w:rsidDel="00F217D2">
          <w:delText>ExtraTreeRegressor</w:delText>
        </w:r>
        <w:r w:rsidDel="00F217D2">
          <w:tab/>
          <w:delText>0.04</w:delText>
        </w:r>
      </w:del>
    </w:p>
    <w:p w14:paraId="58677BED" w14:textId="7DDCBE95" w:rsidR="00CB7E31" w:rsidDel="00F217D2" w:rsidRDefault="00000000">
      <w:pPr>
        <w:tabs>
          <w:tab w:val="center" w:pos="1148"/>
          <w:tab w:val="center" w:pos="5100"/>
        </w:tabs>
        <w:rPr>
          <w:del w:id="8228" w:author="Jose Eduardo VIU" w:date="2023-04-02T00:32:00Z"/>
        </w:rPr>
      </w:pPr>
      <w:del w:id="8229" w:author="Jose Eduardo VIU" w:date="2023-04-02T00:32:00Z">
        <w:r w:rsidDel="00F217D2">
          <w:rPr>
            <w:rFonts w:ascii="Calibri" w:eastAsia="Calibri" w:hAnsi="Calibri" w:cs="Calibri"/>
          </w:rPr>
          <w:tab/>
        </w:r>
        <w:r w:rsidDel="00F217D2">
          <w:delText>LinearSVR</w:delText>
        </w:r>
        <w:r w:rsidDel="00F217D2">
          <w:tab/>
          <w:delText>0.58</w:delText>
        </w:r>
      </w:del>
    </w:p>
    <w:p w14:paraId="150A1E2C" w14:textId="1558E502" w:rsidR="00CB7E31" w:rsidDel="00F217D2" w:rsidRDefault="00000000">
      <w:pPr>
        <w:tabs>
          <w:tab w:val="center" w:pos="1835"/>
          <w:tab w:val="center" w:pos="5100"/>
        </w:tabs>
        <w:rPr>
          <w:del w:id="8230" w:author="Jose Eduardo VIU" w:date="2023-04-02T00:32:00Z"/>
        </w:rPr>
      </w:pPr>
      <w:del w:id="8231" w:author="Jose Eduardo VIU" w:date="2023-04-02T00:32:00Z">
        <w:r w:rsidDel="00F217D2">
          <w:rPr>
            <w:rFonts w:ascii="Calibri" w:eastAsia="Calibri" w:hAnsi="Calibri" w:cs="Calibri"/>
          </w:rPr>
          <w:tab/>
        </w:r>
        <w:r w:rsidDel="00F217D2">
          <w:delText>DecisionTreeRegressor</w:delText>
        </w:r>
        <w:r w:rsidDel="00F217D2">
          <w:tab/>
          <w:delText>0.10</w:delText>
        </w:r>
      </w:del>
    </w:p>
    <w:p w14:paraId="4034471D" w14:textId="750B0256" w:rsidR="00CB7E31" w:rsidDel="00F217D2" w:rsidRDefault="00000000">
      <w:pPr>
        <w:tabs>
          <w:tab w:val="center" w:pos="1434"/>
          <w:tab w:val="center" w:pos="5100"/>
        </w:tabs>
        <w:rPr>
          <w:del w:id="8232" w:author="Jose Eduardo VIU" w:date="2023-04-02T00:32:00Z"/>
        </w:rPr>
      </w:pPr>
      <w:del w:id="8233" w:author="Jose Eduardo VIU" w:date="2023-04-02T00:32:00Z">
        <w:r w:rsidDel="00F217D2">
          <w:rPr>
            <w:rFonts w:ascii="Calibri" w:eastAsia="Calibri" w:hAnsi="Calibri" w:cs="Calibri"/>
          </w:rPr>
          <w:tab/>
        </w:r>
        <w:r w:rsidDel="00F217D2">
          <w:delText>GammaRegressor</w:delText>
        </w:r>
        <w:r w:rsidDel="00F217D2">
          <w:tab/>
          <w:delText>0.16</w:delText>
        </w:r>
      </w:del>
    </w:p>
    <w:p w14:paraId="3099082A" w14:textId="4ADF0E74" w:rsidR="00CB7E31" w:rsidDel="00F217D2" w:rsidRDefault="00000000">
      <w:pPr>
        <w:tabs>
          <w:tab w:val="center" w:pos="1549"/>
          <w:tab w:val="center" w:pos="5100"/>
        </w:tabs>
        <w:rPr>
          <w:del w:id="8234" w:author="Jose Eduardo VIU" w:date="2023-04-02T00:32:00Z"/>
        </w:rPr>
      </w:pPr>
      <w:del w:id="8235" w:author="Jose Eduardo VIU" w:date="2023-04-02T00:32:00Z">
        <w:r w:rsidDel="00F217D2">
          <w:rPr>
            <w:rFonts w:ascii="Calibri" w:eastAsia="Calibri" w:hAnsi="Calibri" w:cs="Calibri"/>
          </w:rPr>
          <w:tab/>
        </w:r>
        <w:r w:rsidDel="00F217D2">
          <w:delText>TweedieRegressor</w:delText>
        </w:r>
        <w:r w:rsidDel="00F217D2">
          <w:tab/>
          <w:delText>0.03</w:delText>
        </w:r>
      </w:del>
    </w:p>
    <w:p w14:paraId="79DB0AEC" w14:textId="3E414A49" w:rsidR="00CB7E31" w:rsidDel="00F217D2" w:rsidRDefault="00000000">
      <w:pPr>
        <w:tabs>
          <w:tab w:val="center" w:pos="2064"/>
          <w:tab w:val="center" w:pos="5100"/>
        </w:tabs>
        <w:rPr>
          <w:del w:id="8236" w:author="Jose Eduardo VIU" w:date="2023-04-02T00:32:00Z"/>
        </w:rPr>
      </w:pPr>
      <w:del w:id="8237" w:author="Jose Eduardo VIU" w:date="2023-04-02T00:32:00Z">
        <w:r w:rsidDel="00F217D2">
          <w:rPr>
            <w:rFonts w:ascii="Calibri" w:eastAsia="Calibri" w:hAnsi="Calibri" w:cs="Calibri"/>
          </w:rPr>
          <w:tab/>
        </w:r>
        <w:r w:rsidDel="00F217D2">
          <w:delText>OrthogonalMatchingPursuit</w:delText>
        </w:r>
        <w:r w:rsidDel="00F217D2">
          <w:tab/>
          <w:delText>0.01</w:delText>
        </w:r>
      </w:del>
    </w:p>
    <w:p w14:paraId="633EED81" w14:textId="62DB91C7" w:rsidR="00CB7E31" w:rsidDel="00F217D2" w:rsidRDefault="00000000">
      <w:pPr>
        <w:tabs>
          <w:tab w:val="center" w:pos="1434"/>
          <w:tab w:val="center" w:pos="5100"/>
        </w:tabs>
        <w:rPr>
          <w:del w:id="8238" w:author="Jose Eduardo VIU" w:date="2023-04-02T00:32:00Z"/>
        </w:rPr>
      </w:pPr>
      <w:del w:id="8239" w:author="Jose Eduardo VIU" w:date="2023-04-02T00:32:00Z">
        <w:r w:rsidDel="00F217D2">
          <w:rPr>
            <w:rFonts w:ascii="Calibri" w:eastAsia="Calibri" w:hAnsi="Calibri" w:cs="Calibri"/>
          </w:rPr>
          <w:tab/>
        </w:r>
        <w:r w:rsidDel="00F217D2">
          <w:delText>DummyRegressor</w:delText>
        </w:r>
        <w:r w:rsidDel="00F217D2">
          <w:tab/>
          <w:delText>0.02</w:delText>
        </w:r>
      </w:del>
    </w:p>
    <w:p w14:paraId="002A4BC1" w14:textId="23A824E3" w:rsidR="00CB7E31" w:rsidDel="00F217D2" w:rsidRDefault="00000000">
      <w:pPr>
        <w:tabs>
          <w:tab w:val="center" w:pos="1148"/>
          <w:tab w:val="center" w:pos="5100"/>
        </w:tabs>
        <w:rPr>
          <w:del w:id="8240" w:author="Jose Eduardo VIU" w:date="2023-04-02T00:32:00Z"/>
        </w:rPr>
      </w:pPr>
      <w:del w:id="8241" w:author="Jose Eduardo VIU" w:date="2023-04-02T00:32:00Z">
        <w:r w:rsidDel="00F217D2">
          <w:rPr>
            <w:rFonts w:ascii="Calibri" w:eastAsia="Calibri" w:hAnsi="Calibri" w:cs="Calibri"/>
          </w:rPr>
          <w:tab/>
        </w:r>
        <w:r w:rsidDel="00F217D2">
          <w:delText>LassoLars</w:delText>
        </w:r>
        <w:r w:rsidDel="00F217D2">
          <w:tab/>
          <w:delText>0.07</w:delText>
        </w:r>
      </w:del>
    </w:p>
    <w:p w14:paraId="71A8CF13" w14:textId="1269089F" w:rsidR="00CB7E31" w:rsidDel="00F217D2" w:rsidRDefault="00000000">
      <w:pPr>
        <w:tabs>
          <w:tab w:val="center" w:pos="1205"/>
          <w:tab w:val="center" w:pos="5100"/>
        </w:tabs>
        <w:rPr>
          <w:del w:id="8242" w:author="Jose Eduardo VIU" w:date="2023-04-02T00:32:00Z"/>
        </w:rPr>
      </w:pPr>
      <w:del w:id="8243" w:author="Jose Eduardo VIU" w:date="2023-04-02T00:32:00Z">
        <w:r w:rsidDel="00F217D2">
          <w:rPr>
            <w:rFonts w:ascii="Calibri" w:eastAsia="Calibri" w:hAnsi="Calibri" w:cs="Calibri"/>
          </w:rPr>
          <w:tab/>
        </w:r>
        <w:r w:rsidDel="00F217D2">
          <w:delText>ElasticNet</w:delText>
        </w:r>
        <w:r w:rsidDel="00F217D2">
          <w:tab/>
          <w:delText>0.02</w:delText>
        </w:r>
      </w:del>
    </w:p>
    <w:p w14:paraId="741D134C" w14:textId="0C1C304C" w:rsidR="00CB7E31" w:rsidDel="00F217D2" w:rsidRDefault="00000000">
      <w:pPr>
        <w:tabs>
          <w:tab w:val="center" w:pos="919"/>
          <w:tab w:val="center" w:pos="5100"/>
        </w:tabs>
        <w:rPr>
          <w:del w:id="8244" w:author="Jose Eduardo VIU" w:date="2023-04-02T00:32:00Z"/>
        </w:rPr>
      </w:pPr>
      <w:del w:id="8245" w:author="Jose Eduardo VIU" w:date="2023-04-02T00:32:00Z">
        <w:r w:rsidDel="00F217D2">
          <w:rPr>
            <w:rFonts w:ascii="Calibri" w:eastAsia="Calibri" w:hAnsi="Calibri" w:cs="Calibri"/>
          </w:rPr>
          <w:tab/>
        </w:r>
        <w:r w:rsidDel="00F217D2">
          <w:delText>Lasso</w:delText>
        </w:r>
        <w:r w:rsidDel="00F217D2">
          <w:tab/>
          <w:delText>0.03</w:delText>
        </w:r>
      </w:del>
    </w:p>
    <w:p w14:paraId="1A7A3B87" w14:textId="5BFC9FC3" w:rsidR="00CB7E31" w:rsidDel="00F217D2" w:rsidRDefault="00000000">
      <w:pPr>
        <w:tabs>
          <w:tab w:val="center" w:pos="2007"/>
          <w:tab w:val="center" w:pos="5100"/>
        </w:tabs>
        <w:rPr>
          <w:del w:id="8246" w:author="Jose Eduardo VIU" w:date="2023-04-02T00:32:00Z"/>
        </w:rPr>
      </w:pPr>
      <w:del w:id="8247" w:author="Jose Eduardo VIU" w:date="2023-04-02T00:32:00Z">
        <w:r w:rsidDel="00F217D2">
          <w:rPr>
            <w:rFonts w:ascii="Calibri" w:eastAsia="Calibri" w:hAnsi="Calibri" w:cs="Calibri"/>
          </w:rPr>
          <w:tab/>
        </w:r>
        <w:r w:rsidDel="00F217D2">
          <w:delText>GaussianProcessRegressor</w:delText>
        </w:r>
        <w:r w:rsidDel="00F217D2">
          <w:tab/>
          <w:delText>8.99</w:delText>
        </w:r>
      </w:del>
    </w:p>
    <w:p w14:paraId="5E4A79B1" w14:textId="67D5BA7E" w:rsidR="00CB7E31" w:rsidDel="00F217D2" w:rsidRDefault="00000000">
      <w:pPr>
        <w:tabs>
          <w:tab w:val="center" w:pos="1263"/>
          <w:tab w:val="center" w:pos="5100"/>
        </w:tabs>
        <w:rPr>
          <w:del w:id="8248" w:author="Jose Eduardo VIU" w:date="2023-04-02T00:32:00Z"/>
        </w:rPr>
      </w:pPr>
      <w:del w:id="8249" w:author="Jose Eduardo VIU" w:date="2023-04-02T00:32:00Z">
        <w:r w:rsidDel="00F217D2">
          <w:rPr>
            <w:rFonts w:ascii="Calibri" w:eastAsia="Calibri" w:hAnsi="Calibri" w:cs="Calibri"/>
          </w:rPr>
          <w:tab/>
        </w:r>
        <w:r w:rsidDel="00F217D2">
          <w:delText>KernelRidge</w:delText>
        </w:r>
        <w:r w:rsidDel="00F217D2">
          <w:tab/>
          <w:delText>2.86</w:delText>
        </w:r>
      </w:del>
    </w:p>
    <w:p w14:paraId="6A2B585C" w14:textId="5448031D" w:rsidR="00CB7E31" w:rsidDel="00F217D2" w:rsidRDefault="00000000">
      <w:pPr>
        <w:tabs>
          <w:tab w:val="center" w:pos="1492"/>
          <w:tab w:val="center" w:pos="5100"/>
        </w:tabs>
        <w:rPr>
          <w:del w:id="8250" w:author="Jose Eduardo VIU" w:date="2023-04-02T00:32:00Z"/>
        </w:rPr>
      </w:pPr>
      <w:del w:id="8251" w:author="Jose Eduardo VIU" w:date="2023-04-02T00:32:00Z">
        <w:r w:rsidDel="00F217D2">
          <w:rPr>
            <w:rFonts w:ascii="Calibri" w:eastAsia="Calibri" w:hAnsi="Calibri" w:cs="Calibri"/>
          </w:rPr>
          <w:tab/>
        </w:r>
        <w:r w:rsidDel="00F217D2">
          <w:delText>RANSACRegressor</w:delText>
        </w:r>
        <w:r w:rsidDel="00F217D2">
          <w:tab/>
          <w:delText>0.18</w:delText>
        </w:r>
      </w:del>
    </w:p>
    <w:p w14:paraId="1BE9B231" w14:textId="1EA2C10F" w:rsidR="00CB7E31" w:rsidDel="00023747" w:rsidRDefault="00000000">
      <w:pPr>
        <w:rPr>
          <w:del w:id="8252" w:author="Jose Eduardo VIU" w:date="2023-04-02T00:42:00Z"/>
          <w:rFonts w:eastAsiaTheme="majorEastAsia"/>
          <w:color w:val="000000" w:themeColor="text1"/>
          <w:sz w:val="44"/>
          <w:szCs w:val="36"/>
          <w:lang w:eastAsia="es-ES"/>
        </w:rPr>
      </w:pPr>
      <w:del w:id="8253" w:author="Jose Eduardo VIU" w:date="2023-04-02T00:42:00Z">
        <w:r w:rsidDel="00023747">
          <w:br w:type="page"/>
        </w:r>
      </w:del>
    </w:p>
    <w:p w14:paraId="6F65C36F" w14:textId="2AAA9230" w:rsidR="00CB7E31" w:rsidDel="00023747" w:rsidRDefault="00000000" w:rsidP="00023747">
      <w:pPr>
        <w:pStyle w:val="Ttulo1"/>
        <w:numPr>
          <w:ilvl w:val="0"/>
          <w:numId w:val="0"/>
        </w:numPr>
        <w:spacing w:before="0" w:after="200"/>
        <w:ind w:left="360"/>
        <w:rPr>
          <w:del w:id="8254" w:author="Jose Eduardo VIU" w:date="2023-04-02T00:42:00Z"/>
          <w:lang w:eastAsia="es-ES"/>
        </w:rPr>
      </w:pPr>
      <w:del w:id="8255" w:author="Jose Eduardo VIU" w:date="2023-04-02T00:42:00Z">
        <w:r w:rsidDel="00023747">
          <w:rPr>
            <w:lang w:eastAsia="es-ES"/>
          </w:rPr>
          <w:delText>Anexos I</w:delText>
        </w:r>
      </w:del>
    </w:p>
    <w:p w14:paraId="2E077E06" w14:textId="6CB712A7" w:rsidR="00CB7E31" w:rsidDel="00023747" w:rsidRDefault="00CB7E31" w:rsidP="00023747">
      <w:pPr>
        <w:keepNext/>
        <w:keepLines/>
        <w:ind w:left="360"/>
        <w:outlineLvl w:val="0"/>
        <w:rPr>
          <w:del w:id="8256" w:author="Jose Eduardo VIU" w:date="2023-04-02T00:42:00Z"/>
          <w:lang w:eastAsia="es-ES"/>
        </w:rPr>
        <w:pPrChange w:id="8257" w:author="Jose Eduardo VIU" w:date="2023-04-02T00:42:00Z">
          <w:pPr/>
        </w:pPrChange>
      </w:pPr>
    </w:p>
    <w:p w14:paraId="707A7A07" w14:textId="687906C2" w:rsidR="00CB7E31" w:rsidDel="00023747" w:rsidRDefault="00000000" w:rsidP="00023747">
      <w:pPr>
        <w:keepNext/>
        <w:keepLines/>
        <w:shd w:val="clear" w:color="auto" w:fill="E5B8B7" w:themeFill="accent2" w:themeFillTint="66"/>
        <w:ind w:left="360"/>
        <w:outlineLvl w:val="0"/>
        <w:rPr>
          <w:del w:id="8258" w:author="Jose Eduardo VIU" w:date="2023-04-02T00:42:00Z"/>
          <w:i/>
        </w:rPr>
        <w:pPrChange w:id="8259" w:author="Jose Eduardo VIU" w:date="2023-04-02T00:42:00Z">
          <w:pPr>
            <w:shd w:val="clear" w:color="auto" w:fill="E5B8B7" w:themeFill="accent2" w:themeFillTint="66"/>
          </w:pPr>
        </w:pPrChange>
      </w:pPr>
      <w:del w:id="8260" w:author="Jose Eduardo VIU" w:date="2023-04-02T00:42:00Z">
        <w:r w:rsidDel="00023747">
          <w:rPr>
            <w:i/>
          </w:rPr>
          <w:delText>¡¡¡Por implementar!!! (quitar)</w:delText>
        </w:r>
      </w:del>
    </w:p>
    <w:p w14:paraId="25A8542F" w14:textId="6C33634E" w:rsidR="00CB7E31" w:rsidDel="00023747" w:rsidRDefault="00000000" w:rsidP="00023747">
      <w:pPr>
        <w:keepNext/>
        <w:keepLines/>
        <w:ind w:left="360"/>
        <w:outlineLvl w:val="0"/>
        <w:rPr>
          <w:del w:id="8261" w:author="Jose Eduardo VIU" w:date="2023-04-02T00:42:00Z"/>
          <w:lang w:eastAsia="es-ES"/>
        </w:rPr>
        <w:pPrChange w:id="8262" w:author="Jose Eduardo VIU" w:date="2023-04-02T00:42:00Z">
          <w:pPr/>
        </w:pPrChange>
      </w:pPr>
      <w:del w:id="8263" w:author="Jose Eduardo VIU" w:date="2023-04-02T00:42:00Z">
        <w:r w:rsidDel="00023747">
          <w:rPr>
            <w:lang w:eastAsia="es-ES"/>
          </w:rPr>
          <w:delText xml:space="preserve">Los anexos también contienen información adicional que se considera relevante para justificar las conclusiones del trabajo, pero, por lo general, </w:delText>
        </w:r>
        <w:r w:rsidDel="00023747">
          <w:rPr>
            <w:u w:val="single"/>
            <w:lang w:eastAsia="es-ES"/>
          </w:rPr>
          <w:delText>el autor de contenido del anexo es distinto al autor del trabajo</w:delText>
        </w:r>
        <w:r w:rsidDel="00023747">
          <w:rPr>
            <w:lang w:eastAsia="es-ES"/>
          </w:rPr>
          <w:delText>. Suele ser un documento independiente del trabajo. Pueden ser tablas de datos, imágenes, etc. Es necesario incluir las referencias de los documentos de donde procedan.</w:delText>
        </w:r>
      </w:del>
    </w:p>
    <w:p w14:paraId="45B24971" w14:textId="77777777" w:rsidR="00CB7E31" w:rsidRDefault="00CB7E31" w:rsidP="00023747">
      <w:pPr>
        <w:keepNext/>
        <w:keepLines/>
        <w:outlineLvl w:val="0"/>
        <w:rPr>
          <w:lang w:eastAsia="es-ES"/>
        </w:rPr>
        <w:pPrChange w:id="8264" w:author="Jose Eduardo VIU" w:date="2023-04-02T00:42:00Z">
          <w:pPr>
            <w:spacing w:after="0" w:line="240" w:lineRule="auto"/>
            <w:jc w:val="left"/>
          </w:pPr>
        </w:pPrChange>
      </w:pPr>
    </w:p>
    <w:sectPr w:rsidR="00CB7E31">
      <w:pgSz w:w="11906" w:h="16838"/>
      <w:pgMar w:top="2492" w:right="1701" w:bottom="1244" w:left="1701" w:header="708" w:footer="708" w:gutter="0"/>
      <w:cols w:space="720"/>
      <w:formProt w:val="0"/>
      <w:docGrid w:linePitch="312" w:charSpace="-204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83" w:author="Unknown Author" w:date="2023-03-31T09:27:00Z" w:initials="">
    <w:p w14:paraId="6DD2DFA9" w14:textId="77777777" w:rsidR="00CB7E31" w:rsidRDefault="00000000">
      <w:r>
        <w:rPr>
          <w:rFonts w:ascii="Calibri" w:hAnsi="Calibri" w:cstheme="minorBidi"/>
          <w:sz w:val="20"/>
        </w:rPr>
        <w:t>Falta resumen</w:t>
      </w:r>
    </w:p>
  </w:comment>
  <w:comment w:id="566" w:author="Unknown Author" w:date="2023-03-31T09:29:00Z" w:initials="">
    <w:p w14:paraId="4DDB3926" w14:textId="77777777" w:rsidR="00CB7E31" w:rsidRDefault="00000000">
      <w:r>
        <w:rPr>
          <w:rFonts w:ascii="Calibri" w:hAnsi="Calibri" w:cstheme="minorBidi"/>
          <w:sz w:val="20"/>
        </w:rPr>
        <w:t>En esta introducción no hay ninguna referencia a artículos. Suele ser una sección algún dato generales o trabajos previos.</w:t>
      </w:r>
    </w:p>
  </w:comment>
  <w:comment w:id="575" w:author="Unknown Author" w:date="2023-03-31T09:30:00Z" w:initials="">
    <w:p w14:paraId="6E2C503A" w14:textId="77777777" w:rsidR="00CB7E31" w:rsidRDefault="00000000">
      <w:r>
        <w:rPr>
          <w:rFonts w:ascii="Calibri" w:hAnsi="Calibri" w:cstheme="minorBidi"/>
          <w:sz w:val="20"/>
        </w:rPr>
        <w:t>No, el objetivo general no es una tarea.</w:t>
      </w:r>
    </w:p>
    <w:p w14:paraId="350EB0B7" w14:textId="77777777" w:rsidR="00CB7E31" w:rsidRDefault="00CB7E31"/>
    <w:p w14:paraId="0F9E28D6" w14:textId="77777777" w:rsidR="00CB7E31" w:rsidRDefault="00000000">
      <w:r>
        <w:rPr>
          <w:rFonts w:asciiTheme="minorHAnsi" w:hAnsiTheme="minorHAnsi" w:cstheme="minorBidi"/>
          <w:sz w:val="20"/>
        </w:rPr>
        <w:t>El objetivo general es decir lo que se aspira para tu empresa. Ejemplo: El objetivo es mejorar la estimación del engorde para la mejora en la previsión logística.</w:t>
      </w:r>
    </w:p>
    <w:p w14:paraId="419150BD" w14:textId="77777777" w:rsidR="00CB7E31" w:rsidRDefault="00CB7E31"/>
    <w:p w14:paraId="7ED348EF" w14:textId="77777777" w:rsidR="00CB7E31" w:rsidRDefault="00000000">
      <w:r>
        <w:rPr>
          <w:rFonts w:ascii="Calibri" w:hAnsi="Calibri" w:cstheme="minorBidi"/>
          <w:sz w:val="20"/>
        </w:rPr>
        <w:t>Luego en objetivos generales puedes comentar lo del modelo de regresión.</w:t>
      </w:r>
    </w:p>
    <w:p w14:paraId="0AA1F6B5" w14:textId="77777777" w:rsidR="00CB7E31" w:rsidRDefault="00CB7E31"/>
    <w:p w14:paraId="0282373A" w14:textId="77777777" w:rsidR="00CB7E31" w:rsidRDefault="00000000">
      <w:r>
        <w:rPr>
          <w:rFonts w:asciiTheme="minorHAnsi" w:hAnsiTheme="minorHAnsi" w:cstheme="minorBidi"/>
          <w:sz w:val="20"/>
        </w:rPr>
        <w:t>Para más info, revisar seminario José Ángel Olivas.</w:t>
      </w:r>
    </w:p>
  </w:comment>
  <w:comment w:id="596" w:author="Unknown Author" w:date="2023-03-31T09:33:00Z" w:initials="">
    <w:p w14:paraId="588D6BC2" w14:textId="77777777" w:rsidR="00CB7E31" w:rsidRDefault="00000000">
      <w:r>
        <w:rPr>
          <w:rFonts w:ascii="Calibri" w:hAnsi="Calibri" w:cstheme="minorBidi"/>
          <w:sz w:val="20"/>
        </w:rPr>
        <w:t>No pongas saltos de página entre párrafos, con los estilos se define el espacio, y este es mucho.</w:t>
      </w:r>
    </w:p>
  </w:comment>
  <w:comment w:id="600" w:author="Unknown Author" w:date="2023-03-31T09:37:00Z" w:initials="">
    <w:p w14:paraId="446BDA74" w14:textId="77777777" w:rsidR="00CB7E31" w:rsidRDefault="00000000">
      <w:r>
        <w:rPr>
          <w:rFonts w:ascii="Calibri" w:hAnsi="Calibri" w:cstheme="minorBidi"/>
          <w:sz w:val="20"/>
        </w:rPr>
        <w:t>Creo que esta es la incógnita, cuándo?</w:t>
      </w:r>
    </w:p>
  </w:comment>
  <w:comment w:id="603" w:author="Unknown Author" w:date="2023-03-31T09:38:00Z" w:initials="">
    <w:p w14:paraId="78A870F9" w14:textId="77777777" w:rsidR="00CB7E31" w:rsidRDefault="00000000">
      <w:r>
        <w:rPr>
          <w:rFonts w:ascii="Calibri" w:hAnsi="Calibri" w:cstheme="minorBidi"/>
          <w:sz w:val="20"/>
        </w:rPr>
        <w:t>Los valores de qué? Te falta algo de investigación sobre cómo se enfoca el problema, ¿en el cálculo de los días? ¿en el cálculo del GMD? Seguro que hay papers al respecto.</w:t>
      </w:r>
    </w:p>
    <w:p w14:paraId="710302AE" w14:textId="77777777" w:rsidR="00CB7E31" w:rsidRDefault="00CB7E31"/>
    <w:p w14:paraId="1B8AC1BA" w14:textId="77777777" w:rsidR="00CB7E31" w:rsidRDefault="00000000">
      <w:r>
        <w:rPr>
          <w:rFonts w:asciiTheme="minorHAnsi" w:hAnsiTheme="minorHAnsi" w:cstheme="minorBidi"/>
          <w:sz w:val="20"/>
        </w:rPr>
        <w:t>https://www.sciencedirect.com/science/article/pii/S0168169921001034</w:t>
      </w:r>
    </w:p>
  </w:comment>
  <w:comment w:id="620" w:author="Unknown Author" w:date="2023-03-31T09:44:00Z" w:initials="">
    <w:p w14:paraId="3536C16E" w14:textId="77777777" w:rsidR="00CB7E31" w:rsidRDefault="00000000">
      <w:r>
        <w:rPr>
          <w:rFonts w:ascii="Calibri" w:hAnsi="Calibri" w:cstheme="minorBidi"/>
          <w:sz w:val="20"/>
        </w:rPr>
        <w:t>Debes poner la fuente</w:t>
      </w:r>
    </w:p>
  </w:comment>
  <w:comment w:id="625" w:author="Unknown Author" w:date="2023-03-31T09:44:00Z" w:initials="">
    <w:p w14:paraId="10A77008" w14:textId="77777777" w:rsidR="00CB7E31" w:rsidRDefault="00000000">
      <w:r>
        <w:rPr>
          <w:rFonts w:ascii="Calibri" w:hAnsi="Calibri" w:cstheme="minorBidi"/>
          <w:sz w:val="20"/>
        </w:rPr>
        <w:t>Todas las imágenes deben estar referenciadas y comentadas en el texto.</w:t>
      </w:r>
    </w:p>
  </w:comment>
  <w:comment w:id="665" w:author="Unknown Author" w:date="2023-03-31T09:47:00Z" w:initials="">
    <w:p w14:paraId="028198EF" w14:textId="77777777" w:rsidR="00CB7E31" w:rsidRDefault="00000000">
      <w:r>
        <w:rPr>
          <w:rFonts w:ascii="Calibri" w:hAnsi="Calibri" w:cstheme="minorBidi"/>
          <w:sz w:val="20"/>
        </w:rPr>
        <w:t>Este cálculo te sirve de base para evaluar lo que hagas. Lo podrías replicar.</w:t>
      </w:r>
    </w:p>
  </w:comment>
  <w:comment w:id="675" w:author="Unknown Author" w:date="2023-03-31T09:50:00Z" w:initials="">
    <w:p w14:paraId="40D4BAE0" w14:textId="77777777" w:rsidR="00CB7E31" w:rsidRDefault="00000000">
      <w:r>
        <w:rPr>
          <w:rFonts w:ascii="Calibri" w:hAnsi="Calibri" w:cstheme="minorBidi"/>
          <w:sz w:val="20"/>
        </w:rPr>
        <w:t>Aquí puedes hablar de cómo se puede optimizar procesos con un proyecto de ciencia de datos en este sector. Brevemente, pero que se note que has sacado la propuesta y la estás liderando.</w:t>
      </w:r>
    </w:p>
  </w:comment>
  <w:comment w:id="716" w:author="Unknown Author" w:date="2023-03-31T09:52:00Z" w:initials="">
    <w:p w14:paraId="3C120A1B" w14:textId="77777777" w:rsidR="00CB7E31" w:rsidRDefault="00000000">
      <w:r>
        <w:rPr>
          <w:rFonts w:ascii="Calibri" w:hAnsi="Calibri" w:cstheme="minorBidi"/>
          <w:sz w:val="20"/>
        </w:rPr>
        <w:t>Cuidado, aquí hay un cambio de estilo de texto</w:t>
      </w:r>
    </w:p>
  </w:comment>
  <w:comment w:id="852" w:author="Unknown Author" w:date="2023-03-31T09:55:00Z" w:initials="">
    <w:p w14:paraId="1B1A796A" w14:textId="77777777" w:rsidR="00CB7E31" w:rsidRDefault="00000000">
      <w:r>
        <w:rPr>
          <w:rFonts w:ascii="Calibri" w:hAnsi="Calibri" w:cstheme="minorBidi"/>
          <w:sz w:val="20"/>
        </w:rPr>
        <w:t>No pongas estos espacios en blanco.</w:t>
      </w:r>
    </w:p>
  </w:comment>
  <w:comment w:id="1011" w:author="Unknown Author" w:date="2023-03-31T09:58:00Z" w:initials="">
    <w:p w14:paraId="61B0958C" w14:textId="77777777" w:rsidR="00CB7E31" w:rsidRDefault="00000000">
      <w:r>
        <w:rPr>
          <w:rFonts w:ascii="Calibri" w:hAnsi="Calibri" w:cstheme="minorBidi"/>
          <w:sz w:val="20"/>
        </w:rPr>
        <w:t>Las tablas puedes hacerlas más reducidas para que no sean tan pesadas. Truco: el tamaño de letra.</w:t>
      </w:r>
    </w:p>
  </w:comment>
  <w:comment w:id="1205" w:author="Unknown Author" w:date="2023-03-31T10:01:00Z" w:initials="">
    <w:p w14:paraId="4E6604FC" w14:textId="77777777" w:rsidR="00CB7E31" w:rsidRDefault="00000000">
      <w:r>
        <w:rPr>
          <w:rFonts w:ascii="Calibri" w:hAnsi="Calibri" w:cstheme="minorBidi"/>
          <w:sz w:val="20"/>
        </w:rPr>
        <w:t>Por la distribución habría que estandarizar o normalizar los datos.</w:t>
      </w:r>
    </w:p>
  </w:comment>
  <w:comment w:id="1226" w:author="Unknown Author" w:date="2023-03-31T10:01:00Z" w:initials="">
    <w:p w14:paraId="3ADA0B51" w14:textId="77777777" w:rsidR="00CB7E31" w:rsidRDefault="00000000">
      <w:r>
        <w:rPr>
          <w:rFonts w:ascii="Calibri" w:hAnsi="Calibri" w:cstheme="minorBidi"/>
          <w:sz w:val="20"/>
        </w:rPr>
        <w:t>No hace falta poner código, sólo lo más importante o algo que hayas hecho tu, pero no algo tan básico como print o fillna()</w:t>
      </w:r>
    </w:p>
  </w:comment>
  <w:comment w:id="1370" w:author="Unknown Author" w:date="2023-03-31T10:03:00Z" w:initials="">
    <w:p w14:paraId="59F0FF1C" w14:textId="77777777" w:rsidR="00CB7E31" w:rsidRDefault="00000000">
      <w:r>
        <w:rPr>
          <w:rFonts w:ascii="Calibri" w:hAnsi="Calibri" w:cstheme="minorBidi"/>
          <w:sz w:val="20"/>
        </w:rPr>
        <w:t>Las columnas las puedes formatear para que no haya texto en varias líneas</w:t>
      </w:r>
    </w:p>
  </w:comment>
  <w:comment w:id="1561" w:author="Unknown Author" w:date="2023-03-31T10:08:00Z" w:initials="">
    <w:p w14:paraId="0D77C977" w14:textId="77777777" w:rsidR="00CB7E31" w:rsidRDefault="00000000">
      <w:hyperlink r:id="rId1">
        <w:r>
          <w:rPr>
            <w:rFonts w:ascii="Calibri" w:hAnsi="Calibri" w:cstheme="minorBidi"/>
            <w:sz w:val="20"/>
          </w:rPr>
          <w:t>https://citation-file-format.github.io/</w:t>
        </w:r>
      </w:hyperlink>
    </w:p>
    <w:p w14:paraId="47788A1C" w14:textId="77777777" w:rsidR="00CB7E31" w:rsidRDefault="00CB7E31"/>
    <w:p w14:paraId="765730A1" w14:textId="77777777" w:rsidR="00CB7E31" w:rsidRDefault="00000000">
      <w:r>
        <w:rPr>
          <w:rFonts w:asciiTheme="minorHAnsi" w:hAnsiTheme="minorHAnsi" w:cstheme="minorBidi"/>
          <w:sz w:val="20"/>
        </w:rPr>
        <w:t>Organiza tu repo con carpetas para las libretas y para el pdf, el readme y el citations.</w:t>
      </w:r>
    </w:p>
  </w:comment>
  <w:comment w:id="1562" w:author="Jose Eduardo VIU" w:date="2023-04-01T19:43:00Z" w:initials="JEV">
    <w:p w14:paraId="0F791618" w14:textId="77777777" w:rsidR="00375708" w:rsidRDefault="00375708" w:rsidP="00B86B60">
      <w:pPr>
        <w:pStyle w:val="Textocomentario"/>
        <w:jc w:val="left"/>
      </w:pPr>
      <w:r>
        <w:rPr>
          <w:rStyle w:val="Refdecomentario"/>
        </w:rPr>
        <w:annotationRef/>
      </w:r>
      <w:r>
        <w:t>Realizado</w:t>
      </w:r>
    </w:p>
  </w:comment>
  <w:comment w:id="1589" w:author="Unknown Author" w:date="2023-03-31T10:12:00Z" w:initials="">
    <w:p w14:paraId="09F1963D" w14:textId="1149AC08" w:rsidR="00CB7E31" w:rsidRDefault="00000000">
      <w:r>
        <w:rPr>
          <w:rFonts w:ascii="Calibri" w:hAnsi="Calibri" w:cstheme="minorBidi"/>
          <w:sz w:val="20"/>
        </w:rPr>
        <w:t>Puedes quitar algún decimal</w:t>
      </w:r>
    </w:p>
  </w:comment>
  <w:comment w:id="1590" w:author="Jose Eduardo VIU" w:date="2023-04-01T19:43:00Z" w:initials="JEV">
    <w:p w14:paraId="234F105D" w14:textId="77777777" w:rsidR="00515E1F" w:rsidRDefault="00515E1F" w:rsidP="008720A7">
      <w:pPr>
        <w:pStyle w:val="Textocomentario"/>
        <w:jc w:val="left"/>
      </w:pPr>
      <w:r>
        <w:rPr>
          <w:rStyle w:val="Refdecomentario"/>
        </w:rPr>
        <w:annotationRef/>
      </w:r>
      <w:r>
        <w:t>Lo dejo con 4 decimales</w:t>
      </w:r>
    </w:p>
  </w:comment>
  <w:comment w:id="1624" w:author="Unknown Author" w:date="2023-03-31T10:13:00Z" w:initials="">
    <w:p w14:paraId="141D5E7B" w14:textId="77DEFDD5" w:rsidR="00CB7E31" w:rsidRDefault="00000000">
      <w:r>
        <w:rPr>
          <w:rFonts w:ascii="Calibri" w:hAnsi="Calibri" w:cstheme="minorBidi"/>
          <w:sz w:val="20"/>
        </w:rPr>
        <w:t xml:space="preserve">Revisa las páginas en blanco. </w:t>
      </w:r>
    </w:p>
  </w:comment>
  <w:comment w:id="2377" w:author="Unknown Author" w:date="2023-03-31T10:14:00Z" w:initials="">
    <w:p w14:paraId="45BE50A0" w14:textId="77777777" w:rsidR="00CB7E31" w:rsidRDefault="00000000">
      <w:r>
        <w:rPr>
          <w:rFonts w:ascii="Calibri" w:hAnsi="Calibri" w:cstheme="minorBidi"/>
          <w:sz w:val="20"/>
        </w:rPr>
        <w:t>Qué es este apartado?</w:t>
      </w:r>
    </w:p>
  </w:comment>
  <w:comment w:id="2399" w:author="Unknown Author" w:date="2023-03-31T10:14:00Z" w:initials="">
    <w:p w14:paraId="3127EFF4" w14:textId="77777777" w:rsidR="00CB7E31" w:rsidRDefault="00000000">
      <w:r>
        <w:rPr>
          <w:rFonts w:ascii="Calibri" w:hAnsi="Calibri" w:cstheme="minorBidi"/>
          <w:sz w:val="20"/>
        </w:rPr>
        <w:t>Este lo puedes dejar para el final</w:t>
      </w:r>
    </w:p>
  </w:comment>
  <w:comment w:id="2513" w:author="Unknown Author" w:date="2023-03-31T10:15:00Z" w:initials="">
    <w:p w14:paraId="642D37B5" w14:textId="77777777" w:rsidR="00CB7E31" w:rsidRDefault="00000000">
      <w:r>
        <w:rPr>
          <w:rFonts w:ascii="Calibri" w:hAnsi="Calibri" w:cstheme="minorBidi"/>
          <w:sz w:val="20"/>
        </w:rPr>
        <w:t>Se ve algo mal, no sé si hay forma de que el texto quede bien en PDF pero habrá que estar antento</w:t>
      </w:r>
    </w:p>
  </w:comment>
  <w:comment w:id="2514" w:author="Jose Eduardo VIU" w:date="2023-04-01T19:48:00Z" w:initials="JEV">
    <w:p w14:paraId="09BF9DAA" w14:textId="77777777" w:rsidR="00515E1F" w:rsidRDefault="00515E1F" w:rsidP="00601BB8">
      <w:pPr>
        <w:pStyle w:val="Textocomentario"/>
        <w:jc w:val="left"/>
      </w:pPr>
      <w:r>
        <w:rPr>
          <w:rStyle w:val="Refdecomentario"/>
        </w:rPr>
        <w:annotationRef/>
      </w:r>
      <w:r>
        <w:t>Veo de pasar el PDF a imágenes y añadirlas como imágenes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DD2DFA9" w15:done="0"/>
  <w15:commentEx w15:paraId="4DDB3926" w15:done="0"/>
  <w15:commentEx w15:paraId="0282373A" w15:done="0"/>
  <w15:commentEx w15:paraId="588D6BC2" w15:done="0"/>
  <w15:commentEx w15:paraId="446BDA74" w15:done="0"/>
  <w15:commentEx w15:paraId="1B8AC1BA" w15:done="0"/>
  <w15:commentEx w15:paraId="3536C16E" w15:done="0"/>
  <w15:commentEx w15:paraId="10A77008" w15:done="0"/>
  <w15:commentEx w15:paraId="028198EF" w15:done="0"/>
  <w15:commentEx w15:paraId="40D4BAE0" w15:done="0"/>
  <w15:commentEx w15:paraId="3C120A1B" w15:done="0"/>
  <w15:commentEx w15:paraId="1B1A796A" w15:done="0"/>
  <w15:commentEx w15:paraId="61B0958C" w15:done="0"/>
  <w15:commentEx w15:paraId="4E6604FC" w15:done="0"/>
  <w15:commentEx w15:paraId="3ADA0B51" w15:done="0"/>
  <w15:commentEx w15:paraId="59F0FF1C" w15:done="0"/>
  <w15:commentEx w15:paraId="765730A1" w15:done="0"/>
  <w15:commentEx w15:paraId="0F791618" w15:paraIdParent="765730A1" w15:done="0"/>
  <w15:commentEx w15:paraId="09F1963D" w15:done="0"/>
  <w15:commentEx w15:paraId="234F105D" w15:paraIdParent="09F1963D" w15:done="0"/>
  <w15:commentEx w15:paraId="141D5E7B" w15:done="0"/>
  <w15:commentEx w15:paraId="45BE50A0" w15:done="0"/>
  <w15:commentEx w15:paraId="3127EFF4" w15:done="0"/>
  <w15:commentEx w15:paraId="642D37B5" w15:done="0"/>
  <w15:commentEx w15:paraId="09BF9DAA" w15:paraIdParent="642D37B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307C5" w16cex:dateUtc="2023-04-01T17:43:00Z"/>
  <w16cex:commentExtensible w16cex:durableId="27D307E8" w16cex:dateUtc="2023-04-01T17:43:00Z"/>
  <w16cex:commentExtensible w16cex:durableId="27D30911" w16cex:dateUtc="2023-04-01T17: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DD2DFA9" w16cid:durableId="27D175B2"/>
  <w16cid:commentId w16cid:paraId="4DDB3926" w16cid:durableId="27D175B3"/>
  <w16cid:commentId w16cid:paraId="0282373A" w16cid:durableId="27D175B4"/>
  <w16cid:commentId w16cid:paraId="588D6BC2" w16cid:durableId="27D175B5"/>
  <w16cid:commentId w16cid:paraId="446BDA74" w16cid:durableId="27D175B6"/>
  <w16cid:commentId w16cid:paraId="1B8AC1BA" w16cid:durableId="27D175B7"/>
  <w16cid:commentId w16cid:paraId="3536C16E" w16cid:durableId="27D175B8"/>
  <w16cid:commentId w16cid:paraId="10A77008" w16cid:durableId="27D175B9"/>
  <w16cid:commentId w16cid:paraId="028198EF" w16cid:durableId="27D175BA"/>
  <w16cid:commentId w16cid:paraId="40D4BAE0" w16cid:durableId="27D175BB"/>
  <w16cid:commentId w16cid:paraId="3C120A1B" w16cid:durableId="27D175BC"/>
  <w16cid:commentId w16cid:paraId="1B1A796A" w16cid:durableId="27D175BD"/>
  <w16cid:commentId w16cid:paraId="61B0958C" w16cid:durableId="27D175BE"/>
  <w16cid:commentId w16cid:paraId="4E6604FC" w16cid:durableId="27D175BF"/>
  <w16cid:commentId w16cid:paraId="3ADA0B51" w16cid:durableId="27D175C0"/>
  <w16cid:commentId w16cid:paraId="59F0FF1C" w16cid:durableId="27D175C1"/>
  <w16cid:commentId w16cid:paraId="765730A1" w16cid:durableId="27D175C2"/>
  <w16cid:commentId w16cid:paraId="0F791618" w16cid:durableId="27D307C5"/>
  <w16cid:commentId w16cid:paraId="09F1963D" w16cid:durableId="27D175C3"/>
  <w16cid:commentId w16cid:paraId="234F105D" w16cid:durableId="27D307E8"/>
  <w16cid:commentId w16cid:paraId="141D5E7B" w16cid:durableId="27D175C4"/>
  <w16cid:commentId w16cid:paraId="45BE50A0" w16cid:durableId="27D175C5"/>
  <w16cid:commentId w16cid:paraId="3127EFF4" w16cid:durableId="27D175C6"/>
  <w16cid:commentId w16cid:paraId="642D37B5" w16cid:durableId="27D175C7"/>
  <w16cid:commentId w16cid:paraId="09BF9DAA" w16cid:durableId="27D3091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6A7A8D" w14:textId="77777777" w:rsidR="00603047" w:rsidRDefault="00603047">
      <w:pPr>
        <w:spacing w:after="0" w:line="240" w:lineRule="auto"/>
      </w:pPr>
      <w:r>
        <w:separator/>
      </w:r>
    </w:p>
  </w:endnote>
  <w:endnote w:type="continuationSeparator" w:id="0">
    <w:p w14:paraId="5ADB70EE" w14:textId="77777777" w:rsidR="00603047" w:rsidRDefault="006030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E75E9" w14:textId="74858B66" w:rsidR="00CB7E31" w:rsidRDefault="00000000">
    <w:pPr>
      <w:pStyle w:val="Piedepgina"/>
    </w:pPr>
    <w:r>
      <w:rPr>
        <w:noProof/>
      </w:rPr>
      <w:pict w14:anchorId="08033CFD">
        <v:shapetype id="_x0000_t202" coordsize="21600,21600" o:spt="202" path="m,l,21600r21600,l21600,xe">
          <v:stroke joinstyle="miter"/>
          <v:path gradientshapeok="t" o:connecttype="rect"/>
        </v:shapetype>
        <v:shape id="Frame1" o:spid="_x0000_s1032" type="#_x0000_t202" style="position:absolute;left:0;text-align:left;margin-left:469.05pt;margin-top:23.05pt;width:54.3pt;height:23.25pt;z-index:-5033163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" o:allowincell="f" stroked="f">
          <v:fill opacity="0"/>
          <v:textbox style="mso-next-textbox:#Frame1">
            <w:txbxContent>
              <w:sdt>
                <w:sdtPr>
                  <w:id w:val="1011872009"/>
                  <w:docPartObj>
                    <w:docPartGallery w:val="Page Numbers (Bottom of Page)"/>
                    <w:docPartUnique/>
                  </w:docPartObj>
                </w:sdtPr>
                <w:sdtContent>
                  <w:p w14:paraId="3DC912D9" w14:textId="77777777" w:rsidR="00CB7E31" w:rsidRDefault="00000000">
                    <w:pPr>
                      <w:pStyle w:val="Contenidodelmarco"/>
                      <w:spacing w:after="0"/>
                      <w:contextualSpacing/>
                      <w:rPr>
                        <w:color w:val="333333"/>
                        <w:highlight w:val="white"/>
                      </w:rPr>
                    </w:pPr>
                    <w:r>
                      <w:rPr>
                        <w:color w:val="333333"/>
                        <w:sz w:val="18"/>
                        <w:highlight w:val="white"/>
                      </w:rPr>
                      <w:fldChar w:fldCharType="begin"/>
                    </w:r>
                    <w:r>
                      <w:rPr>
                        <w:color w:val="333333"/>
                        <w:sz w:val="18"/>
                        <w:highlight w:val="white"/>
                      </w:rPr>
                      <w:instrText xml:space="preserve"> PAGE </w:instrText>
                    </w:r>
                    <w:r>
                      <w:rPr>
                        <w:color w:val="333333"/>
                        <w:sz w:val="18"/>
                        <w:highlight w:val="white"/>
                      </w:rPr>
                      <w:fldChar w:fldCharType="separate"/>
                    </w:r>
                    <w:r>
                      <w:rPr>
                        <w:color w:val="333333"/>
                        <w:sz w:val="18"/>
                        <w:highlight w:val="white"/>
                      </w:rPr>
                      <w:t>2</w:t>
                    </w:r>
                    <w:r>
                      <w:rPr>
                        <w:color w:val="333333"/>
                        <w:sz w:val="18"/>
                        <w:highlight w:val="white"/>
                      </w:rPr>
                      <w:fldChar w:fldCharType="end"/>
                    </w:r>
                    <w:r>
                      <w:rPr>
                        <w:color w:val="333333"/>
                        <w:sz w:val="18"/>
                        <w:highlight w:val="white"/>
                      </w:rPr>
                      <w:t xml:space="preserve"> de </w:t>
                    </w:r>
                    <w:r>
                      <w:rPr>
                        <w:color w:val="333333"/>
                        <w:sz w:val="18"/>
                        <w:highlight w:val="white"/>
                      </w:rPr>
                      <w:fldChar w:fldCharType="begin"/>
                    </w:r>
                    <w:r>
                      <w:rPr>
                        <w:color w:val="333333"/>
                        <w:sz w:val="18"/>
                        <w:highlight w:val="white"/>
                      </w:rPr>
                      <w:instrText xml:space="preserve"> NUMPAGES </w:instrText>
                    </w:r>
                    <w:r>
                      <w:rPr>
                        <w:color w:val="333333"/>
                        <w:sz w:val="18"/>
                        <w:highlight w:val="white"/>
                      </w:rPr>
                      <w:fldChar w:fldCharType="separate"/>
                    </w:r>
                    <w:r>
                      <w:rPr>
                        <w:color w:val="333333"/>
                        <w:sz w:val="18"/>
                        <w:highlight w:val="white"/>
                      </w:rPr>
                      <w:t>122</w:t>
                    </w:r>
                    <w:r>
                      <w:rPr>
                        <w:color w:val="333333"/>
                        <w:sz w:val="18"/>
                        <w:highlight w:val="white"/>
                      </w:rPr>
                      <w:fldChar w:fldCharType="end"/>
                    </w:r>
                  </w:p>
                </w:sdtContent>
              </w:sdt>
            </w:txbxContent>
          </v:textbox>
          <w10:wrap anchorx="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BBF47" w14:textId="7D950FF5" w:rsidR="00CB7E31" w:rsidRDefault="00000000">
    <w:pPr>
      <w:pStyle w:val="Piedepgina"/>
    </w:pPr>
    <w:r>
      <w:rPr>
        <w:noProof/>
      </w:rPr>
      <w:pict w14:anchorId="3E9288AC">
        <v:shapetype id="_x0000_t202" coordsize="21600,21600" o:spt="202" path="m,l,21600r21600,l21600,xe">
          <v:stroke joinstyle="miter"/>
          <v:path gradientshapeok="t" o:connecttype="rect"/>
        </v:shapetype>
        <v:shape id="Frame2" o:spid="_x0000_s1031" type="#_x0000_t202" style="position:absolute;left:0;text-align:left;margin-left:469.05pt;margin-top:23.05pt;width:69.35pt;height:23.25pt;z-index:-503316387;visibility:visibl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" o:allowincell="f" stroked="f">
          <v:fill opacity="0"/>
          <v:textbox style="mso-next-textbox:#Frame2">
            <w:txbxContent>
              <w:sdt>
                <w:sdtPr>
                  <w:id w:val="1466087448"/>
                  <w:docPartObj>
                    <w:docPartGallery w:val="Page Numbers (Bottom of Page)"/>
                    <w:docPartUnique/>
                  </w:docPartObj>
                </w:sdtPr>
                <w:sdtContent>
                  <w:p w14:paraId="183AD19E" w14:textId="77777777" w:rsidR="00CB7E31" w:rsidRDefault="00000000">
                    <w:pPr>
                      <w:pStyle w:val="Contenidodelmarco"/>
                      <w:spacing w:after="0"/>
                      <w:contextualSpacing/>
                      <w:rPr>
                        <w:color w:val="333333"/>
                        <w:highlight w:val="white"/>
                      </w:rPr>
                    </w:pPr>
                    <w:r>
                      <w:rPr>
                        <w:color w:val="333333"/>
                        <w:sz w:val="18"/>
                        <w:highlight w:val="white"/>
                      </w:rPr>
                      <w:fldChar w:fldCharType="begin"/>
                    </w:r>
                    <w:r>
                      <w:rPr>
                        <w:color w:val="333333"/>
                        <w:sz w:val="18"/>
                        <w:highlight w:val="white"/>
                      </w:rPr>
                      <w:instrText xml:space="preserve"> PAGE </w:instrText>
                    </w:r>
                    <w:r>
                      <w:rPr>
                        <w:color w:val="333333"/>
                        <w:sz w:val="18"/>
                        <w:highlight w:val="white"/>
                      </w:rPr>
                      <w:fldChar w:fldCharType="separate"/>
                    </w:r>
                    <w:r>
                      <w:rPr>
                        <w:color w:val="333333"/>
                        <w:sz w:val="18"/>
                        <w:highlight w:val="white"/>
                      </w:rPr>
                      <w:t>61</w:t>
                    </w:r>
                    <w:r>
                      <w:rPr>
                        <w:color w:val="333333"/>
                        <w:sz w:val="18"/>
                        <w:highlight w:val="white"/>
                      </w:rPr>
                      <w:fldChar w:fldCharType="end"/>
                    </w:r>
                    <w:r>
                      <w:rPr>
                        <w:color w:val="333333"/>
                        <w:sz w:val="18"/>
                        <w:highlight w:val="white"/>
                      </w:rPr>
                      <w:t xml:space="preserve"> de </w:t>
                    </w:r>
                    <w:r>
                      <w:rPr>
                        <w:color w:val="333333"/>
                        <w:sz w:val="18"/>
                        <w:highlight w:val="white"/>
                      </w:rPr>
                      <w:fldChar w:fldCharType="begin"/>
                    </w:r>
                    <w:r>
                      <w:rPr>
                        <w:color w:val="333333"/>
                        <w:sz w:val="18"/>
                        <w:highlight w:val="white"/>
                      </w:rPr>
                      <w:instrText xml:space="preserve"> NUMPAGES </w:instrText>
                    </w:r>
                    <w:r>
                      <w:rPr>
                        <w:color w:val="333333"/>
                        <w:sz w:val="18"/>
                        <w:highlight w:val="white"/>
                      </w:rPr>
                      <w:fldChar w:fldCharType="separate"/>
                    </w:r>
                    <w:r>
                      <w:rPr>
                        <w:color w:val="333333"/>
                        <w:sz w:val="18"/>
                        <w:highlight w:val="white"/>
                      </w:rPr>
                      <w:t>122</w:t>
                    </w:r>
                    <w:r>
                      <w:rPr>
                        <w:color w:val="333333"/>
                        <w:sz w:val="18"/>
                        <w:highlight w:val="white"/>
                      </w:rPr>
                      <w:fldChar w:fldCharType="end"/>
                    </w:r>
                  </w:p>
                </w:sdtContent>
              </w:sdt>
            </w:txbxContent>
          </v:textbox>
          <w10:wrap anchorx="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834195" w14:textId="77777777" w:rsidR="00603047" w:rsidRDefault="00603047">
      <w:pPr>
        <w:spacing w:after="0" w:line="240" w:lineRule="auto"/>
      </w:pPr>
      <w:r>
        <w:separator/>
      </w:r>
    </w:p>
  </w:footnote>
  <w:footnote w:type="continuationSeparator" w:id="0">
    <w:p w14:paraId="18255898" w14:textId="77777777" w:rsidR="00603047" w:rsidRDefault="006030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83DF9" w14:textId="77777777" w:rsidR="00CB7E31" w:rsidRDefault="00000000">
    <w:pPr>
      <w:pStyle w:val="Cabeceraizquierda"/>
    </w:pPr>
    <w:r>
      <w:rPr>
        <w:noProof/>
      </w:rPr>
      <w:drawing>
        <wp:anchor distT="0" distB="0" distL="0" distR="0" simplePos="0" relativeHeight="251665408" behindDoc="1" locked="0" layoutInCell="0" allowOverlap="1" wp14:anchorId="4A7EF088" wp14:editId="02DE797C">
          <wp:simplePos x="0" y="0"/>
          <wp:positionH relativeFrom="column">
            <wp:posOffset>-720090</wp:posOffset>
          </wp:positionH>
          <wp:positionV relativeFrom="paragraph">
            <wp:posOffset>-71120</wp:posOffset>
          </wp:positionV>
          <wp:extent cx="1644650" cy="822325"/>
          <wp:effectExtent l="0" t="0" r="0" b="0"/>
          <wp:wrapNone/>
          <wp:docPr id="1690833182" name="Imagen 1690833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3"/>
                  <pic:cNvPicPr>
                    <a:picLocks noChangeAspect="1" noChangeArrowheads="1"/>
                  </pic:cNvPicPr>
                </pic:nvPicPr>
                <pic:blipFill>
                  <a:blip r:embed="rId1"/>
                  <a:stretch>
                    <a:fillRect/>
                  </a:stretch>
                </pic:blipFill>
                <pic:spPr bwMode="auto">
                  <a:xfrm>
                    <a:off x="0" y="0"/>
                    <a:ext cx="1644650" cy="82232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D99732" w14:textId="77777777" w:rsidR="00CB7E31" w:rsidRDefault="00000000">
    <w:pPr>
      <w:pStyle w:val="Encabezado"/>
    </w:pPr>
    <w:r>
      <w:rPr>
        <w:noProof/>
      </w:rPr>
      <w:drawing>
        <wp:anchor distT="0" distB="0" distL="0" distR="0" simplePos="0" relativeHeight="251657216" behindDoc="1" locked="0" layoutInCell="0" allowOverlap="1" wp14:anchorId="2BE748FD" wp14:editId="62E7DB91">
          <wp:simplePos x="0" y="0"/>
          <wp:positionH relativeFrom="column">
            <wp:posOffset>-713105</wp:posOffset>
          </wp:positionH>
          <wp:positionV relativeFrom="paragraph">
            <wp:posOffset>-71120</wp:posOffset>
          </wp:positionV>
          <wp:extent cx="1644650" cy="822325"/>
          <wp:effectExtent l="0" t="0" r="0" b="0"/>
          <wp:wrapNone/>
          <wp:docPr id="1878052596" name="Imagen 187805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1"/>
                  <pic:cNvPicPr>
                    <a:picLocks noChangeAspect="1" noChangeArrowheads="1"/>
                  </pic:cNvPicPr>
                </pic:nvPicPr>
                <pic:blipFill>
                  <a:blip r:embed="rId1"/>
                  <a:stretch>
                    <a:fillRect/>
                  </a:stretch>
                </pic:blipFill>
                <pic:spPr bwMode="auto">
                  <a:xfrm>
                    <a:off x="0" y="0"/>
                    <a:ext cx="1644650" cy="82232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416CD"/>
    <w:multiLevelType w:val="multilevel"/>
    <w:tmpl w:val="0C0A001F"/>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1" w15:restartNumberingAfterBreak="0">
    <w:nsid w:val="12765C44"/>
    <w:multiLevelType w:val="multilevel"/>
    <w:tmpl w:val="CC767964"/>
    <w:lvl w:ilvl="0">
      <w:start w:val="211"/>
      <w:numFmt w:val="decimal"/>
      <w:lvlText w:val="%1"/>
      <w:lvlJc w:val="left"/>
      <w:pPr>
        <w:tabs>
          <w:tab w:val="num" w:pos="0"/>
        </w:tabs>
        <w:ind w:left="2072"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1">
      <w:start w:val="1"/>
      <w:numFmt w:val="lowerLetter"/>
      <w:lvlText w:val="%2"/>
      <w:lvlJc w:val="left"/>
      <w:pPr>
        <w:tabs>
          <w:tab w:val="num" w:pos="0"/>
        </w:tabs>
        <w:ind w:left="108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2">
      <w:start w:val="1"/>
      <w:numFmt w:val="lowerRoman"/>
      <w:lvlText w:val="%3"/>
      <w:lvlJc w:val="left"/>
      <w:pPr>
        <w:tabs>
          <w:tab w:val="num" w:pos="0"/>
        </w:tabs>
        <w:ind w:left="180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3">
      <w:start w:val="1"/>
      <w:numFmt w:val="decimal"/>
      <w:lvlText w:val="%4"/>
      <w:lvlJc w:val="left"/>
      <w:pPr>
        <w:tabs>
          <w:tab w:val="num" w:pos="0"/>
        </w:tabs>
        <w:ind w:left="252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4">
      <w:start w:val="1"/>
      <w:numFmt w:val="lowerLetter"/>
      <w:lvlText w:val="%5"/>
      <w:lvlJc w:val="left"/>
      <w:pPr>
        <w:tabs>
          <w:tab w:val="num" w:pos="0"/>
        </w:tabs>
        <w:ind w:left="324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5">
      <w:start w:val="1"/>
      <w:numFmt w:val="lowerRoman"/>
      <w:lvlText w:val="%6"/>
      <w:lvlJc w:val="left"/>
      <w:pPr>
        <w:tabs>
          <w:tab w:val="num" w:pos="0"/>
        </w:tabs>
        <w:ind w:left="396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6">
      <w:start w:val="1"/>
      <w:numFmt w:val="decimal"/>
      <w:lvlText w:val="%7"/>
      <w:lvlJc w:val="left"/>
      <w:pPr>
        <w:tabs>
          <w:tab w:val="num" w:pos="0"/>
        </w:tabs>
        <w:ind w:left="468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7">
      <w:start w:val="1"/>
      <w:numFmt w:val="lowerLetter"/>
      <w:lvlText w:val="%8"/>
      <w:lvlJc w:val="left"/>
      <w:pPr>
        <w:tabs>
          <w:tab w:val="num" w:pos="0"/>
        </w:tabs>
        <w:ind w:left="540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8">
      <w:start w:val="1"/>
      <w:numFmt w:val="lowerRoman"/>
      <w:lvlText w:val="%9"/>
      <w:lvlJc w:val="left"/>
      <w:pPr>
        <w:tabs>
          <w:tab w:val="num" w:pos="0"/>
        </w:tabs>
        <w:ind w:left="612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abstractNum>
  <w:abstractNum w:abstractNumId="2" w15:restartNumberingAfterBreak="0">
    <w:nsid w:val="23D971FD"/>
    <w:multiLevelType w:val="multilevel"/>
    <w:tmpl w:val="AB3CB3BC"/>
    <w:lvl w:ilvl="0">
      <w:start w:val="282"/>
      <w:numFmt w:val="decimal"/>
      <w:lvlText w:val="%1"/>
      <w:lvlJc w:val="left"/>
      <w:pPr>
        <w:tabs>
          <w:tab w:val="num" w:pos="0"/>
        </w:tabs>
        <w:ind w:left="2072"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1">
      <w:start w:val="1"/>
      <w:numFmt w:val="lowerLetter"/>
      <w:lvlText w:val="%2"/>
      <w:lvlJc w:val="left"/>
      <w:pPr>
        <w:tabs>
          <w:tab w:val="num" w:pos="0"/>
        </w:tabs>
        <w:ind w:left="166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2">
      <w:start w:val="1"/>
      <w:numFmt w:val="lowerRoman"/>
      <w:lvlText w:val="%3"/>
      <w:lvlJc w:val="left"/>
      <w:pPr>
        <w:tabs>
          <w:tab w:val="num" w:pos="0"/>
        </w:tabs>
        <w:ind w:left="238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3">
      <w:start w:val="1"/>
      <w:numFmt w:val="decimal"/>
      <w:lvlText w:val="%4"/>
      <w:lvlJc w:val="left"/>
      <w:pPr>
        <w:tabs>
          <w:tab w:val="num" w:pos="0"/>
        </w:tabs>
        <w:ind w:left="310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4">
      <w:start w:val="1"/>
      <w:numFmt w:val="lowerLetter"/>
      <w:lvlText w:val="%5"/>
      <w:lvlJc w:val="left"/>
      <w:pPr>
        <w:tabs>
          <w:tab w:val="num" w:pos="0"/>
        </w:tabs>
        <w:ind w:left="382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5">
      <w:start w:val="1"/>
      <w:numFmt w:val="lowerRoman"/>
      <w:lvlText w:val="%6"/>
      <w:lvlJc w:val="left"/>
      <w:pPr>
        <w:tabs>
          <w:tab w:val="num" w:pos="0"/>
        </w:tabs>
        <w:ind w:left="454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6">
      <w:start w:val="1"/>
      <w:numFmt w:val="decimal"/>
      <w:lvlText w:val="%7"/>
      <w:lvlJc w:val="left"/>
      <w:pPr>
        <w:tabs>
          <w:tab w:val="num" w:pos="0"/>
        </w:tabs>
        <w:ind w:left="526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7">
      <w:start w:val="1"/>
      <w:numFmt w:val="lowerLetter"/>
      <w:lvlText w:val="%8"/>
      <w:lvlJc w:val="left"/>
      <w:pPr>
        <w:tabs>
          <w:tab w:val="num" w:pos="0"/>
        </w:tabs>
        <w:ind w:left="598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8">
      <w:start w:val="1"/>
      <w:numFmt w:val="lowerRoman"/>
      <w:lvlText w:val="%9"/>
      <w:lvlJc w:val="left"/>
      <w:pPr>
        <w:tabs>
          <w:tab w:val="num" w:pos="0"/>
        </w:tabs>
        <w:ind w:left="670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abstractNum>
  <w:abstractNum w:abstractNumId="3" w15:restartNumberingAfterBreak="0">
    <w:nsid w:val="2C1D7E62"/>
    <w:multiLevelType w:val="multilevel"/>
    <w:tmpl w:val="95A20B54"/>
    <w:lvl w:ilvl="0">
      <w:numFmt w:val="bullet"/>
      <w:lvlText w:val=""/>
      <w:lvlJc w:val="left"/>
      <w:pPr>
        <w:tabs>
          <w:tab w:val="num" w:pos="0"/>
        </w:tabs>
        <w:ind w:left="720" w:hanging="360"/>
      </w:pPr>
      <w:rPr>
        <w:rFonts w:ascii="Symbol" w:eastAsiaTheme="minorHAnsi" w:hAnsi="Symbol" w:cstheme="minorBid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2EDC5A48"/>
    <w:multiLevelType w:val="multilevel"/>
    <w:tmpl w:val="82462E0E"/>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5" w15:restartNumberingAfterBreak="0">
    <w:nsid w:val="31716C4D"/>
    <w:multiLevelType w:val="multilevel"/>
    <w:tmpl w:val="31481AAA"/>
    <w:lvl w:ilvl="0">
      <w:start w:val="288"/>
      <w:numFmt w:val="decimal"/>
      <w:lvlText w:val="%1"/>
      <w:lvlJc w:val="left"/>
      <w:pPr>
        <w:tabs>
          <w:tab w:val="num" w:pos="0"/>
        </w:tabs>
        <w:ind w:left="2072"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1">
      <w:start w:val="1"/>
      <w:numFmt w:val="lowerLetter"/>
      <w:lvlText w:val="%2"/>
      <w:lvlJc w:val="left"/>
      <w:pPr>
        <w:tabs>
          <w:tab w:val="num" w:pos="0"/>
        </w:tabs>
        <w:ind w:left="166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2">
      <w:start w:val="1"/>
      <w:numFmt w:val="lowerRoman"/>
      <w:lvlText w:val="%3"/>
      <w:lvlJc w:val="left"/>
      <w:pPr>
        <w:tabs>
          <w:tab w:val="num" w:pos="0"/>
        </w:tabs>
        <w:ind w:left="238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3">
      <w:start w:val="1"/>
      <w:numFmt w:val="decimal"/>
      <w:lvlText w:val="%4"/>
      <w:lvlJc w:val="left"/>
      <w:pPr>
        <w:tabs>
          <w:tab w:val="num" w:pos="0"/>
        </w:tabs>
        <w:ind w:left="310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4">
      <w:start w:val="1"/>
      <w:numFmt w:val="lowerLetter"/>
      <w:lvlText w:val="%5"/>
      <w:lvlJc w:val="left"/>
      <w:pPr>
        <w:tabs>
          <w:tab w:val="num" w:pos="0"/>
        </w:tabs>
        <w:ind w:left="382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5">
      <w:start w:val="1"/>
      <w:numFmt w:val="lowerRoman"/>
      <w:lvlText w:val="%6"/>
      <w:lvlJc w:val="left"/>
      <w:pPr>
        <w:tabs>
          <w:tab w:val="num" w:pos="0"/>
        </w:tabs>
        <w:ind w:left="454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6">
      <w:start w:val="1"/>
      <w:numFmt w:val="decimal"/>
      <w:lvlText w:val="%7"/>
      <w:lvlJc w:val="left"/>
      <w:pPr>
        <w:tabs>
          <w:tab w:val="num" w:pos="0"/>
        </w:tabs>
        <w:ind w:left="526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7">
      <w:start w:val="1"/>
      <w:numFmt w:val="lowerLetter"/>
      <w:lvlText w:val="%8"/>
      <w:lvlJc w:val="left"/>
      <w:pPr>
        <w:tabs>
          <w:tab w:val="num" w:pos="0"/>
        </w:tabs>
        <w:ind w:left="598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8">
      <w:start w:val="1"/>
      <w:numFmt w:val="lowerRoman"/>
      <w:lvlText w:val="%9"/>
      <w:lvlJc w:val="left"/>
      <w:pPr>
        <w:tabs>
          <w:tab w:val="num" w:pos="0"/>
        </w:tabs>
        <w:ind w:left="670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abstractNum>
  <w:abstractNum w:abstractNumId="6" w15:restartNumberingAfterBreak="0">
    <w:nsid w:val="32521FF6"/>
    <w:multiLevelType w:val="multilevel"/>
    <w:tmpl w:val="A7304B20"/>
    <w:lvl w:ilvl="0">
      <w:start w:val="5095"/>
      <w:numFmt w:val="decimal"/>
      <w:lvlText w:val="%1"/>
      <w:lvlJc w:val="left"/>
      <w:pPr>
        <w:tabs>
          <w:tab w:val="num" w:pos="0"/>
        </w:tabs>
        <w:ind w:left="2301"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1">
      <w:start w:val="1"/>
      <w:numFmt w:val="lowerLetter"/>
      <w:lvlText w:val="%2"/>
      <w:lvlJc w:val="left"/>
      <w:pPr>
        <w:tabs>
          <w:tab w:val="num" w:pos="0"/>
        </w:tabs>
        <w:ind w:left="166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2">
      <w:start w:val="1"/>
      <w:numFmt w:val="lowerRoman"/>
      <w:lvlText w:val="%3"/>
      <w:lvlJc w:val="left"/>
      <w:pPr>
        <w:tabs>
          <w:tab w:val="num" w:pos="0"/>
        </w:tabs>
        <w:ind w:left="238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3">
      <w:start w:val="1"/>
      <w:numFmt w:val="decimal"/>
      <w:lvlText w:val="%4"/>
      <w:lvlJc w:val="left"/>
      <w:pPr>
        <w:tabs>
          <w:tab w:val="num" w:pos="0"/>
        </w:tabs>
        <w:ind w:left="310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4">
      <w:start w:val="1"/>
      <w:numFmt w:val="lowerLetter"/>
      <w:lvlText w:val="%5"/>
      <w:lvlJc w:val="left"/>
      <w:pPr>
        <w:tabs>
          <w:tab w:val="num" w:pos="0"/>
        </w:tabs>
        <w:ind w:left="382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5">
      <w:start w:val="1"/>
      <w:numFmt w:val="lowerRoman"/>
      <w:lvlText w:val="%6"/>
      <w:lvlJc w:val="left"/>
      <w:pPr>
        <w:tabs>
          <w:tab w:val="num" w:pos="0"/>
        </w:tabs>
        <w:ind w:left="454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6">
      <w:start w:val="1"/>
      <w:numFmt w:val="decimal"/>
      <w:lvlText w:val="%7"/>
      <w:lvlJc w:val="left"/>
      <w:pPr>
        <w:tabs>
          <w:tab w:val="num" w:pos="0"/>
        </w:tabs>
        <w:ind w:left="526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7">
      <w:start w:val="1"/>
      <w:numFmt w:val="lowerLetter"/>
      <w:lvlText w:val="%8"/>
      <w:lvlJc w:val="left"/>
      <w:pPr>
        <w:tabs>
          <w:tab w:val="num" w:pos="0"/>
        </w:tabs>
        <w:ind w:left="598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8">
      <w:start w:val="1"/>
      <w:numFmt w:val="lowerRoman"/>
      <w:lvlText w:val="%9"/>
      <w:lvlJc w:val="left"/>
      <w:pPr>
        <w:tabs>
          <w:tab w:val="num" w:pos="0"/>
        </w:tabs>
        <w:ind w:left="670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abstractNum>
  <w:abstractNum w:abstractNumId="7" w15:restartNumberingAfterBreak="0">
    <w:nsid w:val="4539588B"/>
    <w:multiLevelType w:val="multilevel"/>
    <w:tmpl w:val="46FEE6C8"/>
    <w:lvl w:ilvl="0">
      <w:numFmt w:val="bullet"/>
      <w:lvlText w:val=""/>
      <w:lvlJc w:val="left"/>
      <w:pPr>
        <w:tabs>
          <w:tab w:val="num" w:pos="0"/>
        </w:tabs>
        <w:ind w:left="720" w:hanging="360"/>
      </w:pPr>
      <w:rPr>
        <w:rFonts w:ascii="Symbol" w:eastAsiaTheme="minorHAnsi"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59AE200E"/>
    <w:multiLevelType w:val="multilevel"/>
    <w:tmpl w:val="F59862F8"/>
    <w:lvl w:ilvl="0">
      <w:start w:val="4167"/>
      <w:numFmt w:val="decimal"/>
      <w:lvlText w:val="%1"/>
      <w:lvlJc w:val="left"/>
      <w:pPr>
        <w:tabs>
          <w:tab w:val="num" w:pos="0"/>
        </w:tabs>
        <w:ind w:left="2072"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1">
      <w:start w:val="1"/>
      <w:numFmt w:val="lowerLetter"/>
      <w:lvlText w:val="%2"/>
      <w:lvlJc w:val="left"/>
      <w:pPr>
        <w:tabs>
          <w:tab w:val="num" w:pos="0"/>
        </w:tabs>
        <w:ind w:left="108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2">
      <w:start w:val="1"/>
      <w:numFmt w:val="lowerRoman"/>
      <w:lvlText w:val="%3"/>
      <w:lvlJc w:val="left"/>
      <w:pPr>
        <w:tabs>
          <w:tab w:val="num" w:pos="0"/>
        </w:tabs>
        <w:ind w:left="180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3">
      <w:start w:val="1"/>
      <w:numFmt w:val="decimal"/>
      <w:lvlText w:val="%4"/>
      <w:lvlJc w:val="left"/>
      <w:pPr>
        <w:tabs>
          <w:tab w:val="num" w:pos="0"/>
        </w:tabs>
        <w:ind w:left="252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4">
      <w:start w:val="1"/>
      <w:numFmt w:val="lowerLetter"/>
      <w:lvlText w:val="%5"/>
      <w:lvlJc w:val="left"/>
      <w:pPr>
        <w:tabs>
          <w:tab w:val="num" w:pos="0"/>
        </w:tabs>
        <w:ind w:left="324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5">
      <w:start w:val="1"/>
      <w:numFmt w:val="lowerRoman"/>
      <w:lvlText w:val="%6"/>
      <w:lvlJc w:val="left"/>
      <w:pPr>
        <w:tabs>
          <w:tab w:val="num" w:pos="0"/>
        </w:tabs>
        <w:ind w:left="396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6">
      <w:start w:val="1"/>
      <w:numFmt w:val="decimal"/>
      <w:lvlText w:val="%7"/>
      <w:lvlJc w:val="left"/>
      <w:pPr>
        <w:tabs>
          <w:tab w:val="num" w:pos="0"/>
        </w:tabs>
        <w:ind w:left="468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7">
      <w:start w:val="1"/>
      <w:numFmt w:val="lowerLetter"/>
      <w:lvlText w:val="%8"/>
      <w:lvlJc w:val="left"/>
      <w:pPr>
        <w:tabs>
          <w:tab w:val="num" w:pos="0"/>
        </w:tabs>
        <w:ind w:left="540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8">
      <w:start w:val="1"/>
      <w:numFmt w:val="lowerRoman"/>
      <w:lvlText w:val="%9"/>
      <w:lvlJc w:val="left"/>
      <w:pPr>
        <w:tabs>
          <w:tab w:val="num" w:pos="0"/>
        </w:tabs>
        <w:ind w:left="612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abstractNum>
  <w:abstractNum w:abstractNumId="9" w15:restartNumberingAfterBreak="0">
    <w:nsid w:val="5CBA23C0"/>
    <w:multiLevelType w:val="multilevel"/>
    <w:tmpl w:val="6748CBE2"/>
    <w:lvl w:ilvl="0">
      <w:start w:val="5095"/>
      <w:numFmt w:val="decimal"/>
      <w:lvlText w:val="%1"/>
      <w:lvlJc w:val="left"/>
      <w:pPr>
        <w:tabs>
          <w:tab w:val="num" w:pos="0"/>
        </w:tabs>
        <w:ind w:left="1270"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1">
      <w:start w:val="1"/>
      <w:numFmt w:val="lowerLetter"/>
      <w:lvlText w:val="%2"/>
      <w:lvlJc w:val="left"/>
      <w:pPr>
        <w:tabs>
          <w:tab w:val="num" w:pos="0"/>
        </w:tabs>
        <w:ind w:left="166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2">
      <w:start w:val="1"/>
      <w:numFmt w:val="lowerRoman"/>
      <w:lvlText w:val="%3"/>
      <w:lvlJc w:val="left"/>
      <w:pPr>
        <w:tabs>
          <w:tab w:val="num" w:pos="0"/>
        </w:tabs>
        <w:ind w:left="238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3">
      <w:start w:val="1"/>
      <w:numFmt w:val="decimal"/>
      <w:lvlText w:val="%4"/>
      <w:lvlJc w:val="left"/>
      <w:pPr>
        <w:tabs>
          <w:tab w:val="num" w:pos="0"/>
        </w:tabs>
        <w:ind w:left="310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4">
      <w:start w:val="1"/>
      <w:numFmt w:val="lowerLetter"/>
      <w:lvlText w:val="%5"/>
      <w:lvlJc w:val="left"/>
      <w:pPr>
        <w:tabs>
          <w:tab w:val="num" w:pos="0"/>
        </w:tabs>
        <w:ind w:left="382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5">
      <w:start w:val="1"/>
      <w:numFmt w:val="lowerRoman"/>
      <w:lvlText w:val="%6"/>
      <w:lvlJc w:val="left"/>
      <w:pPr>
        <w:tabs>
          <w:tab w:val="num" w:pos="0"/>
        </w:tabs>
        <w:ind w:left="454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6">
      <w:start w:val="1"/>
      <w:numFmt w:val="decimal"/>
      <w:lvlText w:val="%7"/>
      <w:lvlJc w:val="left"/>
      <w:pPr>
        <w:tabs>
          <w:tab w:val="num" w:pos="0"/>
        </w:tabs>
        <w:ind w:left="526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7">
      <w:start w:val="1"/>
      <w:numFmt w:val="lowerLetter"/>
      <w:lvlText w:val="%8"/>
      <w:lvlJc w:val="left"/>
      <w:pPr>
        <w:tabs>
          <w:tab w:val="num" w:pos="0"/>
        </w:tabs>
        <w:ind w:left="598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lvl w:ilvl="8">
      <w:start w:val="1"/>
      <w:numFmt w:val="lowerRoman"/>
      <w:lvlText w:val="%9"/>
      <w:lvlJc w:val="left"/>
      <w:pPr>
        <w:tabs>
          <w:tab w:val="num" w:pos="0"/>
        </w:tabs>
        <w:ind w:left="6708" w:firstLine="0"/>
      </w:pPr>
      <w:rPr>
        <w:rFonts w:ascii="Courier New" w:eastAsia="Courier New" w:hAnsi="Courier New" w:cs="Courier New"/>
        <w:b w:val="0"/>
        <w:i w:val="0"/>
        <w:strike w:val="0"/>
        <w:dstrike w:val="0"/>
        <w:color w:val="000000"/>
        <w:position w:val="0"/>
        <w:sz w:val="22"/>
        <w:szCs w:val="22"/>
        <w:u w:val="none" w:color="000000"/>
        <w:shd w:val="clear" w:color="auto" w:fill="auto"/>
        <w:vertAlign w:val="baseline"/>
      </w:rPr>
    </w:lvl>
  </w:abstractNum>
  <w:abstractNum w:abstractNumId="10" w15:restartNumberingAfterBreak="0">
    <w:nsid w:val="660F22F9"/>
    <w:multiLevelType w:val="multilevel"/>
    <w:tmpl w:val="AE662004"/>
    <w:lvl w:ilvl="0">
      <w:start w:val="1"/>
      <w:numFmt w:val="decimal"/>
      <w:pStyle w:val="Ttulo1"/>
      <w:lvlText w:val="%1."/>
      <w:lvlJc w:val="left"/>
      <w:pPr>
        <w:tabs>
          <w:tab w:val="num" w:pos="0"/>
        </w:tabs>
        <w:ind w:left="360" w:hanging="360"/>
      </w:pPr>
    </w:lvl>
    <w:lvl w:ilvl="1">
      <w:start w:val="1"/>
      <w:numFmt w:val="decimal"/>
      <w:pStyle w:val="Ttulo2"/>
      <w:lvlText w:val="%1.%2."/>
      <w:lvlJc w:val="left"/>
      <w:pPr>
        <w:tabs>
          <w:tab w:val="num" w:pos="0"/>
        </w:tabs>
        <w:ind w:left="792" w:hanging="432"/>
      </w:pPr>
    </w:lvl>
    <w:lvl w:ilvl="2">
      <w:start w:val="1"/>
      <w:numFmt w:val="decimal"/>
      <w:pStyle w:val="Ttulo3"/>
      <w:lvlText w:val="%1.%2.%3."/>
      <w:lvlJc w:val="left"/>
      <w:pPr>
        <w:tabs>
          <w:tab w:val="num" w:pos="0"/>
        </w:tabs>
        <w:ind w:left="1224" w:hanging="504"/>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16cid:durableId="158737626">
    <w:abstractNumId w:val="10"/>
  </w:num>
  <w:num w:numId="2" w16cid:durableId="1240217383">
    <w:abstractNumId w:val="0"/>
  </w:num>
  <w:num w:numId="3" w16cid:durableId="916551338">
    <w:abstractNumId w:val="3"/>
  </w:num>
  <w:num w:numId="4" w16cid:durableId="1177618889">
    <w:abstractNumId w:val="7"/>
  </w:num>
  <w:num w:numId="5" w16cid:durableId="28337980">
    <w:abstractNumId w:val="9"/>
  </w:num>
  <w:num w:numId="6" w16cid:durableId="1661304618">
    <w:abstractNumId w:val="6"/>
  </w:num>
  <w:num w:numId="7" w16cid:durableId="73400946">
    <w:abstractNumId w:val="1"/>
  </w:num>
  <w:num w:numId="8" w16cid:durableId="770473661">
    <w:abstractNumId w:val="8"/>
  </w:num>
  <w:num w:numId="9" w16cid:durableId="434793537">
    <w:abstractNumId w:val="2"/>
  </w:num>
  <w:num w:numId="10" w16cid:durableId="1862274958">
    <w:abstractNumId w:val="5"/>
  </w:num>
  <w:num w:numId="11" w16cid:durableId="553082439">
    <w:abstractNumId w:val="4"/>
  </w:num>
  <w:num w:numId="12" w16cid:durableId="1985428108">
    <w:abstractNumId w:val="10"/>
    <w:lvlOverride w:ilvl="0"/>
    <w:lvlOverride w:ilvl="1">
      <w:startOverride w:val="1"/>
    </w:lvlOverride>
  </w:num>
  <w:num w:numId="13" w16cid:durableId="17469949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se Eduardo VIU">
    <w15:presenceInfo w15:providerId="None" w15:userId="Jose Eduardo VI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trackRevisions/>
  <w:defaultTabStop w:val="708"/>
  <w:autoHyphenation/>
  <w:hyphenationZone w:val="425"/>
  <w:evenAndOddHeaders/>
  <w:characterSpacingControl w:val="doNotCompress"/>
  <w:hdrShapeDefaults>
    <o:shapedefaults v:ext="edit" spidmax="3005"/>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B7E31"/>
    <w:rsid w:val="00023747"/>
    <w:rsid w:val="000362C6"/>
    <w:rsid w:val="00107105"/>
    <w:rsid w:val="00121031"/>
    <w:rsid w:val="00156A71"/>
    <w:rsid w:val="0016492A"/>
    <w:rsid w:val="001F3694"/>
    <w:rsid w:val="00251740"/>
    <w:rsid w:val="002E1C91"/>
    <w:rsid w:val="002E7F74"/>
    <w:rsid w:val="00375708"/>
    <w:rsid w:val="00395639"/>
    <w:rsid w:val="003E0757"/>
    <w:rsid w:val="00402C62"/>
    <w:rsid w:val="0041117C"/>
    <w:rsid w:val="00413039"/>
    <w:rsid w:val="00425A04"/>
    <w:rsid w:val="004563C7"/>
    <w:rsid w:val="004B521D"/>
    <w:rsid w:val="00515E1F"/>
    <w:rsid w:val="00523D40"/>
    <w:rsid w:val="00541DF0"/>
    <w:rsid w:val="005801B0"/>
    <w:rsid w:val="00591956"/>
    <w:rsid w:val="005E17A2"/>
    <w:rsid w:val="005E208F"/>
    <w:rsid w:val="005E60FD"/>
    <w:rsid w:val="00603047"/>
    <w:rsid w:val="006048BE"/>
    <w:rsid w:val="00617ACA"/>
    <w:rsid w:val="00653D8B"/>
    <w:rsid w:val="006658FB"/>
    <w:rsid w:val="006D77E0"/>
    <w:rsid w:val="007038CC"/>
    <w:rsid w:val="00720926"/>
    <w:rsid w:val="00725DAA"/>
    <w:rsid w:val="007341E8"/>
    <w:rsid w:val="00767EED"/>
    <w:rsid w:val="007A5085"/>
    <w:rsid w:val="007A6023"/>
    <w:rsid w:val="007C2E5F"/>
    <w:rsid w:val="007C6D7A"/>
    <w:rsid w:val="00891C49"/>
    <w:rsid w:val="008A26DD"/>
    <w:rsid w:val="00926390"/>
    <w:rsid w:val="00953744"/>
    <w:rsid w:val="009D3303"/>
    <w:rsid w:val="009E4857"/>
    <w:rsid w:val="00A21272"/>
    <w:rsid w:val="00A3108D"/>
    <w:rsid w:val="00A32F35"/>
    <w:rsid w:val="00A64603"/>
    <w:rsid w:val="00A85D1C"/>
    <w:rsid w:val="00AA0357"/>
    <w:rsid w:val="00AC2C6D"/>
    <w:rsid w:val="00AE0D27"/>
    <w:rsid w:val="00AE7022"/>
    <w:rsid w:val="00B200AE"/>
    <w:rsid w:val="00B50B4B"/>
    <w:rsid w:val="00B670C5"/>
    <w:rsid w:val="00BB6B89"/>
    <w:rsid w:val="00BC2822"/>
    <w:rsid w:val="00C65552"/>
    <w:rsid w:val="00CB7E31"/>
    <w:rsid w:val="00D46A62"/>
    <w:rsid w:val="00D96CF2"/>
    <w:rsid w:val="00DC038D"/>
    <w:rsid w:val="00DD182F"/>
    <w:rsid w:val="00E352F0"/>
    <w:rsid w:val="00E43F49"/>
    <w:rsid w:val="00E44037"/>
    <w:rsid w:val="00E63DC6"/>
    <w:rsid w:val="00EC154F"/>
    <w:rsid w:val="00ED1AE0"/>
    <w:rsid w:val="00EE292E"/>
    <w:rsid w:val="00F03B7F"/>
    <w:rsid w:val="00F07A38"/>
    <w:rsid w:val="00F12980"/>
    <w:rsid w:val="00F217D2"/>
    <w:rsid w:val="00F5762A"/>
    <w:rsid w:val="00F856CE"/>
    <w:rsid w:val="00FE7368"/>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3005"/>
    <o:shapelayout v:ext="edit">
      <o:idmap v:ext="edit" data="2"/>
      <o:rules v:ext="edit">
        <o:r id="V:Rule1" type="connector" idref="#Conector recto 982"/>
        <o:r id="V:Rule2" type="connector" idref="#Conector recto 41"/>
        <o:r id="V:Rule3" type="connector" idref="#Conector recto 651"/>
      </o:rules>
    </o:shapelayout>
  </w:shapeDefaults>
  <w:decimalSymbol w:val=","/>
  <w:listSeparator w:val=";"/>
  <w14:docId w14:val="702063DE"/>
  <w15:docId w15:val="{09FC1808-CBA3-4512-B91A-ACE764BB43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Cs w:val="22"/>
        <w:lang w:val="es-E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7B12"/>
    <w:pPr>
      <w:spacing w:after="200" w:line="276" w:lineRule="auto"/>
      <w:jc w:val="both"/>
    </w:pPr>
    <w:rPr>
      <w:rFonts w:ascii="Arial" w:hAnsi="Arial" w:cs="Arial"/>
      <w:sz w:val="22"/>
    </w:rPr>
  </w:style>
  <w:style w:type="paragraph" w:styleId="Ttulo1">
    <w:name w:val="heading 1"/>
    <w:basedOn w:val="Normal"/>
    <w:next w:val="Normal"/>
    <w:link w:val="Ttulo1Car"/>
    <w:uiPriority w:val="9"/>
    <w:qFormat/>
    <w:rsid w:val="003D305D"/>
    <w:pPr>
      <w:keepNext/>
      <w:keepLines/>
      <w:numPr>
        <w:numId w:val="1"/>
      </w:numPr>
      <w:spacing w:before="240" w:after="240"/>
      <w:outlineLvl w:val="0"/>
    </w:pPr>
    <w:rPr>
      <w:rFonts w:eastAsiaTheme="majorEastAsia"/>
      <w:color w:val="000000" w:themeColor="text1"/>
      <w:sz w:val="44"/>
      <w:szCs w:val="36"/>
    </w:rPr>
  </w:style>
  <w:style w:type="paragraph" w:styleId="Ttulo2">
    <w:name w:val="heading 2"/>
    <w:basedOn w:val="Ttulo1"/>
    <w:next w:val="Normal"/>
    <w:link w:val="Ttulo2Car"/>
    <w:uiPriority w:val="9"/>
    <w:unhideWhenUsed/>
    <w:qFormat/>
    <w:rsid w:val="00C34DDE"/>
    <w:pPr>
      <w:numPr>
        <w:ilvl w:val="1"/>
      </w:numPr>
      <w:outlineLvl w:val="1"/>
    </w:pPr>
    <w:rPr>
      <w:sz w:val="32"/>
      <w:szCs w:val="32"/>
      <w:lang w:eastAsia="es-ES"/>
    </w:rPr>
  </w:style>
  <w:style w:type="paragraph" w:styleId="Ttulo3">
    <w:name w:val="heading 3"/>
    <w:basedOn w:val="Ttulo2"/>
    <w:next w:val="Normal"/>
    <w:link w:val="Ttulo3Car"/>
    <w:uiPriority w:val="9"/>
    <w:unhideWhenUsed/>
    <w:qFormat/>
    <w:rsid w:val="000C0251"/>
    <w:pPr>
      <w:numPr>
        <w:ilvl w:val="2"/>
      </w:numPr>
      <w:outlineLvl w:val="2"/>
    </w:pPr>
  </w:style>
  <w:style w:type="paragraph" w:styleId="Ttulo4">
    <w:name w:val="heading 4"/>
    <w:basedOn w:val="Normal"/>
    <w:next w:val="Normal"/>
    <w:link w:val="Ttulo4Car"/>
    <w:uiPriority w:val="9"/>
    <w:unhideWhenUsed/>
    <w:qFormat/>
    <w:rsid w:val="00A57050"/>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unhideWhenUsed/>
    <w:qFormat/>
    <w:rsid w:val="00A57050"/>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cabezadoCar">
    <w:name w:val="Encabezado Car"/>
    <w:basedOn w:val="Fuentedeprrafopredeter"/>
    <w:link w:val="Encabezado"/>
    <w:uiPriority w:val="99"/>
    <w:qFormat/>
    <w:rsid w:val="005E56A0"/>
  </w:style>
  <w:style w:type="character" w:customStyle="1" w:styleId="PiedepginaCar">
    <w:name w:val="Pie de página Car"/>
    <w:basedOn w:val="Fuentedeprrafopredeter"/>
    <w:link w:val="Piedepgina"/>
    <w:uiPriority w:val="99"/>
    <w:qFormat/>
    <w:rsid w:val="005E56A0"/>
  </w:style>
  <w:style w:type="character" w:customStyle="1" w:styleId="TextodegloboCar">
    <w:name w:val="Texto de globo Car"/>
    <w:basedOn w:val="Fuentedeprrafopredeter"/>
    <w:link w:val="Textodeglobo"/>
    <w:uiPriority w:val="99"/>
    <w:semiHidden/>
    <w:qFormat/>
    <w:rsid w:val="005E56A0"/>
    <w:rPr>
      <w:rFonts w:ascii="Tahoma" w:hAnsi="Tahoma" w:cs="Tahoma"/>
      <w:sz w:val="16"/>
      <w:szCs w:val="16"/>
    </w:rPr>
  </w:style>
  <w:style w:type="character" w:customStyle="1" w:styleId="Ttulo1Car">
    <w:name w:val="Título 1 Car"/>
    <w:basedOn w:val="Fuentedeprrafopredeter"/>
    <w:link w:val="Ttulo1"/>
    <w:qFormat/>
    <w:rsid w:val="003D305D"/>
    <w:rPr>
      <w:rFonts w:ascii="Arial" w:eastAsiaTheme="majorEastAsia" w:hAnsi="Arial" w:cs="Arial"/>
      <w:color w:val="000000" w:themeColor="text1"/>
      <w:sz w:val="44"/>
      <w:szCs w:val="36"/>
    </w:rPr>
  </w:style>
  <w:style w:type="character" w:customStyle="1" w:styleId="TtuloCar">
    <w:name w:val="Título Car"/>
    <w:basedOn w:val="Fuentedeprrafopredeter"/>
    <w:link w:val="Ttulo"/>
    <w:uiPriority w:val="10"/>
    <w:qFormat/>
    <w:rsid w:val="0066332F"/>
    <w:rPr>
      <w:rFonts w:asciiTheme="majorHAnsi" w:eastAsiaTheme="majorEastAsia" w:hAnsiTheme="majorHAnsi" w:cstheme="majorBidi"/>
      <w:spacing w:val="-10"/>
      <w:sz w:val="56"/>
      <w:szCs w:val="56"/>
    </w:rPr>
  </w:style>
  <w:style w:type="character" w:customStyle="1" w:styleId="Ttulo2Car">
    <w:name w:val="Título 2 Car"/>
    <w:basedOn w:val="Fuentedeprrafopredeter"/>
    <w:link w:val="Ttulo2"/>
    <w:qFormat/>
    <w:rsid w:val="00C34DDE"/>
    <w:rPr>
      <w:rFonts w:ascii="Arial" w:eastAsiaTheme="majorEastAsia" w:hAnsi="Arial" w:cs="Arial"/>
      <w:color w:val="000000" w:themeColor="text1"/>
      <w:sz w:val="32"/>
      <w:szCs w:val="32"/>
      <w:lang w:eastAsia="es-ES"/>
    </w:rPr>
  </w:style>
  <w:style w:type="character" w:customStyle="1" w:styleId="Ttulo3Car">
    <w:name w:val="Título 3 Car"/>
    <w:basedOn w:val="Fuentedeprrafopredeter"/>
    <w:link w:val="Ttulo3"/>
    <w:qFormat/>
    <w:rsid w:val="000C0251"/>
    <w:rPr>
      <w:rFonts w:ascii="Arial" w:eastAsiaTheme="majorEastAsia" w:hAnsi="Arial" w:cs="Arial"/>
      <w:color w:val="000000" w:themeColor="text1"/>
      <w:sz w:val="32"/>
      <w:szCs w:val="32"/>
      <w:lang w:eastAsia="es-ES"/>
    </w:rPr>
  </w:style>
  <w:style w:type="character" w:customStyle="1" w:styleId="EnlacedeInternet">
    <w:name w:val="Enlace de Internet"/>
    <w:uiPriority w:val="99"/>
    <w:unhideWhenUsed/>
    <w:qFormat/>
    <w:rsid w:val="00AC09EB"/>
    <w:rPr>
      <w:color w:val="000080"/>
      <w:u w:val="single"/>
    </w:rPr>
  </w:style>
  <w:style w:type="character" w:customStyle="1" w:styleId="MapadeldocumentoCar">
    <w:name w:val="Mapa del documento Car"/>
    <w:basedOn w:val="Fuentedeprrafopredeter"/>
    <w:link w:val="Mapadeldocumento"/>
    <w:uiPriority w:val="99"/>
    <w:qFormat/>
    <w:rsid w:val="00F438E0"/>
    <w:rPr>
      <w:rFonts w:ascii="Tahoma" w:eastAsiaTheme="minorEastAsia" w:hAnsi="Tahoma" w:cs="Tahoma"/>
      <w:sz w:val="16"/>
      <w:szCs w:val="16"/>
      <w:lang w:eastAsia="es-ES"/>
    </w:rPr>
  </w:style>
  <w:style w:type="character" w:customStyle="1" w:styleId="Enlacedelndice">
    <w:name w:val="Enlace del índice"/>
    <w:qFormat/>
  </w:style>
  <w:style w:type="character" w:styleId="Hipervnculo">
    <w:name w:val="Hyperlink"/>
    <w:basedOn w:val="Fuentedeprrafopredeter"/>
    <w:uiPriority w:val="99"/>
    <w:unhideWhenUsed/>
    <w:rsid w:val="00C95FBD"/>
    <w:rPr>
      <w:color w:val="0000FF" w:themeColor="hyperlink"/>
      <w:u w:val="single"/>
    </w:rPr>
  </w:style>
  <w:style w:type="character" w:styleId="Textodelmarcadordeposicin">
    <w:name w:val="Placeholder Text"/>
    <w:basedOn w:val="Fuentedeprrafopredeter"/>
    <w:uiPriority w:val="99"/>
    <w:semiHidden/>
    <w:qFormat/>
    <w:rsid w:val="00EE3CAC"/>
    <w:rPr>
      <w:color w:val="808080"/>
    </w:rPr>
  </w:style>
  <w:style w:type="character" w:styleId="Mencinsinresolver">
    <w:name w:val="Unresolved Mention"/>
    <w:basedOn w:val="Fuentedeprrafopredeter"/>
    <w:uiPriority w:val="99"/>
    <w:semiHidden/>
    <w:unhideWhenUsed/>
    <w:qFormat/>
    <w:rsid w:val="000F0590"/>
    <w:rPr>
      <w:color w:val="605E5C"/>
      <w:shd w:val="clear" w:color="auto" w:fill="E1DFDD"/>
    </w:rPr>
  </w:style>
  <w:style w:type="character" w:customStyle="1" w:styleId="Ttulo4Car">
    <w:name w:val="Título 4 Car"/>
    <w:basedOn w:val="Fuentedeprrafopredeter"/>
    <w:link w:val="Ttulo4"/>
    <w:uiPriority w:val="9"/>
    <w:qFormat/>
    <w:rsid w:val="00A57050"/>
    <w:rPr>
      <w:rFonts w:asciiTheme="majorHAnsi" w:eastAsiaTheme="majorEastAsia" w:hAnsiTheme="majorHAnsi" w:cstheme="majorBidi"/>
      <w:i/>
      <w:iCs/>
      <w:color w:val="365F91" w:themeColor="accent1" w:themeShade="BF"/>
      <w:sz w:val="22"/>
    </w:rPr>
  </w:style>
  <w:style w:type="character" w:customStyle="1" w:styleId="Ttulo5Car">
    <w:name w:val="Título 5 Car"/>
    <w:basedOn w:val="Fuentedeprrafopredeter"/>
    <w:link w:val="Ttulo5"/>
    <w:uiPriority w:val="9"/>
    <w:qFormat/>
    <w:rsid w:val="00A57050"/>
    <w:rPr>
      <w:rFonts w:asciiTheme="majorHAnsi" w:eastAsiaTheme="majorEastAsia" w:hAnsiTheme="majorHAnsi" w:cstheme="majorBidi"/>
      <w:color w:val="365F91" w:themeColor="accent1" w:themeShade="BF"/>
      <w:sz w:val="22"/>
    </w:rPr>
  </w:style>
  <w:style w:type="character" w:styleId="Hipervnculovisitado">
    <w:name w:val="FollowedHyperlink"/>
    <w:basedOn w:val="Fuentedeprrafopredeter"/>
    <w:uiPriority w:val="99"/>
    <w:semiHidden/>
    <w:unhideWhenUsed/>
    <w:rsid w:val="003161CE"/>
    <w:rPr>
      <w:color w:val="800080" w:themeColor="followedHyperlink"/>
      <w:u w:val="single"/>
    </w:rPr>
  </w:style>
  <w:style w:type="character" w:customStyle="1" w:styleId="IndexLink">
    <w:name w:val="Index Link"/>
    <w:qFormat/>
  </w:style>
  <w:style w:type="character" w:customStyle="1" w:styleId="LineNumbering">
    <w:name w:val="Line Numbering"/>
  </w:style>
  <w:style w:type="paragraph" w:customStyle="1" w:styleId="Heading">
    <w:name w:val="Heading"/>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88" w:lineRule="auto"/>
    </w:pPr>
  </w:style>
  <w:style w:type="paragraph" w:styleId="Lista">
    <w:name w:val="List"/>
    <w:basedOn w:val="Textoindependiente"/>
    <w:rPr>
      <w:rFonts w:cs="Lohit Devanagari"/>
    </w:rPr>
  </w:style>
  <w:style w:type="paragraph" w:styleId="Descripcin">
    <w:name w:val="caption"/>
    <w:basedOn w:val="Normal"/>
    <w:next w:val="Normal"/>
    <w:uiPriority w:val="35"/>
    <w:unhideWhenUsed/>
    <w:qFormat/>
    <w:rsid w:val="00B82A95"/>
    <w:pPr>
      <w:spacing w:line="240" w:lineRule="auto"/>
      <w:jc w:val="center"/>
    </w:pPr>
    <w:rPr>
      <w:i/>
      <w:iCs/>
      <w:color w:val="000000" w:themeColor="text1"/>
      <w:sz w:val="18"/>
      <w:szCs w:val="18"/>
    </w:rPr>
  </w:style>
  <w:style w:type="paragraph" w:customStyle="1" w:styleId="Index">
    <w:name w:val="Index"/>
    <w:basedOn w:val="Normal"/>
    <w:qFormat/>
    <w:pPr>
      <w:suppressLineNumbers/>
    </w:pPr>
    <w:rPr>
      <w:rFonts w:cs="Lohit Devanagari"/>
    </w:rPr>
  </w:style>
  <w:style w:type="paragraph" w:styleId="Ttulo">
    <w:name w:val="Title"/>
    <w:basedOn w:val="Normal"/>
    <w:next w:val="Textoindependiente"/>
    <w:link w:val="TtuloCar"/>
    <w:uiPriority w:val="10"/>
    <w:qFormat/>
    <w:rsid w:val="0066332F"/>
    <w:pPr>
      <w:spacing w:after="0" w:line="240" w:lineRule="auto"/>
      <w:contextualSpacing/>
    </w:pPr>
    <w:rPr>
      <w:rFonts w:asciiTheme="majorHAnsi" w:eastAsiaTheme="majorEastAsia" w:hAnsiTheme="majorHAnsi" w:cstheme="majorBidi"/>
      <w:spacing w:val="-10"/>
      <w:sz w:val="56"/>
      <w:szCs w:val="56"/>
    </w:rPr>
  </w:style>
  <w:style w:type="paragraph" w:customStyle="1" w:styleId="ndice">
    <w:name w:val="Índice"/>
    <w:basedOn w:val="Normal"/>
    <w:qFormat/>
    <w:pPr>
      <w:suppressLineNumbers/>
    </w:pPr>
    <w:rPr>
      <w:rFonts w:cs="Lohit Devanagari"/>
    </w:rPr>
  </w:style>
  <w:style w:type="paragraph" w:customStyle="1" w:styleId="Cabeceraypie">
    <w:name w:val="Cabecera y pie"/>
    <w:basedOn w:val="Normal"/>
    <w:qFormat/>
  </w:style>
  <w:style w:type="paragraph" w:customStyle="1" w:styleId="HeaderandFooter">
    <w:name w:val="Header and Footer"/>
    <w:basedOn w:val="Normal"/>
    <w:qFormat/>
  </w:style>
  <w:style w:type="paragraph" w:styleId="Encabezado">
    <w:name w:val="header"/>
    <w:basedOn w:val="Normal"/>
    <w:link w:val="EncabezadoCar"/>
    <w:uiPriority w:val="99"/>
    <w:unhideWhenUsed/>
    <w:rsid w:val="005E56A0"/>
    <w:pPr>
      <w:tabs>
        <w:tab w:val="center" w:pos="4252"/>
        <w:tab w:val="right" w:pos="8504"/>
      </w:tabs>
      <w:spacing w:after="0" w:line="240" w:lineRule="auto"/>
    </w:pPr>
  </w:style>
  <w:style w:type="paragraph" w:styleId="Piedepgina">
    <w:name w:val="footer"/>
    <w:basedOn w:val="Normal"/>
    <w:link w:val="PiedepginaCar"/>
    <w:uiPriority w:val="99"/>
    <w:unhideWhenUsed/>
    <w:rsid w:val="005E56A0"/>
    <w:pPr>
      <w:tabs>
        <w:tab w:val="center" w:pos="4252"/>
        <w:tab w:val="right" w:pos="8504"/>
      </w:tabs>
      <w:spacing w:after="0" w:line="240" w:lineRule="auto"/>
    </w:pPr>
  </w:style>
  <w:style w:type="paragraph" w:styleId="Textodeglobo">
    <w:name w:val="Balloon Text"/>
    <w:basedOn w:val="Normal"/>
    <w:link w:val="TextodegloboCar"/>
    <w:uiPriority w:val="99"/>
    <w:semiHidden/>
    <w:unhideWhenUsed/>
    <w:qFormat/>
    <w:rsid w:val="005E56A0"/>
    <w:pPr>
      <w:spacing w:after="0" w:line="240" w:lineRule="auto"/>
    </w:pPr>
    <w:rPr>
      <w:rFonts w:ascii="Tahoma" w:hAnsi="Tahoma" w:cs="Tahoma"/>
      <w:sz w:val="16"/>
      <w:szCs w:val="16"/>
    </w:rPr>
  </w:style>
  <w:style w:type="paragraph" w:styleId="Ttulodendice">
    <w:name w:val="index heading"/>
    <w:basedOn w:val="Ttulo"/>
    <w:qFormat/>
    <w:pPr>
      <w:suppressLineNumbers/>
    </w:pPr>
    <w:rPr>
      <w:b/>
      <w:bCs/>
      <w:sz w:val="32"/>
      <w:szCs w:val="32"/>
    </w:rPr>
  </w:style>
  <w:style w:type="paragraph" w:styleId="TtuloTDC">
    <w:name w:val="TOC Heading"/>
    <w:basedOn w:val="Ttulo1"/>
    <w:next w:val="Normal"/>
    <w:uiPriority w:val="39"/>
    <w:unhideWhenUsed/>
    <w:qFormat/>
    <w:rsid w:val="00AC09EB"/>
    <w:pPr>
      <w:numPr>
        <w:numId w:val="0"/>
      </w:numPr>
      <w:spacing w:after="0" w:line="259" w:lineRule="auto"/>
      <w:jc w:val="left"/>
    </w:pPr>
    <w:rPr>
      <w:rFonts w:asciiTheme="majorHAnsi" w:hAnsiTheme="majorHAnsi" w:cstheme="majorBidi"/>
      <w:color w:val="365F91" w:themeColor="accent1" w:themeShade="BF"/>
      <w:sz w:val="32"/>
      <w:szCs w:val="32"/>
      <w:lang w:eastAsia="es-ES"/>
    </w:rPr>
  </w:style>
  <w:style w:type="paragraph" w:styleId="TDC1">
    <w:name w:val="toc 1"/>
    <w:basedOn w:val="Normal"/>
    <w:next w:val="Normal"/>
    <w:autoRedefine/>
    <w:uiPriority w:val="39"/>
    <w:unhideWhenUsed/>
    <w:rsid w:val="00720926"/>
    <w:pPr>
      <w:tabs>
        <w:tab w:val="right" w:leader="dot" w:pos="8494"/>
      </w:tabs>
      <w:spacing w:after="100"/>
    </w:pPr>
  </w:style>
  <w:style w:type="paragraph" w:styleId="TDC2">
    <w:name w:val="toc 2"/>
    <w:basedOn w:val="Normal"/>
    <w:next w:val="Normal"/>
    <w:autoRedefine/>
    <w:uiPriority w:val="39"/>
    <w:unhideWhenUsed/>
    <w:rsid w:val="00AC09EB"/>
    <w:pPr>
      <w:spacing w:after="100"/>
      <w:ind w:left="220"/>
    </w:pPr>
  </w:style>
  <w:style w:type="paragraph" w:styleId="TDC3">
    <w:name w:val="toc 3"/>
    <w:basedOn w:val="Normal"/>
    <w:next w:val="Normal"/>
    <w:autoRedefine/>
    <w:uiPriority w:val="39"/>
    <w:unhideWhenUsed/>
    <w:rsid w:val="00AC09EB"/>
    <w:pPr>
      <w:spacing w:after="100"/>
      <w:ind w:left="440"/>
    </w:pPr>
  </w:style>
  <w:style w:type="paragraph" w:styleId="Prrafodelista">
    <w:name w:val="List Paragraph"/>
    <w:basedOn w:val="Normal"/>
    <w:uiPriority w:val="34"/>
    <w:qFormat/>
    <w:rsid w:val="0020312E"/>
    <w:pPr>
      <w:ind w:left="720"/>
      <w:contextualSpacing/>
    </w:pPr>
  </w:style>
  <w:style w:type="paragraph" w:styleId="Tabladeilustraciones">
    <w:name w:val="table of figures"/>
    <w:basedOn w:val="Normal"/>
    <w:next w:val="Normal"/>
    <w:uiPriority w:val="99"/>
    <w:unhideWhenUsed/>
    <w:qFormat/>
    <w:rsid w:val="002B75E8"/>
    <w:pPr>
      <w:spacing w:after="0"/>
    </w:pPr>
  </w:style>
  <w:style w:type="paragraph" w:styleId="Mapadeldocumento">
    <w:name w:val="Document Map"/>
    <w:basedOn w:val="Normal"/>
    <w:link w:val="MapadeldocumentoCar"/>
    <w:uiPriority w:val="99"/>
    <w:unhideWhenUsed/>
    <w:qFormat/>
    <w:rsid w:val="00F438E0"/>
    <w:pPr>
      <w:spacing w:after="0" w:line="240" w:lineRule="auto"/>
      <w:jc w:val="left"/>
    </w:pPr>
    <w:rPr>
      <w:rFonts w:ascii="Tahoma" w:eastAsiaTheme="minorEastAsia" w:hAnsi="Tahoma" w:cs="Tahoma"/>
      <w:sz w:val="16"/>
      <w:szCs w:val="16"/>
      <w:lang w:eastAsia="es-ES"/>
    </w:rPr>
  </w:style>
  <w:style w:type="paragraph" w:customStyle="1" w:styleId="FrameContents">
    <w:name w:val="Frame Contents"/>
    <w:basedOn w:val="Normal"/>
    <w:qFormat/>
  </w:style>
  <w:style w:type="paragraph" w:customStyle="1" w:styleId="Contenidodelmarco">
    <w:name w:val="Contenido del marco"/>
    <w:basedOn w:val="Normal"/>
    <w:qFormat/>
  </w:style>
  <w:style w:type="paragraph" w:customStyle="1" w:styleId="Cabeceraizquierda">
    <w:name w:val="Cabecera izquierda"/>
    <w:basedOn w:val="Encabezado"/>
    <w:qFormat/>
    <w:pPr>
      <w:suppressLineNumbers/>
    </w:pPr>
  </w:style>
  <w:style w:type="paragraph" w:styleId="Encabezadodelista">
    <w:name w:val="toa heading"/>
    <w:basedOn w:val="Ttulodendice"/>
    <w:qFormat/>
  </w:style>
  <w:style w:type="paragraph" w:customStyle="1" w:styleId="Default">
    <w:name w:val="Default"/>
    <w:qFormat/>
    <w:rsid w:val="00021C88"/>
    <w:pPr>
      <w:suppressAutoHyphens w:val="0"/>
    </w:pPr>
    <w:rPr>
      <w:rFonts w:ascii="Calibri" w:eastAsia="Calibri" w:hAnsi="Calibri" w:cs="Calibri"/>
      <w:color w:val="000000"/>
      <w:sz w:val="24"/>
      <w:szCs w:val="24"/>
    </w:rPr>
  </w:style>
  <w:style w:type="paragraph" w:styleId="NormalWeb">
    <w:name w:val="Normal (Web)"/>
    <w:basedOn w:val="Normal"/>
    <w:uiPriority w:val="99"/>
    <w:semiHidden/>
    <w:unhideWhenUsed/>
    <w:qFormat/>
    <w:rsid w:val="007D2CA7"/>
    <w:pPr>
      <w:suppressAutoHyphens w:val="0"/>
      <w:spacing w:beforeAutospacing="1" w:afterAutospacing="1" w:line="240" w:lineRule="auto"/>
      <w:jc w:val="left"/>
    </w:pPr>
    <w:rPr>
      <w:rFonts w:ascii="Times New Roman" w:eastAsia="Times New Roman" w:hAnsi="Times New Roman" w:cs="Times New Roman"/>
      <w:sz w:val="24"/>
      <w:szCs w:val="24"/>
      <w:lang w:eastAsia="es-ES"/>
    </w:rPr>
  </w:style>
  <w:style w:type="paragraph" w:styleId="Bibliografa">
    <w:name w:val="Bibliography"/>
    <w:basedOn w:val="Normal"/>
    <w:next w:val="Normal"/>
    <w:uiPriority w:val="37"/>
    <w:unhideWhenUsed/>
    <w:qFormat/>
    <w:rsid w:val="005675A5"/>
    <w:pPr>
      <w:spacing w:after="0" w:line="480" w:lineRule="auto"/>
      <w:ind w:left="720" w:hanging="720"/>
    </w:pP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table" w:styleId="Tablaconcuadrcula">
    <w:name w:val="Table Grid"/>
    <w:basedOn w:val="Tablanormal"/>
    <w:uiPriority w:val="59"/>
    <w:rsid w:val="00E143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A57050"/>
    <w:rPr>
      <w:rFonts w:eastAsiaTheme="minorEastAsia"/>
      <w:sz w:val="22"/>
      <w:lang w:eastAsia="es-ES"/>
    </w:rPr>
    <w:tblPr>
      <w:tblCellMar>
        <w:top w:w="0" w:type="dxa"/>
        <w:left w:w="0" w:type="dxa"/>
        <w:bottom w:w="0" w:type="dxa"/>
        <w:right w:w="0" w:type="dxa"/>
      </w:tblCellMar>
    </w:tblPr>
  </w:style>
  <w:style w:type="paragraph" w:styleId="Textocomentario">
    <w:name w:val="annotation text"/>
    <w:basedOn w:val="Normal"/>
    <w:link w:val="TextocomentarioCar"/>
    <w:uiPriority w:val="99"/>
    <w:unhideWhenUsed/>
    <w:pPr>
      <w:spacing w:line="240" w:lineRule="auto"/>
    </w:pPr>
    <w:rPr>
      <w:sz w:val="20"/>
      <w:szCs w:val="20"/>
    </w:rPr>
  </w:style>
  <w:style w:type="character" w:customStyle="1" w:styleId="TextocomentarioCar">
    <w:name w:val="Texto comentario Car"/>
    <w:basedOn w:val="Fuentedeprrafopredeter"/>
    <w:link w:val="Textocomentario"/>
    <w:uiPriority w:val="99"/>
    <w:rPr>
      <w:rFonts w:ascii="Arial" w:hAnsi="Arial" w:cs="Arial"/>
      <w:szCs w:val="20"/>
    </w:rPr>
  </w:style>
  <w:style w:type="character" w:styleId="Refdecomentario">
    <w:name w:val="annotation reference"/>
    <w:basedOn w:val="Fuentedeprrafopredeter"/>
    <w:uiPriority w:val="99"/>
    <w:semiHidden/>
    <w:unhideWhenUsed/>
    <w:rPr>
      <w:sz w:val="16"/>
      <w:szCs w:val="16"/>
    </w:rPr>
  </w:style>
  <w:style w:type="paragraph" w:styleId="Revisin">
    <w:name w:val="Revision"/>
    <w:hidden/>
    <w:uiPriority w:val="99"/>
    <w:semiHidden/>
    <w:rsid w:val="007341E8"/>
    <w:pPr>
      <w:suppressAutoHyphens w:val="0"/>
    </w:pPr>
    <w:rPr>
      <w:rFonts w:ascii="Arial" w:hAnsi="Arial" w:cs="Arial"/>
      <w:sz w:val="22"/>
    </w:rPr>
  </w:style>
  <w:style w:type="paragraph" w:styleId="Asuntodelcomentario">
    <w:name w:val="annotation subject"/>
    <w:basedOn w:val="Textocomentario"/>
    <w:next w:val="Textocomentario"/>
    <w:link w:val="AsuntodelcomentarioCar"/>
    <w:uiPriority w:val="99"/>
    <w:semiHidden/>
    <w:unhideWhenUsed/>
    <w:rsid w:val="00375708"/>
    <w:rPr>
      <w:b/>
      <w:bCs/>
    </w:rPr>
  </w:style>
  <w:style w:type="character" w:customStyle="1" w:styleId="AsuntodelcomentarioCar">
    <w:name w:val="Asunto del comentario Car"/>
    <w:basedOn w:val="TextocomentarioCar"/>
    <w:link w:val="Asuntodelcomentario"/>
    <w:uiPriority w:val="99"/>
    <w:semiHidden/>
    <w:rsid w:val="00375708"/>
    <w:rPr>
      <w:rFonts w:ascii="Arial" w:hAnsi="Arial" w:cs="Arial"/>
      <w:b/>
      <w:bCs/>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3805419">
      <w:bodyDiv w:val="1"/>
      <w:marLeft w:val="0"/>
      <w:marRight w:val="0"/>
      <w:marTop w:val="0"/>
      <w:marBottom w:val="0"/>
      <w:divBdr>
        <w:top w:val="none" w:sz="0" w:space="0" w:color="auto"/>
        <w:left w:val="none" w:sz="0" w:space="0" w:color="auto"/>
        <w:bottom w:val="none" w:sz="0" w:space="0" w:color="auto"/>
        <w:right w:val="none" w:sz="0" w:space="0" w:color="auto"/>
      </w:divBdr>
    </w:div>
    <w:div w:id="1159151070">
      <w:bodyDiv w:val="1"/>
      <w:marLeft w:val="0"/>
      <w:marRight w:val="0"/>
      <w:marTop w:val="0"/>
      <w:marBottom w:val="0"/>
      <w:divBdr>
        <w:top w:val="none" w:sz="0" w:space="0" w:color="auto"/>
        <w:left w:val="none" w:sz="0" w:space="0" w:color="auto"/>
        <w:bottom w:val="none" w:sz="0" w:space="0" w:color="auto"/>
        <w:right w:val="none" w:sz="0" w:space="0" w:color="auto"/>
      </w:divBdr>
    </w:div>
    <w:div w:id="15464097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hyperlink" Target="https://citation-file-format.github.io/"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07" Type="http://schemas.openxmlformats.org/officeDocument/2006/relationships/image" Target="media/image93.png"/><Relationship Id="rId11" Type="http://schemas.microsoft.com/office/2016/09/relationships/commentsIds" Target="commentsIds.xml"/><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0.png"/><Relationship Id="rId128"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76.jpeg"/><Relationship Id="rId95" Type="http://schemas.openxmlformats.org/officeDocument/2006/relationships/image" Target="media/image8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7.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footer" Target="footer1.xml"/><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3.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jpeg"/><Relationship Id="rId96" Type="http://schemas.openxmlformats.org/officeDocument/2006/relationships/image" Target="media/image82.png"/><Relationship Id="rId140" Type="http://schemas.openxmlformats.org/officeDocument/2006/relationships/image" Target="media/image126.jpe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4.png"/><Relationship Id="rId60" Type="http://schemas.openxmlformats.org/officeDocument/2006/relationships/footer" Target="footer2.xml"/><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jpeg"/><Relationship Id="rId130" Type="http://schemas.openxmlformats.org/officeDocument/2006/relationships/image" Target="media/image116.png"/><Relationship Id="rId135" Type="http://schemas.openxmlformats.org/officeDocument/2006/relationships/image" Target="media/image121.png"/><Relationship Id="rId13" Type="http://schemas.openxmlformats.org/officeDocument/2006/relationships/image" Target="media/image3.png"/><Relationship Id="rId18" Type="http://schemas.openxmlformats.org/officeDocument/2006/relationships/image" Target="media/image8.wmf"/><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jpeg"/><Relationship Id="rId146"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3.jpe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jpeg"/><Relationship Id="rId3" Type="http://schemas.openxmlformats.org/officeDocument/2006/relationships/styles" Target="styles.xml"/><Relationship Id="rId25" Type="http://schemas.openxmlformats.org/officeDocument/2006/relationships/image" Target="media/image15.png"/><Relationship Id="rId46" Type="http://schemas.microsoft.com/office/2018/08/relationships/commentsExtensible" Target="commentsExtensible.xml"/><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jpeg"/><Relationship Id="rId111" Type="http://schemas.openxmlformats.org/officeDocument/2006/relationships/image" Target="media/image97.png"/><Relationship Id="rId132" Type="http://schemas.openxmlformats.org/officeDocument/2006/relationships/image" Target="media/image118.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header" Target="header1.xml"/><Relationship Id="rId106" Type="http://schemas.openxmlformats.org/officeDocument/2006/relationships/image" Target="media/image92.png"/><Relationship Id="rId127" Type="http://schemas.openxmlformats.org/officeDocument/2006/relationships/image" Target="media/image113.png"/><Relationship Id="rId10" Type="http://schemas.microsoft.com/office/2011/relationships/commentsExtended" Target="commentsExtended.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jpeg"/><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4.png"/><Relationship Id="rId89" Type="http://schemas.openxmlformats.org/officeDocument/2006/relationships/image" Target="media/image75.jpeg"/><Relationship Id="rId112" Type="http://schemas.openxmlformats.org/officeDocument/2006/relationships/image" Target="media/image98.png"/><Relationship Id="rId133" Type="http://schemas.openxmlformats.org/officeDocument/2006/relationships/image" Target="media/image119.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header" Target="header2.xml"/><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jpeg"/></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_rels/header2.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F51251-26D7-4C0E-83A9-5BA2382BF7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11478</TotalTime>
  <Pages>141</Pages>
  <Words>35152</Words>
  <Characters>193340</Characters>
  <Application>Microsoft Office Word</Application>
  <DocSecurity>0</DocSecurity>
  <Lines>1611</Lines>
  <Paragraphs>456</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228036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cgabardal</dc:creator>
  <dc:description/>
  <cp:lastModifiedBy>Jose Eduardo VIU</cp:lastModifiedBy>
  <cp:revision>277</cp:revision>
  <cp:lastPrinted>2023-04-02T18:08:00Z</cp:lastPrinted>
  <dcterms:created xsi:type="dcterms:W3CDTF">2023-01-22T19:10:00Z</dcterms:created>
  <dcterms:modified xsi:type="dcterms:W3CDTF">2023-04-03T04:48:00Z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false</vt:bool>
  </property>
  <property fmtid="{D5CDD505-2E9C-101B-9397-08002B2CF9AE}" pid="3" name="LinksUpToDate">
    <vt:bool>false</vt:bool>
  </property>
  <property fmtid="{D5CDD505-2E9C-101B-9397-08002B2CF9AE}" pid="4" name="Mendeley Citation Style_1">
    <vt:lpwstr>http://www.zotero.org/styles/ieee</vt:lpwstr>
  </property>
  <property fmtid="{D5CDD505-2E9C-101B-9397-08002B2CF9AE}" pid="5" name="Mendeley Document_1">
    <vt:lpwstr>True</vt:lpwstr>
  </property>
  <property fmtid="{D5CDD505-2E9C-101B-9397-08002B2CF9AE}" pid="6" name="Mendeley Recent Style Id 0_1">
    <vt:lpwstr>http://www.zotero.org/styles/american-medical-association</vt:lpwstr>
  </property>
  <property fmtid="{D5CDD505-2E9C-101B-9397-08002B2CF9AE}" pid="7" name="Mendeley Recent Style Id 1_1">
    <vt:lpwstr>http://www.zotero.org/styles/american-political-science-association</vt:lpwstr>
  </property>
  <property fmtid="{D5CDD505-2E9C-101B-9397-08002B2CF9AE}" pid="8" name="Mendeley Recent Style Id 2_1">
    <vt:lpwstr>http://www.zotero.org/styles/apa</vt:lpwstr>
  </property>
  <property fmtid="{D5CDD505-2E9C-101B-9397-08002B2CF9AE}" pid="9" name="Mendeley Recent Style Id 3_1">
    <vt:lpwstr>http://www.zotero.org/styles/american-sociological-association</vt:lpwstr>
  </property>
  <property fmtid="{D5CDD505-2E9C-101B-9397-08002B2CF9AE}" pid="10" name="Mendeley Recent Style Id 4_1">
    <vt:lpwstr>http://www.zotero.org/styles/chicago-author-date</vt:lpwstr>
  </property>
  <property fmtid="{D5CDD505-2E9C-101B-9397-08002B2CF9AE}" pid="11" name="Mendeley Recent Style Id 5_1">
    <vt:lpwstr>http://www.zotero.org/styles/harvard-cite-them-right</vt:lpwstr>
  </property>
  <property fmtid="{D5CDD505-2E9C-101B-9397-08002B2CF9AE}" pid="12" name="Mendeley Recent Style Id 6_1">
    <vt:lpwstr>http://www.zotero.org/styles/ieee</vt:lpwstr>
  </property>
  <property fmtid="{D5CDD505-2E9C-101B-9397-08002B2CF9AE}" pid="13" name="Mendeley Recent Style Id 7_1">
    <vt:lpwstr>http://www.zotero.org/styles/modern-humanities-research-association</vt:lpwstr>
  </property>
  <property fmtid="{D5CDD505-2E9C-101B-9397-08002B2CF9AE}" pid="14" name="Mendeley Recent Style Id 8_1">
    <vt:lpwstr>http://www.zotero.org/styles/modern-language-association</vt:lpwstr>
  </property>
  <property fmtid="{D5CDD505-2E9C-101B-9397-08002B2CF9AE}" pid="15" name="Mendeley Recent Style Id 9_1">
    <vt:lpwstr>http://www.zotero.org/styles/nature</vt:lpwstr>
  </property>
  <property fmtid="{D5CDD505-2E9C-101B-9397-08002B2CF9AE}" pid="16" name="Mendeley Recent Style Name 0_1">
    <vt:lpwstr>American Medical Association 11th edition</vt:lpwstr>
  </property>
  <property fmtid="{D5CDD505-2E9C-101B-9397-08002B2CF9AE}" pid="17" name="Mendeley Recent Style Name 1_1">
    <vt:lpwstr>American Political Science Association</vt:lpwstr>
  </property>
  <property fmtid="{D5CDD505-2E9C-101B-9397-08002B2CF9AE}" pid="18" name="Mendeley Recent Style Name 2_1">
    <vt:lpwstr>American Psychological Association 7th edition</vt:lpwstr>
  </property>
  <property fmtid="{D5CDD505-2E9C-101B-9397-08002B2CF9AE}" pid="19" name="Mendeley Recent Style Name 3_1">
    <vt:lpwstr>American Sociological Association 6th edition</vt:lpwstr>
  </property>
  <property fmtid="{D5CDD505-2E9C-101B-9397-08002B2CF9AE}" pid="20" name="Mendeley Recent Style Name 4_1">
    <vt:lpwstr>Chicago Manual of Style 17th edition (author-date)</vt:lpwstr>
  </property>
  <property fmtid="{D5CDD505-2E9C-101B-9397-08002B2CF9AE}" pid="21" name="Mendeley Recent Style Name 5_1">
    <vt:lpwstr>Cite Them Right 12th edition - Harvard</vt:lpwstr>
  </property>
  <property fmtid="{D5CDD505-2E9C-101B-9397-08002B2CF9AE}" pid="22" name="Mendeley Recent Style Name 6_1">
    <vt:lpwstr>IEEE</vt:lpwstr>
  </property>
  <property fmtid="{D5CDD505-2E9C-101B-9397-08002B2CF9AE}" pid="23" name="Mendeley Recent Style Name 7_1">
    <vt:lpwstr>Modern Humanities Research Association 3rd edition (note with bibliography)</vt:lpwstr>
  </property>
  <property fmtid="{D5CDD505-2E9C-101B-9397-08002B2CF9AE}" pid="24" name="Mendeley Recent Style Name 8_1">
    <vt:lpwstr>Modern Language Association 9th edition</vt:lpwstr>
  </property>
  <property fmtid="{D5CDD505-2E9C-101B-9397-08002B2CF9AE}" pid="25" name="Mendeley Recent Style Name 9_1">
    <vt:lpwstr>Nature</vt:lpwstr>
  </property>
  <property fmtid="{D5CDD505-2E9C-101B-9397-08002B2CF9AE}" pid="26" name="Mendeley Unique User Id_1">
    <vt:lpwstr>354997ec-054d-368d-85de-44ea1e68d504</vt:lpwstr>
  </property>
  <property fmtid="{D5CDD505-2E9C-101B-9397-08002B2CF9AE}" pid="27" name="ScaleCrop">
    <vt:bool>false</vt:bool>
  </property>
  <property fmtid="{D5CDD505-2E9C-101B-9397-08002B2CF9AE}" pid="28" name="ShareDoc">
    <vt:bool>false</vt:bool>
  </property>
  <property fmtid="{D5CDD505-2E9C-101B-9397-08002B2CF9AE}" pid="29" name="ZOTERO_PREF_1">
    <vt:lpwstr>&lt;data data-version="3" zotero-version="6.0.23"&gt;&lt;session id="tbsZCOjQ"/&gt;&lt;style id="http://www.zotero.org/styles/apa" locale="es-ES" hasBibliography="1" bibliographyStyleHasBeenSet="1"/&gt;&lt;prefs&gt;&lt;pref name="fieldType" value="Field"/&gt;&lt;pref name="automaticJourn</vt:lpwstr>
  </property>
  <property fmtid="{D5CDD505-2E9C-101B-9397-08002B2CF9AE}" pid="30" name="ZOTERO_PREF_2">
    <vt:lpwstr>alAbbreviations" value="true"/&gt;&lt;/prefs&gt;&lt;/data&gt;</vt:lpwstr>
  </property>
</Properties>
</file>